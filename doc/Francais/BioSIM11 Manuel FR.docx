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031437" w14:textId="77777777" w:rsidR="009401CA" w:rsidRPr="009026A4" w:rsidRDefault="009401CA" w:rsidP="009401CA">
      <w:pPr>
        <w:jc w:val="center"/>
      </w:pPr>
    </w:p>
    <w:p w14:paraId="7D2B65EE" w14:textId="77777777" w:rsidR="009401CA" w:rsidRPr="009026A4" w:rsidRDefault="009401CA" w:rsidP="009401CA">
      <w:pPr>
        <w:jc w:val="center"/>
      </w:pPr>
    </w:p>
    <w:p w14:paraId="04F26781" w14:textId="77777777" w:rsidR="009401CA" w:rsidRPr="009026A4" w:rsidRDefault="0006479D" w:rsidP="009401CA">
      <w:pPr>
        <w:jc w:val="center"/>
        <w:rPr>
          <w:b/>
          <w:bCs/>
          <w:sz w:val="48"/>
          <w:szCs w:val="48"/>
        </w:rPr>
      </w:pPr>
      <w:r>
        <w:rPr>
          <w:b/>
          <w:sz w:val="48"/>
        </w:rPr>
        <w:t>BioSIM 11</w:t>
      </w:r>
      <w:r w:rsidR="009401CA" w:rsidRPr="009026A4">
        <w:rPr>
          <w:b/>
          <w:sz w:val="48"/>
        </w:rPr>
        <w:t xml:space="preserve"> – </w:t>
      </w:r>
      <w:r w:rsidR="009401CA" w:rsidRPr="009026A4">
        <w:rPr>
          <w:sz w:val="48"/>
        </w:rPr>
        <w:t>MANUEL D</w:t>
      </w:r>
      <w:r w:rsidR="0098105F">
        <w:rPr>
          <w:sz w:val="48"/>
        </w:rPr>
        <w:t>’</w:t>
      </w:r>
      <w:r w:rsidR="009401CA" w:rsidRPr="009026A4">
        <w:rPr>
          <w:sz w:val="48"/>
        </w:rPr>
        <w:t>UTILISATION</w:t>
      </w:r>
    </w:p>
    <w:p w14:paraId="62798612" w14:textId="77777777" w:rsidR="009401CA" w:rsidRPr="009026A4" w:rsidRDefault="009401CA" w:rsidP="009401CA">
      <w:pPr>
        <w:jc w:val="center"/>
        <w:rPr>
          <w:b/>
          <w:bCs/>
          <w:sz w:val="48"/>
          <w:szCs w:val="48"/>
        </w:rPr>
      </w:pPr>
    </w:p>
    <w:p w14:paraId="6B1941F2" w14:textId="77777777" w:rsidR="009401CA" w:rsidRPr="009026A4" w:rsidRDefault="008F78E1" w:rsidP="009401CA">
      <w:pPr>
        <w:jc w:val="center"/>
      </w:pPr>
      <w:r w:rsidRPr="009026A4">
        <w:rPr>
          <w:noProof/>
          <w:lang w:val="en-CA" w:eastAsia="en-CA"/>
        </w:rPr>
        <w:drawing>
          <wp:inline distT="0" distB="0" distL="0" distR="0" wp14:anchorId="181FACE3" wp14:editId="09CB4475">
            <wp:extent cx="3479760" cy="3500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HauteRes"/>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3479760" cy="3500755"/>
                    </a:xfrm>
                    <a:prstGeom prst="rect">
                      <a:avLst/>
                    </a:prstGeom>
                    <a:noFill/>
                    <a:ln>
                      <a:noFill/>
                    </a:ln>
                  </pic:spPr>
                </pic:pic>
              </a:graphicData>
            </a:graphic>
          </wp:inline>
        </w:drawing>
      </w:r>
    </w:p>
    <w:p w14:paraId="4303BFD9" w14:textId="77777777" w:rsidR="009401CA" w:rsidRPr="009026A4" w:rsidRDefault="009401CA" w:rsidP="009401CA">
      <w:pPr>
        <w:jc w:val="center"/>
      </w:pPr>
    </w:p>
    <w:p w14:paraId="01E3C712" w14:textId="77777777" w:rsidR="009401CA" w:rsidRPr="009026A4" w:rsidRDefault="009401CA" w:rsidP="009401CA">
      <w:pPr>
        <w:jc w:val="center"/>
        <w:rPr>
          <w:b/>
          <w:bCs/>
        </w:rPr>
      </w:pPr>
    </w:p>
    <w:p w14:paraId="1A58ABD9" w14:textId="77777777" w:rsidR="009401CA" w:rsidRPr="009026A4" w:rsidRDefault="009401CA" w:rsidP="009401CA">
      <w:pPr>
        <w:jc w:val="center"/>
        <w:rPr>
          <w:b/>
          <w:bCs/>
          <w:sz w:val="36"/>
          <w:szCs w:val="36"/>
        </w:rPr>
      </w:pPr>
      <w:smartTag w:uri="urn:schemas-microsoft-com:office:smarttags" w:element="PersonName">
        <w:smartTagPr>
          <w:attr w:name="ProductID" w:val="Jacques R￩gni￨re"/>
        </w:smartTagPr>
        <w:r w:rsidRPr="009026A4">
          <w:rPr>
            <w:b/>
            <w:sz w:val="36"/>
          </w:rPr>
          <w:t>Jacques Régnière</w:t>
        </w:r>
      </w:smartTag>
    </w:p>
    <w:p w14:paraId="56C5610D" w14:textId="77777777" w:rsidR="009401CA" w:rsidRPr="009026A4" w:rsidRDefault="009401CA" w:rsidP="009401CA">
      <w:pPr>
        <w:jc w:val="center"/>
        <w:rPr>
          <w:b/>
          <w:bCs/>
          <w:sz w:val="36"/>
          <w:szCs w:val="36"/>
        </w:rPr>
      </w:pPr>
      <w:r w:rsidRPr="009026A4">
        <w:rPr>
          <w:b/>
          <w:sz w:val="36"/>
        </w:rPr>
        <w:t>Rémi Saint-Amant</w:t>
      </w:r>
    </w:p>
    <w:p w14:paraId="6D29098F" w14:textId="32BFFD2E" w:rsidR="009401CA" w:rsidRDefault="009401CA" w:rsidP="009401CA">
      <w:pPr>
        <w:jc w:val="center"/>
        <w:rPr>
          <w:ins w:id="0" w:author="St-Amant, Rémi" w:date="2018-02-23T07:51:00Z"/>
          <w:b/>
          <w:sz w:val="36"/>
        </w:rPr>
      </w:pPr>
      <w:r w:rsidRPr="009026A4">
        <w:rPr>
          <w:b/>
          <w:sz w:val="36"/>
        </w:rPr>
        <w:t>Ariane Béchard</w:t>
      </w:r>
    </w:p>
    <w:p w14:paraId="0A60A3BB" w14:textId="323B92CE" w:rsidR="00D74C42" w:rsidRPr="009026A4" w:rsidRDefault="00D74C42" w:rsidP="009401CA">
      <w:pPr>
        <w:jc w:val="center"/>
        <w:rPr>
          <w:b/>
          <w:bCs/>
          <w:sz w:val="36"/>
          <w:szCs w:val="36"/>
        </w:rPr>
      </w:pPr>
      <w:ins w:id="1" w:author="St-Amant, Rémi" w:date="2018-02-23T07:51:00Z">
        <w:r>
          <w:rPr>
            <w:b/>
            <w:sz w:val="36"/>
          </w:rPr>
          <w:t>Ahmed Moutaoufik</w:t>
        </w:r>
      </w:ins>
    </w:p>
    <w:p w14:paraId="5A60AAFC" w14:textId="77777777" w:rsidR="009401CA" w:rsidRPr="009026A4" w:rsidRDefault="009401CA" w:rsidP="009401CA">
      <w:pPr>
        <w:jc w:val="center"/>
        <w:rPr>
          <w:b/>
          <w:bCs/>
          <w:sz w:val="36"/>
          <w:szCs w:val="36"/>
        </w:rPr>
      </w:pPr>
    </w:p>
    <w:p w14:paraId="498C5F16" w14:textId="77777777" w:rsidR="009401CA" w:rsidRPr="009026A4" w:rsidRDefault="0006479D" w:rsidP="009401CA">
      <w:pPr>
        <w:jc w:val="center"/>
        <w:rPr>
          <w:b/>
          <w:bCs/>
          <w:sz w:val="36"/>
          <w:szCs w:val="36"/>
        </w:rPr>
      </w:pPr>
      <w:r>
        <w:rPr>
          <w:b/>
          <w:sz w:val="36"/>
        </w:rPr>
        <w:t>2017</w:t>
      </w:r>
    </w:p>
    <w:p w14:paraId="2928AB28" w14:textId="77777777" w:rsidR="009401CA" w:rsidRPr="009026A4" w:rsidRDefault="009401CA" w:rsidP="009401CA">
      <w:pPr>
        <w:jc w:val="center"/>
        <w:rPr>
          <w:b/>
          <w:bCs/>
          <w:sz w:val="28"/>
          <w:szCs w:val="28"/>
        </w:rPr>
      </w:pPr>
    </w:p>
    <w:p w14:paraId="183AE10B" w14:textId="77777777" w:rsidR="009401CA" w:rsidRPr="009026A4" w:rsidRDefault="009401CA" w:rsidP="009401CA">
      <w:pPr>
        <w:jc w:val="center"/>
        <w:rPr>
          <w:b/>
          <w:bCs/>
          <w:sz w:val="28"/>
          <w:szCs w:val="28"/>
        </w:rPr>
      </w:pPr>
      <w:r w:rsidRPr="009026A4">
        <w:rPr>
          <w:b/>
          <w:sz w:val="28"/>
        </w:rPr>
        <w:t>Ressources naturelles Canada</w:t>
      </w:r>
    </w:p>
    <w:p w14:paraId="25D82FB9" w14:textId="77777777" w:rsidR="009401CA" w:rsidRPr="009026A4" w:rsidRDefault="009401CA" w:rsidP="009401CA">
      <w:pPr>
        <w:jc w:val="center"/>
        <w:rPr>
          <w:b/>
          <w:bCs/>
          <w:sz w:val="28"/>
          <w:szCs w:val="28"/>
        </w:rPr>
      </w:pPr>
      <w:r w:rsidRPr="009026A4">
        <w:rPr>
          <w:b/>
          <w:sz w:val="28"/>
        </w:rPr>
        <w:t>Service canadien des forêts</w:t>
      </w:r>
    </w:p>
    <w:p w14:paraId="71ABA60B" w14:textId="77777777" w:rsidR="009401CA" w:rsidRPr="009026A4" w:rsidRDefault="009401CA" w:rsidP="009401CA">
      <w:pPr>
        <w:jc w:val="center"/>
        <w:rPr>
          <w:b/>
          <w:bCs/>
          <w:sz w:val="28"/>
          <w:szCs w:val="28"/>
        </w:rPr>
      </w:pPr>
      <w:r w:rsidRPr="009026A4">
        <w:rPr>
          <w:b/>
          <w:sz w:val="28"/>
        </w:rPr>
        <w:t>Centre de foresterie des Laurentides</w:t>
      </w:r>
    </w:p>
    <w:p w14:paraId="610DEC08" w14:textId="77777777" w:rsidR="009401CA" w:rsidRPr="009026A4" w:rsidRDefault="009401CA" w:rsidP="009401CA">
      <w:pPr>
        <w:jc w:val="center"/>
        <w:rPr>
          <w:b/>
          <w:bCs/>
          <w:sz w:val="28"/>
          <w:szCs w:val="28"/>
        </w:rPr>
      </w:pPr>
      <w:r w:rsidRPr="009026A4">
        <w:rPr>
          <w:b/>
          <w:sz w:val="28"/>
        </w:rPr>
        <w:t>C.P. 10380, succ. Sainte-Foy</w:t>
      </w:r>
    </w:p>
    <w:p w14:paraId="6E24C871" w14:textId="77777777" w:rsidR="009401CA" w:rsidRPr="009026A4" w:rsidRDefault="009401CA" w:rsidP="009401CA">
      <w:pPr>
        <w:jc w:val="center"/>
        <w:rPr>
          <w:b/>
          <w:bCs/>
          <w:sz w:val="28"/>
          <w:szCs w:val="28"/>
        </w:rPr>
      </w:pPr>
      <w:r w:rsidRPr="009026A4">
        <w:rPr>
          <w:b/>
          <w:sz w:val="28"/>
        </w:rPr>
        <w:t>Québec (Québec) Canada  G1V 4C7</w:t>
      </w:r>
    </w:p>
    <w:p w14:paraId="142A9994" w14:textId="77777777" w:rsidR="009401CA" w:rsidRPr="009026A4" w:rsidRDefault="009401CA" w:rsidP="009401CA">
      <w:pPr>
        <w:jc w:val="center"/>
        <w:rPr>
          <w:b/>
          <w:bCs/>
          <w:sz w:val="28"/>
          <w:szCs w:val="28"/>
        </w:rPr>
      </w:pPr>
    </w:p>
    <w:p w14:paraId="4152866D" w14:textId="5C6B3E5B" w:rsidR="009401CA" w:rsidRPr="009026A4" w:rsidRDefault="00D74C42" w:rsidP="009401CA">
      <w:pPr>
        <w:jc w:val="center"/>
        <w:rPr>
          <w:b/>
          <w:bCs/>
          <w:sz w:val="28"/>
          <w:szCs w:val="28"/>
        </w:rPr>
      </w:pPr>
      <w:ins w:id="2" w:author="St-Amant, Rémi" w:date="2018-02-23T07:52:00Z">
        <w:r>
          <w:rPr>
            <w:b/>
            <w:sz w:val="28"/>
          </w:rPr>
          <w:t>Révision du r</w:t>
        </w:r>
      </w:ins>
      <w:del w:id="3" w:author="St-Amant, Rémi" w:date="2018-02-23T07:52:00Z">
        <w:r w:rsidR="009401CA" w:rsidRPr="009026A4" w:rsidDel="00D74C42">
          <w:rPr>
            <w:b/>
            <w:sz w:val="28"/>
          </w:rPr>
          <w:delText>R</w:delText>
        </w:r>
      </w:del>
      <w:r w:rsidR="009401CA" w:rsidRPr="009026A4">
        <w:rPr>
          <w:b/>
          <w:sz w:val="28"/>
        </w:rPr>
        <w:t>apport d</w:t>
      </w:r>
      <w:r w:rsidR="0098105F">
        <w:rPr>
          <w:b/>
          <w:sz w:val="28"/>
        </w:rPr>
        <w:t>’</w:t>
      </w:r>
      <w:r w:rsidR="009401CA" w:rsidRPr="009026A4">
        <w:rPr>
          <w:b/>
          <w:sz w:val="28"/>
        </w:rPr>
        <w:t>information LAU-X-129</w:t>
      </w:r>
    </w:p>
    <w:p w14:paraId="15FBDE44" w14:textId="77777777" w:rsidR="009401CA" w:rsidRPr="009026A4" w:rsidRDefault="009401CA" w:rsidP="009401CA">
      <w:pPr>
        <w:rPr>
          <w:b/>
          <w:bCs/>
          <w:sz w:val="28"/>
          <w:szCs w:val="28"/>
        </w:rPr>
      </w:pPr>
    </w:p>
    <w:p w14:paraId="7A8A81EF" w14:textId="77777777" w:rsidR="009401CA" w:rsidRPr="009026A4" w:rsidRDefault="009401CA" w:rsidP="009401CA">
      <w:pPr>
        <w:sectPr w:rsidR="009401CA" w:rsidRPr="009026A4" w:rsidSect="009401CA">
          <w:headerReference w:type="default" r:id="rId8"/>
          <w:footerReference w:type="default" r:id="rId9"/>
          <w:footerReference w:type="first" r:id="rId10"/>
          <w:type w:val="continuous"/>
          <w:pgSz w:w="12240" w:h="15840"/>
          <w:pgMar w:top="1418" w:right="1418" w:bottom="1418" w:left="1418" w:header="720" w:footer="720" w:gutter="0"/>
          <w:pgNumType w:start="1"/>
          <w:cols w:space="708"/>
          <w:titlePg/>
          <w:docGrid w:linePitch="360"/>
        </w:sectPr>
      </w:pPr>
    </w:p>
    <w:p w14:paraId="2EA7A69C" w14:textId="77777777" w:rsidR="009401CA" w:rsidRPr="009026A4" w:rsidRDefault="009401CA" w:rsidP="009401CA">
      <w:pPr>
        <w:rPr>
          <w:b/>
          <w:bCs/>
          <w:sz w:val="32"/>
          <w:szCs w:val="32"/>
        </w:rPr>
      </w:pPr>
      <w:r w:rsidRPr="009026A4">
        <w:rPr>
          <w:b/>
          <w:sz w:val="32"/>
        </w:rPr>
        <w:lastRenderedPageBreak/>
        <w:t>Remerciements</w:t>
      </w:r>
    </w:p>
    <w:p w14:paraId="70AF8104" w14:textId="77777777" w:rsidR="009401CA" w:rsidRPr="009026A4" w:rsidRDefault="009401CA" w:rsidP="009401CA"/>
    <w:p w14:paraId="17F56832" w14:textId="77777777" w:rsidR="009401CA" w:rsidRPr="009026A4" w:rsidRDefault="009401CA" w:rsidP="009401CA">
      <w:pPr>
        <w:jc w:val="both"/>
      </w:pPr>
      <w:r w:rsidRPr="009026A4">
        <w:t>Le développement de BioSIM s</w:t>
      </w:r>
      <w:r w:rsidR="0098105F">
        <w:t>’</w:t>
      </w:r>
      <w:r w:rsidRPr="009026A4">
        <w:t>est échelonné sur plusieurs années et a profité de l</w:t>
      </w:r>
      <w:r w:rsidR="0098105F">
        <w:t>’</w:t>
      </w:r>
      <w:r w:rsidRPr="009026A4">
        <w:t xml:space="preserve">apport de diverses personnes, y compris les utilisateurs, qui sont trop nombreuses pour être nommées ici. Nous devons néanmoins souligner les contributions spéciales faites par les personnes suivantes : Lukas Schaubb, Jesse A. Logan, Michael Roden, </w:t>
      </w:r>
      <w:smartTag w:uri="urn:schemas-microsoft-com:office:smarttags" w:element="PersonName">
        <w:smartTagPr>
          <w:attr w:name="ProductID" w:val="Barry Cooke"/>
        </w:smartTagPr>
        <w:r w:rsidRPr="009026A4">
          <w:t>Barry Cooke</w:t>
        </w:r>
      </w:smartTag>
      <w:r w:rsidRPr="009026A4">
        <w:t>, Vincent Bergeron et Manon Gignac. La version actuelle de BioSIM pour Windows a été conçue et programmée par Rémi Saint-Amant.</w:t>
      </w:r>
    </w:p>
    <w:p w14:paraId="3CAB15D0" w14:textId="77777777" w:rsidR="009401CA" w:rsidRPr="009026A4" w:rsidRDefault="009401CA" w:rsidP="009401CA">
      <w:pPr>
        <w:jc w:val="both"/>
      </w:pPr>
    </w:p>
    <w:p w14:paraId="0A70A9A1" w14:textId="77777777" w:rsidR="009401CA" w:rsidRPr="009026A4" w:rsidRDefault="009401CA" w:rsidP="009401CA">
      <w:pPr>
        <w:autoSpaceDE w:val="0"/>
        <w:autoSpaceDN w:val="0"/>
        <w:adjustRightInd w:val="0"/>
      </w:pPr>
      <w:r w:rsidRPr="009026A4">
        <w:t>Le développement de BioSIM a été rendu possible grâce à la contribution financière de plusieurs partenaires du Service canadien des forêts. Nous désirons en particulier remercier les membres suivants du Comité international du SERG (</w:t>
      </w:r>
      <w:r w:rsidRPr="009026A4">
        <w:rPr>
          <w:i/>
        </w:rPr>
        <w:t>Spray Efficacy Research Group</w:t>
      </w:r>
      <w:r w:rsidRPr="009026A4">
        <w:t>) : Forest Protection Limited, la Société de protection des forêts contre les insectes et maladies (SOPFIM) du Québec, les gouvernements provinciaux de l</w:t>
      </w:r>
      <w:r w:rsidR="0098105F">
        <w:t>’</w:t>
      </w:r>
      <w:r w:rsidRPr="009026A4">
        <w:t>Ontario et de la Colombie-Britannique, ainsi que le USDA Forest Service.</w:t>
      </w:r>
    </w:p>
    <w:p w14:paraId="1F282988" w14:textId="77777777" w:rsidR="009401CA" w:rsidRPr="009026A4" w:rsidRDefault="009401CA" w:rsidP="009401CA"/>
    <w:p w14:paraId="62CE080B" w14:textId="77777777" w:rsidR="009401CA" w:rsidRPr="009026A4" w:rsidRDefault="009401CA" w:rsidP="009401CA"/>
    <w:p w14:paraId="15176C55" w14:textId="77777777" w:rsidR="009401CA" w:rsidRPr="009026A4" w:rsidRDefault="009401CA" w:rsidP="009401CA">
      <w:pPr>
        <w:pStyle w:val="TableofContentsPageTitle"/>
        <w:sectPr w:rsidR="009401CA" w:rsidRPr="009026A4" w:rsidSect="009401CA">
          <w:headerReference w:type="first" r:id="rId11"/>
          <w:footerReference w:type="first" r:id="rId12"/>
          <w:type w:val="oddPage"/>
          <w:pgSz w:w="12240" w:h="15840"/>
          <w:pgMar w:top="1418" w:right="1418" w:bottom="1418" w:left="1418" w:header="720" w:footer="720" w:gutter="0"/>
          <w:pgNumType w:start="1"/>
          <w:cols w:space="708"/>
          <w:titlePg/>
          <w:docGrid w:linePitch="360"/>
        </w:sectPr>
      </w:pPr>
    </w:p>
    <w:p w14:paraId="3EA3C6A8" w14:textId="77777777" w:rsidR="009401CA" w:rsidRPr="009026A4" w:rsidRDefault="009401CA" w:rsidP="009401CA">
      <w:pPr>
        <w:pStyle w:val="TableofContentsPageTitle"/>
        <w:jc w:val="left"/>
      </w:pPr>
      <w:r w:rsidRPr="009026A4">
        <w:lastRenderedPageBreak/>
        <w:t>Table des matières</w:t>
      </w:r>
    </w:p>
    <w:p w14:paraId="2C08E357" w14:textId="77777777" w:rsidR="009401CA" w:rsidRPr="009026A4" w:rsidRDefault="009401CA" w:rsidP="009401CA"/>
    <w:p w14:paraId="2C7E7C9A" w14:textId="7F619361" w:rsidR="00BF55E5" w:rsidRDefault="009401CA">
      <w:pPr>
        <w:pStyle w:val="TM2"/>
        <w:tabs>
          <w:tab w:val="left" w:pos="1440"/>
          <w:tab w:val="right" w:leader="dot" w:pos="9394"/>
        </w:tabs>
        <w:rPr>
          <w:ins w:id="4" w:author="St-Amant, Rémi" w:date="2018-03-01T12:13:00Z"/>
          <w:rFonts w:asciiTheme="minorHAnsi" w:eastAsiaTheme="minorEastAsia" w:hAnsiTheme="minorHAnsi" w:cstheme="minorBidi"/>
          <w:noProof/>
          <w:snapToGrid/>
          <w:sz w:val="22"/>
          <w:szCs w:val="22"/>
          <w:lang w:val="en-CA" w:eastAsia="en-CA"/>
        </w:rPr>
      </w:pPr>
      <w:r w:rsidRPr="009026A4">
        <w:fldChar w:fldCharType="begin"/>
      </w:r>
      <w:r w:rsidRPr="009026A4">
        <w:instrText xml:space="preserve"> TOC \o "1-3" \h \z </w:instrText>
      </w:r>
      <w:r w:rsidRPr="009026A4">
        <w:fldChar w:fldCharType="separate"/>
      </w:r>
      <w:ins w:id="5" w:author="St-Amant, Rémi" w:date="2018-03-01T12:13:00Z">
        <w:r w:rsidR="00BF55E5" w:rsidRPr="0093670B">
          <w:rPr>
            <w:rStyle w:val="Lienhypertexte"/>
            <w:noProof/>
          </w:rPr>
          <w:fldChar w:fldCharType="begin"/>
        </w:r>
        <w:r w:rsidR="00BF55E5" w:rsidRPr="0093670B">
          <w:rPr>
            <w:rStyle w:val="Lienhypertexte"/>
            <w:noProof/>
          </w:rPr>
          <w:instrText xml:space="preserve"> </w:instrText>
        </w:r>
        <w:r w:rsidR="00BF55E5">
          <w:rPr>
            <w:noProof/>
          </w:rPr>
          <w:instrText>HYPERLINK \l "_Toc507669763"</w:instrText>
        </w:r>
        <w:r w:rsidR="00BF55E5" w:rsidRPr="0093670B">
          <w:rPr>
            <w:rStyle w:val="Lienhypertexte"/>
            <w:noProof/>
          </w:rPr>
          <w:instrText xml:space="preserve"> </w:instrText>
        </w:r>
        <w:r w:rsidR="00BF55E5" w:rsidRPr="0093670B">
          <w:rPr>
            <w:rStyle w:val="Lienhypertexte"/>
            <w:noProof/>
          </w:rPr>
        </w:r>
        <w:r w:rsidR="00BF55E5" w:rsidRPr="0093670B">
          <w:rPr>
            <w:rStyle w:val="Lienhypertexte"/>
            <w:noProof/>
          </w:rPr>
          <w:fldChar w:fldCharType="separate"/>
        </w:r>
        <w:r w:rsidR="00BF55E5" w:rsidRPr="0093670B">
          <w:rPr>
            <w:rStyle w:val="Lienhypertexte"/>
            <w:noProof/>
          </w:rPr>
          <w:t>1.1.</w:t>
        </w:r>
        <w:r w:rsidR="00BF55E5">
          <w:rPr>
            <w:rFonts w:asciiTheme="minorHAnsi" w:eastAsiaTheme="minorEastAsia" w:hAnsiTheme="minorHAnsi" w:cstheme="minorBidi"/>
            <w:noProof/>
            <w:snapToGrid/>
            <w:sz w:val="22"/>
            <w:szCs w:val="22"/>
            <w:lang w:val="en-CA" w:eastAsia="en-CA"/>
          </w:rPr>
          <w:tab/>
        </w:r>
        <w:r w:rsidR="00BF55E5" w:rsidRPr="0093670B">
          <w:rPr>
            <w:rStyle w:val="Lienhypertexte"/>
            <w:noProof/>
          </w:rPr>
          <w:t>Introduction</w:t>
        </w:r>
        <w:r w:rsidR="00BF55E5">
          <w:rPr>
            <w:noProof/>
            <w:webHidden/>
          </w:rPr>
          <w:tab/>
        </w:r>
        <w:r w:rsidR="00BF55E5">
          <w:rPr>
            <w:noProof/>
            <w:webHidden/>
          </w:rPr>
          <w:fldChar w:fldCharType="begin"/>
        </w:r>
        <w:r w:rsidR="00BF55E5">
          <w:rPr>
            <w:noProof/>
            <w:webHidden/>
          </w:rPr>
          <w:instrText xml:space="preserve"> PAGEREF _Toc507669763 \h </w:instrText>
        </w:r>
        <w:r w:rsidR="00BF55E5">
          <w:rPr>
            <w:noProof/>
            <w:webHidden/>
          </w:rPr>
        </w:r>
      </w:ins>
      <w:r w:rsidR="00BF55E5">
        <w:rPr>
          <w:noProof/>
          <w:webHidden/>
        </w:rPr>
        <w:fldChar w:fldCharType="separate"/>
      </w:r>
      <w:r w:rsidR="00A21BC6">
        <w:rPr>
          <w:noProof/>
          <w:webHidden/>
        </w:rPr>
        <w:t>4</w:t>
      </w:r>
      <w:ins w:id="6" w:author="St-Amant, Rémi" w:date="2018-03-01T12:13:00Z">
        <w:r w:rsidR="00BF55E5">
          <w:rPr>
            <w:noProof/>
            <w:webHidden/>
          </w:rPr>
          <w:fldChar w:fldCharType="end"/>
        </w:r>
        <w:r w:rsidR="00BF55E5" w:rsidRPr="0093670B">
          <w:rPr>
            <w:rStyle w:val="Lienhypertexte"/>
            <w:noProof/>
          </w:rPr>
          <w:fldChar w:fldCharType="end"/>
        </w:r>
      </w:ins>
    </w:p>
    <w:p w14:paraId="0B7EF751" w14:textId="16BD2790" w:rsidR="00BF55E5" w:rsidRDefault="00BF55E5">
      <w:pPr>
        <w:pStyle w:val="TM2"/>
        <w:tabs>
          <w:tab w:val="left" w:pos="1440"/>
          <w:tab w:val="right" w:leader="dot" w:pos="9394"/>
        </w:tabs>
        <w:rPr>
          <w:ins w:id="7" w:author="St-Amant, Rémi" w:date="2018-03-01T12:13:00Z"/>
          <w:rFonts w:asciiTheme="minorHAnsi" w:eastAsiaTheme="minorEastAsia" w:hAnsiTheme="minorHAnsi" w:cstheme="minorBidi"/>
          <w:noProof/>
          <w:snapToGrid/>
          <w:sz w:val="22"/>
          <w:szCs w:val="22"/>
          <w:lang w:val="en-CA" w:eastAsia="en-CA"/>
        </w:rPr>
      </w:pPr>
      <w:ins w:id="8"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"_Toc507669764"</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1.2.</w:t>
        </w:r>
        <w:r>
          <w:rPr>
            <w:rFonts w:asciiTheme="minorHAnsi" w:eastAsiaTheme="minorEastAsia" w:hAnsiTheme="minorHAnsi" w:cstheme="minorBidi"/>
            <w:noProof/>
            <w:snapToGrid/>
            <w:sz w:val="22"/>
            <w:szCs w:val="22"/>
            <w:lang w:val="en-CA" w:eastAsia="en-CA"/>
          </w:rPr>
          <w:tab/>
        </w:r>
        <w:r w:rsidRPr="0093670B">
          <w:rPr>
            <w:rStyle w:val="Lienhypertexte"/>
            <w:noProof/>
          </w:rPr>
          <w:t>Documentation scientifique</w:t>
        </w:r>
        <w:r>
          <w:rPr>
            <w:noProof/>
            <w:webHidden/>
          </w:rPr>
          <w:tab/>
        </w:r>
        <w:r>
          <w:rPr>
            <w:noProof/>
            <w:webHidden/>
          </w:rPr>
          <w:fldChar w:fldCharType="begin"/>
        </w:r>
        <w:r>
          <w:rPr>
            <w:noProof/>
            <w:webHidden/>
          </w:rPr>
          <w:instrText xml:space="preserve"> PAGEREF _Toc507669764 \h </w:instrText>
        </w:r>
        <w:r>
          <w:rPr>
            <w:noProof/>
            <w:webHidden/>
          </w:rPr>
        </w:r>
      </w:ins>
      <w:r>
        <w:rPr>
          <w:noProof/>
          <w:webHidden/>
        </w:rPr>
        <w:fldChar w:fldCharType="separate"/>
      </w:r>
      <w:r w:rsidR="00A21BC6">
        <w:rPr>
          <w:noProof/>
          <w:webHidden/>
        </w:rPr>
        <w:t>7</w:t>
      </w:r>
      <w:ins w:id="9" w:author="St-Amant, Rémi" w:date="2018-03-01T12:13:00Z">
        <w:r>
          <w:rPr>
            <w:noProof/>
            <w:webHidden/>
          </w:rPr>
          <w:fldChar w:fldCharType="end"/>
        </w:r>
        <w:r w:rsidRPr="0093670B">
          <w:rPr>
            <w:rStyle w:val="Lienhypertexte"/>
            <w:noProof/>
          </w:rPr>
          <w:fldChar w:fldCharType="end"/>
        </w:r>
      </w:ins>
    </w:p>
    <w:p w14:paraId="20E2A0F7" w14:textId="25358F8B" w:rsidR="00BF55E5" w:rsidRDefault="00BF55E5">
      <w:pPr>
        <w:pStyle w:val="TM2"/>
        <w:tabs>
          <w:tab w:val="left" w:pos="1440"/>
          <w:tab w:val="right" w:leader="dot" w:pos="9394"/>
        </w:tabs>
        <w:rPr>
          <w:ins w:id="10" w:author="St-Amant, Rémi" w:date="2018-03-01T12:13:00Z"/>
          <w:rFonts w:asciiTheme="minorHAnsi" w:eastAsiaTheme="minorEastAsia" w:hAnsiTheme="minorHAnsi" w:cstheme="minorBidi"/>
          <w:noProof/>
          <w:snapToGrid/>
          <w:sz w:val="22"/>
          <w:szCs w:val="22"/>
          <w:lang w:val="en-CA" w:eastAsia="en-CA"/>
        </w:rPr>
      </w:pPr>
      <w:ins w:id="11"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"_Toc507669765"</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1.3.</w:t>
        </w:r>
        <w:r>
          <w:rPr>
            <w:rFonts w:asciiTheme="minorHAnsi" w:eastAsiaTheme="minorEastAsia" w:hAnsiTheme="minorHAnsi" w:cstheme="minorBidi"/>
            <w:noProof/>
            <w:snapToGrid/>
            <w:sz w:val="22"/>
            <w:szCs w:val="22"/>
            <w:lang w:val="en-CA" w:eastAsia="en-CA"/>
          </w:rPr>
          <w:tab/>
        </w:r>
        <w:r w:rsidRPr="0093670B">
          <w:rPr>
            <w:rStyle w:val="Lienhypertexte"/>
            <w:noProof/>
          </w:rPr>
          <w:t>Installation de BioSIM</w:t>
        </w:r>
        <w:r>
          <w:rPr>
            <w:noProof/>
            <w:webHidden/>
          </w:rPr>
          <w:tab/>
        </w:r>
        <w:r>
          <w:rPr>
            <w:noProof/>
            <w:webHidden/>
          </w:rPr>
          <w:fldChar w:fldCharType="begin"/>
        </w:r>
        <w:r>
          <w:rPr>
            <w:noProof/>
            <w:webHidden/>
          </w:rPr>
          <w:instrText xml:space="preserve"> PAGEREF _Toc507669765 \h </w:instrText>
        </w:r>
        <w:r>
          <w:rPr>
            <w:noProof/>
            <w:webHidden/>
          </w:rPr>
        </w:r>
      </w:ins>
      <w:r>
        <w:rPr>
          <w:noProof/>
          <w:webHidden/>
        </w:rPr>
        <w:fldChar w:fldCharType="separate"/>
      </w:r>
      <w:r w:rsidR="00A21BC6">
        <w:rPr>
          <w:noProof/>
          <w:webHidden/>
        </w:rPr>
        <w:t>11</w:t>
      </w:r>
      <w:ins w:id="12" w:author="St-Amant, Rémi" w:date="2018-03-01T12:13:00Z">
        <w:r>
          <w:rPr>
            <w:noProof/>
            <w:webHidden/>
          </w:rPr>
          <w:fldChar w:fldCharType="end"/>
        </w:r>
        <w:r w:rsidRPr="0093670B">
          <w:rPr>
            <w:rStyle w:val="Lienhypertexte"/>
            <w:noProof/>
          </w:rPr>
          <w:fldChar w:fldCharType="end"/>
        </w:r>
      </w:ins>
    </w:p>
    <w:p w14:paraId="3145E299" w14:textId="632CF293" w:rsidR="00BF55E5" w:rsidRDefault="00BF55E5">
      <w:pPr>
        <w:pStyle w:val="TM3"/>
        <w:tabs>
          <w:tab w:val="left" w:pos="1680"/>
          <w:tab w:val="right" w:leader="dot" w:pos="9394"/>
        </w:tabs>
        <w:rPr>
          <w:ins w:id="13" w:author="St-Amant, Rémi" w:date="2018-03-01T12:13:00Z"/>
          <w:rFonts w:asciiTheme="minorHAnsi" w:eastAsiaTheme="minorEastAsia" w:hAnsiTheme="minorHAnsi" w:cstheme="minorBidi"/>
          <w:noProof/>
          <w:snapToGrid/>
          <w:sz w:val="22"/>
          <w:szCs w:val="22"/>
          <w:lang w:val="en-CA" w:eastAsia="en-CA"/>
        </w:rPr>
      </w:pPr>
      <w:ins w:id="14"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"_Toc507669766"</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1.3.1.</w:t>
        </w:r>
        <w:r>
          <w:rPr>
            <w:rFonts w:asciiTheme="minorHAnsi" w:eastAsiaTheme="minorEastAsia" w:hAnsiTheme="minorHAnsi" w:cstheme="minorBidi"/>
            <w:noProof/>
            <w:snapToGrid/>
            <w:sz w:val="22"/>
            <w:szCs w:val="22"/>
            <w:lang w:val="en-CA" w:eastAsia="en-CA"/>
          </w:rPr>
          <w:tab/>
        </w:r>
        <w:r w:rsidRPr="0093670B">
          <w:rPr>
            <w:rStyle w:val="Lienhypertexte"/>
            <w:noProof/>
          </w:rPr>
          <w:t>Soutien technique</w:t>
        </w:r>
        <w:r>
          <w:rPr>
            <w:noProof/>
            <w:webHidden/>
          </w:rPr>
          <w:tab/>
        </w:r>
        <w:r>
          <w:rPr>
            <w:noProof/>
            <w:webHidden/>
          </w:rPr>
          <w:fldChar w:fldCharType="begin"/>
        </w:r>
        <w:r>
          <w:rPr>
            <w:noProof/>
            <w:webHidden/>
          </w:rPr>
          <w:instrText xml:space="preserve"> PAGEREF _Toc507669766 \h </w:instrText>
        </w:r>
        <w:r>
          <w:rPr>
            <w:noProof/>
            <w:webHidden/>
          </w:rPr>
        </w:r>
      </w:ins>
      <w:r>
        <w:rPr>
          <w:noProof/>
          <w:webHidden/>
        </w:rPr>
        <w:fldChar w:fldCharType="separate"/>
      </w:r>
      <w:r w:rsidR="00A21BC6">
        <w:rPr>
          <w:noProof/>
          <w:webHidden/>
        </w:rPr>
        <w:t>11</w:t>
      </w:r>
      <w:ins w:id="15" w:author="St-Amant, Rémi" w:date="2018-03-01T12:13:00Z">
        <w:r>
          <w:rPr>
            <w:noProof/>
            <w:webHidden/>
          </w:rPr>
          <w:fldChar w:fldCharType="end"/>
        </w:r>
        <w:r w:rsidRPr="0093670B">
          <w:rPr>
            <w:rStyle w:val="Lienhypertexte"/>
            <w:noProof/>
          </w:rPr>
          <w:fldChar w:fldCharType="end"/>
        </w:r>
      </w:ins>
    </w:p>
    <w:p w14:paraId="6112CA44" w14:textId="4320ECE6" w:rsidR="00BF55E5" w:rsidRDefault="00BF55E5">
      <w:pPr>
        <w:pStyle w:val="TM3"/>
        <w:tabs>
          <w:tab w:val="left" w:pos="1680"/>
          <w:tab w:val="right" w:leader="dot" w:pos="9394"/>
        </w:tabs>
        <w:rPr>
          <w:ins w:id="16" w:author="St-Amant, Rémi" w:date="2018-03-01T12:13:00Z"/>
          <w:rFonts w:asciiTheme="minorHAnsi" w:eastAsiaTheme="minorEastAsia" w:hAnsiTheme="minorHAnsi" w:cstheme="minorBidi"/>
          <w:noProof/>
          <w:snapToGrid/>
          <w:sz w:val="22"/>
          <w:szCs w:val="22"/>
          <w:lang w:val="en-CA" w:eastAsia="en-CA"/>
        </w:rPr>
      </w:pPr>
      <w:ins w:id="17"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"_Toc507669767"</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1.3.2.</w:t>
        </w:r>
        <w:r>
          <w:rPr>
            <w:rFonts w:asciiTheme="minorHAnsi" w:eastAsiaTheme="minorEastAsia" w:hAnsiTheme="minorHAnsi" w:cstheme="minorBidi"/>
            <w:noProof/>
            <w:snapToGrid/>
            <w:sz w:val="22"/>
            <w:szCs w:val="22"/>
            <w:lang w:val="en-CA" w:eastAsia="en-CA"/>
          </w:rPr>
          <w:tab/>
        </w:r>
        <w:r w:rsidRPr="0093670B">
          <w:rPr>
            <w:rStyle w:val="Lienhypertexte"/>
            <w:noProof/>
          </w:rPr>
          <w:t>Installation</w:t>
        </w:r>
        <w:r>
          <w:rPr>
            <w:noProof/>
            <w:webHidden/>
          </w:rPr>
          <w:tab/>
        </w:r>
        <w:r>
          <w:rPr>
            <w:noProof/>
            <w:webHidden/>
          </w:rPr>
          <w:fldChar w:fldCharType="begin"/>
        </w:r>
        <w:r>
          <w:rPr>
            <w:noProof/>
            <w:webHidden/>
          </w:rPr>
          <w:instrText xml:space="preserve"> PAGEREF _Toc507669767 \h </w:instrText>
        </w:r>
        <w:r>
          <w:rPr>
            <w:noProof/>
            <w:webHidden/>
          </w:rPr>
        </w:r>
      </w:ins>
      <w:r>
        <w:rPr>
          <w:noProof/>
          <w:webHidden/>
        </w:rPr>
        <w:fldChar w:fldCharType="separate"/>
      </w:r>
      <w:r w:rsidR="00A21BC6">
        <w:rPr>
          <w:noProof/>
          <w:webHidden/>
        </w:rPr>
        <w:t>12</w:t>
      </w:r>
      <w:ins w:id="18" w:author="St-Amant, Rémi" w:date="2018-03-01T12:13:00Z">
        <w:r>
          <w:rPr>
            <w:noProof/>
            <w:webHidden/>
          </w:rPr>
          <w:fldChar w:fldCharType="end"/>
        </w:r>
        <w:r w:rsidRPr="0093670B">
          <w:rPr>
            <w:rStyle w:val="Lienhypertexte"/>
            <w:noProof/>
          </w:rPr>
          <w:fldChar w:fldCharType="end"/>
        </w:r>
      </w:ins>
    </w:p>
    <w:p w14:paraId="28E685DF" w14:textId="15B5CC68" w:rsidR="00BF55E5" w:rsidRDefault="00BF55E5">
      <w:pPr>
        <w:pStyle w:val="TM3"/>
        <w:tabs>
          <w:tab w:val="left" w:pos="1680"/>
          <w:tab w:val="right" w:leader="dot" w:pos="9394"/>
        </w:tabs>
        <w:rPr>
          <w:ins w:id="19" w:author="St-Amant, Rémi" w:date="2018-03-01T12:13:00Z"/>
          <w:rFonts w:asciiTheme="minorHAnsi" w:eastAsiaTheme="minorEastAsia" w:hAnsiTheme="minorHAnsi" w:cstheme="minorBidi"/>
          <w:noProof/>
          <w:snapToGrid/>
          <w:sz w:val="22"/>
          <w:szCs w:val="22"/>
          <w:lang w:val="en-CA" w:eastAsia="en-CA"/>
        </w:rPr>
      </w:pPr>
      <w:ins w:id="20"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"_Toc507669768"</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1.3.3.</w:t>
        </w:r>
        <w:r>
          <w:rPr>
            <w:rFonts w:asciiTheme="minorHAnsi" w:eastAsiaTheme="minorEastAsia" w:hAnsiTheme="minorHAnsi" w:cstheme="minorBidi"/>
            <w:noProof/>
            <w:snapToGrid/>
            <w:sz w:val="22"/>
            <w:szCs w:val="22"/>
            <w:lang w:val="en-CA" w:eastAsia="en-CA"/>
          </w:rPr>
          <w:tab/>
        </w:r>
        <w:r w:rsidRPr="0093670B">
          <w:rPr>
            <w:rStyle w:val="Lienhypertexte"/>
            <w:noProof/>
          </w:rPr>
          <w:t>Configuration requise</w:t>
        </w:r>
        <w:r>
          <w:rPr>
            <w:noProof/>
            <w:webHidden/>
          </w:rPr>
          <w:tab/>
        </w:r>
        <w:r>
          <w:rPr>
            <w:noProof/>
            <w:webHidden/>
          </w:rPr>
          <w:fldChar w:fldCharType="begin"/>
        </w:r>
        <w:r>
          <w:rPr>
            <w:noProof/>
            <w:webHidden/>
          </w:rPr>
          <w:instrText xml:space="preserve"> PAGEREF _Toc507669768 \h </w:instrText>
        </w:r>
        <w:r>
          <w:rPr>
            <w:noProof/>
            <w:webHidden/>
          </w:rPr>
        </w:r>
      </w:ins>
      <w:r>
        <w:rPr>
          <w:noProof/>
          <w:webHidden/>
        </w:rPr>
        <w:fldChar w:fldCharType="separate"/>
      </w:r>
      <w:r w:rsidR="00A21BC6">
        <w:rPr>
          <w:noProof/>
          <w:webHidden/>
        </w:rPr>
        <w:t>12</w:t>
      </w:r>
      <w:ins w:id="21" w:author="St-Amant, Rémi" w:date="2018-03-01T12:13:00Z">
        <w:r>
          <w:rPr>
            <w:noProof/>
            <w:webHidden/>
          </w:rPr>
          <w:fldChar w:fldCharType="end"/>
        </w:r>
        <w:r w:rsidRPr="0093670B">
          <w:rPr>
            <w:rStyle w:val="Lienhypertexte"/>
            <w:noProof/>
          </w:rPr>
          <w:fldChar w:fldCharType="end"/>
        </w:r>
      </w:ins>
    </w:p>
    <w:p w14:paraId="2EAA7675" w14:textId="1D3935E9" w:rsidR="00BF55E5" w:rsidRDefault="00BF55E5">
      <w:pPr>
        <w:pStyle w:val="TM3"/>
        <w:tabs>
          <w:tab w:val="left" w:pos="1680"/>
          <w:tab w:val="right" w:leader="dot" w:pos="9394"/>
        </w:tabs>
        <w:rPr>
          <w:ins w:id="22" w:author="St-Amant, Rémi" w:date="2018-03-01T12:13:00Z"/>
          <w:rFonts w:asciiTheme="minorHAnsi" w:eastAsiaTheme="minorEastAsia" w:hAnsiTheme="minorHAnsi" w:cstheme="minorBidi"/>
          <w:noProof/>
          <w:snapToGrid/>
          <w:sz w:val="22"/>
          <w:szCs w:val="22"/>
          <w:lang w:val="en-CA" w:eastAsia="en-CA"/>
        </w:rPr>
      </w:pPr>
      <w:ins w:id="23"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"_Toc507669769"</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1.3.4.</w:t>
        </w:r>
        <w:r>
          <w:rPr>
            <w:rFonts w:asciiTheme="minorHAnsi" w:eastAsiaTheme="minorEastAsia" w:hAnsiTheme="minorHAnsi" w:cstheme="minorBidi"/>
            <w:noProof/>
            <w:snapToGrid/>
            <w:sz w:val="22"/>
            <w:szCs w:val="22"/>
            <w:lang w:val="en-CA" w:eastAsia="en-CA"/>
          </w:rPr>
          <w:tab/>
        </w:r>
        <w:r w:rsidRPr="0093670B">
          <w:rPr>
            <w:rStyle w:val="Lienhypertexte"/>
            <w:noProof/>
          </w:rPr>
          <w:t>Utilitaires</w:t>
        </w:r>
        <w:r>
          <w:rPr>
            <w:noProof/>
            <w:webHidden/>
          </w:rPr>
          <w:tab/>
        </w:r>
        <w:r>
          <w:rPr>
            <w:noProof/>
            <w:webHidden/>
          </w:rPr>
          <w:fldChar w:fldCharType="begin"/>
        </w:r>
        <w:r>
          <w:rPr>
            <w:noProof/>
            <w:webHidden/>
          </w:rPr>
          <w:instrText xml:space="preserve"> PAGEREF _Toc507669769 \h </w:instrText>
        </w:r>
        <w:r>
          <w:rPr>
            <w:noProof/>
            <w:webHidden/>
          </w:rPr>
        </w:r>
      </w:ins>
      <w:r>
        <w:rPr>
          <w:noProof/>
          <w:webHidden/>
        </w:rPr>
        <w:fldChar w:fldCharType="separate"/>
      </w:r>
      <w:r w:rsidR="00A21BC6">
        <w:rPr>
          <w:noProof/>
          <w:webHidden/>
        </w:rPr>
        <w:t>12</w:t>
      </w:r>
      <w:ins w:id="24" w:author="St-Amant, Rémi" w:date="2018-03-01T12:13:00Z">
        <w:r>
          <w:rPr>
            <w:noProof/>
            <w:webHidden/>
          </w:rPr>
          <w:fldChar w:fldCharType="end"/>
        </w:r>
        <w:r w:rsidRPr="0093670B">
          <w:rPr>
            <w:rStyle w:val="Lienhypertexte"/>
            <w:noProof/>
          </w:rPr>
          <w:fldChar w:fldCharType="end"/>
        </w:r>
      </w:ins>
    </w:p>
    <w:p w14:paraId="5C8F340E" w14:textId="49AECDF6" w:rsidR="00BF55E5" w:rsidRDefault="00BF55E5">
      <w:pPr>
        <w:pStyle w:val="TM3"/>
        <w:tabs>
          <w:tab w:val="left" w:pos="1680"/>
          <w:tab w:val="right" w:leader="dot" w:pos="9394"/>
        </w:tabs>
        <w:rPr>
          <w:ins w:id="25" w:author="St-Amant, Rémi" w:date="2018-03-01T12:13:00Z"/>
          <w:rFonts w:asciiTheme="minorHAnsi" w:eastAsiaTheme="minorEastAsia" w:hAnsiTheme="minorHAnsi" w:cstheme="minorBidi"/>
          <w:noProof/>
          <w:snapToGrid/>
          <w:sz w:val="22"/>
          <w:szCs w:val="22"/>
          <w:lang w:val="en-CA" w:eastAsia="en-CA"/>
        </w:rPr>
      </w:pPr>
      <w:ins w:id="26"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"_Toc507669770"</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1.3.5.</w:t>
        </w:r>
        <w:r>
          <w:rPr>
            <w:rFonts w:asciiTheme="minorHAnsi" w:eastAsiaTheme="minorEastAsia" w:hAnsiTheme="minorHAnsi" w:cstheme="minorBidi"/>
            <w:noProof/>
            <w:snapToGrid/>
            <w:sz w:val="22"/>
            <w:szCs w:val="22"/>
            <w:lang w:val="en-CA" w:eastAsia="en-CA"/>
          </w:rPr>
          <w:tab/>
        </w:r>
        <w:r w:rsidRPr="0093670B">
          <w:rPr>
            <w:rStyle w:val="Lienhypertexte"/>
            <w:noProof/>
          </w:rPr>
          <w:t>Langue</w:t>
        </w:r>
        <w:r>
          <w:rPr>
            <w:noProof/>
            <w:webHidden/>
          </w:rPr>
          <w:tab/>
        </w:r>
        <w:r>
          <w:rPr>
            <w:noProof/>
            <w:webHidden/>
          </w:rPr>
          <w:fldChar w:fldCharType="begin"/>
        </w:r>
        <w:r>
          <w:rPr>
            <w:noProof/>
            <w:webHidden/>
          </w:rPr>
          <w:instrText xml:space="preserve"> PAGEREF _Toc507669770 \h </w:instrText>
        </w:r>
        <w:r>
          <w:rPr>
            <w:noProof/>
            <w:webHidden/>
          </w:rPr>
        </w:r>
      </w:ins>
      <w:r>
        <w:rPr>
          <w:noProof/>
          <w:webHidden/>
        </w:rPr>
        <w:fldChar w:fldCharType="separate"/>
      </w:r>
      <w:r w:rsidR="00A21BC6">
        <w:rPr>
          <w:noProof/>
          <w:webHidden/>
        </w:rPr>
        <w:t>13</w:t>
      </w:r>
      <w:ins w:id="27" w:author="St-Amant, Rémi" w:date="2018-03-01T12:13:00Z">
        <w:r>
          <w:rPr>
            <w:noProof/>
            <w:webHidden/>
          </w:rPr>
          <w:fldChar w:fldCharType="end"/>
        </w:r>
        <w:r w:rsidRPr="0093670B">
          <w:rPr>
            <w:rStyle w:val="Lienhypertexte"/>
            <w:noProof/>
          </w:rPr>
          <w:fldChar w:fldCharType="end"/>
        </w:r>
      </w:ins>
    </w:p>
    <w:p w14:paraId="7CCCD6D9" w14:textId="3A925426" w:rsidR="00BF55E5" w:rsidRDefault="00BF55E5">
      <w:pPr>
        <w:pStyle w:val="TM2"/>
        <w:tabs>
          <w:tab w:val="left" w:pos="1440"/>
          <w:tab w:val="right" w:leader="dot" w:pos="9394"/>
        </w:tabs>
        <w:rPr>
          <w:ins w:id="28" w:author="St-Amant, Rémi" w:date="2018-03-01T12:13:00Z"/>
          <w:rFonts w:asciiTheme="minorHAnsi" w:eastAsiaTheme="minorEastAsia" w:hAnsiTheme="minorHAnsi" w:cstheme="minorBidi"/>
          <w:noProof/>
          <w:snapToGrid/>
          <w:sz w:val="22"/>
          <w:szCs w:val="22"/>
          <w:lang w:val="en-CA" w:eastAsia="en-CA"/>
        </w:rPr>
      </w:pPr>
      <w:ins w:id="29"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"_Toc507669771"</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1.4.</w:t>
        </w:r>
        <w:r>
          <w:rPr>
            <w:rFonts w:asciiTheme="minorHAnsi" w:eastAsiaTheme="minorEastAsia" w:hAnsiTheme="minorHAnsi" w:cstheme="minorBidi"/>
            <w:noProof/>
            <w:snapToGrid/>
            <w:sz w:val="22"/>
            <w:szCs w:val="22"/>
            <w:lang w:val="en-CA" w:eastAsia="en-CA"/>
          </w:rPr>
          <w:tab/>
        </w:r>
        <w:r w:rsidRPr="0093670B">
          <w:rPr>
            <w:rStyle w:val="Lienhypertexte"/>
            <w:noProof/>
          </w:rPr>
          <w:t>Exécuter BioSIM</w:t>
        </w:r>
        <w:r>
          <w:rPr>
            <w:noProof/>
            <w:webHidden/>
          </w:rPr>
          <w:tab/>
        </w:r>
        <w:r>
          <w:rPr>
            <w:noProof/>
            <w:webHidden/>
          </w:rPr>
          <w:fldChar w:fldCharType="begin"/>
        </w:r>
        <w:r>
          <w:rPr>
            <w:noProof/>
            <w:webHidden/>
          </w:rPr>
          <w:instrText xml:space="preserve"> PAGEREF _Toc507669771 \h </w:instrText>
        </w:r>
        <w:r>
          <w:rPr>
            <w:noProof/>
            <w:webHidden/>
          </w:rPr>
        </w:r>
      </w:ins>
      <w:r>
        <w:rPr>
          <w:noProof/>
          <w:webHidden/>
        </w:rPr>
        <w:fldChar w:fldCharType="separate"/>
      </w:r>
      <w:r w:rsidR="00A21BC6">
        <w:rPr>
          <w:noProof/>
          <w:webHidden/>
        </w:rPr>
        <w:t>13</w:t>
      </w:r>
      <w:ins w:id="30" w:author="St-Amant, Rémi" w:date="2018-03-01T12:13:00Z">
        <w:r>
          <w:rPr>
            <w:noProof/>
            <w:webHidden/>
          </w:rPr>
          <w:fldChar w:fldCharType="end"/>
        </w:r>
        <w:r w:rsidRPr="0093670B">
          <w:rPr>
            <w:rStyle w:val="Lienhypertexte"/>
            <w:noProof/>
          </w:rPr>
          <w:fldChar w:fldCharType="end"/>
        </w:r>
      </w:ins>
    </w:p>
    <w:p w14:paraId="595B33E6" w14:textId="5F1924E4" w:rsidR="00BF55E5" w:rsidRDefault="00BF55E5">
      <w:pPr>
        <w:pStyle w:val="TM3"/>
        <w:tabs>
          <w:tab w:val="left" w:pos="1680"/>
          <w:tab w:val="right" w:leader="dot" w:pos="9394"/>
        </w:tabs>
        <w:rPr>
          <w:ins w:id="31" w:author="St-Amant, Rémi" w:date="2018-03-01T12:13:00Z"/>
          <w:rFonts w:asciiTheme="minorHAnsi" w:eastAsiaTheme="minorEastAsia" w:hAnsiTheme="minorHAnsi" w:cstheme="minorBidi"/>
          <w:noProof/>
          <w:snapToGrid/>
          <w:sz w:val="22"/>
          <w:szCs w:val="22"/>
          <w:lang w:val="en-CA" w:eastAsia="en-CA"/>
        </w:rPr>
      </w:pPr>
      <w:ins w:id="32"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"_Toc507669772"</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1.4.1.</w:t>
        </w:r>
        <w:r>
          <w:rPr>
            <w:rFonts w:asciiTheme="minorHAnsi" w:eastAsiaTheme="minorEastAsia" w:hAnsiTheme="minorHAnsi" w:cstheme="minorBidi"/>
            <w:noProof/>
            <w:snapToGrid/>
            <w:sz w:val="22"/>
            <w:szCs w:val="22"/>
            <w:lang w:val="en-CA" w:eastAsia="en-CA"/>
          </w:rPr>
          <w:tab/>
        </w:r>
        <w:r w:rsidRPr="0093670B">
          <w:rPr>
            <w:rStyle w:val="Lienhypertexte"/>
            <w:noProof/>
          </w:rPr>
          <w:t>Par l’interface usagé</w:t>
        </w:r>
        <w:r>
          <w:rPr>
            <w:noProof/>
            <w:webHidden/>
          </w:rPr>
          <w:tab/>
        </w:r>
        <w:r>
          <w:rPr>
            <w:noProof/>
            <w:webHidden/>
          </w:rPr>
          <w:fldChar w:fldCharType="begin"/>
        </w:r>
        <w:r>
          <w:rPr>
            <w:noProof/>
            <w:webHidden/>
          </w:rPr>
          <w:instrText xml:space="preserve"> PAGEREF _Toc507669772 \h </w:instrText>
        </w:r>
        <w:r>
          <w:rPr>
            <w:noProof/>
            <w:webHidden/>
          </w:rPr>
        </w:r>
      </w:ins>
      <w:r>
        <w:rPr>
          <w:noProof/>
          <w:webHidden/>
        </w:rPr>
        <w:fldChar w:fldCharType="separate"/>
      </w:r>
      <w:r w:rsidR="00A21BC6">
        <w:rPr>
          <w:noProof/>
          <w:webHidden/>
        </w:rPr>
        <w:t>13</w:t>
      </w:r>
      <w:ins w:id="33" w:author="St-Amant, Rémi" w:date="2018-03-01T12:13:00Z">
        <w:r>
          <w:rPr>
            <w:noProof/>
            <w:webHidden/>
          </w:rPr>
          <w:fldChar w:fldCharType="end"/>
        </w:r>
        <w:r w:rsidRPr="0093670B">
          <w:rPr>
            <w:rStyle w:val="Lienhypertexte"/>
            <w:noProof/>
          </w:rPr>
          <w:fldChar w:fldCharType="end"/>
        </w:r>
      </w:ins>
    </w:p>
    <w:p w14:paraId="1AE2DC25" w14:textId="10A7B5CF" w:rsidR="00BF55E5" w:rsidRDefault="00BF55E5">
      <w:pPr>
        <w:pStyle w:val="TM3"/>
        <w:tabs>
          <w:tab w:val="left" w:pos="1680"/>
          <w:tab w:val="right" w:leader="dot" w:pos="9394"/>
        </w:tabs>
        <w:rPr>
          <w:ins w:id="34" w:author="St-Amant, Rémi" w:date="2018-03-01T12:13:00Z"/>
          <w:rFonts w:asciiTheme="minorHAnsi" w:eastAsiaTheme="minorEastAsia" w:hAnsiTheme="minorHAnsi" w:cstheme="minorBidi"/>
          <w:noProof/>
          <w:snapToGrid/>
          <w:sz w:val="22"/>
          <w:szCs w:val="22"/>
          <w:lang w:val="en-CA" w:eastAsia="en-CA"/>
        </w:rPr>
      </w:pPr>
      <w:ins w:id="35"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"_Toc507669773"</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1.4.2.</w:t>
        </w:r>
        <w:r>
          <w:rPr>
            <w:rFonts w:asciiTheme="minorHAnsi" w:eastAsiaTheme="minorEastAsia" w:hAnsiTheme="minorHAnsi" w:cstheme="minorBidi"/>
            <w:noProof/>
            <w:snapToGrid/>
            <w:sz w:val="22"/>
            <w:szCs w:val="22"/>
            <w:lang w:val="en-CA" w:eastAsia="en-CA"/>
          </w:rPr>
          <w:tab/>
        </w:r>
        <w:r w:rsidRPr="0093670B">
          <w:rPr>
            <w:rStyle w:val="Lienhypertexte"/>
            <w:noProof/>
          </w:rPr>
          <w:t>Par ligne de commande</w:t>
        </w:r>
        <w:r>
          <w:rPr>
            <w:noProof/>
            <w:webHidden/>
          </w:rPr>
          <w:tab/>
        </w:r>
        <w:r>
          <w:rPr>
            <w:noProof/>
            <w:webHidden/>
          </w:rPr>
          <w:fldChar w:fldCharType="begin"/>
        </w:r>
        <w:r>
          <w:rPr>
            <w:noProof/>
            <w:webHidden/>
          </w:rPr>
          <w:instrText xml:space="preserve"> PAGEREF _Toc507669773 \h </w:instrText>
        </w:r>
        <w:r>
          <w:rPr>
            <w:noProof/>
            <w:webHidden/>
          </w:rPr>
        </w:r>
      </w:ins>
      <w:r>
        <w:rPr>
          <w:noProof/>
          <w:webHidden/>
        </w:rPr>
        <w:fldChar w:fldCharType="separate"/>
      </w:r>
      <w:r w:rsidR="00A21BC6">
        <w:rPr>
          <w:noProof/>
          <w:webHidden/>
        </w:rPr>
        <w:t>13</w:t>
      </w:r>
      <w:ins w:id="36" w:author="St-Amant, Rémi" w:date="2018-03-01T12:13:00Z">
        <w:r>
          <w:rPr>
            <w:noProof/>
            <w:webHidden/>
          </w:rPr>
          <w:fldChar w:fldCharType="end"/>
        </w:r>
        <w:r w:rsidRPr="0093670B">
          <w:rPr>
            <w:rStyle w:val="Lienhypertexte"/>
            <w:noProof/>
          </w:rPr>
          <w:fldChar w:fldCharType="end"/>
        </w:r>
      </w:ins>
    </w:p>
    <w:p w14:paraId="0C2425E7" w14:textId="65874073" w:rsidR="00BF55E5" w:rsidRDefault="00BF55E5">
      <w:pPr>
        <w:pStyle w:val="TM2"/>
        <w:tabs>
          <w:tab w:val="left" w:pos="1440"/>
          <w:tab w:val="right" w:leader="dot" w:pos="9394"/>
        </w:tabs>
        <w:rPr>
          <w:ins w:id="37" w:author="St-Amant, Rémi" w:date="2018-03-01T12:13:00Z"/>
          <w:rFonts w:asciiTheme="minorHAnsi" w:eastAsiaTheme="minorEastAsia" w:hAnsiTheme="minorHAnsi" w:cstheme="minorBidi"/>
          <w:noProof/>
          <w:snapToGrid/>
          <w:sz w:val="22"/>
          <w:szCs w:val="22"/>
          <w:lang w:val="en-CA" w:eastAsia="en-CA"/>
        </w:rPr>
      </w:pPr>
      <w:ins w:id="38"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"_Toc507669774"</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1.5.</w:t>
        </w:r>
        <w:r>
          <w:rPr>
            <w:rFonts w:asciiTheme="minorHAnsi" w:eastAsiaTheme="minorEastAsia" w:hAnsiTheme="minorHAnsi" w:cstheme="minorBidi"/>
            <w:noProof/>
            <w:snapToGrid/>
            <w:sz w:val="22"/>
            <w:szCs w:val="22"/>
            <w:lang w:val="en-CA" w:eastAsia="en-CA"/>
          </w:rPr>
          <w:tab/>
        </w:r>
        <w:r w:rsidRPr="0093670B">
          <w:rPr>
            <w:rStyle w:val="Lienhypertexte"/>
            <w:noProof/>
          </w:rPr>
          <w:t>Fonctionnement de BioSIM</w:t>
        </w:r>
        <w:r>
          <w:rPr>
            <w:noProof/>
            <w:webHidden/>
          </w:rPr>
          <w:tab/>
        </w:r>
        <w:r>
          <w:rPr>
            <w:noProof/>
            <w:webHidden/>
          </w:rPr>
          <w:fldChar w:fldCharType="begin"/>
        </w:r>
        <w:r>
          <w:rPr>
            <w:noProof/>
            <w:webHidden/>
          </w:rPr>
          <w:instrText xml:space="preserve"> PAGEREF _Toc507669774 \h </w:instrText>
        </w:r>
        <w:r>
          <w:rPr>
            <w:noProof/>
            <w:webHidden/>
          </w:rPr>
        </w:r>
      </w:ins>
      <w:r>
        <w:rPr>
          <w:noProof/>
          <w:webHidden/>
        </w:rPr>
        <w:fldChar w:fldCharType="separate"/>
      </w:r>
      <w:r w:rsidR="00A21BC6">
        <w:rPr>
          <w:noProof/>
          <w:webHidden/>
        </w:rPr>
        <w:t>13</w:t>
      </w:r>
      <w:ins w:id="39" w:author="St-Amant, Rémi" w:date="2018-03-01T12:13:00Z">
        <w:r>
          <w:rPr>
            <w:noProof/>
            <w:webHidden/>
          </w:rPr>
          <w:fldChar w:fldCharType="end"/>
        </w:r>
        <w:r w:rsidRPr="0093670B">
          <w:rPr>
            <w:rStyle w:val="Lienhypertexte"/>
            <w:noProof/>
          </w:rPr>
          <w:fldChar w:fldCharType="end"/>
        </w:r>
      </w:ins>
    </w:p>
    <w:p w14:paraId="61CEB3B5" w14:textId="41D46FB4" w:rsidR="00BF55E5" w:rsidRDefault="00BF55E5">
      <w:pPr>
        <w:pStyle w:val="TM3"/>
        <w:tabs>
          <w:tab w:val="left" w:pos="1680"/>
          <w:tab w:val="right" w:leader="dot" w:pos="9394"/>
        </w:tabs>
        <w:rPr>
          <w:ins w:id="40" w:author="St-Amant, Rémi" w:date="2018-03-01T12:13:00Z"/>
          <w:rFonts w:asciiTheme="minorHAnsi" w:eastAsiaTheme="minorEastAsia" w:hAnsiTheme="minorHAnsi" w:cstheme="minorBidi"/>
          <w:noProof/>
          <w:snapToGrid/>
          <w:sz w:val="22"/>
          <w:szCs w:val="22"/>
          <w:lang w:val="en-CA" w:eastAsia="en-CA"/>
        </w:rPr>
      </w:pPr>
      <w:ins w:id="41"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"_Toc507669775"</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1.5.1.</w:t>
        </w:r>
        <w:r>
          <w:rPr>
            <w:rFonts w:asciiTheme="minorHAnsi" w:eastAsiaTheme="minorEastAsia" w:hAnsiTheme="minorHAnsi" w:cstheme="minorBidi"/>
            <w:noProof/>
            <w:snapToGrid/>
            <w:sz w:val="22"/>
            <w:szCs w:val="22"/>
            <w:lang w:val="en-CA" w:eastAsia="en-CA"/>
          </w:rPr>
          <w:tab/>
        </w:r>
        <w:r w:rsidRPr="0093670B">
          <w:rPr>
            <w:rStyle w:val="Lienhypertexte"/>
            <w:noProof/>
          </w:rPr>
          <w:t>Information requise</w:t>
        </w:r>
        <w:r>
          <w:rPr>
            <w:noProof/>
            <w:webHidden/>
          </w:rPr>
          <w:tab/>
        </w:r>
        <w:r>
          <w:rPr>
            <w:noProof/>
            <w:webHidden/>
          </w:rPr>
          <w:fldChar w:fldCharType="begin"/>
        </w:r>
        <w:r>
          <w:rPr>
            <w:noProof/>
            <w:webHidden/>
          </w:rPr>
          <w:instrText xml:space="preserve"> PAGEREF _Toc507669775 \h </w:instrText>
        </w:r>
        <w:r>
          <w:rPr>
            <w:noProof/>
            <w:webHidden/>
          </w:rPr>
        </w:r>
      </w:ins>
      <w:r>
        <w:rPr>
          <w:noProof/>
          <w:webHidden/>
        </w:rPr>
        <w:fldChar w:fldCharType="separate"/>
      </w:r>
      <w:r w:rsidR="00A21BC6">
        <w:rPr>
          <w:noProof/>
          <w:webHidden/>
        </w:rPr>
        <w:t>13</w:t>
      </w:r>
      <w:ins w:id="42" w:author="St-Amant, Rémi" w:date="2018-03-01T12:13:00Z">
        <w:r>
          <w:rPr>
            <w:noProof/>
            <w:webHidden/>
          </w:rPr>
          <w:fldChar w:fldCharType="end"/>
        </w:r>
        <w:r w:rsidRPr="0093670B">
          <w:rPr>
            <w:rStyle w:val="Lienhypertexte"/>
            <w:noProof/>
          </w:rPr>
          <w:fldChar w:fldCharType="end"/>
        </w:r>
      </w:ins>
    </w:p>
    <w:p w14:paraId="51D107B6" w14:textId="37898386" w:rsidR="00BF55E5" w:rsidRDefault="00BF55E5">
      <w:pPr>
        <w:pStyle w:val="TM3"/>
        <w:tabs>
          <w:tab w:val="left" w:pos="1680"/>
          <w:tab w:val="right" w:leader="dot" w:pos="9394"/>
        </w:tabs>
        <w:rPr>
          <w:ins w:id="43" w:author="St-Amant, Rémi" w:date="2018-03-01T12:13:00Z"/>
          <w:rFonts w:asciiTheme="minorHAnsi" w:eastAsiaTheme="minorEastAsia" w:hAnsiTheme="minorHAnsi" w:cstheme="minorBidi"/>
          <w:noProof/>
          <w:snapToGrid/>
          <w:sz w:val="22"/>
          <w:szCs w:val="22"/>
          <w:lang w:val="en-CA" w:eastAsia="en-CA"/>
        </w:rPr>
      </w:pPr>
      <w:ins w:id="44"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"_Toc507669776"</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1.5.2.</w:t>
        </w:r>
        <w:r>
          <w:rPr>
            <w:rFonts w:asciiTheme="minorHAnsi" w:eastAsiaTheme="minorEastAsia" w:hAnsiTheme="minorHAnsi" w:cstheme="minorBidi"/>
            <w:noProof/>
            <w:snapToGrid/>
            <w:sz w:val="22"/>
            <w:szCs w:val="22"/>
            <w:lang w:val="en-CA" w:eastAsia="en-CA"/>
          </w:rPr>
          <w:tab/>
        </w:r>
        <w:r w:rsidRPr="0093670B">
          <w:rPr>
            <w:rStyle w:val="Lienhypertexte"/>
            <w:noProof/>
          </w:rPr>
          <w:t>Données météorologiques</w:t>
        </w:r>
        <w:r>
          <w:rPr>
            <w:noProof/>
            <w:webHidden/>
          </w:rPr>
          <w:tab/>
        </w:r>
        <w:r>
          <w:rPr>
            <w:noProof/>
            <w:webHidden/>
          </w:rPr>
          <w:fldChar w:fldCharType="begin"/>
        </w:r>
        <w:r>
          <w:rPr>
            <w:noProof/>
            <w:webHidden/>
          </w:rPr>
          <w:instrText xml:space="preserve"> PAGEREF _Toc507669776 \h </w:instrText>
        </w:r>
        <w:r>
          <w:rPr>
            <w:noProof/>
            <w:webHidden/>
          </w:rPr>
        </w:r>
      </w:ins>
      <w:r>
        <w:rPr>
          <w:noProof/>
          <w:webHidden/>
        </w:rPr>
        <w:fldChar w:fldCharType="separate"/>
      </w:r>
      <w:r w:rsidR="00A21BC6">
        <w:rPr>
          <w:noProof/>
          <w:webHidden/>
        </w:rPr>
        <w:t>15</w:t>
      </w:r>
      <w:ins w:id="45" w:author="St-Amant, Rémi" w:date="2018-03-01T12:13:00Z">
        <w:r>
          <w:rPr>
            <w:noProof/>
            <w:webHidden/>
          </w:rPr>
          <w:fldChar w:fldCharType="end"/>
        </w:r>
        <w:r w:rsidRPr="0093670B">
          <w:rPr>
            <w:rStyle w:val="Lienhypertexte"/>
            <w:noProof/>
          </w:rPr>
          <w:fldChar w:fldCharType="end"/>
        </w:r>
      </w:ins>
    </w:p>
    <w:p w14:paraId="5B21AC9A" w14:textId="3314FF4A" w:rsidR="00BF55E5" w:rsidRDefault="00BF55E5">
      <w:pPr>
        <w:pStyle w:val="TM2"/>
        <w:tabs>
          <w:tab w:val="left" w:pos="1440"/>
          <w:tab w:val="right" w:leader="dot" w:pos="9394"/>
        </w:tabs>
        <w:rPr>
          <w:ins w:id="46" w:author="St-Amant, Rémi" w:date="2018-03-01T12:13:00Z"/>
          <w:rFonts w:asciiTheme="minorHAnsi" w:eastAsiaTheme="minorEastAsia" w:hAnsiTheme="minorHAnsi" w:cstheme="minorBidi"/>
          <w:noProof/>
          <w:snapToGrid/>
          <w:sz w:val="22"/>
          <w:szCs w:val="22"/>
          <w:lang w:val="en-CA" w:eastAsia="en-CA"/>
        </w:rPr>
      </w:pPr>
      <w:ins w:id="47"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"_Toc507669777"</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1.6.</w:t>
        </w:r>
        <w:r>
          <w:rPr>
            <w:rFonts w:asciiTheme="minorHAnsi" w:eastAsiaTheme="minorEastAsia" w:hAnsiTheme="minorHAnsi" w:cstheme="minorBidi"/>
            <w:noProof/>
            <w:snapToGrid/>
            <w:sz w:val="22"/>
            <w:szCs w:val="22"/>
            <w:lang w:val="en-CA" w:eastAsia="en-CA"/>
          </w:rPr>
          <w:tab/>
        </w:r>
        <w:r w:rsidRPr="0093670B">
          <w:rPr>
            <w:rStyle w:val="Lienhypertexte"/>
            <w:noProof/>
          </w:rPr>
          <w:t>Fenêtre principale de BioSIM</w:t>
        </w:r>
        <w:r>
          <w:rPr>
            <w:noProof/>
            <w:webHidden/>
          </w:rPr>
          <w:tab/>
        </w:r>
        <w:r>
          <w:rPr>
            <w:noProof/>
            <w:webHidden/>
          </w:rPr>
          <w:fldChar w:fldCharType="begin"/>
        </w:r>
        <w:r>
          <w:rPr>
            <w:noProof/>
            <w:webHidden/>
          </w:rPr>
          <w:instrText xml:space="preserve"> PAGEREF _Toc507669777 \h </w:instrText>
        </w:r>
        <w:r>
          <w:rPr>
            <w:noProof/>
            <w:webHidden/>
          </w:rPr>
        </w:r>
      </w:ins>
      <w:r>
        <w:rPr>
          <w:noProof/>
          <w:webHidden/>
        </w:rPr>
        <w:fldChar w:fldCharType="separate"/>
      </w:r>
      <w:r w:rsidR="00A21BC6">
        <w:rPr>
          <w:noProof/>
          <w:webHidden/>
        </w:rPr>
        <w:t>17</w:t>
      </w:r>
      <w:ins w:id="48" w:author="St-Amant, Rémi" w:date="2018-03-01T12:13:00Z">
        <w:r>
          <w:rPr>
            <w:noProof/>
            <w:webHidden/>
          </w:rPr>
          <w:fldChar w:fldCharType="end"/>
        </w:r>
        <w:r w:rsidRPr="0093670B">
          <w:rPr>
            <w:rStyle w:val="Lienhypertexte"/>
            <w:noProof/>
          </w:rPr>
          <w:fldChar w:fldCharType="end"/>
        </w:r>
      </w:ins>
    </w:p>
    <w:p w14:paraId="35E787D5" w14:textId="5A09969B" w:rsidR="00BF55E5" w:rsidRDefault="00BF55E5">
      <w:pPr>
        <w:pStyle w:val="TM2"/>
        <w:tabs>
          <w:tab w:val="left" w:pos="1440"/>
          <w:tab w:val="right" w:leader="dot" w:pos="9394"/>
        </w:tabs>
        <w:rPr>
          <w:ins w:id="49" w:author="St-Amant, Rémi" w:date="2018-03-01T12:13:00Z"/>
          <w:rFonts w:asciiTheme="minorHAnsi" w:eastAsiaTheme="minorEastAsia" w:hAnsiTheme="minorHAnsi" w:cstheme="minorBidi"/>
          <w:noProof/>
          <w:snapToGrid/>
          <w:sz w:val="22"/>
          <w:szCs w:val="22"/>
          <w:lang w:val="en-CA" w:eastAsia="en-CA"/>
        </w:rPr>
      </w:pPr>
      <w:ins w:id="50"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"_Toc507669778"</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1.7.</w:t>
        </w:r>
        <w:r>
          <w:rPr>
            <w:rFonts w:asciiTheme="minorHAnsi" w:eastAsiaTheme="minorEastAsia" w:hAnsiTheme="minorHAnsi" w:cstheme="minorBidi"/>
            <w:noProof/>
            <w:snapToGrid/>
            <w:sz w:val="22"/>
            <w:szCs w:val="22"/>
            <w:lang w:val="en-CA" w:eastAsia="en-CA"/>
          </w:rPr>
          <w:tab/>
        </w:r>
        <w:r w:rsidRPr="0093670B">
          <w:rPr>
            <w:rStyle w:val="Lienhypertexte"/>
            <w:noProof/>
          </w:rPr>
          <w:t>Fenêtre Projet</w:t>
        </w:r>
        <w:r>
          <w:rPr>
            <w:noProof/>
            <w:webHidden/>
          </w:rPr>
          <w:tab/>
        </w:r>
        <w:r>
          <w:rPr>
            <w:noProof/>
            <w:webHidden/>
          </w:rPr>
          <w:fldChar w:fldCharType="begin"/>
        </w:r>
        <w:r>
          <w:rPr>
            <w:noProof/>
            <w:webHidden/>
          </w:rPr>
          <w:instrText xml:space="preserve"> PAGEREF _Toc507669778 \h </w:instrText>
        </w:r>
        <w:r>
          <w:rPr>
            <w:noProof/>
            <w:webHidden/>
          </w:rPr>
        </w:r>
      </w:ins>
      <w:r>
        <w:rPr>
          <w:noProof/>
          <w:webHidden/>
        </w:rPr>
        <w:fldChar w:fldCharType="separate"/>
      </w:r>
      <w:r w:rsidR="00A21BC6">
        <w:rPr>
          <w:noProof/>
          <w:webHidden/>
        </w:rPr>
        <w:t>18</w:t>
      </w:r>
      <w:ins w:id="51" w:author="St-Amant, Rémi" w:date="2018-03-01T12:13:00Z">
        <w:r>
          <w:rPr>
            <w:noProof/>
            <w:webHidden/>
          </w:rPr>
          <w:fldChar w:fldCharType="end"/>
        </w:r>
        <w:r w:rsidRPr="0093670B">
          <w:rPr>
            <w:rStyle w:val="Lienhypertexte"/>
            <w:noProof/>
          </w:rPr>
          <w:fldChar w:fldCharType="end"/>
        </w:r>
      </w:ins>
    </w:p>
    <w:p w14:paraId="0E52C1D6" w14:textId="0444ACA2" w:rsidR="00BF55E5" w:rsidRDefault="00BF55E5">
      <w:pPr>
        <w:pStyle w:val="TM2"/>
        <w:tabs>
          <w:tab w:val="left" w:pos="1440"/>
          <w:tab w:val="right" w:leader="dot" w:pos="9394"/>
        </w:tabs>
        <w:rPr>
          <w:ins w:id="52" w:author="St-Amant, Rémi" w:date="2018-03-01T12:13:00Z"/>
          <w:rFonts w:asciiTheme="minorHAnsi" w:eastAsiaTheme="minorEastAsia" w:hAnsiTheme="minorHAnsi" w:cstheme="minorBidi"/>
          <w:noProof/>
          <w:snapToGrid/>
          <w:sz w:val="22"/>
          <w:szCs w:val="22"/>
          <w:lang w:val="en-CA" w:eastAsia="en-CA"/>
        </w:rPr>
      </w:pPr>
      <w:ins w:id="53"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"_Toc507669779"</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1.8.</w:t>
        </w:r>
        <w:r>
          <w:rPr>
            <w:rFonts w:asciiTheme="minorHAnsi" w:eastAsiaTheme="minorEastAsia" w:hAnsiTheme="minorHAnsi" w:cstheme="minorBidi"/>
            <w:noProof/>
            <w:snapToGrid/>
            <w:sz w:val="22"/>
            <w:szCs w:val="22"/>
            <w:lang w:val="en-CA" w:eastAsia="en-CA"/>
          </w:rPr>
          <w:tab/>
        </w:r>
        <w:r w:rsidRPr="0093670B">
          <w:rPr>
            <w:rStyle w:val="Lienhypertexte"/>
            <w:noProof/>
          </w:rPr>
          <w:t>Projets BioSIM</w:t>
        </w:r>
        <w:r>
          <w:rPr>
            <w:noProof/>
            <w:webHidden/>
          </w:rPr>
          <w:tab/>
        </w:r>
        <w:r>
          <w:rPr>
            <w:noProof/>
            <w:webHidden/>
          </w:rPr>
          <w:fldChar w:fldCharType="begin"/>
        </w:r>
        <w:r>
          <w:rPr>
            <w:noProof/>
            <w:webHidden/>
          </w:rPr>
          <w:instrText xml:space="preserve"> PAGEREF _Toc507669779 \h </w:instrText>
        </w:r>
        <w:r>
          <w:rPr>
            <w:noProof/>
            <w:webHidden/>
          </w:rPr>
        </w:r>
      </w:ins>
      <w:r>
        <w:rPr>
          <w:noProof/>
          <w:webHidden/>
        </w:rPr>
        <w:fldChar w:fldCharType="separate"/>
      </w:r>
      <w:r w:rsidR="00A21BC6">
        <w:rPr>
          <w:noProof/>
          <w:webHidden/>
        </w:rPr>
        <w:t>20</w:t>
      </w:r>
      <w:ins w:id="54" w:author="St-Amant, Rémi" w:date="2018-03-01T12:13:00Z">
        <w:r>
          <w:rPr>
            <w:noProof/>
            <w:webHidden/>
          </w:rPr>
          <w:fldChar w:fldCharType="end"/>
        </w:r>
        <w:r w:rsidRPr="0093670B">
          <w:rPr>
            <w:rStyle w:val="Lienhypertexte"/>
            <w:noProof/>
          </w:rPr>
          <w:fldChar w:fldCharType="end"/>
        </w:r>
      </w:ins>
    </w:p>
    <w:p w14:paraId="17E2DED9" w14:textId="53D659D8" w:rsidR="00BF55E5" w:rsidRDefault="00BF55E5">
      <w:pPr>
        <w:pStyle w:val="TM1"/>
        <w:tabs>
          <w:tab w:val="left" w:pos="720"/>
          <w:tab w:val="right" w:leader="dot" w:pos="9394"/>
        </w:tabs>
        <w:rPr>
          <w:ins w:id="55" w:author="St-Amant, Rémi" w:date="2018-03-01T12:13:00Z"/>
          <w:rFonts w:asciiTheme="minorHAnsi" w:eastAsiaTheme="minorEastAsia" w:hAnsiTheme="minorHAnsi" w:cstheme="minorBidi"/>
          <w:b w:val="0"/>
          <w:noProof/>
          <w:snapToGrid/>
          <w:sz w:val="22"/>
          <w:szCs w:val="22"/>
          <w:lang w:val="en-CA" w:eastAsia="en-CA"/>
        </w:rPr>
      </w:pPr>
      <w:ins w:id="56"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"_Toc507669780"</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2.</w:t>
        </w:r>
        <w:r>
          <w:rPr>
            <w:rFonts w:asciiTheme="minorHAnsi" w:eastAsiaTheme="minorEastAsia" w:hAnsiTheme="minorHAnsi" w:cstheme="minorBidi"/>
            <w:b w:val="0"/>
            <w:noProof/>
            <w:snapToGrid/>
            <w:sz w:val="22"/>
            <w:szCs w:val="22"/>
            <w:lang w:val="en-CA" w:eastAsia="en-CA"/>
          </w:rPr>
          <w:tab/>
        </w:r>
        <w:r w:rsidRPr="0093670B">
          <w:rPr>
            <w:rStyle w:val="Lienhypertexte"/>
            <w:noProof/>
          </w:rPr>
          <w:t>Les données météorologiques dans BioSIM</w:t>
        </w:r>
        <w:r>
          <w:rPr>
            <w:noProof/>
            <w:webHidden/>
          </w:rPr>
          <w:tab/>
        </w:r>
        <w:r>
          <w:rPr>
            <w:noProof/>
            <w:webHidden/>
          </w:rPr>
          <w:fldChar w:fldCharType="begin"/>
        </w:r>
        <w:r>
          <w:rPr>
            <w:noProof/>
            <w:webHidden/>
          </w:rPr>
          <w:instrText xml:space="preserve"> PAGEREF _Toc507669780 \h </w:instrText>
        </w:r>
        <w:r>
          <w:rPr>
            <w:noProof/>
            <w:webHidden/>
          </w:rPr>
        </w:r>
      </w:ins>
      <w:r>
        <w:rPr>
          <w:noProof/>
          <w:webHidden/>
        </w:rPr>
        <w:fldChar w:fldCharType="separate"/>
      </w:r>
      <w:r w:rsidR="00A21BC6">
        <w:rPr>
          <w:noProof/>
          <w:webHidden/>
        </w:rPr>
        <w:t>22</w:t>
      </w:r>
      <w:ins w:id="57" w:author="St-Amant, Rémi" w:date="2018-03-01T12:13:00Z">
        <w:r>
          <w:rPr>
            <w:noProof/>
            <w:webHidden/>
          </w:rPr>
          <w:fldChar w:fldCharType="end"/>
        </w:r>
        <w:r w:rsidRPr="0093670B">
          <w:rPr>
            <w:rStyle w:val="Lienhypertexte"/>
            <w:noProof/>
          </w:rPr>
          <w:fldChar w:fldCharType="end"/>
        </w:r>
      </w:ins>
    </w:p>
    <w:p w14:paraId="758BF5D5" w14:textId="2CA88C6C" w:rsidR="00BF55E5" w:rsidRDefault="00BF55E5">
      <w:pPr>
        <w:pStyle w:val="TM2"/>
        <w:tabs>
          <w:tab w:val="left" w:pos="1440"/>
          <w:tab w:val="right" w:leader="dot" w:pos="9394"/>
        </w:tabs>
        <w:rPr>
          <w:ins w:id="58" w:author="St-Amant, Rémi" w:date="2018-03-01T12:13:00Z"/>
          <w:rFonts w:asciiTheme="minorHAnsi" w:eastAsiaTheme="minorEastAsia" w:hAnsiTheme="minorHAnsi" w:cstheme="minorBidi"/>
          <w:noProof/>
          <w:snapToGrid/>
          <w:sz w:val="22"/>
          <w:szCs w:val="22"/>
          <w:lang w:val="en-CA" w:eastAsia="en-CA"/>
        </w:rPr>
      </w:pPr>
      <w:ins w:id="59"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"_Toc507669781"</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2.1.</w:t>
        </w:r>
        <w:r>
          <w:rPr>
            <w:rFonts w:asciiTheme="minorHAnsi" w:eastAsiaTheme="minorEastAsia" w:hAnsiTheme="minorHAnsi" w:cstheme="minorBidi"/>
            <w:noProof/>
            <w:snapToGrid/>
            <w:sz w:val="22"/>
            <w:szCs w:val="22"/>
            <w:lang w:val="en-CA" w:eastAsia="en-CA"/>
          </w:rPr>
          <w:tab/>
        </w:r>
        <w:r w:rsidRPr="0093670B">
          <w:rPr>
            <w:rStyle w:val="Lienhypertexte"/>
            <w:noProof/>
          </w:rPr>
          <w:t>Assemblage du régime de températures</w:t>
        </w:r>
        <w:r>
          <w:rPr>
            <w:noProof/>
            <w:webHidden/>
          </w:rPr>
          <w:tab/>
        </w:r>
        <w:r>
          <w:rPr>
            <w:noProof/>
            <w:webHidden/>
          </w:rPr>
          <w:fldChar w:fldCharType="begin"/>
        </w:r>
        <w:r>
          <w:rPr>
            <w:noProof/>
            <w:webHidden/>
          </w:rPr>
          <w:instrText xml:space="preserve"> PAGEREF _Toc507669781 \h </w:instrText>
        </w:r>
        <w:r>
          <w:rPr>
            <w:noProof/>
            <w:webHidden/>
          </w:rPr>
        </w:r>
      </w:ins>
      <w:r>
        <w:rPr>
          <w:noProof/>
          <w:webHidden/>
        </w:rPr>
        <w:fldChar w:fldCharType="separate"/>
      </w:r>
      <w:r w:rsidR="00A21BC6">
        <w:rPr>
          <w:noProof/>
          <w:webHidden/>
        </w:rPr>
        <w:t>22</w:t>
      </w:r>
      <w:ins w:id="60" w:author="St-Amant, Rémi" w:date="2018-03-01T12:13:00Z">
        <w:r>
          <w:rPr>
            <w:noProof/>
            <w:webHidden/>
          </w:rPr>
          <w:fldChar w:fldCharType="end"/>
        </w:r>
        <w:r w:rsidRPr="0093670B">
          <w:rPr>
            <w:rStyle w:val="Lienhypertexte"/>
            <w:noProof/>
          </w:rPr>
          <w:fldChar w:fldCharType="end"/>
        </w:r>
      </w:ins>
    </w:p>
    <w:p w14:paraId="1562E5C4" w14:textId="354276FE" w:rsidR="00BF55E5" w:rsidRDefault="00BF55E5">
      <w:pPr>
        <w:pStyle w:val="TM3"/>
        <w:tabs>
          <w:tab w:val="left" w:pos="1680"/>
          <w:tab w:val="right" w:leader="dot" w:pos="9394"/>
        </w:tabs>
        <w:rPr>
          <w:ins w:id="61" w:author="St-Amant, Rémi" w:date="2018-03-01T12:13:00Z"/>
          <w:rFonts w:asciiTheme="minorHAnsi" w:eastAsiaTheme="minorEastAsia" w:hAnsiTheme="minorHAnsi" w:cstheme="minorBidi"/>
          <w:noProof/>
          <w:snapToGrid/>
          <w:sz w:val="22"/>
          <w:szCs w:val="22"/>
          <w:lang w:val="en-CA" w:eastAsia="en-CA"/>
        </w:rPr>
      </w:pPr>
      <w:ins w:id="62"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"_Toc507669782"</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2.1.1.</w:t>
        </w:r>
        <w:r>
          <w:rPr>
            <w:rFonts w:asciiTheme="minorHAnsi" w:eastAsiaTheme="minorEastAsia" w:hAnsiTheme="minorHAnsi" w:cstheme="minorBidi"/>
            <w:noProof/>
            <w:snapToGrid/>
            <w:sz w:val="22"/>
            <w:szCs w:val="22"/>
            <w:lang w:val="en-CA" w:eastAsia="en-CA"/>
          </w:rPr>
          <w:tab/>
        </w:r>
        <w:r w:rsidRPr="0093670B">
          <w:rPr>
            <w:rStyle w:val="Lienhypertexte"/>
            <w:noProof/>
          </w:rPr>
          <w:t>Choix des sources de données météorologiques les plus proches</w:t>
        </w:r>
        <w:r>
          <w:rPr>
            <w:noProof/>
            <w:webHidden/>
          </w:rPr>
          <w:tab/>
        </w:r>
        <w:r>
          <w:rPr>
            <w:noProof/>
            <w:webHidden/>
          </w:rPr>
          <w:fldChar w:fldCharType="begin"/>
        </w:r>
        <w:r>
          <w:rPr>
            <w:noProof/>
            <w:webHidden/>
          </w:rPr>
          <w:instrText xml:space="preserve"> PAGEREF _Toc507669782 \h </w:instrText>
        </w:r>
        <w:r>
          <w:rPr>
            <w:noProof/>
            <w:webHidden/>
          </w:rPr>
        </w:r>
      </w:ins>
      <w:r>
        <w:rPr>
          <w:noProof/>
          <w:webHidden/>
        </w:rPr>
        <w:fldChar w:fldCharType="separate"/>
      </w:r>
      <w:r w:rsidR="00A21BC6">
        <w:rPr>
          <w:noProof/>
          <w:webHidden/>
        </w:rPr>
        <w:t>23</w:t>
      </w:r>
      <w:ins w:id="63" w:author="St-Amant, Rémi" w:date="2018-03-01T12:13:00Z">
        <w:r>
          <w:rPr>
            <w:noProof/>
            <w:webHidden/>
          </w:rPr>
          <w:fldChar w:fldCharType="end"/>
        </w:r>
        <w:r w:rsidRPr="0093670B">
          <w:rPr>
            <w:rStyle w:val="Lienhypertexte"/>
            <w:noProof/>
          </w:rPr>
          <w:fldChar w:fldCharType="end"/>
        </w:r>
      </w:ins>
    </w:p>
    <w:p w14:paraId="0E154D93" w14:textId="763A21FB" w:rsidR="00BF55E5" w:rsidRDefault="00BF55E5">
      <w:pPr>
        <w:pStyle w:val="TM3"/>
        <w:tabs>
          <w:tab w:val="left" w:pos="1680"/>
          <w:tab w:val="right" w:leader="dot" w:pos="9394"/>
        </w:tabs>
        <w:rPr>
          <w:ins w:id="64" w:author="St-Amant, Rémi" w:date="2018-03-01T12:13:00Z"/>
          <w:rFonts w:asciiTheme="minorHAnsi" w:eastAsiaTheme="minorEastAsia" w:hAnsiTheme="minorHAnsi" w:cstheme="minorBidi"/>
          <w:noProof/>
          <w:snapToGrid/>
          <w:sz w:val="22"/>
          <w:szCs w:val="22"/>
          <w:lang w:val="en-CA" w:eastAsia="en-CA"/>
        </w:rPr>
      </w:pPr>
      <w:ins w:id="65"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"_Toc507669783"</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2.1.2.</w:t>
        </w:r>
        <w:r>
          <w:rPr>
            <w:rFonts w:asciiTheme="minorHAnsi" w:eastAsiaTheme="minorEastAsia" w:hAnsiTheme="minorHAnsi" w:cstheme="minorBidi"/>
            <w:noProof/>
            <w:snapToGrid/>
            <w:sz w:val="22"/>
            <w:szCs w:val="22"/>
            <w:lang w:val="en-CA" w:eastAsia="en-CA"/>
          </w:rPr>
          <w:tab/>
        </w:r>
        <w:r w:rsidRPr="0093670B">
          <w:rPr>
            <w:rStyle w:val="Lienhypertexte"/>
            <w:noProof/>
          </w:rPr>
          <w:t>Ajustement pour les différences d’élévation, de latitude, de longitude et de la distance aulittoral</w:t>
        </w:r>
        <w:r>
          <w:rPr>
            <w:noProof/>
            <w:webHidden/>
          </w:rPr>
          <w:tab/>
        </w:r>
        <w:r>
          <w:rPr>
            <w:noProof/>
            <w:webHidden/>
          </w:rPr>
          <w:fldChar w:fldCharType="begin"/>
        </w:r>
        <w:r>
          <w:rPr>
            <w:noProof/>
            <w:webHidden/>
          </w:rPr>
          <w:instrText xml:space="preserve"> PAGEREF _Toc507669783 \h </w:instrText>
        </w:r>
        <w:r>
          <w:rPr>
            <w:noProof/>
            <w:webHidden/>
          </w:rPr>
        </w:r>
      </w:ins>
      <w:r>
        <w:rPr>
          <w:noProof/>
          <w:webHidden/>
        </w:rPr>
        <w:fldChar w:fldCharType="separate"/>
      </w:r>
      <w:r w:rsidR="00A21BC6">
        <w:rPr>
          <w:noProof/>
          <w:webHidden/>
        </w:rPr>
        <w:t>24</w:t>
      </w:r>
      <w:ins w:id="66" w:author="St-Amant, Rémi" w:date="2018-03-01T12:13:00Z">
        <w:r>
          <w:rPr>
            <w:noProof/>
            <w:webHidden/>
          </w:rPr>
          <w:fldChar w:fldCharType="end"/>
        </w:r>
        <w:r w:rsidRPr="0093670B">
          <w:rPr>
            <w:rStyle w:val="Lienhypertexte"/>
            <w:noProof/>
          </w:rPr>
          <w:fldChar w:fldCharType="end"/>
        </w:r>
      </w:ins>
    </w:p>
    <w:p w14:paraId="624DAACF" w14:textId="5D579381" w:rsidR="00BF55E5" w:rsidRDefault="00BF55E5">
      <w:pPr>
        <w:pStyle w:val="TM3"/>
        <w:tabs>
          <w:tab w:val="left" w:pos="1680"/>
          <w:tab w:val="right" w:leader="dot" w:pos="9394"/>
        </w:tabs>
        <w:rPr>
          <w:ins w:id="67" w:author="St-Amant, Rémi" w:date="2018-03-01T12:13:00Z"/>
          <w:rFonts w:asciiTheme="minorHAnsi" w:eastAsiaTheme="minorEastAsia" w:hAnsiTheme="minorHAnsi" w:cstheme="minorBidi"/>
          <w:noProof/>
          <w:snapToGrid/>
          <w:sz w:val="22"/>
          <w:szCs w:val="22"/>
          <w:lang w:val="en-CA" w:eastAsia="en-CA"/>
        </w:rPr>
      </w:pPr>
      <w:ins w:id="68"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"_Toc507669784"</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2.1.1.</w:t>
        </w:r>
        <w:r>
          <w:rPr>
            <w:rFonts w:asciiTheme="minorHAnsi" w:eastAsiaTheme="minorEastAsia" w:hAnsiTheme="minorHAnsi" w:cstheme="minorBidi"/>
            <w:noProof/>
            <w:snapToGrid/>
            <w:sz w:val="22"/>
            <w:szCs w:val="22"/>
            <w:lang w:val="en-CA" w:eastAsia="en-CA"/>
          </w:rPr>
          <w:tab/>
        </w:r>
        <w:r w:rsidRPr="0093670B">
          <w:rPr>
            <w:rStyle w:val="Lienhypertexte"/>
            <w:noProof/>
          </w:rPr>
          <w:t>Gradient continental par défaut</w:t>
        </w:r>
        <w:r>
          <w:rPr>
            <w:noProof/>
            <w:webHidden/>
          </w:rPr>
          <w:tab/>
        </w:r>
        <w:r>
          <w:rPr>
            <w:noProof/>
            <w:webHidden/>
          </w:rPr>
          <w:fldChar w:fldCharType="begin"/>
        </w:r>
        <w:r>
          <w:rPr>
            <w:noProof/>
            <w:webHidden/>
          </w:rPr>
          <w:instrText xml:space="preserve"> PAGEREF _Toc507669784 \h </w:instrText>
        </w:r>
        <w:r>
          <w:rPr>
            <w:noProof/>
            <w:webHidden/>
          </w:rPr>
        </w:r>
      </w:ins>
      <w:r>
        <w:rPr>
          <w:noProof/>
          <w:webHidden/>
        </w:rPr>
        <w:fldChar w:fldCharType="separate"/>
      </w:r>
      <w:r w:rsidR="00A21BC6">
        <w:rPr>
          <w:noProof/>
          <w:webHidden/>
        </w:rPr>
        <w:t>24</w:t>
      </w:r>
      <w:ins w:id="69" w:author="St-Amant, Rémi" w:date="2018-03-01T12:13:00Z">
        <w:r>
          <w:rPr>
            <w:noProof/>
            <w:webHidden/>
          </w:rPr>
          <w:fldChar w:fldCharType="end"/>
        </w:r>
        <w:r w:rsidRPr="0093670B">
          <w:rPr>
            <w:rStyle w:val="Lienhypertexte"/>
            <w:noProof/>
          </w:rPr>
          <w:fldChar w:fldCharType="end"/>
        </w:r>
      </w:ins>
    </w:p>
    <w:p w14:paraId="589EC00F" w14:textId="5B0A0B28" w:rsidR="00BF55E5" w:rsidRDefault="00BF55E5">
      <w:pPr>
        <w:pStyle w:val="TM3"/>
        <w:tabs>
          <w:tab w:val="left" w:pos="1680"/>
          <w:tab w:val="right" w:leader="dot" w:pos="9394"/>
        </w:tabs>
        <w:rPr>
          <w:ins w:id="70" w:author="St-Amant, Rémi" w:date="2018-03-01T12:13:00Z"/>
          <w:rFonts w:asciiTheme="minorHAnsi" w:eastAsiaTheme="minorEastAsia" w:hAnsiTheme="minorHAnsi" w:cstheme="minorBidi"/>
          <w:noProof/>
          <w:snapToGrid/>
          <w:sz w:val="22"/>
          <w:szCs w:val="22"/>
          <w:lang w:val="en-CA" w:eastAsia="en-CA"/>
        </w:rPr>
      </w:pPr>
      <w:ins w:id="71"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"_Toc507669785"</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2.1.2.</w:t>
        </w:r>
        <w:r>
          <w:rPr>
            <w:rFonts w:asciiTheme="minorHAnsi" w:eastAsiaTheme="minorEastAsia" w:hAnsiTheme="minorHAnsi" w:cstheme="minorBidi"/>
            <w:noProof/>
            <w:snapToGrid/>
            <w:sz w:val="22"/>
            <w:szCs w:val="22"/>
            <w:lang w:val="en-CA" w:eastAsia="en-CA"/>
          </w:rPr>
          <w:tab/>
        </w:r>
        <w:r w:rsidRPr="0093670B">
          <w:rPr>
            <w:rStyle w:val="Lienhypertexte"/>
            <w:noProof/>
          </w:rPr>
          <w:t>Correction pour la pente et l’aspect</w:t>
        </w:r>
        <w:r>
          <w:rPr>
            <w:noProof/>
            <w:webHidden/>
          </w:rPr>
          <w:tab/>
        </w:r>
        <w:r>
          <w:rPr>
            <w:noProof/>
            <w:webHidden/>
          </w:rPr>
          <w:fldChar w:fldCharType="begin"/>
        </w:r>
        <w:r>
          <w:rPr>
            <w:noProof/>
            <w:webHidden/>
          </w:rPr>
          <w:instrText xml:space="preserve"> PAGEREF _Toc507669785 \h </w:instrText>
        </w:r>
        <w:r>
          <w:rPr>
            <w:noProof/>
            <w:webHidden/>
          </w:rPr>
        </w:r>
      </w:ins>
      <w:r>
        <w:rPr>
          <w:noProof/>
          <w:webHidden/>
        </w:rPr>
        <w:fldChar w:fldCharType="separate"/>
      </w:r>
      <w:r w:rsidR="00A21BC6">
        <w:rPr>
          <w:noProof/>
          <w:webHidden/>
        </w:rPr>
        <w:t>25</w:t>
      </w:r>
      <w:ins w:id="72" w:author="St-Amant, Rémi" w:date="2018-03-01T12:13:00Z">
        <w:r>
          <w:rPr>
            <w:noProof/>
            <w:webHidden/>
          </w:rPr>
          <w:fldChar w:fldCharType="end"/>
        </w:r>
        <w:r w:rsidRPr="0093670B">
          <w:rPr>
            <w:rStyle w:val="Lienhypertexte"/>
            <w:noProof/>
          </w:rPr>
          <w:fldChar w:fldCharType="end"/>
        </w:r>
      </w:ins>
    </w:p>
    <w:p w14:paraId="5D3AD8C3" w14:textId="5860F989" w:rsidR="00BF55E5" w:rsidRDefault="00BF55E5">
      <w:pPr>
        <w:pStyle w:val="TM3"/>
        <w:tabs>
          <w:tab w:val="left" w:pos="1680"/>
          <w:tab w:val="right" w:leader="dot" w:pos="9394"/>
        </w:tabs>
        <w:rPr>
          <w:ins w:id="73" w:author="St-Amant, Rémi" w:date="2018-03-01T12:13:00Z"/>
          <w:rFonts w:asciiTheme="minorHAnsi" w:eastAsiaTheme="minorEastAsia" w:hAnsiTheme="minorHAnsi" w:cstheme="minorBidi"/>
          <w:noProof/>
          <w:snapToGrid/>
          <w:sz w:val="22"/>
          <w:szCs w:val="22"/>
          <w:lang w:val="en-CA" w:eastAsia="en-CA"/>
        </w:rPr>
      </w:pPr>
      <w:ins w:id="74"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"_Toc507669786"</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2.1.3.</w:t>
        </w:r>
        <w:r>
          <w:rPr>
            <w:rFonts w:asciiTheme="minorHAnsi" w:eastAsiaTheme="minorEastAsia" w:hAnsiTheme="minorHAnsi" w:cstheme="minorBidi"/>
            <w:noProof/>
            <w:snapToGrid/>
            <w:sz w:val="22"/>
            <w:szCs w:val="22"/>
            <w:lang w:val="en-CA" w:eastAsia="en-CA"/>
          </w:rPr>
          <w:tab/>
        </w:r>
        <w:r w:rsidRPr="0093670B">
          <w:rPr>
            <w:rStyle w:val="Lienhypertexte"/>
            <w:noProof/>
          </w:rPr>
          <w:t>Génération des valeurs quotidiennes à partir des normales mensuelles</w:t>
        </w:r>
        <w:r>
          <w:rPr>
            <w:noProof/>
            <w:webHidden/>
          </w:rPr>
          <w:tab/>
        </w:r>
        <w:r>
          <w:rPr>
            <w:noProof/>
            <w:webHidden/>
          </w:rPr>
          <w:fldChar w:fldCharType="begin"/>
        </w:r>
        <w:r>
          <w:rPr>
            <w:noProof/>
            <w:webHidden/>
          </w:rPr>
          <w:instrText xml:space="preserve"> PAGEREF _Toc507669786 \h </w:instrText>
        </w:r>
        <w:r>
          <w:rPr>
            <w:noProof/>
            <w:webHidden/>
          </w:rPr>
        </w:r>
      </w:ins>
      <w:r>
        <w:rPr>
          <w:noProof/>
          <w:webHidden/>
        </w:rPr>
        <w:fldChar w:fldCharType="separate"/>
      </w:r>
      <w:r w:rsidR="00A21BC6">
        <w:rPr>
          <w:noProof/>
          <w:webHidden/>
        </w:rPr>
        <w:t>25</w:t>
      </w:r>
      <w:ins w:id="75" w:author="St-Amant, Rémi" w:date="2018-03-01T12:13:00Z">
        <w:r>
          <w:rPr>
            <w:noProof/>
            <w:webHidden/>
          </w:rPr>
          <w:fldChar w:fldCharType="end"/>
        </w:r>
        <w:r w:rsidRPr="0093670B">
          <w:rPr>
            <w:rStyle w:val="Lienhypertexte"/>
            <w:noProof/>
          </w:rPr>
          <w:fldChar w:fldCharType="end"/>
        </w:r>
      </w:ins>
    </w:p>
    <w:p w14:paraId="359A9E76" w14:textId="2D9490FE" w:rsidR="00BF55E5" w:rsidRDefault="00BF55E5">
      <w:pPr>
        <w:pStyle w:val="TM3"/>
        <w:tabs>
          <w:tab w:val="left" w:pos="1680"/>
          <w:tab w:val="right" w:leader="dot" w:pos="9394"/>
        </w:tabs>
        <w:rPr>
          <w:ins w:id="76" w:author="St-Amant, Rémi" w:date="2018-03-01T12:13:00Z"/>
          <w:rFonts w:asciiTheme="minorHAnsi" w:eastAsiaTheme="minorEastAsia" w:hAnsiTheme="minorHAnsi" w:cstheme="minorBidi"/>
          <w:noProof/>
          <w:snapToGrid/>
          <w:sz w:val="22"/>
          <w:szCs w:val="22"/>
          <w:lang w:val="en-CA" w:eastAsia="en-CA"/>
        </w:rPr>
      </w:pPr>
      <w:ins w:id="77"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"_Toc507669787"</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2.1.4.</w:t>
        </w:r>
        <w:r>
          <w:rPr>
            <w:rFonts w:asciiTheme="minorHAnsi" w:eastAsiaTheme="minorEastAsia" w:hAnsiTheme="minorHAnsi" w:cstheme="minorBidi"/>
            <w:noProof/>
            <w:snapToGrid/>
            <w:sz w:val="22"/>
            <w:szCs w:val="22"/>
            <w:lang w:val="en-CA" w:eastAsia="en-CA"/>
          </w:rPr>
          <w:tab/>
        </w:r>
        <w:r w:rsidRPr="0093670B">
          <w:rPr>
            <w:rStyle w:val="Lienhypertexte"/>
            <w:noProof/>
          </w:rPr>
          <w:t>Génération de précipitations quotidiennes à partir des normales mensuelles</w:t>
        </w:r>
        <w:r>
          <w:rPr>
            <w:noProof/>
            <w:webHidden/>
          </w:rPr>
          <w:tab/>
        </w:r>
        <w:r>
          <w:rPr>
            <w:noProof/>
            <w:webHidden/>
          </w:rPr>
          <w:fldChar w:fldCharType="begin"/>
        </w:r>
        <w:r>
          <w:rPr>
            <w:noProof/>
            <w:webHidden/>
          </w:rPr>
          <w:instrText xml:space="preserve"> PAGEREF _Toc507669787 \h </w:instrText>
        </w:r>
        <w:r>
          <w:rPr>
            <w:noProof/>
            <w:webHidden/>
          </w:rPr>
        </w:r>
      </w:ins>
      <w:r>
        <w:rPr>
          <w:noProof/>
          <w:webHidden/>
        </w:rPr>
        <w:fldChar w:fldCharType="separate"/>
      </w:r>
      <w:r w:rsidR="00A21BC6">
        <w:rPr>
          <w:noProof/>
          <w:webHidden/>
        </w:rPr>
        <w:t>25</w:t>
      </w:r>
      <w:ins w:id="78" w:author="St-Amant, Rémi" w:date="2018-03-01T12:13:00Z">
        <w:r>
          <w:rPr>
            <w:noProof/>
            <w:webHidden/>
          </w:rPr>
          <w:fldChar w:fldCharType="end"/>
        </w:r>
        <w:r w:rsidRPr="0093670B">
          <w:rPr>
            <w:rStyle w:val="Lienhypertexte"/>
            <w:noProof/>
          </w:rPr>
          <w:fldChar w:fldCharType="end"/>
        </w:r>
      </w:ins>
    </w:p>
    <w:p w14:paraId="07BDE4BF" w14:textId="7086BBA1" w:rsidR="00BF55E5" w:rsidRDefault="00BF55E5">
      <w:pPr>
        <w:pStyle w:val="TM3"/>
        <w:tabs>
          <w:tab w:val="left" w:pos="1680"/>
          <w:tab w:val="right" w:leader="dot" w:pos="9394"/>
        </w:tabs>
        <w:rPr>
          <w:ins w:id="79" w:author="St-Amant, Rémi" w:date="2018-03-01T12:13:00Z"/>
          <w:rFonts w:asciiTheme="minorHAnsi" w:eastAsiaTheme="minorEastAsia" w:hAnsiTheme="minorHAnsi" w:cstheme="minorBidi"/>
          <w:noProof/>
          <w:snapToGrid/>
          <w:sz w:val="22"/>
          <w:szCs w:val="22"/>
          <w:lang w:val="en-CA" w:eastAsia="en-CA"/>
        </w:rPr>
      </w:pPr>
      <w:ins w:id="80"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"_Toc507669788"</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2.1.5.</w:t>
        </w:r>
        <w:r>
          <w:rPr>
            <w:rFonts w:asciiTheme="minorHAnsi" w:eastAsiaTheme="minorEastAsia" w:hAnsiTheme="minorHAnsi" w:cstheme="minorBidi"/>
            <w:noProof/>
            <w:snapToGrid/>
            <w:sz w:val="22"/>
            <w:szCs w:val="22"/>
            <w:lang w:val="en-CA" w:eastAsia="en-CA"/>
          </w:rPr>
          <w:tab/>
        </w:r>
        <w:r w:rsidRPr="0093670B">
          <w:rPr>
            <w:rStyle w:val="Lienhypertexte"/>
            <w:noProof/>
          </w:rPr>
          <w:t>Génération des valeurs d’humidité relative quotidiennes et du point de rosée à partir des normales mensuelles</w:t>
        </w:r>
        <w:r>
          <w:rPr>
            <w:noProof/>
            <w:webHidden/>
          </w:rPr>
          <w:tab/>
        </w:r>
        <w:r>
          <w:rPr>
            <w:noProof/>
            <w:webHidden/>
          </w:rPr>
          <w:fldChar w:fldCharType="begin"/>
        </w:r>
        <w:r>
          <w:rPr>
            <w:noProof/>
            <w:webHidden/>
          </w:rPr>
          <w:instrText xml:space="preserve"> PAGEREF _Toc507669788 \h </w:instrText>
        </w:r>
        <w:r>
          <w:rPr>
            <w:noProof/>
            <w:webHidden/>
          </w:rPr>
        </w:r>
      </w:ins>
      <w:r>
        <w:rPr>
          <w:noProof/>
          <w:webHidden/>
        </w:rPr>
        <w:fldChar w:fldCharType="separate"/>
      </w:r>
      <w:r w:rsidR="00A21BC6">
        <w:rPr>
          <w:noProof/>
          <w:webHidden/>
        </w:rPr>
        <w:t>25</w:t>
      </w:r>
      <w:ins w:id="81" w:author="St-Amant, Rémi" w:date="2018-03-01T12:13:00Z">
        <w:r>
          <w:rPr>
            <w:noProof/>
            <w:webHidden/>
          </w:rPr>
          <w:fldChar w:fldCharType="end"/>
        </w:r>
        <w:r w:rsidRPr="0093670B">
          <w:rPr>
            <w:rStyle w:val="Lienhypertexte"/>
            <w:noProof/>
          </w:rPr>
          <w:fldChar w:fldCharType="end"/>
        </w:r>
      </w:ins>
    </w:p>
    <w:p w14:paraId="1AFD18A1" w14:textId="51C2E50B" w:rsidR="00BF55E5" w:rsidRDefault="00BF55E5">
      <w:pPr>
        <w:pStyle w:val="TM3"/>
        <w:tabs>
          <w:tab w:val="left" w:pos="1680"/>
          <w:tab w:val="right" w:leader="dot" w:pos="9394"/>
        </w:tabs>
        <w:rPr>
          <w:ins w:id="82" w:author="St-Amant, Rémi" w:date="2018-03-01T12:13:00Z"/>
          <w:rFonts w:asciiTheme="minorHAnsi" w:eastAsiaTheme="minorEastAsia" w:hAnsiTheme="minorHAnsi" w:cstheme="minorBidi"/>
          <w:noProof/>
          <w:snapToGrid/>
          <w:sz w:val="22"/>
          <w:szCs w:val="22"/>
          <w:lang w:val="en-CA" w:eastAsia="en-CA"/>
        </w:rPr>
      </w:pPr>
      <w:ins w:id="83"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"_Toc507669789"</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2.1.6.</w:t>
        </w:r>
        <w:r>
          <w:rPr>
            <w:rFonts w:asciiTheme="minorHAnsi" w:eastAsiaTheme="minorEastAsia" w:hAnsiTheme="minorHAnsi" w:cstheme="minorBidi"/>
            <w:noProof/>
            <w:snapToGrid/>
            <w:sz w:val="22"/>
            <w:szCs w:val="22"/>
            <w:lang w:val="en-CA" w:eastAsia="en-CA"/>
          </w:rPr>
          <w:tab/>
        </w:r>
        <w:r w:rsidRPr="0093670B">
          <w:rPr>
            <w:rStyle w:val="Lienhypertexte"/>
            <w:noProof/>
          </w:rPr>
          <w:t>Génération des vitesses de vent quotidiennes à partir des normales mensuelles</w:t>
        </w:r>
        <w:r>
          <w:rPr>
            <w:noProof/>
            <w:webHidden/>
          </w:rPr>
          <w:tab/>
        </w:r>
        <w:r>
          <w:rPr>
            <w:noProof/>
            <w:webHidden/>
          </w:rPr>
          <w:fldChar w:fldCharType="begin"/>
        </w:r>
        <w:r>
          <w:rPr>
            <w:noProof/>
            <w:webHidden/>
          </w:rPr>
          <w:instrText xml:space="preserve"> PAGEREF _Toc507669789 \h </w:instrText>
        </w:r>
        <w:r>
          <w:rPr>
            <w:noProof/>
            <w:webHidden/>
          </w:rPr>
        </w:r>
      </w:ins>
      <w:r>
        <w:rPr>
          <w:noProof/>
          <w:webHidden/>
        </w:rPr>
        <w:fldChar w:fldCharType="separate"/>
      </w:r>
      <w:r w:rsidR="00A21BC6">
        <w:rPr>
          <w:noProof/>
          <w:webHidden/>
        </w:rPr>
        <w:t>27</w:t>
      </w:r>
      <w:ins w:id="84" w:author="St-Amant, Rémi" w:date="2018-03-01T12:13:00Z">
        <w:r>
          <w:rPr>
            <w:noProof/>
            <w:webHidden/>
          </w:rPr>
          <w:fldChar w:fldCharType="end"/>
        </w:r>
        <w:r w:rsidRPr="0093670B">
          <w:rPr>
            <w:rStyle w:val="Lienhypertexte"/>
            <w:noProof/>
          </w:rPr>
          <w:fldChar w:fldCharType="end"/>
        </w:r>
      </w:ins>
    </w:p>
    <w:p w14:paraId="7AA69687" w14:textId="08223F3E" w:rsidR="00BF55E5" w:rsidRDefault="00BF55E5">
      <w:pPr>
        <w:pStyle w:val="TM3"/>
        <w:tabs>
          <w:tab w:val="left" w:pos="1680"/>
          <w:tab w:val="right" w:leader="dot" w:pos="9394"/>
        </w:tabs>
        <w:rPr>
          <w:ins w:id="85" w:author="St-Amant, Rémi" w:date="2018-03-01T12:13:00Z"/>
          <w:rFonts w:asciiTheme="minorHAnsi" w:eastAsiaTheme="minorEastAsia" w:hAnsiTheme="minorHAnsi" w:cstheme="minorBidi"/>
          <w:noProof/>
          <w:snapToGrid/>
          <w:sz w:val="22"/>
          <w:szCs w:val="22"/>
          <w:lang w:val="en-CA" w:eastAsia="en-CA"/>
        </w:rPr>
      </w:pPr>
      <w:ins w:id="86"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"_Toc507669790"</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2.1.7.</w:t>
        </w:r>
        <w:r>
          <w:rPr>
            <w:rFonts w:asciiTheme="minorHAnsi" w:eastAsiaTheme="minorEastAsia" w:hAnsiTheme="minorHAnsi" w:cstheme="minorBidi"/>
            <w:noProof/>
            <w:snapToGrid/>
            <w:sz w:val="22"/>
            <w:szCs w:val="22"/>
            <w:lang w:val="en-CA" w:eastAsia="en-CA"/>
          </w:rPr>
          <w:tab/>
        </w:r>
        <w:r w:rsidRPr="0093670B">
          <w:rPr>
            <w:rStyle w:val="Lienhypertexte"/>
            <w:noProof/>
          </w:rPr>
          <w:t>Génération des chutes de neige et de l’équivalent en eau de la neige</w:t>
        </w:r>
        <w:r>
          <w:rPr>
            <w:noProof/>
            <w:webHidden/>
          </w:rPr>
          <w:tab/>
        </w:r>
        <w:r>
          <w:rPr>
            <w:noProof/>
            <w:webHidden/>
          </w:rPr>
          <w:fldChar w:fldCharType="begin"/>
        </w:r>
        <w:r>
          <w:rPr>
            <w:noProof/>
            <w:webHidden/>
          </w:rPr>
          <w:instrText xml:space="preserve"> PAGEREF _Toc507669790 \h </w:instrText>
        </w:r>
        <w:r>
          <w:rPr>
            <w:noProof/>
            <w:webHidden/>
          </w:rPr>
        </w:r>
      </w:ins>
      <w:r>
        <w:rPr>
          <w:noProof/>
          <w:webHidden/>
        </w:rPr>
        <w:fldChar w:fldCharType="separate"/>
      </w:r>
      <w:r w:rsidR="00A21BC6">
        <w:rPr>
          <w:noProof/>
          <w:webHidden/>
        </w:rPr>
        <w:t>27</w:t>
      </w:r>
      <w:ins w:id="87" w:author="St-Amant, Rémi" w:date="2018-03-01T12:13:00Z">
        <w:r>
          <w:rPr>
            <w:noProof/>
            <w:webHidden/>
          </w:rPr>
          <w:fldChar w:fldCharType="end"/>
        </w:r>
        <w:r w:rsidRPr="0093670B">
          <w:rPr>
            <w:rStyle w:val="Lienhypertexte"/>
            <w:noProof/>
          </w:rPr>
          <w:fldChar w:fldCharType="end"/>
        </w:r>
      </w:ins>
    </w:p>
    <w:p w14:paraId="63E9A22A" w14:textId="6377BF69" w:rsidR="00BF55E5" w:rsidRDefault="00BF55E5">
      <w:pPr>
        <w:pStyle w:val="TM3"/>
        <w:tabs>
          <w:tab w:val="left" w:pos="1680"/>
          <w:tab w:val="right" w:leader="dot" w:pos="9394"/>
        </w:tabs>
        <w:rPr>
          <w:ins w:id="88" w:author="St-Amant, Rémi" w:date="2018-03-01T12:13:00Z"/>
          <w:rFonts w:asciiTheme="minorHAnsi" w:eastAsiaTheme="minorEastAsia" w:hAnsiTheme="minorHAnsi" w:cstheme="minorBidi"/>
          <w:noProof/>
          <w:snapToGrid/>
          <w:sz w:val="22"/>
          <w:szCs w:val="22"/>
          <w:lang w:val="en-CA" w:eastAsia="en-CA"/>
        </w:rPr>
      </w:pPr>
      <w:ins w:id="89"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"_Toc507669791"</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2.1.8.</w:t>
        </w:r>
        <w:r>
          <w:rPr>
            <w:rFonts w:asciiTheme="minorHAnsi" w:eastAsiaTheme="minorEastAsia" w:hAnsiTheme="minorHAnsi" w:cstheme="minorBidi"/>
            <w:noProof/>
            <w:snapToGrid/>
            <w:sz w:val="22"/>
            <w:szCs w:val="22"/>
            <w:lang w:val="en-CA" w:eastAsia="en-CA"/>
          </w:rPr>
          <w:tab/>
        </w:r>
        <w:r w:rsidRPr="0093670B">
          <w:rPr>
            <w:rStyle w:val="Lienhypertexte"/>
            <w:noProof/>
          </w:rPr>
          <w:t>Rayonnement solaire</w:t>
        </w:r>
        <w:r>
          <w:rPr>
            <w:noProof/>
            <w:webHidden/>
          </w:rPr>
          <w:tab/>
        </w:r>
        <w:r>
          <w:rPr>
            <w:noProof/>
            <w:webHidden/>
          </w:rPr>
          <w:fldChar w:fldCharType="begin"/>
        </w:r>
        <w:r>
          <w:rPr>
            <w:noProof/>
            <w:webHidden/>
          </w:rPr>
          <w:instrText xml:space="preserve"> PAGEREF _Toc507669791 \h </w:instrText>
        </w:r>
        <w:r>
          <w:rPr>
            <w:noProof/>
            <w:webHidden/>
          </w:rPr>
        </w:r>
      </w:ins>
      <w:r>
        <w:rPr>
          <w:noProof/>
          <w:webHidden/>
        </w:rPr>
        <w:fldChar w:fldCharType="separate"/>
      </w:r>
      <w:r w:rsidR="00A21BC6">
        <w:rPr>
          <w:noProof/>
          <w:webHidden/>
        </w:rPr>
        <w:t>27</w:t>
      </w:r>
      <w:ins w:id="90" w:author="St-Amant, Rémi" w:date="2018-03-01T12:13:00Z">
        <w:r>
          <w:rPr>
            <w:noProof/>
            <w:webHidden/>
          </w:rPr>
          <w:fldChar w:fldCharType="end"/>
        </w:r>
        <w:r w:rsidRPr="0093670B">
          <w:rPr>
            <w:rStyle w:val="Lienhypertexte"/>
            <w:noProof/>
          </w:rPr>
          <w:fldChar w:fldCharType="end"/>
        </w:r>
      </w:ins>
    </w:p>
    <w:p w14:paraId="14FF1F78" w14:textId="36869887" w:rsidR="00BF55E5" w:rsidRDefault="00BF55E5">
      <w:pPr>
        <w:pStyle w:val="TM3"/>
        <w:tabs>
          <w:tab w:val="left" w:pos="1680"/>
          <w:tab w:val="right" w:leader="dot" w:pos="9394"/>
        </w:tabs>
        <w:rPr>
          <w:ins w:id="91" w:author="St-Amant, Rémi" w:date="2018-03-01T12:13:00Z"/>
          <w:rFonts w:asciiTheme="minorHAnsi" w:eastAsiaTheme="minorEastAsia" w:hAnsiTheme="minorHAnsi" w:cstheme="minorBidi"/>
          <w:noProof/>
          <w:snapToGrid/>
          <w:sz w:val="22"/>
          <w:szCs w:val="22"/>
          <w:lang w:val="en-CA" w:eastAsia="en-CA"/>
        </w:rPr>
      </w:pPr>
      <w:ins w:id="92"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"_Toc507669792"</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2.1.9.</w:t>
        </w:r>
        <w:r>
          <w:rPr>
            <w:rFonts w:asciiTheme="minorHAnsi" w:eastAsiaTheme="minorEastAsia" w:hAnsiTheme="minorHAnsi" w:cstheme="minorBidi"/>
            <w:noProof/>
            <w:snapToGrid/>
            <w:sz w:val="22"/>
            <w:szCs w:val="22"/>
            <w:lang w:val="en-CA" w:eastAsia="en-CA"/>
          </w:rPr>
          <w:tab/>
        </w:r>
        <w:r w:rsidRPr="0093670B">
          <w:rPr>
            <w:rStyle w:val="Lienhypertexte"/>
            <w:noProof/>
          </w:rPr>
          <w:t>Assemblage du régime</w:t>
        </w:r>
        <w:r>
          <w:rPr>
            <w:noProof/>
            <w:webHidden/>
          </w:rPr>
          <w:tab/>
        </w:r>
        <w:r>
          <w:rPr>
            <w:noProof/>
            <w:webHidden/>
          </w:rPr>
          <w:fldChar w:fldCharType="begin"/>
        </w:r>
        <w:r>
          <w:rPr>
            <w:noProof/>
            <w:webHidden/>
          </w:rPr>
          <w:instrText xml:space="preserve"> PAGEREF _Toc507669792 \h </w:instrText>
        </w:r>
        <w:r>
          <w:rPr>
            <w:noProof/>
            <w:webHidden/>
          </w:rPr>
        </w:r>
      </w:ins>
      <w:r>
        <w:rPr>
          <w:noProof/>
          <w:webHidden/>
        </w:rPr>
        <w:fldChar w:fldCharType="separate"/>
      </w:r>
      <w:r w:rsidR="00A21BC6">
        <w:rPr>
          <w:noProof/>
          <w:webHidden/>
        </w:rPr>
        <w:t>27</w:t>
      </w:r>
      <w:ins w:id="93" w:author="St-Amant, Rémi" w:date="2018-03-01T12:13:00Z">
        <w:r>
          <w:rPr>
            <w:noProof/>
            <w:webHidden/>
          </w:rPr>
          <w:fldChar w:fldCharType="end"/>
        </w:r>
        <w:r w:rsidRPr="0093670B">
          <w:rPr>
            <w:rStyle w:val="Lienhypertexte"/>
            <w:noProof/>
          </w:rPr>
          <w:fldChar w:fldCharType="end"/>
        </w:r>
      </w:ins>
    </w:p>
    <w:p w14:paraId="1A66FBE3" w14:textId="73EB18F6" w:rsidR="00BF55E5" w:rsidRDefault="00BF55E5">
      <w:pPr>
        <w:pStyle w:val="TM2"/>
        <w:tabs>
          <w:tab w:val="left" w:pos="1440"/>
          <w:tab w:val="right" w:leader="dot" w:pos="9394"/>
        </w:tabs>
        <w:rPr>
          <w:ins w:id="94" w:author="St-Amant, Rémi" w:date="2018-03-01T12:13:00Z"/>
          <w:rFonts w:asciiTheme="minorHAnsi" w:eastAsiaTheme="minorEastAsia" w:hAnsiTheme="minorHAnsi" w:cstheme="minorBidi"/>
          <w:noProof/>
          <w:snapToGrid/>
          <w:sz w:val="22"/>
          <w:szCs w:val="22"/>
          <w:lang w:val="en-CA" w:eastAsia="en-CA"/>
        </w:rPr>
      </w:pPr>
      <w:ins w:id="95"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"_Toc507669793"</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2.2.</w:t>
        </w:r>
        <w:r>
          <w:rPr>
            <w:rFonts w:asciiTheme="minorHAnsi" w:eastAsiaTheme="minorEastAsia" w:hAnsiTheme="minorHAnsi" w:cstheme="minorBidi"/>
            <w:noProof/>
            <w:snapToGrid/>
            <w:sz w:val="22"/>
            <w:szCs w:val="22"/>
            <w:lang w:val="en-CA" w:eastAsia="en-CA"/>
          </w:rPr>
          <w:tab/>
        </w:r>
        <w:r w:rsidRPr="0093670B">
          <w:rPr>
            <w:rStyle w:val="Lienhypertexte"/>
            <w:noProof/>
          </w:rPr>
          <w:t>Données liées</w:t>
        </w:r>
        <w:r>
          <w:rPr>
            <w:noProof/>
            <w:webHidden/>
          </w:rPr>
          <w:tab/>
        </w:r>
        <w:r>
          <w:rPr>
            <w:noProof/>
            <w:webHidden/>
          </w:rPr>
          <w:fldChar w:fldCharType="begin"/>
        </w:r>
        <w:r>
          <w:rPr>
            <w:noProof/>
            <w:webHidden/>
          </w:rPr>
          <w:instrText xml:space="preserve"> PAGEREF _Toc507669793 \h </w:instrText>
        </w:r>
        <w:r>
          <w:rPr>
            <w:noProof/>
            <w:webHidden/>
          </w:rPr>
        </w:r>
      </w:ins>
      <w:r>
        <w:rPr>
          <w:noProof/>
          <w:webHidden/>
        </w:rPr>
        <w:fldChar w:fldCharType="separate"/>
      </w:r>
      <w:r w:rsidR="00A21BC6">
        <w:rPr>
          <w:noProof/>
          <w:webHidden/>
        </w:rPr>
        <w:t>28</w:t>
      </w:r>
      <w:ins w:id="96" w:author="St-Amant, Rémi" w:date="2018-03-01T12:13:00Z">
        <w:r>
          <w:rPr>
            <w:noProof/>
            <w:webHidden/>
          </w:rPr>
          <w:fldChar w:fldCharType="end"/>
        </w:r>
        <w:r w:rsidRPr="0093670B">
          <w:rPr>
            <w:rStyle w:val="Lienhypertexte"/>
            <w:noProof/>
          </w:rPr>
          <w:fldChar w:fldCharType="end"/>
        </w:r>
      </w:ins>
    </w:p>
    <w:p w14:paraId="7BD9FD44" w14:textId="5F0B5768" w:rsidR="00BF55E5" w:rsidRDefault="00BF55E5">
      <w:pPr>
        <w:pStyle w:val="TM3"/>
        <w:tabs>
          <w:tab w:val="left" w:pos="1680"/>
          <w:tab w:val="right" w:leader="dot" w:pos="9394"/>
        </w:tabs>
        <w:rPr>
          <w:ins w:id="97" w:author="St-Amant, Rémi" w:date="2018-03-01T12:13:00Z"/>
          <w:rFonts w:asciiTheme="minorHAnsi" w:eastAsiaTheme="minorEastAsia" w:hAnsiTheme="minorHAnsi" w:cstheme="minorBidi"/>
          <w:noProof/>
          <w:snapToGrid/>
          <w:sz w:val="22"/>
          <w:szCs w:val="22"/>
          <w:lang w:val="en-CA" w:eastAsia="en-CA"/>
        </w:rPr>
      </w:pPr>
      <w:ins w:id="98"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"_Toc507669794"</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2.2.1.</w:t>
        </w:r>
        <w:r>
          <w:rPr>
            <w:rFonts w:asciiTheme="minorHAnsi" w:eastAsiaTheme="minorEastAsia" w:hAnsiTheme="minorHAnsi" w:cstheme="minorBidi"/>
            <w:noProof/>
            <w:snapToGrid/>
            <w:sz w:val="22"/>
            <w:szCs w:val="22"/>
            <w:lang w:val="en-CA" w:eastAsia="en-CA"/>
          </w:rPr>
          <w:tab/>
        </w:r>
        <w:r w:rsidRPr="0093670B">
          <w:rPr>
            <w:rStyle w:val="Lienhypertexte"/>
            <w:noProof/>
          </w:rPr>
          <w:t>Consultation et modification des données liées</w:t>
        </w:r>
        <w:r>
          <w:rPr>
            <w:noProof/>
            <w:webHidden/>
          </w:rPr>
          <w:tab/>
        </w:r>
        <w:r>
          <w:rPr>
            <w:noProof/>
            <w:webHidden/>
          </w:rPr>
          <w:fldChar w:fldCharType="begin"/>
        </w:r>
        <w:r>
          <w:rPr>
            <w:noProof/>
            <w:webHidden/>
          </w:rPr>
          <w:instrText xml:space="preserve"> PAGEREF _Toc507669794 \h </w:instrText>
        </w:r>
        <w:r>
          <w:rPr>
            <w:noProof/>
            <w:webHidden/>
          </w:rPr>
        </w:r>
      </w:ins>
      <w:r>
        <w:rPr>
          <w:noProof/>
          <w:webHidden/>
        </w:rPr>
        <w:fldChar w:fldCharType="separate"/>
      </w:r>
      <w:r w:rsidR="00A21BC6">
        <w:rPr>
          <w:noProof/>
          <w:webHidden/>
        </w:rPr>
        <w:t>29</w:t>
      </w:r>
      <w:ins w:id="99" w:author="St-Amant, Rémi" w:date="2018-03-01T12:13:00Z">
        <w:r>
          <w:rPr>
            <w:noProof/>
            <w:webHidden/>
          </w:rPr>
          <w:fldChar w:fldCharType="end"/>
        </w:r>
        <w:r w:rsidRPr="0093670B">
          <w:rPr>
            <w:rStyle w:val="Lienhypertexte"/>
            <w:noProof/>
          </w:rPr>
          <w:fldChar w:fldCharType="end"/>
        </w:r>
      </w:ins>
    </w:p>
    <w:p w14:paraId="74D616AE" w14:textId="161ADBAB" w:rsidR="00BF55E5" w:rsidRDefault="00BF55E5">
      <w:pPr>
        <w:pStyle w:val="TM3"/>
        <w:tabs>
          <w:tab w:val="left" w:pos="1680"/>
          <w:tab w:val="right" w:leader="dot" w:pos="9394"/>
        </w:tabs>
        <w:rPr>
          <w:ins w:id="100" w:author="St-Amant, Rémi" w:date="2018-03-01T12:13:00Z"/>
          <w:rFonts w:asciiTheme="minorHAnsi" w:eastAsiaTheme="minorEastAsia" w:hAnsiTheme="minorHAnsi" w:cstheme="minorBidi"/>
          <w:noProof/>
          <w:snapToGrid/>
          <w:sz w:val="22"/>
          <w:szCs w:val="22"/>
          <w:lang w:val="en-CA" w:eastAsia="en-CA"/>
        </w:rPr>
      </w:pPr>
      <w:ins w:id="101"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"_Toc507669795"</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2.2.2.</w:t>
        </w:r>
        <w:r>
          <w:rPr>
            <w:rFonts w:asciiTheme="minorHAnsi" w:eastAsiaTheme="minorEastAsia" w:hAnsiTheme="minorHAnsi" w:cstheme="minorBidi"/>
            <w:noProof/>
            <w:snapToGrid/>
            <w:sz w:val="22"/>
            <w:szCs w:val="22"/>
            <w:lang w:val="en-CA" w:eastAsia="en-CA"/>
          </w:rPr>
          <w:tab/>
        </w:r>
        <w:r w:rsidRPr="0093670B">
          <w:rPr>
            <w:rStyle w:val="Lienhypertexte"/>
            <w:noProof/>
          </w:rPr>
          <w:t>Page Bases de données normales</w:t>
        </w:r>
        <w:r>
          <w:rPr>
            <w:noProof/>
            <w:webHidden/>
          </w:rPr>
          <w:tab/>
        </w:r>
        <w:r>
          <w:rPr>
            <w:noProof/>
            <w:webHidden/>
          </w:rPr>
          <w:fldChar w:fldCharType="begin"/>
        </w:r>
        <w:r>
          <w:rPr>
            <w:noProof/>
            <w:webHidden/>
          </w:rPr>
          <w:instrText xml:space="preserve"> PAGEREF _Toc507669795 \h </w:instrText>
        </w:r>
        <w:r>
          <w:rPr>
            <w:noProof/>
            <w:webHidden/>
          </w:rPr>
        </w:r>
      </w:ins>
      <w:r>
        <w:rPr>
          <w:noProof/>
          <w:webHidden/>
        </w:rPr>
        <w:fldChar w:fldCharType="separate"/>
      </w:r>
      <w:r w:rsidR="00A21BC6">
        <w:rPr>
          <w:noProof/>
          <w:webHidden/>
        </w:rPr>
        <w:t>29</w:t>
      </w:r>
      <w:ins w:id="102" w:author="St-Amant, Rémi" w:date="2018-03-01T12:13:00Z">
        <w:r>
          <w:rPr>
            <w:noProof/>
            <w:webHidden/>
          </w:rPr>
          <w:fldChar w:fldCharType="end"/>
        </w:r>
        <w:r w:rsidRPr="0093670B">
          <w:rPr>
            <w:rStyle w:val="Lienhypertexte"/>
            <w:noProof/>
          </w:rPr>
          <w:fldChar w:fldCharType="end"/>
        </w:r>
      </w:ins>
    </w:p>
    <w:p w14:paraId="54311083" w14:textId="3D602B28" w:rsidR="00BF55E5" w:rsidRDefault="00BF55E5">
      <w:pPr>
        <w:pStyle w:val="TM3"/>
        <w:tabs>
          <w:tab w:val="left" w:pos="1680"/>
          <w:tab w:val="right" w:leader="dot" w:pos="9394"/>
        </w:tabs>
        <w:rPr>
          <w:ins w:id="103" w:author="St-Amant, Rémi" w:date="2018-03-01T12:13:00Z"/>
          <w:rFonts w:asciiTheme="minorHAnsi" w:eastAsiaTheme="minorEastAsia" w:hAnsiTheme="minorHAnsi" w:cstheme="minorBidi"/>
          <w:noProof/>
          <w:snapToGrid/>
          <w:sz w:val="22"/>
          <w:szCs w:val="22"/>
          <w:lang w:val="en-CA" w:eastAsia="en-CA"/>
        </w:rPr>
      </w:pPr>
      <w:ins w:id="104"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"_Toc507669796"</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2.2.3.</w:t>
        </w:r>
        <w:r>
          <w:rPr>
            <w:rFonts w:asciiTheme="minorHAnsi" w:eastAsiaTheme="minorEastAsia" w:hAnsiTheme="minorHAnsi" w:cstheme="minorBidi"/>
            <w:noProof/>
            <w:snapToGrid/>
            <w:sz w:val="22"/>
            <w:szCs w:val="22"/>
            <w:lang w:val="en-CA" w:eastAsia="en-CA"/>
          </w:rPr>
          <w:tab/>
        </w:r>
        <w:r w:rsidRPr="0093670B">
          <w:rPr>
            <w:rStyle w:val="Lienhypertexte"/>
            <w:noProof/>
          </w:rPr>
          <w:t>Page Bases de données quotidiennes/horaires</w:t>
        </w:r>
        <w:r>
          <w:rPr>
            <w:noProof/>
            <w:webHidden/>
          </w:rPr>
          <w:tab/>
        </w:r>
        <w:r>
          <w:rPr>
            <w:noProof/>
            <w:webHidden/>
          </w:rPr>
          <w:fldChar w:fldCharType="begin"/>
        </w:r>
        <w:r>
          <w:rPr>
            <w:noProof/>
            <w:webHidden/>
          </w:rPr>
          <w:instrText xml:space="preserve"> PAGEREF _Toc507669796 \h </w:instrText>
        </w:r>
        <w:r>
          <w:rPr>
            <w:noProof/>
            <w:webHidden/>
          </w:rPr>
        </w:r>
      </w:ins>
      <w:r>
        <w:rPr>
          <w:noProof/>
          <w:webHidden/>
        </w:rPr>
        <w:fldChar w:fldCharType="separate"/>
      </w:r>
      <w:r w:rsidR="00A21BC6">
        <w:rPr>
          <w:noProof/>
          <w:webHidden/>
        </w:rPr>
        <w:t>30</w:t>
      </w:r>
      <w:ins w:id="105" w:author="St-Amant, Rémi" w:date="2018-03-01T12:13:00Z">
        <w:r>
          <w:rPr>
            <w:noProof/>
            <w:webHidden/>
          </w:rPr>
          <w:fldChar w:fldCharType="end"/>
        </w:r>
        <w:r w:rsidRPr="0093670B">
          <w:rPr>
            <w:rStyle w:val="Lienhypertexte"/>
            <w:noProof/>
          </w:rPr>
          <w:fldChar w:fldCharType="end"/>
        </w:r>
      </w:ins>
    </w:p>
    <w:p w14:paraId="795362CE" w14:textId="03DF56B2" w:rsidR="00BF55E5" w:rsidRDefault="00BF55E5">
      <w:pPr>
        <w:pStyle w:val="TM3"/>
        <w:tabs>
          <w:tab w:val="left" w:pos="1680"/>
          <w:tab w:val="right" w:leader="dot" w:pos="9394"/>
        </w:tabs>
        <w:rPr>
          <w:ins w:id="106" w:author="St-Amant, Rémi" w:date="2018-03-01T12:13:00Z"/>
          <w:rFonts w:asciiTheme="minorHAnsi" w:eastAsiaTheme="minorEastAsia" w:hAnsiTheme="minorHAnsi" w:cstheme="minorBidi"/>
          <w:noProof/>
          <w:snapToGrid/>
          <w:sz w:val="22"/>
          <w:szCs w:val="22"/>
          <w:lang w:val="en-CA" w:eastAsia="en-CA"/>
        </w:rPr>
      </w:pPr>
      <w:ins w:id="107"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"_Toc507669797"</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2.2.4.</w:t>
        </w:r>
        <w:r>
          <w:rPr>
            <w:rFonts w:asciiTheme="minorHAnsi" w:eastAsiaTheme="minorEastAsia" w:hAnsiTheme="minorHAnsi" w:cstheme="minorBidi"/>
            <w:noProof/>
            <w:snapToGrid/>
            <w:sz w:val="22"/>
            <w:szCs w:val="22"/>
            <w:lang w:val="en-CA" w:eastAsia="en-CA"/>
          </w:rPr>
          <w:tab/>
        </w:r>
        <w:r w:rsidRPr="0093670B">
          <w:rPr>
            <w:rStyle w:val="Lienhypertexte"/>
            <w:noProof/>
          </w:rPr>
          <w:t>Fichiers Gribs</w:t>
        </w:r>
        <w:r>
          <w:rPr>
            <w:noProof/>
            <w:webHidden/>
          </w:rPr>
          <w:tab/>
        </w:r>
        <w:r>
          <w:rPr>
            <w:noProof/>
            <w:webHidden/>
          </w:rPr>
          <w:fldChar w:fldCharType="begin"/>
        </w:r>
        <w:r>
          <w:rPr>
            <w:noProof/>
            <w:webHidden/>
          </w:rPr>
          <w:instrText xml:space="preserve"> PAGEREF _Toc507669797 \h </w:instrText>
        </w:r>
        <w:r>
          <w:rPr>
            <w:noProof/>
            <w:webHidden/>
          </w:rPr>
        </w:r>
      </w:ins>
      <w:r>
        <w:rPr>
          <w:noProof/>
          <w:webHidden/>
        </w:rPr>
        <w:fldChar w:fldCharType="separate"/>
      </w:r>
      <w:r w:rsidR="00A21BC6">
        <w:rPr>
          <w:noProof/>
          <w:webHidden/>
        </w:rPr>
        <w:t>31</w:t>
      </w:r>
      <w:ins w:id="108" w:author="St-Amant, Rémi" w:date="2018-03-01T12:13:00Z">
        <w:r>
          <w:rPr>
            <w:noProof/>
            <w:webHidden/>
          </w:rPr>
          <w:fldChar w:fldCharType="end"/>
        </w:r>
        <w:r w:rsidRPr="0093670B">
          <w:rPr>
            <w:rStyle w:val="Lienhypertexte"/>
            <w:noProof/>
          </w:rPr>
          <w:fldChar w:fldCharType="end"/>
        </w:r>
      </w:ins>
    </w:p>
    <w:p w14:paraId="0F026449" w14:textId="65539573" w:rsidR="00BF55E5" w:rsidRDefault="00BF55E5">
      <w:pPr>
        <w:pStyle w:val="TM3"/>
        <w:tabs>
          <w:tab w:val="left" w:pos="1680"/>
          <w:tab w:val="right" w:leader="dot" w:pos="9394"/>
        </w:tabs>
        <w:rPr>
          <w:ins w:id="109" w:author="St-Amant, Rémi" w:date="2018-03-01T12:13:00Z"/>
          <w:rFonts w:asciiTheme="minorHAnsi" w:eastAsiaTheme="minorEastAsia" w:hAnsiTheme="minorHAnsi" w:cstheme="minorBidi"/>
          <w:noProof/>
          <w:snapToGrid/>
          <w:sz w:val="22"/>
          <w:szCs w:val="22"/>
          <w:lang w:val="en-CA" w:eastAsia="en-CA"/>
        </w:rPr>
      </w:pPr>
      <w:ins w:id="110"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"_Toc507669798"</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2.2.5.</w:t>
        </w:r>
        <w:r>
          <w:rPr>
            <w:rFonts w:asciiTheme="minorHAnsi" w:eastAsiaTheme="minorEastAsia" w:hAnsiTheme="minorHAnsi" w:cstheme="minorBidi"/>
            <w:noProof/>
            <w:snapToGrid/>
            <w:sz w:val="22"/>
            <w:szCs w:val="22"/>
            <w:lang w:val="en-CA" w:eastAsia="en-CA"/>
          </w:rPr>
          <w:tab/>
        </w:r>
        <w:r w:rsidRPr="0093670B">
          <w:rPr>
            <w:rStyle w:val="Lienhypertexte"/>
            <w:noProof/>
          </w:rPr>
          <w:t>Page Cartes</w:t>
        </w:r>
        <w:r>
          <w:rPr>
            <w:noProof/>
            <w:webHidden/>
          </w:rPr>
          <w:tab/>
        </w:r>
        <w:r>
          <w:rPr>
            <w:noProof/>
            <w:webHidden/>
          </w:rPr>
          <w:fldChar w:fldCharType="begin"/>
        </w:r>
        <w:r>
          <w:rPr>
            <w:noProof/>
            <w:webHidden/>
          </w:rPr>
          <w:instrText xml:space="preserve"> PAGEREF _Toc507669798 \h </w:instrText>
        </w:r>
        <w:r>
          <w:rPr>
            <w:noProof/>
            <w:webHidden/>
          </w:rPr>
        </w:r>
      </w:ins>
      <w:r>
        <w:rPr>
          <w:noProof/>
          <w:webHidden/>
        </w:rPr>
        <w:fldChar w:fldCharType="separate"/>
      </w:r>
      <w:r w:rsidR="00A21BC6">
        <w:rPr>
          <w:noProof/>
          <w:webHidden/>
        </w:rPr>
        <w:t>31</w:t>
      </w:r>
      <w:ins w:id="111" w:author="St-Amant, Rémi" w:date="2018-03-01T12:13:00Z">
        <w:r>
          <w:rPr>
            <w:noProof/>
            <w:webHidden/>
          </w:rPr>
          <w:fldChar w:fldCharType="end"/>
        </w:r>
        <w:r w:rsidRPr="0093670B">
          <w:rPr>
            <w:rStyle w:val="Lienhypertexte"/>
            <w:noProof/>
          </w:rPr>
          <w:fldChar w:fldCharType="end"/>
        </w:r>
      </w:ins>
    </w:p>
    <w:p w14:paraId="69CE0A47" w14:textId="5DB99B93" w:rsidR="00BF55E5" w:rsidRDefault="00BF55E5">
      <w:pPr>
        <w:pStyle w:val="TM3"/>
        <w:tabs>
          <w:tab w:val="left" w:pos="1680"/>
          <w:tab w:val="right" w:leader="dot" w:pos="9394"/>
        </w:tabs>
        <w:rPr>
          <w:ins w:id="112" w:author="St-Amant, Rémi" w:date="2018-03-01T12:13:00Z"/>
          <w:rFonts w:asciiTheme="minorHAnsi" w:eastAsiaTheme="minorEastAsia" w:hAnsiTheme="minorHAnsi" w:cstheme="minorBidi"/>
          <w:noProof/>
          <w:snapToGrid/>
          <w:sz w:val="22"/>
          <w:szCs w:val="22"/>
          <w:lang w:val="en-CA" w:eastAsia="en-CA"/>
        </w:rPr>
      </w:pPr>
      <w:ins w:id="113"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"_Toc507669799"</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2.2.6.</w:t>
        </w:r>
        <w:r>
          <w:rPr>
            <w:rFonts w:asciiTheme="minorHAnsi" w:eastAsiaTheme="minorEastAsia" w:hAnsiTheme="minorHAnsi" w:cstheme="minorBidi"/>
            <w:noProof/>
            <w:snapToGrid/>
            <w:sz w:val="22"/>
            <w:szCs w:val="22"/>
            <w:lang w:val="en-CA" w:eastAsia="en-CA"/>
          </w:rPr>
          <w:tab/>
        </w:r>
        <w:r w:rsidRPr="0093670B">
          <w:rPr>
            <w:rStyle w:val="Lienhypertexte"/>
            <w:noProof/>
          </w:rPr>
          <w:t>Page Modèles</w:t>
        </w:r>
        <w:r>
          <w:rPr>
            <w:noProof/>
            <w:webHidden/>
          </w:rPr>
          <w:tab/>
        </w:r>
        <w:r>
          <w:rPr>
            <w:noProof/>
            <w:webHidden/>
          </w:rPr>
          <w:fldChar w:fldCharType="begin"/>
        </w:r>
        <w:r>
          <w:rPr>
            <w:noProof/>
            <w:webHidden/>
          </w:rPr>
          <w:instrText xml:space="preserve"> PAGEREF _Toc507669799 \h </w:instrText>
        </w:r>
        <w:r>
          <w:rPr>
            <w:noProof/>
            <w:webHidden/>
          </w:rPr>
        </w:r>
      </w:ins>
      <w:r>
        <w:rPr>
          <w:noProof/>
          <w:webHidden/>
        </w:rPr>
        <w:fldChar w:fldCharType="separate"/>
      </w:r>
      <w:r w:rsidR="00A21BC6">
        <w:rPr>
          <w:noProof/>
          <w:webHidden/>
        </w:rPr>
        <w:t>32</w:t>
      </w:r>
      <w:ins w:id="114" w:author="St-Amant, Rémi" w:date="2018-03-01T12:13:00Z">
        <w:r>
          <w:rPr>
            <w:noProof/>
            <w:webHidden/>
          </w:rPr>
          <w:fldChar w:fldCharType="end"/>
        </w:r>
        <w:r w:rsidRPr="0093670B">
          <w:rPr>
            <w:rStyle w:val="Lienhypertexte"/>
            <w:noProof/>
          </w:rPr>
          <w:fldChar w:fldCharType="end"/>
        </w:r>
      </w:ins>
    </w:p>
    <w:p w14:paraId="206D23C1" w14:textId="6845E133" w:rsidR="00BF55E5" w:rsidRDefault="00BF55E5">
      <w:pPr>
        <w:pStyle w:val="TM3"/>
        <w:tabs>
          <w:tab w:val="left" w:pos="1680"/>
          <w:tab w:val="right" w:leader="dot" w:pos="9394"/>
        </w:tabs>
        <w:rPr>
          <w:ins w:id="115" w:author="St-Amant, Rémi" w:date="2018-03-01T12:13:00Z"/>
          <w:rFonts w:asciiTheme="minorHAnsi" w:eastAsiaTheme="minorEastAsia" w:hAnsiTheme="minorHAnsi" w:cstheme="minorBidi"/>
          <w:noProof/>
          <w:snapToGrid/>
          <w:sz w:val="22"/>
          <w:szCs w:val="22"/>
          <w:lang w:val="en-CA" w:eastAsia="en-CA"/>
        </w:rPr>
      </w:pPr>
      <w:ins w:id="116"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"_Toc507669800"</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2.2.7.</w:t>
        </w:r>
        <w:r>
          <w:rPr>
            <w:rFonts w:asciiTheme="minorHAnsi" w:eastAsiaTheme="minorEastAsia" w:hAnsiTheme="minorHAnsi" w:cstheme="minorBidi"/>
            <w:noProof/>
            <w:snapToGrid/>
            <w:sz w:val="22"/>
            <w:szCs w:val="22"/>
            <w:lang w:val="en-CA" w:eastAsia="en-CA"/>
          </w:rPr>
          <w:tab/>
        </w:r>
        <w:r w:rsidRPr="0093670B">
          <w:rPr>
            <w:rStyle w:val="Lienhypertexte"/>
            <w:noProof/>
          </w:rPr>
          <w:t>Page Mise-a-jour météo</w:t>
        </w:r>
        <w:r>
          <w:rPr>
            <w:noProof/>
            <w:webHidden/>
          </w:rPr>
          <w:tab/>
        </w:r>
        <w:r>
          <w:rPr>
            <w:noProof/>
            <w:webHidden/>
          </w:rPr>
          <w:fldChar w:fldCharType="begin"/>
        </w:r>
        <w:r>
          <w:rPr>
            <w:noProof/>
            <w:webHidden/>
          </w:rPr>
          <w:instrText xml:space="preserve"> PAGEREF _Toc507669800 \h </w:instrText>
        </w:r>
        <w:r>
          <w:rPr>
            <w:noProof/>
            <w:webHidden/>
          </w:rPr>
        </w:r>
      </w:ins>
      <w:r>
        <w:rPr>
          <w:noProof/>
          <w:webHidden/>
        </w:rPr>
        <w:fldChar w:fldCharType="separate"/>
      </w:r>
      <w:r w:rsidR="00A21BC6">
        <w:rPr>
          <w:noProof/>
          <w:webHidden/>
        </w:rPr>
        <w:t>33</w:t>
      </w:r>
      <w:ins w:id="117" w:author="St-Amant, Rémi" w:date="2018-03-01T12:13:00Z">
        <w:r>
          <w:rPr>
            <w:noProof/>
            <w:webHidden/>
          </w:rPr>
          <w:fldChar w:fldCharType="end"/>
        </w:r>
        <w:r w:rsidRPr="0093670B">
          <w:rPr>
            <w:rStyle w:val="Lienhypertexte"/>
            <w:noProof/>
          </w:rPr>
          <w:fldChar w:fldCharType="end"/>
        </w:r>
      </w:ins>
    </w:p>
    <w:p w14:paraId="1601746A" w14:textId="56293E0C" w:rsidR="00BF55E5" w:rsidRDefault="00BF55E5">
      <w:pPr>
        <w:pStyle w:val="TM3"/>
        <w:tabs>
          <w:tab w:val="left" w:pos="1680"/>
          <w:tab w:val="right" w:leader="dot" w:pos="9394"/>
        </w:tabs>
        <w:rPr>
          <w:ins w:id="118" w:author="St-Amant, Rémi" w:date="2018-03-01T12:13:00Z"/>
          <w:rFonts w:asciiTheme="minorHAnsi" w:eastAsiaTheme="minorEastAsia" w:hAnsiTheme="minorHAnsi" w:cstheme="minorBidi"/>
          <w:noProof/>
          <w:snapToGrid/>
          <w:sz w:val="22"/>
          <w:szCs w:val="22"/>
          <w:lang w:val="en-CA" w:eastAsia="en-CA"/>
        </w:rPr>
      </w:pPr>
      <w:ins w:id="119"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"_Toc507669801"</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2.2.8.</w:t>
        </w:r>
        <w:r>
          <w:rPr>
            <w:rFonts w:asciiTheme="minorHAnsi" w:eastAsiaTheme="minorEastAsia" w:hAnsiTheme="minorHAnsi" w:cstheme="minorBidi"/>
            <w:noProof/>
            <w:snapToGrid/>
            <w:sz w:val="22"/>
            <w:szCs w:val="22"/>
            <w:lang w:val="en-CA" w:eastAsia="en-CA"/>
          </w:rPr>
          <w:tab/>
        </w:r>
        <w:r w:rsidRPr="0093670B">
          <w:rPr>
            <w:rStyle w:val="Lienhypertexte"/>
            <w:noProof/>
          </w:rPr>
          <w:t>Scriptes</w:t>
        </w:r>
        <w:r>
          <w:rPr>
            <w:noProof/>
            <w:webHidden/>
          </w:rPr>
          <w:tab/>
        </w:r>
        <w:r>
          <w:rPr>
            <w:noProof/>
            <w:webHidden/>
          </w:rPr>
          <w:fldChar w:fldCharType="begin"/>
        </w:r>
        <w:r>
          <w:rPr>
            <w:noProof/>
            <w:webHidden/>
          </w:rPr>
          <w:instrText xml:space="preserve"> PAGEREF _Toc507669801 \h </w:instrText>
        </w:r>
        <w:r>
          <w:rPr>
            <w:noProof/>
            <w:webHidden/>
          </w:rPr>
        </w:r>
      </w:ins>
      <w:r>
        <w:rPr>
          <w:noProof/>
          <w:webHidden/>
        </w:rPr>
        <w:fldChar w:fldCharType="separate"/>
      </w:r>
      <w:r w:rsidR="00A21BC6">
        <w:rPr>
          <w:noProof/>
          <w:webHidden/>
        </w:rPr>
        <w:t>33</w:t>
      </w:r>
      <w:ins w:id="120" w:author="St-Amant, Rémi" w:date="2018-03-01T12:13:00Z">
        <w:r>
          <w:rPr>
            <w:noProof/>
            <w:webHidden/>
          </w:rPr>
          <w:fldChar w:fldCharType="end"/>
        </w:r>
        <w:r w:rsidRPr="0093670B">
          <w:rPr>
            <w:rStyle w:val="Lienhypertexte"/>
            <w:noProof/>
          </w:rPr>
          <w:fldChar w:fldCharType="end"/>
        </w:r>
      </w:ins>
    </w:p>
    <w:p w14:paraId="50DBBD0E" w14:textId="76385D73" w:rsidR="00BF55E5" w:rsidRDefault="00BF55E5">
      <w:pPr>
        <w:pStyle w:val="TM1"/>
        <w:tabs>
          <w:tab w:val="left" w:pos="720"/>
          <w:tab w:val="right" w:leader="dot" w:pos="9394"/>
        </w:tabs>
        <w:rPr>
          <w:ins w:id="121" w:author="St-Amant, Rémi" w:date="2018-03-01T12:13:00Z"/>
          <w:rFonts w:asciiTheme="minorHAnsi" w:eastAsiaTheme="minorEastAsia" w:hAnsiTheme="minorHAnsi" w:cstheme="minorBidi"/>
          <w:b w:val="0"/>
          <w:noProof/>
          <w:snapToGrid/>
          <w:sz w:val="22"/>
          <w:szCs w:val="22"/>
          <w:lang w:val="en-CA" w:eastAsia="en-CA"/>
        </w:rPr>
      </w:pPr>
      <w:ins w:id="122" w:author="St-Amant, Rémi" w:date="2018-03-01T12:13:00Z">
        <w:r w:rsidRPr="0093670B">
          <w:rPr>
            <w:rStyle w:val="Lienhypertexte"/>
            <w:noProof/>
          </w:rPr>
          <w:lastRenderedPageBreak/>
          <w:fldChar w:fldCharType="begin"/>
        </w:r>
        <w:r w:rsidRPr="0093670B">
          <w:rPr>
            <w:rStyle w:val="Lienhypertexte"/>
            <w:noProof/>
          </w:rPr>
          <w:instrText xml:space="preserve"> </w:instrText>
        </w:r>
        <w:r>
          <w:rPr>
            <w:noProof/>
          </w:rPr>
          <w:instrText>HYPERLINK \l "_Toc507669802"</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3.</w:t>
        </w:r>
        <w:r>
          <w:rPr>
            <w:rFonts w:asciiTheme="minorHAnsi" w:eastAsiaTheme="minorEastAsia" w:hAnsiTheme="minorHAnsi" w:cstheme="minorBidi"/>
            <w:b w:val="0"/>
            <w:noProof/>
            <w:snapToGrid/>
            <w:sz w:val="22"/>
            <w:szCs w:val="22"/>
            <w:lang w:val="en-CA" w:eastAsia="en-CA"/>
          </w:rPr>
          <w:tab/>
        </w:r>
        <w:r w:rsidRPr="0093670B">
          <w:rPr>
            <w:rStyle w:val="Lienhypertexte"/>
            <w:noProof/>
          </w:rPr>
          <w:t>Générateur météorologique</w:t>
        </w:r>
        <w:r>
          <w:rPr>
            <w:noProof/>
            <w:webHidden/>
          </w:rPr>
          <w:tab/>
        </w:r>
        <w:r>
          <w:rPr>
            <w:noProof/>
            <w:webHidden/>
          </w:rPr>
          <w:fldChar w:fldCharType="begin"/>
        </w:r>
        <w:r>
          <w:rPr>
            <w:noProof/>
            <w:webHidden/>
          </w:rPr>
          <w:instrText xml:space="preserve"> PAGEREF _Toc507669802 \h </w:instrText>
        </w:r>
        <w:r>
          <w:rPr>
            <w:noProof/>
            <w:webHidden/>
          </w:rPr>
        </w:r>
      </w:ins>
      <w:r>
        <w:rPr>
          <w:noProof/>
          <w:webHidden/>
        </w:rPr>
        <w:fldChar w:fldCharType="separate"/>
      </w:r>
      <w:r w:rsidR="00A21BC6">
        <w:rPr>
          <w:noProof/>
          <w:webHidden/>
        </w:rPr>
        <w:t>35</w:t>
      </w:r>
      <w:ins w:id="123" w:author="St-Amant, Rémi" w:date="2018-03-01T12:13:00Z">
        <w:r>
          <w:rPr>
            <w:noProof/>
            <w:webHidden/>
          </w:rPr>
          <w:fldChar w:fldCharType="end"/>
        </w:r>
        <w:r w:rsidRPr="0093670B">
          <w:rPr>
            <w:rStyle w:val="Lienhypertexte"/>
            <w:noProof/>
          </w:rPr>
          <w:fldChar w:fldCharType="end"/>
        </w:r>
      </w:ins>
    </w:p>
    <w:p w14:paraId="18F0A4EB" w14:textId="4005AF1B" w:rsidR="00BF55E5" w:rsidRDefault="00BF55E5">
      <w:pPr>
        <w:pStyle w:val="TM2"/>
        <w:tabs>
          <w:tab w:val="left" w:pos="1440"/>
          <w:tab w:val="right" w:leader="dot" w:pos="9394"/>
        </w:tabs>
        <w:rPr>
          <w:ins w:id="124" w:author="St-Amant, Rémi" w:date="2018-03-01T12:13:00Z"/>
          <w:rFonts w:asciiTheme="minorHAnsi" w:eastAsiaTheme="minorEastAsia" w:hAnsiTheme="minorHAnsi" w:cstheme="minorBidi"/>
          <w:noProof/>
          <w:snapToGrid/>
          <w:sz w:val="22"/>
          <w:szCs w:val="22"/>
          <w:lang w:val="en-CA" w:eastAsia="en-CA"/>
        </w:rPr>
      </w:pPr>
      <w:ins w:id="125"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"_Toc507669803"</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3.1.</w:t>
        </w:r>
        <w:r>
          <w:rPr>
            <w:rFonts w:asciiTheme="minorHAnsi" w:eastAsiaTheme="minorEastAsia" w:hAnsiTheme="minorHAnsi" w:cstheme="minorBidi"/>
            <w:noProof/>
            <w:snapToGrid/>
            <w:sz w:val="22"/>
            <w:szCs w:val="22"/>
            <w:lang w:val="en-CA" w:eastAsia="en-CA"/>
          </w:rPr>
          <w:tab/>
        </w:r>
        <w:r w:rsidRPr="0093670B">
          <w:rPr>
            <w:rStyle w:val="Lienhypertexte"/>
            <w:noProof/>
          </w:rPr>
          <w:t>Éditeur du générateur météo</w:t>
        </w:r>
        <w:r>
          <w:rPr>
            <w:noProof/>
            <w:webHidden/>
          </w:rPr>
          <w:tab/>
        </w:r>
        <w:r>
          <w:rPr>
            <w:noProof/>
            <w:webHidden/>
          </w:rPr>
          <w:fldChar w:fldCharType="begin"/>
        </w:r>
        <w:r>
          <w:rPr>
            <w:noProof/>
            <w:webHidden/>
          </w:rPr>
          <w:instrText xml:space="preserve"> PAGEREF _Toc507669803 \h </w:instrText>
        </w:r>
        <w:r>
          <w:rPr>
            <w:noProof/>
            <w:webHidden/>
          </w:rPr>
        </w:r>
      </w:ins>
      <w:r>
        <w:rPr>
          <w:noProof/>
          <w:webHidden/>
        </w:rPr>
        <w:fldChar w:fldCharType="separate"/>
      </w:r>
      <w:r w:rsidR="00A21BC6">
        <w:rPr>
          <w:noProof/>
          <w:webHidden/>
        </w:rPr>
        <w:t>35</w:t>
      </w:r>
      <w:ins w:id="126" w:author="St-Amant, Rémi" w:date="2018-03-01T12:13:00Z">
        <w:r>
          <w:rPr>
            <w:noProof/>
            <w:webHidden/>
          </w:rPr>
          <w:fldChar w:fldCharType="end"/>
        </w:r>
        <w:r w:rsidRPr="0093670B">
          <w:rPr>
            <w:rStyle w:val="Lienhypertexte"/>
            <w:noProof/>
          </w:rPr>
          <w:fldChar w:fldCharType="end"/>
        </w:r>
      </w:ins>
    </w:p>
    <w:p w14:paraId="62F39540" w14:textId="79D94B02" w:rsidR="00BF55E5" w:rsidRDefault="00BF55E5">
      <w:pPr>
        <w:pStyle w:val="TM2"/>
        <w:tabs>
          <w:tab w:val="left" w:pos="1440"/>
          <w:tab w:val="right" w:leader="dot" w:pos="9394"/>
        </w:tabs>
        <w:rPr>
          <w:ins w:id="127" w:author="St-Amant, Rémi" w:date="2018-03-01T12:13:00Z"/>
          <w:rFonts w:asciiTheme="minorHAnsi" w:eastAsiaTheme="minorEastAsia" w:hAnsiTheme="minorHAnsi" w:cstheme="minorBidi"/>
          <w:noProof/>
          <w:snapToGrid/>
          <w:sz w:val="22"/>
          <w:szCs w:val="22"/>
          <w:lang w:val="en-CA" w:eastAsia="en-CA"/>
        </w:rPr>
      </w:pPr>
      <w:ins w:id="128"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"_Toc507669804"</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3.2.</w:t>
        </w:r>
        <w:r>
          <w:rPr>
            <w:rFonts w:asciiTheme="minorHAnsi" w:eastAsiaTheme="minorEastAsia" w:hAnsiTheme="minorHAnsi" w:cstheme="minorBidi"/>
            <w:noProof/>
            <w:snapToGrid/>
            <w:sz w:val="22"/>
            <w:szCs w:val="22"/>
            <w:lang w:val="en-CA" w:eastAsia="en-CA"/>
          </w:rPr>
          <w:tab/>
        </w:r>
        <w:r w:rsidRPr="0093670B">
          <w:rPr>
            <w:rStyle w:val="Lienhypertexte"/>
            <w:noProof/>
          </w:rPr>
          <w:t>Fichier de localisations</w:t>
        </w:r>
        <w:r>
          <w:rPr>
            <w:noProof/>
            <w:webHidden/>
          </w:rPr>
          <w:tab/>
        </w:r>
        <w:r>
          <w:rPr>
            <w:noProof/>
            <w:webHidden/>
          </w:rPr>
          <w:fldChar w:fldCharType="begin"/>
        </w:r>
        <w:r>
          <w:rPr>
            <w:noProof/>
            <w:webHidden/>
          </w:rPr>
          <w:instrText xml:space="preserve"> PAGEREF _Toc507669804 \h </w:instrText>
        </w:r>
        <w:r>
          <w:rPr>
            <w:noProof/>
            <w:webHidden/>
          </w:rPr>
        </w:r>
      </w:ins>
      <w:r>
        <w:rPr>
          <w:noProof/>
          <w:webHidden/>
        </w:rPr>
        <w:fldChar w:fldCharType="separate"/>
      </w:r>
      <w:r w:rsidR="00A21BC6">
        <w:rPr>
          <w:noProof/>
          <w:webHidden/>
        </w:rPr>
        <w:t>36</w:t>
      </w:r>
      <w:ins w:id="129" w:author="St-Amant, Rémi" w:date="2018-03-01T12:13:00Z">
        <w:r>
          <w:rPr>
            <w:noProof/>
            <w:webHidden/>
          </w:rPr>
          <w:fldChar w:fldCharType="end"/>
        </w:r>
        <w:r w:rsidRPr="0093670B">
          <w:rPr>
            <w:rStyle w:val="Lienhypertexte"/>
            <w:noProof/>
          </w:rPr>
          <w:fldChar w:fldCharType="end"/>
        </w:r>
      </w:ins>
    </w:p>
    <w:p w14:paraId="35B195D6" w14:textId="7467C54B" w:rsidR="00BF55E5" w:rsidRDefault="00BF55E5">
      <w:pPr>
        <w:pStyle w:val="TM3"/>
        <w:tabs>
          <w:tab w:val="left" w:pos="1680"/>
          <w:tab w:val="right" w:leader="dot" w:pos="9394"/>
        </w:tabs>
        <w:rPr>
          <w:ins w:id="130" w:author="St-Amant, Rémi" w:date="2018-03-01T12:13:00Z"/>
          <w:rFonts w:asciiTheme="minorHAnsi" w:eastAsiaTheme="minorEastAsia" w:hAnsiTheme="minorHAnsi" w:cstheme="minorBidi"/>
          <w:noProof/>
          <w:snapToGrid/>
          <w:sz w:val="22"/>
          <w:szCs w:val="22"/>
          <w:lang w:val="en-CA" w:eastAsia="en-CA"/>
        </w:rPr>
      </w:pPr>
      <w:ins w:id="131"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"_Toc507669805"</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3.2.1.</w:t>
        </w:r>
        <w:r>
          <w:rPr>
            <w:rFonts w:asciiTheme="minorHAnsi" w:eastAsiaTheme="minorEastAsia" w:hAnsiTheme="minorHAnsi" w:cstheme="minorBidi"/>
            <w:noProof/>
            <w:snapToGrid/>
            <w:sz w:val="22"/>
            <w:szCs w:val="22"/>
            <w:lang w:val="en-CA" w:eastAsia="en-CA"/>
          </w:rPr>
          <w:tab/>
        </w:r>
        <w:r w:rsidRPr="0093670B">
          <w:rPr>
            <w:rStyle w:val="Lienhypertexte"/>
            <w:noProof/>
          </w:rPr>
          <w:t>Format des fichiers</w:t>
        </w:r>
        <w:r>
          <w:rPr>
            <w:noProof/>
            <w:webHidden/>
          </w:rPr>
          <w:tab/>
        </w:r>
        <w:r>
          <w:rPr>
            <w:noProof/>
            <w:webHidden/>
          </w:rPr>
          <w:fldChar w:fldCharType="begin"/>
        </w:r>
        <w:r>
          <w:rPr>
            <w:noProof/>
            <w:webHidden/>
          </w:rPr>
          <w:instrText xml:space="preserve"> PAGEREF _Toc507669805 \h </w:instrText>
        </w:r>
        <w:r>
          <w:rPr>
            <w:noProof/>
            <w:webHidden/>
          </w:rPr>
        </w:r>
      </w:ins>
      <w:r>
        <w:rPr>
          <w:noProof/>
          <w:webHidden/>
        </w:rPr>
        <w:fldChar w:fldCharType="separate"/>
      </w:r>
      <w:r w:rsidR="00A21BC6">
        <w:rPr>
          <w:noProof/>
          <w:webHidden/>
        </w:rPr>
        <w:t>36</w:t>
      </w:r>
      <w:ins w:id="132" w:author="St-Amant, Rémi" w:date="2018-03-01T12:13:00Z">
        <w:r>
          <w:rPr>
            <w:noProof/>
            <w:webHidden/>
          </w:rPr>
          <w:fldChar w:fldCharType="end"/>
        </w:r>
        <w:r w:rsidRPr="0093670B">
          <w:rPr>
            <w:rStyle w:val="Lienhypertexte"/>
            <w:noProof/>
          </w:rPr>
          <w:fldChar w:fldCharType="end"/>
        </w:r>
      </w:ins>
    </w:p>
    <w:p w14:paraId="78CE078F" w14:textId="064CE154" w:rsidR="00BF55E5" w:rsidRDefault="00BF55E5">
      <w:pPr>
        <w:pStyle w:val="TM3"/>
        <w:tabs>
          <w:tab w:val="left" w:pos="1680"/>
          <w:tab w:val="right" w:leader="dot" w:pos="9394"/>
        </w:tabs>
        <w:rPr>
          <w:ins w:id="133" w:author="St-Amant, Rémi" w:date="2018-03-01T12:13:00Z"/>
          <w:rFonts w:asciiTheme="minorHAnsi" w:eastAsiaTheme="minorEastAsia" w:hAnsiTheme="minorHAnsi" w:cstheme="minorBidi"/>
          <w:noProof/>
          <w:snapToGrid/>
          <w:sz w:val="22"/>
          <w:szCs w:val="22"/>
          <w:lang w:val="en-CA" w:eastAsia="en-CA"/>
        </w:rPr>
      </w:pPr>
      <w:ins w:id="134"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"_Toc507669806"</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3.2.2.</w:t>
        </w:r>
        <w:r>
          <w:rPr>
            <w:rFonts w:asciiTheme="minorHAnsi" w:eastAsiaTheme="minorEastAsia" w:hAnsiTheme="minorHAnsi" w:cstheme="minorBidi"/>
            <w:noProof/>
            <w:snapToGrid/>
            <w:sz w:val="22"/>
            <w:szCs w:val="22"/>
            <w:lang w:val="en-CA" w:eastAsia="en-CA"/>
          </w:rPr>
          <w:tab/>
        </w:r>
        <w:r w:rsidRPr="0093670B">
          <w:rPr>
            <w:rStyle w:val="Lienhypertexte"/>
            <w:noProof/>
          </w:rPr>
          <w:t>Gestionnaire de fichiers de localisations</w:t>
        </w:r>
        <w:r>
          <w:rPr>
            <w:noProof/>
            <w:webHidden/>
          </w:rPr>
          <w:tab/>
        </w:r>
        <w:r>
          <w:rPr>
            <w:noProof/>
            <w:webHidden/>
          </w:rPr>
          <w:fldChar w:fldCharType="begin"/>
        </w:r>
        <w:r>
          <w:rPr>
            <w:noProof/>
            <w:webHidden/>
          </w:rPr>
          <w:instrText xml:space="preserve"> PAGEREF _Toc507669806 \h </w:instrText>
        </w:r>
        <w:r>
          <w:rPr>
            <w:noProof/>
            <w:webHidden/>
          </w:rPr>
        </w:r>
      </w:ins>
      <w:r>
        <w:rPr>
          <w:noProof/>
          <w:webHidden/>
        </w:rPr>
        <w:fldChar w:fldCharType="separate"/>
      </w:r>
      <w:r w:rsidR="00A21BC6">
        <w:rPr>
          <w:noProof/>
          <w:webHidden/>
        </w:rPr>
        <w:t>38</w:t>
      </w:r>
      <w:ins w:id="135" w:author="St-Amant, Rémi" w:date="2018-03-01T12:13:00Z">
        <w:r>
          <w:rPr>
            <w:noProof/>
            <w:webHidden/>
          </w:rPr>
          <w:fldChar w:fldCharType="end"/>
        </w:r>
        <w:r w:rsidRPr="0093670B">
          <w:rPr>
            <w:rStyle w:val="Lienhypertexte"/>
            <w:noProof/>
          </w:rPr>
          <w:fldChar w:fldCharType="end"/>
        </w:r>
      </w:ins>
    </w:p>
    <w:p w14:paraId="1304EA78" w14:textId="468FBD02" w:rsidR="00BF55E5" w:rsidRDefault="00BF55E5">
      <w:pPr>
        <w:pStyle w:val="TM3"/>
        <w:tabs>
          <w:tab w:val="left" w:pos="1680"/>
          <w:tab w:val="right" w:leader="dot" w:pos="9394"/>
        </w:tabs>
        <w:rPr>
          <w:ins w:id="136" w:author="St-Amant, Rémi" w:date="2018-03-01T12:13:00Z"/>
          <w:rFonts w:asciiTheme="minorHAnsi" w:eastAsiaTheme="minorEastAsia" w:hAnsiTheme="minorHAnsi" w:cstheme="minorBidi"/>
          <w:noProof/>
          <w:snapToGrid/>
          <w:sz w:val="22"/>
          <w:szCs w:val="22"/>
          <w:lang w:val="en-CA" w:eastAsia="en-CA"/>
        </w:rPr>
      </w:pPr>
      <w:ins w:id="137"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"_Toc507669807"</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3.2.3.</w:t>
        </w:r>
        <w:r>
          <w:rPr>
            <w:rFonts w:asciiTheme="minorHAnsi" w:eastAsiaTheme="minorEastAsia" w:hAnsiTheme="minorHAnsi" w:cstheme="minorBidi"/>
            <w:noProof/>
            <w:snapToGrid/>
            <w:sz w:val="22"/>
            <w:szCs w:val="22"/>
            <w:lang w:val="en-CA" w:eastAsia="en-CA"/>
          </w:rPr>
          <w:tab/>
        </w:r>
        <w:r w:rsidRPr="0093670B">
          <w:rPr>
            <w:rStyle w:val="Lienhypertexte"/>
            <w:noProof/>
          </w:rPr>
          <w:t>Éditeur de listes de localisations</w:t>
        </w:r>
        <w:r>
          <w:rPr>
            <w:noProof/>
            <w:webHidden/>
          </w:rPr>
          <w:tab/>
        </w:r>
        <w:r>
          <w:rPr>
            <w:noProof/>
            <w:webHidden/>
          </w:rPr>
          <w:fldChar w:fldCharType="begin"/>
        </w:r>
        <w:r>
          <w:rPr>
            <w:noProof/>
            <w:webHidden/>
          </w:rPr>
          <w:instrText xml:space="preserve"> PAGEREF _Toc507669807 \h </w:instrText>
        </w:r>
        <w:r>
          <w:rPr>
            <w:noProof/>
            <w:webHidden/>
          </w:rPr>
        </w:r>
      </w:ins>
      <w:r>
        <w:rPr>
          <w:noProof/>
          <w:webHidden/>
        </w:rPr>
        <w:fldChar w:fldCharType="separate"/>
      </w:r>
      <w:r w:rsidR="00A21BC6">
        <w:rPr>
          <w:noProof/>
          <w:webHidden/>
        </w:rPr>
        <w:t>39</w:t>
      </w:r>
      <w:ins w:id="138" w:author="St-Amant, Rémi" w:date="2018-03-01T12:13:00Z">
        <w:r>
          <w:rPr>
            <w:noProof/>
            <w:webHidden/>
          </w:rPr>
          <w:fldChar w:fldCharType="end"/>
        </w:r>
        <w:r w:rsidRPr="0093670B">
          <w:rPr>
            <w:rStyle w:val="Lienhypertexte"/>
            <w:noProof/>
          </w:rPr>
          <w:fldChar w:fldCharType="end"/>
        </w:r>
      </w:ins>
    </w:p>
    <w:p w14:paraId="3EA3B843" w14:textId="6A032A14" w:rsidR="00BF55E5" w:rsidRDefault="00BF55E5">
      <w:pPr>
        <w:pStyle w:val="TM3"/>
        <w:tabs>
          <w:tab w:val="left" w:pos="1680"/>
          <w:tab w:val="right" w:leader="dot" w:pos="9394"/>
        </w:tabs>
        <w:rPr>
          <w:ins w:id="139" w:author="St-Amant, Rémi" w:date="2018-03-01T12:13:00Z"/>
          <w:rFonts w:asciiTheme="minorHAnsi" w:eastAsiaTheme="minorEastAsia" w:hAnsiTheme="minorHAnsi" w:cstheme="minorBidi"/>
          <w:noProof/>
          <w:snapToGrid/>
          <w:sz w:val="22"/>
          <w:szCs w:val="22"/>
          <w:lang w:val="en-CA" w:eastAsia="en-CA"/>
        </w:rPr>
      </w:pPr>
      <w:ins w:id="140"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"_Toc507669808"</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3.2.4.</w:t>
        </w:r>
        <w:r>
          <w:rPr>
            <w:rFonts w:asciiTheme="minorHAnsi" w:eastAsiaTheme="minorEastAsia" w:hAnsiTheme="minorHAnsi" w:cstheme="minorBidi"/>
            <w:noProof/>
            <w:snapToGrid/>
            <w:sz w:val="22"/>
            <w:szCs w:val="22"/>
            <w:lang w:val="en-CA" w:eastAsia="en-CA"/>
          </w:rPr>
          <w:tab/>
        </w:r>
        <w:r w:rsidRPr="0093670B">
          <w:rPr>
            <w:rStyle w:val="Lienhypertexte"/>
            <w:noProof/>
          </w:rPr>
          <w:t>Générateur de localisations</w:t>
        </w:r>
        <w:r>
          <w:rPr>
            <w:noProof/>
            <w:webHidden/>
          </w:rPr>
          <w:tab/>
        </w:r>
        <w:r>
          <w:rPr>
            <w:noProof/>
            <w:webHidden/>
          </w:rPr>
          <w:fldChar w:fldCharType="begin"/>
        </w:r>
        <w:r>
          <w:rPr>
            <w:noProof/>
            <w:webHidden/>
          </w:rPr>
          <w:instrText xml:space="preserve"> PAGEREF _Toc507669808 \h </w:instrText>
        </w:r>
        <w:r>
          <w:rPr>
            <w:noProof/>
            <w:webHidden/>
          </w:rPr>
        </w:r>
      </w:ins>
      <w:r>
        <w:rPr>
          <w:noProof/>
          <w:webHidden/>
        </w:rPr>
        <w:fldChar w:fldCharType="separate"/>
      </w:r>
      <w:r w:rsidR="00A21BC6">
        <w:rPr>
          <w:noProof/>
          <w:webHidden/>
        </w:rPr>
        <w:t>39</w:t>
      </w:r>
      <w:ins w:id="141" w:author="St-Amant, Rémi" w:date="2018-03-01T12:13:00Z">
        <w:r>
          <w:rPr>
            <w:noProof/>
            <w:webHidden/>
          </w:rPr>
          <w:fldChar w:fldCharType="end"/>
        </w:r>
        <w:r w:rsidRPr="0093670B">
          <w:rPr>
            <w:rStyle w:val="Lienhypertexte"/>
            <w:noProof/>
          </w:rPr>
          <w:fldChar w:fldCharType="end"/>
        </w:r>
      </w:ins>
    </w:p>
    <w:p w14:paraId="29E0C4CC" w14:textId="37B9909A" w:rsidR="00BF55E5" w:rsidRDefault="00BF55E5">
      <w:pPr>
        <w:pStyle w:val="TM3"/>
        <w:tabs>
          <w:tab w:val="left" w:pos="1680"/>
          <w:tab w:val="right" w:leader="dot" w:pos="9394"/>
        </w:tabs>
        <w:rPr>
          <w:ins w:id="142" w:author="St-Amant, Rémi" w:date="2018-03-01T12:13:00Z"/>
          <w:rFonts w:asciiTheme="minorHAnsi" w:eastAsiaTheme="minorEastAsia" w:hAnsiTheme="minorHAnsi" w:cstheme="minorBidi"/>
          <w:noProof/>
          <w:snapToGrid/>
          <w:sz w:val="22"/>
          <w:szCs w:val="22"/>
          <w:lang w:val="en-CA" w:eastAsia="en-CA"/>
        </w:rPr>
      </w:pPr>
      <w:ins w:id="143"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"_Toc507669809"</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3.2.5.</w:t>
        </w:r>
        <w:r>
          <w:rPr>
            <w:rFonts w:asciiTheme="minorHAnsi" w:eastAsiaTheme="minorEastAsia" w:hAnsiTheme="minorHAnsi" w:cstheme="minorBidi"/>
            <w:noProof/>
            <w:snapToGrid/>
            <w:sz w:val="22"/>
            <w:szCs w:val="22"/>
            <w:lang w:val="en-CA" w:eastAsia="en-CA"/>
          </w:rPr>
          <w:tab/>
        </w:r>
        <w:r w:rsidRPr="0093670B">
          <w:rPr>
            <w:rStyle w:val="Lienhypertexte"/>
            <w:noProof/>
          </w:rPr>
          <w:t>Nombre de points requis pour obtenir de bons résultats cartographiques</w:t>
        </w:r>
        <w:r>
          <w:rPr>
            <w:noProof/>
            <w:webHidden/>
          </w:rPr>
          <w:tab/>
        </w:r>
        <w:r>
          <w:rPr>
            <w:noProof/>
            <w:webHidden/>
          </w:rPr>
          <w:fldChar w:fldCharType="begin"/>
        </w:r>
        <w:r>
          <w:rPr>
            <w:noProof/>
            <w:webHidden/>
          </w:rPr>
          <w:instrText xml:space="preserve"> PAGEREF _Toc507669809 \h </w:instrText>
        </w:r>
        <w:r>
          <w:rPr>
            <w:noProof/>
            <w:webHidden/>
          </w:rPr>
        </w:r>
      </w:ins>
      <w:r>
        <w:rPr>
          <w:noProof/>
          <w:webHidden/>
        </w:rPr>
        <w:fldChar w:fldCharType="separate"/>
      </w:r>
      <w:r w:rsidR="00A21BC6">
        <w:rPr>
          <w:noProof/>
          <w:webHidden/>
        </w:rPr>
        <w:t>40</w:t>
      </w:r>
      <w:ins w:id="144" w:author="St-Amant, Rémi" w:date="2018-03-01T12:13:00Z">
        <w:r>
          <w:rPr>
            <w:noProof/>
            <w:webHidden/>
          </w:rPr>
          <w:fldChar w:fldCharType="end"/>
        </w:r>
        <w:r w:rsidRPr="0093670B">
          <w:rPr>
            <w:rStyle w:val="Lienhypertexte"/>
            <w:noProof/>
          </w:rPr>
          <w:fldChar w:fldCharType="end"/>
        </w:r>
      </w:ins>
    </w:p>
    <w:p w14:paraId="2EEA9383" w14:textId="7DDAE901" w:rsidR="00BF55E5" w:rsidRDefault="00BF55E5">
      <w:pPr>
        <w:pStyle w:val="TM3"/>
        <w:tabs>
          <w:tab w:val="left" w:pos="1680"/>
          <w:tab w:val="right" w:leader="dot" w:pos="9394"/>
        </w:tabs>
        <w:rPr>
          <w:ins w:id="145" w:author="St-Amant, Rémi" w:date="2018-03-01T12:13:00Z"/>
          <w:rFonts w:asciiTheme="minorHAnsi" w:eastAsiaTheme="minorEastAsia" w:hAnsiTheme="minorHAnsi" w:cstheme="minorBidi"/>
          <w:noProof/>
          <w:snapToGrid/>
          <w:sz w:val="22"/>
          <w:szCs w:val="22"/>
          <w:lang w:val="en-CA" w:eastAsia="en-CA"/>
        </w:rPr>
      </w:pPr>
      <w:ins w:id="146"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"_Toc507669810"</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3.2.6.</w:t>
        </w:r>
        <w:r>
          <w:rPr>
            <w:rFonts w:asciiTheme="minorHAnsi" w:eastAsiaTheme="minorEastAsia" w:hAnsiTheme="minorHAnsi" w:cstheme="minorBidi"/>
            <w:noProof/>
            <w:snapToGrid/>
            <w:sz w:val="22"/>
            <w:szCs w:val="22"/>
            <w:lang w:val="en-CA" w:eastAsia="en-CA"/>
          </w:rPr>
          <w:tab/>
        </w:r>
        <w:r w:rsidRPr="0093670B">
          <w:rPr>
            <w:rStyle w:val="Lienhypertexte"/>
            <w:noProof/>
          </w:rPr>
          <w:t>Création d’une liste de localisations dans Excel</w:t>
        </w:r>
        <w:r>
          <w:rPr>
            <w:noProof/>
            <w:webHidden/>
          </w:rPr>
          <w:tab/>
        </w:r>
        <w:r>
          <w:rPr>
            <w:noProof/>
            <w:webHidden/>
          </w:rPr>
          <w:fldChar w:fldCharType="begin"/>
        </w:r>
        <w:r>
          <w:rPr>
            <w:noProof/>
            <w:webHidden/>
          </w:rPr>
          <w:instrText xml:space="preserve"> PAGEREF _Toc507669810 \h </w:instrText>
        </w:r>
        <w:r>
          <w:rPr>
            <w:noProof/>
            <w:webHidden/>
          </w:rPr>
        </w:r>
      </w:ins>
      <w:r>
        <w:rPr>
          <w:noProof/>
          <w:webHidden/>
        </w:rPr>
        <w:fldChar w:fldCharType="separate"/>
      </w:r>
      <w:r w:rsidR="00A21BC6">
        <w:rPr>
          <w:noProof/>
          <w:webHidden/>
        </w:rPr>
        <w:t>41</w:t>
      </w:r>
      <w:ins w:id="147" w:author="St-Amant, Rémi" w:date="2018-03-01T12:13:00Z">
        <w:r>
          <w:rPr>
            <w:noProof/>
            <w:webHidden/>
          </w:rPr>
          <w:fldChar w:fldCharType="end"/>
        </w:r>
        <w:r w:rsidRPr="0093670B">
          <w:rPr>
            <w:rStyle w:val="Lienhypertexte"/>
            <w:noProof/>
          </w:rPr>
          <w:fldChar w:fldCharType="end"/>
        </w:r>
      </w:ins>
    </w:p>
    <w:p w14:paraId="7829D46A" w14:textId="2933E2D6" w:rsidR="00BF55E5" w:rsidRDefault="00BF55E5">
      <w:pPr>
        <w:pStyle w:val="TM2"/>
        <w:tabs>
          <w:tab w:val="left" w:pos="1440"/>
          <w:tab w:val="right" w:leader="dot" w:pos="9394"/>
        </w:tabs>
        <w:rPr>
          <w:ins w:id="148" w:author="St-Amant, Rémi" w:date="2018-03-01T12:13:00Z"/>
          <w:rFonts w:asciiTheme="minorHAnsi" w:eastAsiaTheme="minorEastAsia" w:hAnsiTheme="minorHAnsi" w:cstheme="minorBidi"/>
          <w:noProof/>
          <w:snapToGrid/>
          <w:sz w:val="22"/>
          <w:szCs w:val="22"/>
          <w:lang w:val="en-CA" w:eastAsia="en-CA"/>
        </w:rPr>
      </w:pPr>
      <w:ins w:id="149"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"_Toc507669811"</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3.3.</w:t>
        </w:r>
        <w:r>
          <w:rPr>
            <w:rFonts w:asciiTheme="minorHAnsi" w:eastAsiaTheme="minorEastAsia" w:hAnsiTheme="minorHAnsi" w:cstheme="minorBidi"/>
            <w:noProof/>
            <w:snapToGrid/>
            <w:sz w:val="22"/>
            <w:szCs w:val="22"/>
            <w:lang w:val="en-CA" w:eastAsia="en-CA"/>
          </w:rPr>
          <w:tab/>
        </w:r>
        <w:r w:rsidRPr="0093670B">
          <w:rPr>
            <w:rStyle w:val="Lienhypertexte"/>
            <w:noProof/>
          </w:rPr>
          <w:t>Fichier d’intrants du GM</w:t>
        </w:r>
        <w:r>
          <w:rPr>
            <w:noProof/>
            <w:webHidden/>
          </w:rPr>
          <w:tab/>
        </w:r>
        <w:r>
          <w:rPr>
            <w:noProof/>
            <w:webHidden/>
          </w:rPr>
          <w:fldChar w:fldCharType="begin"/>
        </w:r>
        <w:r>
          <w:rPr>
            <w:noProof/>
            <w:webHidden/>
          </w:rPr>
          <w:instrText xml:space="preserve"> PAGEREF _Toc507669811 \h </w:instrText>
        </w:r>
        <w:r>
          <w:rPr>
            <w:noProof/>
            <w:webHidden/>
          </w:rPr>
        </w:r>
      </w:ins>
      <w:r>
        <w:rPr>
          <w:noProof/>
          <w:webHidden/>
        </w:rPr>
        <w:fldChar w:fldCharType="separate"/>
      </w:r>
      <w:r w:rsidR="00A21BC6">
        <w:rPr>
          <w:noProof/>
          <w:webHidden/>
        </w:rPr>
        <w:t>43</w:t>
      </w:r>
      <w:ins w:id="150" w:author="St-Amant, Rémi" w:date="2018-03-01T12:13:00Z">
        <w:r>
          <w:rPr>
            <w:noProof/>
            <w:webHidden/>
          </w:rPr>
          <w:fldChar w:fldCharType="end"/>
        </w:r>
        <w:r w:rsidRPr="0093670B">
          <w:rPr>
            <w:rStyle w:val="Lienhypertexte"/>
            <w:noProof/>
          </w:rPr>
          <w:fldChar w:fldCharType="end"/>
        </w:r>
      </w:ins>
    </w:p>
    <w:p w14:paraId="77C6DFD0" w14:textId="66104ECC" w:rsidR="00BF55E5" w:rsidRDefault="00BF55E5">
      <w:pPr>
        <w:pStyle w:val="TM3"/>
        <w:tabs>
          <w:tab w:val="left" w:pos="1680"/>
          <w:tab w:val="right" w:leader="dot" w:pos="9394"/>
        </w:tabs>
        <w:rPr>
          <w:ins w:id="151" w:author="St-Amant, Rémi" w:date="2018-03-01T12:13:00Z"/>
          <w:rFonts w:asciiTheme="minorHAnsi" w:eastAsiaTheme="minorEastAsia" w:hAnsiTheme="minorHAnsi" w:cstheme="minorBidi"/>
          <w:noProof/>
          <w:snapToGrid/>
          <w:sz w:val="22"/>
          <w:szCs w:val="22"/>
          <w:lang w:val="en-CA" w:eastAsia="en-CA"/>
        </w:rPr>
      </w:pPr>
      <w:ins w:id="152"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"_Toc507669812"</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3.3.1.</w:t>
        </w:r>
        <w:r>
          <w:rPr>
            <w:rFonts w:asciiTheme="minorHAnsi" w:eastAsiaTheme="minorEastAsia" w:hAnsiTheme="minorHAnsi" w:cstheme="minorBidi"/>
            <w:noProof/>
            <w:snapToGrid/>
            <w:sz w:val="22"/>
            <w:szCs w:val="22"/>
            <w:lang w:val="en-CA" w:eastAsia="en-CA"/>
          </w:rPr>
          <w:tab/>
        </w:r>
        <w:r w:rsidRPr="0093670B">
          <w:rPr>
            <w:rStyle w:val="Lienhypertexte"/>
            <w:noProof/>
          </w:rPr>
          <w:t>Interface de gestionnaire des fichiers d’intrants du générateur météorologique</w:t>
        </w:r>
        <w:r>
          <w:rPr>
            <w:noProof/>
            <w:webHidden/>
          </w:rPr>
          <w:tab/>
        </w:r>
        <w:r>
          <w:rPr>
            <w:noProof/>
            <w:webHidden/>
          </w:rPr>
          <w:fldChar w:fldCharType="begin"/>
        </w:r>
        <w:r>
          <w:rPr>
            <w:noProof/>
            <w:webHidden/>
          </w:rPr>
          <w:instrText xml:space="preserve"> PAGEREF _Toc507669812 \h </w:instrText>
        </w:r>
        <w:r>
          <w:rPr>
            <w:noProof/>
            <w:webHidden/>
          </w:rPr>
        </w:r>
      </w:ins>
      <w:r>
        <w:rPr>
          <w:noProof/>
          <w:webHidden/>
        </w:rPr>
        <w:fldChar w:fldCharType="separate"/>
      </w:r>
      <w:r w:rsidR="00A21BC6">
        <w:rPr>
          <w:noProof/>
          <w:webHidden/>
        </w:rPr>
        <w:t>43</w:t>
      </w:r>
      <w:ins w:id="153" w:author="St-Amant, Rémi" w:date="2018-03-01T12:13:00Z">
        <w:r>
          <w:rPr>
            <w:noProof/>
            <w:webHidden/>
          </w:rPr>
          <w:fldChar w:fldCharType="end"/>
        </w:r>
        <w:r w:rsidRPr="0093670B">
          <w:rPr>
            <w:rStyle w:val="Lienhypertexte"/>
            <w:noProof/>
          </w:rPr>
          <w:fldChar w:fldCharType="end"/>
        </w:r>
      </w:ins>
    </w:p>
    <w:p w14:paraId="238531C4" w14:textId="4D1F17B6" w:rsidR="00BF55E5" w:rsidRDefault="00BF55E5">
      <w:pPr>
        <w:pStyle w:val="TM3"/>
        <w:tabs>
          <w:tab w:val="left" w:pos="1680"/>
          <w:tab w:val="right" w:leader="dot" w:pos="9394"/>
        </w:tabs>
        <w:rPr>
          <w:ins w:id="154" w:author="St-Amant, Rémi" w:date="2018-03-01T12:13:00Z"/>
          <w:rFonts w:asciiTheme="minorHAnsi" w:eastAsiaTheme="minorEastAsia" w:hAnsiTheme="minorHAnsi" w:cstheme="minorBidi"/>
          <w:noProof/>
          <w:snapToGrid/>
          <w:sz w:val="22"/>
          <w:szCs w:val="22"/>
          <w:lang w:val="en-CA" w:eastAsia="en-CA"/>
        </w:rPr>
      </w:pPr>
      <w:ins w:id="155"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"_Toc507669813"</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3.3.2.</w:t>
        </w:r>
        <w:r>
          <w:rPr>
            <w:rFonts w:asciiTheme="minorHAnsi" w:eastAsiaTheme="minorEastAsia" w:hAnsiTheme="minorHAnsi" w:cstheme="minorBidi"/>
            <w:noProof/>
            <w:snapToGrid/>
            <w:sz w:val="22"/>
            <w:szCs w:val="22"/>
            <w:lang w:val="en-CA" w:eastAsia="en-CA"/>
          </w:rPr>
          <w:tab/>
        </w:r>
        <w:r w:rsidRPr="0093670B">
          <w:rPr>
            <w:rStyle w:val="Lienhypertexte"/>
            <w:noProof/>
          </w:rPr>
          <w:t>Interface des Paramètres du générateur météo (GM)</w:t>
        </w:r>
        <w:r>
          <w:rPr>
            <w:noProof/>
            <w:webHidden/>
          </w:rPr>
          <w:tab/>
        </w:r>
        <w:r>
          <w:rPr>
            <w:noProof/>
            <w:webHidden/>
          </w:rPr>
          <w:fldChar w:fldCharType="begin"/>
        </w:r>
        <w:r>
          <w:rPr>
            <w:noProof/>
            <w:webHidden/>
          </w:rPr>
          <w:instrText xml:space="preserve"> PAGEREF _Toc507669813 \h </w:instrText>
        </w:r>
        <w:r>
          <w:rPr>
            <w:noProof/>
            <w:webHidden/>
          </w:rPr>
        </w:r>
      </w:ins>
      <w:r>
        <w:rPr>
          <w:noProof/>
          <w:webHidden/>
        </w:rPr>
        <w:fldChar w:fldCharType="separate"/>
      </w:r>
      <w:r w:rsidR="00A21BC6">
        <w:rPr>
          <w:noProof/>
          <w:webHidden/>
        </w:rPr>
        <w:t>43</w:t>
      </w:r>
      <w:ins w:id="156" w:author="St-Amant, Rémi" w:date="2018-03-01T12:13:00Z">
        <w:r>
          <w:rPr>
            <w:noProof/>
            <w:webHidden/>
          </w:rPr>
          <w:fldChar w:fldCharType="end"/>
        </w:r>
        <w:r w:rsidRPr="0093670B">
          <w:rPr>
            <w:rStyle w:val="Lienhypertexte"/>
            <w:noProof/>
          </w:rPr>
          <w:fldChar w:fldCharType="end"/>
        </w:r>
      </w:ins>
    </w:p>
    <w:p w14:paraId="47D2E1C7" w14:textId="19F36176" w:rsidR="00BF55E5" w:rsidRDefault="00BF55E5">
      <w:pPr>
        <w:pStyle w:val="TM1"/>
        <w:tabs>
          <w:tab w:val="left" w:pos="720"/>
          <w:tab w:val="right" w:leader="dot" w:pos="9394"/>
        </w:tabs>
        <w:rPr>
          <w:ins w:id="157" w:author="St-Amant, Rémi" w:date="2018-03-01T12:13:00Z"/>
          <w:rFonts w:asciiTheme="minorHAnsi" w:eastAsiaTheme="minorEastAsia" w:hAnsiTheme="minorHAnsi" w:cstheme="minorBidi"/>
          <w:b w:val="0"/>
          <w:noProof/>
          <w:snapToGrid/>
          <w:sz w:val="22"/>
          <w:szCs w:val="22"/>
          <w:lang w:val="en-CA" w:eastAsia="en-CA"/>
        </w:rPr>
      </w:pPr>
      <w:ins w:id="158"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"_Toc507669814"</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4.</w:t>
        </w:r>
        <w:r>
          <w:rPr>
            <w:rFonts w:asciiTheme="minorHAnsi" w:eastAsiaTheme="minorEastAsia" w:hAnsiTheme="minorHAnsi" w:cstheme="minorBidi"/>
            <w:b w:val="0"/>
            <w:noProof/>
            <w:snapToGrid/>
            <w:sz w:val="22"/>
            <w:szCs w:val="22"/>
            <w:lang w:val="en-CA" w:eastAsia="en-CA"/>
          </w:rPr>
          <w:tab/>
        </w:r>
        <w:r w:rsidRPr="0093670B">
          <w:rPr>
            <w:rStyle w:val="Lienhypertexte"/>
            <w:noProof/>
          </w:rPr>
          <w:t>Exécution d’un modèle</w:t>
        </w:r>
        <w:r>
          <w:rPr>
            <w:noProof/>
            <w:webHidden/>
          </w:rPr>
          <w:tab/>
        </w:r>
        <w:r>
          <w:rPr>
            <w:noProof/>
            <w:webHidden/>
          </w:rPr>
          <w:fldChar w:fldCharType="begin"/>
        </w:r>
        <w:r>
          <w:rPr>
            <w:noProof/>
            <w:webHidden/>
          </w:rPr>
          <w:instrText xml:space="preserve"> PAGEREF _Toc507669814 \h </w:instrText>
        </w:r>
        <w:r>
          <w:rPr>
            <w:noProof/>
            <w:webHidden/>
          </w:rPr>
        </w:r>
      </w:ins>
      <w:r>
        <w:rPr>
          <w:noProof/>
          <w:webHidden/>
        </w:rPr>
        <w:fldChar w:fldCharType="separate"/>
      </w:r>
      <w:r w:rsidR="00A21BC6">
        <w:rPr>
          <w:noProof/>
          <w:webHidden/>
        </w:rPr>
        <w:t>45</w:t>
      </w:r>
      <w:ins w:id="159" w:author="St-Amant, Rémi" w:date="2018-03-01T12:13:00Z">
        <w:r>
          <w:rPr>
            <w:noProof/>
            <w:webHidden/>
          </w:rPr>
          <w:fldChar w:fldCharType="end"/>
        </w:r>
        <w:r w:rsidRPr="0093670B">
          <w:rPr>
            <w:rStyle w:val="Lienhypertexte"/>
            <w:noProof/>
          </w:rPr>
          <w:fldChar w:fldCharType="end"/>
        </w:r>
      </w:ins>
    </w:p>
    <w:p w14:paraId="002C6444" w14:textId="65A021EC" w:rsidR="00BF55E5" w:rsidRDefault="00BF55E5">
      <w:pPr>
        <w:pStyle w:val="TM2"/>
        <w:tabs>
          <w:tab w:val="left" w:pos="1440"/>
          <w:tab w:val="right" w:leader="dot" w:pos="9394"/>
        </w:tabs>
        <w:rPr>
          <w:ins w:id="160" w:author="St-Amant, Rémi" w:date="2018-03-01T12:13:00Z"/>
          <w:rFonts w:asciiTheme="minorHAnsi" w:eastAsiaTheme="minorEastAsia" w:hAnsiTheme="minorHAnsi" w:cstheme="minorBidi"/>
          <w:noProof/>
          <w:snapToGrid/>
          <w:sz w:val="22"/>
          <w:szCs w:val="22"/>
          <w:lang w:val="en-CA" w:eastAsia="en-CA"/>
        </w:rPr>
      </w:pPr>
      <w:ins w:id="161"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"_Toc507669815"</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4.1.</w:t>
        </w:r>
        <w:r>
          <w:rPr>
            <w:rFonts w:asciiTheme="minorHAnsi" w:eastAsiaTheme="minorEastAsia" w:hAnsiTheme="minorHAnsi" w:cstheme="minorBidi"/>
            <w:noProof/>
            <w:snapToGrid/>
            <w:sz w:val="22"/>
            <w:szCs w:val="22"/>
            <w:lang w:val="en-CA" w:eastAsia="en-CA"/>
          </w:rPr>
          <w:tab/>
        </w:r>
        <w:r w:rsidRPr="0093670B">
          <w:rPr>
            <w:rStyle w:val="Lienhypertexte"/>
            <w:noProof/>
          </w:rPr>
          <w:t>Éditeur d’intrants du modèle</w:t>
        </w:r>
        <w:r>
          <w:rPr>
            <w:noProof/>
            <w:webHidden/>
          </w:rPr>
          <w:tab/>
        </w:r>
        <w:r>
          <w:rPr>
            <w:noProof/>
            <w:webHidden/>
          </w:rPr>
          <w:fldChar w:fldCharType="begin"/>
        </w:r>
        <w:r>
          <w:rPr>
            <w:noProof/>
            <w:webHidden/>
          </w:rPr>
          <w:instrText xml:space="preserve"> PAGEREF _Toc507669815 \h </w:instrText>
        </w:r>
        <w:r>
          <w:rPr>
            <w:noProof/>
            <w:webHidden/>
          </w:rPr>
        </w:r>
      </w:ins>
      <w:r>
        <w:rPr>
          <w:noProof/>
          <w:webHidden/>
        </w:rPr>
        <w:fldChar w:fldCharType="separate"/>
      </w:r>
      <w:r w:rsidR="00A21BC6">
        <w:rPr>
          <w:noProof/>
          <w:webHidden/>
        </w:rPr>
        <w:t>47</w:t>
      </w:r>
      <w:ins w:id="162" w:author="St-Amant, Rémi" w:date="2018-03-01T12:13:00Z">
        <w:r>
          <w:rPr>
            <w:noProof/>
            <w:webHidden/>
          </w:rPr>
          <w:fldChar w:fldCharType="end"/>
        </w:r>
        <w:r w:rsidRPr="0093670B">
          <w:rPr>
            <w:rStyle w:val="Lienhypertexte"/>
            <w:noProof/>
          </w:rPr>
          <w:fldChar w:fldCharType="end"/>
        </w:r>
      </w:ins>
    </w:p>
    <w:p w14:paraId="420F376E" w14:textId="4A1DAC94" w:rsidR="00BF55E5" w:rsidRDefault="00BF55E5">
      <w:pPr>
        <w:pStyle w:val="TM3"/>
        <w:tabs>
          <w:tab w:val="left" w:pos="1680"/>
          <w:tab w:val="right" w:leader="dot" w:pos="9394"/>
        </w:tabs>
        <w:rPr>
          <w:ins w:id="163" w:author="St-Amant, Rémi" w:date="2018-03-01T12:13:00Z"/>
          <w:rFonts w:asciiTheme="minorHAnsi" w:eastAsiaTheme="minorEastAsia" w:hAnsiTheme="minorHAnsi" w:cstheme="minorBidi"/>
          <w:noProof/>
          <w:snapToGrid/>
          <w:sz w:val="22"/>
          <w:szCs w:val="22"/>
          <w:lang w:val="en-CA" w:eastAsia="en-CA"/>
        </w:rPr>
      </w:pPr>
      <w:ins w:id="164"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"_Toc507669816"</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4.1.1.</w:t>
        </w:r>
        <w:r>
          <w:rPr>
            <w:rFonts w:asciiTheme="minorHAnsi" w:eastAsiaTheme="minorEastAsia" w:hAnsiTheme="minorHAnsi" w:cstheme="minorBidi"/>
            <w:noProof/>
            <w:snapToGrid/>
            <w:sz w:val="22"/>
            <w:szCs w:val="22"/>
            <w:lang w:val="en-CA" w:eastAsia="en-CA"/>
          </w:rPr>
          <w:tab/>
        </w:r>
        <w:r w:rsidRPr="0093670B">
          <w:rPr>
            <w:rStyle w:val="Lienhypertexte"/>
            <w:noProof/>
          </w:rPr>
          <w:t>Interface du gestionnaire de fichiers d’intrants du modèle</w:t>
        </w:r>
        <w:r>
          <w:rPr>
            <w:noProof/>
            <w:webHidden/>
          </w:rPr>
          <w:tab/>
        </w:r>
        <w:r>
          <w:rPr>
            <w:noProof/>
            <w:webHidden/>
          </w:rPr>
          <w:fldChar w:fldCharType="begin"/>
        </w:r>
        <w:r>
          <w:rPr>
            <w:noProof/>
            <w:webHidden/>
          </w:rPr>
          <w:instrText xml:space="preserve"> PAGEREF _Toc507669816 \h </w:instrText>
        </w:r>
        <w:r>
          <w:rPr>
            <w:noProof/>
            <w:webHidden/>
          </w:rPr>
        </w:r>
      </w:ins>
      <w:r>
        <w:rPr>
          <w:noProof/>
          <w:webHidden/>
        </w:rPr>
        <w:fldChar w:fldCharType="separate"/>
      </w:r>
      <w:r w:rsidR="00A21BC6">
        <w:rPr>
          <w:noProof/>
          <w:webHidden/>
        </w:rPr>
        <w:t>47</w:t>
      </w:r>
      <w:ins w:id="165" w:author="St-Amant, Rémi" w:date="2018-03-01T12:13:00Z">
        <w:r>
          <w:rPr>
            <w:noProof/>
            <w:webHidden/>
          </w:rPr>
          <w:fldChar w:fldCharType="end"/>
        </w:r>
        <w:r w:rsidRPr="0093670B">
          <w:rPr>
            <w:rStyle w:val="Lienhypertexte"/>
            <w:noProof/>
          </w:rPr>
          <w:fldChar w:fldCharType="end"/>
        </w:r>
      </w:ins>
    </w:p>
    <w:p w14:paraId="5CCE4FAD" w14:textId="157D9683" w:rsidR="00BF55E5" w:rsidRDefault="00BF55E5">
      <w:pPr>
        <w:pStyle w:val="TM3"/>
        <w:tabs>
          <w:tab w:val="left" w:pos="1680"/>
          <w:tab w:val="right" w:leader="dot" w:pos="9394"/>
        </w:tabs>
        <w:rPr>
          <w:ins w:id="166" w:author="St-Amant, Rémi" w:date="2018-03-01T12:13:00Z"/>
          <w:rFonts w:asciiTheme="minorHAnsi" w:eastAsiaTheme="minorEastAsia" w:hAnsiTheme="minorHAnsi" w:cstheme="minorBidi"/>
          <w:noProof/>
          <w:snapToGrid/>
          <w:sz w:val="22"/>
          <w:szCs w:val="22"/>
          <w:lang w:val="en-CA" w:eastAsia="en-CA"/>
        </w:rPr>
      </w:pPr>
      <w:ins w:id="167"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"_Toc507669817"</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4.1.2.</w:t>
        </w:r>
        <w:r>
          <w:rPr>
            <w:rFonts w:asciiTheme="minorHAnsi" w:eastAsiaTheme="minorEastAsia" w:hAnsiTheme="minorHAnsi" w:cstheme="minorBidi"/>
            <w:noProof/>
            <w:snapToGrid/>
            <w:sz w:val="22"/>
            <w:szCs w:val="22"/>
            <w:lang w:val="en-CA" w:eastAsia="en-CA"/>
          </w:rPr>
          <w:tab/>
        </w:r>
        <w:r w:rsidRPr="0093670B">
          <w:rPr>
            <w:rStyle w:val="Lienhypertexte"/>
            <w:noProof/>
          </w:rPr>
          <w:t>Interface propre au modèle (exemple)</w:t>
        </w:r>
        <w:r>
          <w:rPr>
            <w:noProof/>
            <w:webHidden/>
          </w:rPr>
          <w:tab/>
        </w:r>
        <w:r>
          <w:rPr>
            <w:noProof/>
            <w:webHidden/>
          </w:rPr>
          <w:fldChar w:fldCharType="begin"/>
        </w:r>
        <w:r>
          <w:rPr>
            <w:noProof/>
            <w:webHidden/>
          </w:rPr>
          <w:instrText xml:space="preserve"> PAGEREF _Toc507669817 \h </w:instrText>
        </w:r>
        <w:r>
          <w:rPr>
            <w:noProof/>
            <w:webHidden/>
          </w:rPr>
        </w:r>
      </w:ins>
      <w:r>
        <w:rPr>
          <w:noProof/>
          <w:webHidden/>
        </w:rPr>
        <w:fldChar w:fldCharType="separate"/>
      </w:r>
      <w:r w:rsidR="00A21BC6">
        <w:rPr>
          <w:noProof/>
          <w:webHidden/>
        </w:rPr>
        <w:t>48</w:t>
      </w:r>
      <w:ins w:id="168" w:author="St-Amant, Rémi" w:date="2018-03-01T12:13:00Z">
        <w:r>
          <w:rPr>
            <w:noProof/>
            <w:webHidden/>
          </w:rPr>
          <w:fldChar w:fldCharType="end"/>
        </w:r>
        <w:r w:rsidRPr="0093670B">
          <w:rPr>
            <w:rStyle w:val="Lienhypertexte"/>
            <w:noProof/>
          </w:rPr>
          <w:fldChar w:fldCharType="end"/>
        </w:r>
      </w:ins>
    </w:p>
    <w:p w14:paraId="71D38A78" w14:textId="44FB76E1" w:rsidR="00BF55E5" w:rsidRDefault="00BF55E5">
      <w:pPr>
        <w:pStyle w:val="TM2"/>
        <w:tabs>
          <w:tab w:val="left" w:pos="1440"/>
          <w:tab w:val="right" w:leader="dot" w:pos="9394"/>
        </w:tabs>
        <w:rPr>
          <w:ins w:id="169" w:author="St-Amant, Rémi" w:date="2018-03-01T12:13:00Z"/>
          <w:rFonts w:asciiTheme="minorHAnsi" w:eastAsiaTheme="minorEastAsia" w:hAnsiTheme="minorHAnsi" w:cstheme="minorBidi"/>
          <w:noProof/>
          <w:snapToGrid/>
          <w:sz w:val="22"/>
          <w:szCs w:val="22"/>
          <w:lang w:val="en-CA" w:eastAsia="en-CA"/>
        </w:rPr>
      </w:pPr>
      <w:ins w:id="170"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"_Toc507669818"</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4.2.</w:t>
        </w:r>
        <w:r>
          <w:rPr>
            <w:rFonts w:asciiTheme="minorHAnsi" w:eastAsiaTheme="minorEastAsia" w:hAnsiTheme="minorHAnsi" w:cstheme="minorBidi"/>
            <w:noProof/>
            <w:snapToGrid/>
            <w:sz w:val="22"/>
            <w:szCs w:val="22"/>
            <w:lang w:val="en-CA" w:eastAsia="en-CA"/>
          </w:rPr>
          <w:tab/>
        </w:r>
        <w:r w:rsidRPr="0093670B">
          <w:rPr>
            <w:rStyle w:val="Lienhypertexte"/>
            <w:noProof/>
          </w:rPr>
          <w:t>Boîte de dialogue Variation des paramètres</w:t>
        </w:r>
        <w:r>
          <w:rPr>
            <w:noProof/>
            <w:webHidden/>
          </w:rPr>
          <w:tab/>
        </w:r>
        <w:r>
          <w:rPr>
            <w:noProof/>
            <w:webHidden/>
          </w:rPr>
          <w:fldChar w:fldCharType="begin"/>
        </w:r>
        <w:r>
          <w:rPr>
            <w:noProof/>
            <w:webHidden/>
          </w:rPr>
          <w:instrText xml:space="preserve"> PAGEREF _Toc507669818 \h </w:instrText>
        </w:r>
        <w:r>
          <w:rPr>
            <w:noProof/>
            <w:webHidden/>
          </w:rPr>
        </w:r>
      </w:ins>
      <w:r>
        <w:rPr>
          <w:noProof/>
          <w:webHidden/>
        </w:rPr>
        <w:fldChar w:fldCharType="separate"/>
      </w:r>
      <w:r w:rsidR="00A21BC6">
        <w:rPr>
          <w:noProof/>
          <w:webHidden/>
        </w:rPr>
        <w:t>48</w:t>
      </w:r>
      <w:ins w:id="171" w:author="St-Amant, Rémi" w:date="2018-03-01T12:13:00Z">
        <w:r>
          <w:rPr>
            <w:noProof/>
            <w:webHidden/>
          </w:rPr>
          <w:fldChar w:fldCharType="end"/>
        </w:r>
        <w:r w:rsidRPr="0093670B">
          <w:rPr>
            <w:rStyle w:val="Lienhypertexte"/>
            <w:noProof/>
          </w:rPr>
          <w:fldChar w:fldCharType="end"/>
        </w:r>
      </w:ins>
    </w:p>
    <w:p w14:paraId="5B7409A4" w14:textId="405A78D5" w:rsidR="00BF55E5" w:rsidRDefault="00BF55E5">
      <w:pPr>
        <w:pStyle w:val="TM1"/>
        <w:tabs>
          <w:tab w:val="left" w:pos="720"/>
          <w:tab w:val="right" w:leader="dot" w:pos="9394"/>
        </w:tabs>
        <w:rPr>
          <w:ins w:id="172" w:author="St-Amant, Rémi" w:date="2018-03-01T12:13:00Z"/>
          <w:rFonts w:asciiTheme="minorHAnsi" w:eastAsiaTheme="minorEastAsia" w:hAnsiTheme="minorHAnsi" w:cstheme="minorBidi"/>
          <w:b w:val="0"/>
          <w:noProof/>
          <w:snapToGrid/>
          <w:sz w:val="22"/>
          <w:szCs w:val="22"/>
          <w:lang w:val="en-CA" w:eastAsia="en-CA"/>
        </w:rPr>
      </w:pPr>
      <w:ins w:id="173"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"_Toc507669819"</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5.</w:t>
        </w:r>
        <w:r>
          <w:rPr>
            <w:rFonts w:asciiTheme="minorHAnsi" w:eastAsiaTheme="minorEastAsia" w:hAnsiTheme="minorHAnsi" w:cstheme="minorBidi"/>
            <w:b w:val="0"/>
            <w:noProof/>
            <w:snapToGrid/>
            <w:sz w:val="22"/>
            <w:szCs w:val="22"/>
            <w:lang w:val="en-CA" w:eastAsia="en-CA"/>
          </w:rPr>
          <w:tab/>
        </w:r>
        <w:r w:rsidRPr="0093670B">
          <w:rPr>
            <w:rStyle w:val="Lienhypertexte"/>
            <w:noProof/>
          </w:rPr>
          <w:t>Définition des analyses</w:t>
        </w:r>
        <w:r>
          <w:rPr>
            <w:noProof/>
            <w:webHidden/>
          </w:rPr>
          <w:tab/>
        </w:r>
        <w:r>
          <w:rPr>
            <w:noProof/>
            <w:webHidden/>
          </w:rPr>
          <w:fldChar w:fldCharType="begin"/>
        </w:r>
        <w:r>
          <w:rPr>
            <w:noProof/>
            <w:webHidden/>
          </w:rPr>
          <w:instrText xml:space="preserve"> PAGEREF _Toc507669819 \h </w:instrText>
        </w:r>
        <w:r>
          <w:rPr>
            <w:noProof/>
            <w:webHidden/>
          </w:rPr>
        </w:r>
      </w:ins>
      <w:r>
        <w:rPr>
          <w:noProof/>
          <w:webHidden/>
        </w:rPr>
        <w:fldChar w:fldCharType="separate"/>
      </w:r>
      <w:r w:rsidR="00A21BC6">
        <w:rPr>
          <w:noProof/>
          <w:webHidden/>
        </w:rPr>
        <w:t>49</w:t>
      </w:r>
      <w:ins w:id="174" w:author="St-Amant, Rémi" w:date="2018-03-01T12:13:00Z">
        <w:r>
          <w:rPr>
            <w:noProof/>
            <w:webHidden/>
          </w:rPr>
          <w:fldChar w:fldCharType="end"/>
        </w:r>
        <w:r w:rsidRPr="0093670B">
          <w:rPr>
            <w:rStyle w:val="Lienhypertexte"/>
            <w:noProof/>
          </w:rPr>
          <w:fldChar w:fldCharType="end"/>
        </w:r>
      </w:ins>
    </w:p>
    <w:p w14:paraId="0DA2AFB9" w14:textId="779911A3" w:rsidR="00BF55E5" w:rsidRDefault="00BF55E5">
      <w:pPr>
        <w:pStyle w:val="TM2"/>
        <w:tabs>
          <w:tab w:val="left" w:pos="1440"/>
          <w:tab w:val="right" w:leader="dot" w:pos="9394"/>
        </w:tabs>
        <w:rPr>
          <w:ins w:id="175" w:author="St-Amant, Rémi" w:date="2018-03-01T12:13:00Z"/>
          <w:rFonts w:asciiTheme="minorHAnsi" w:eastAsiaTheme="minorEastAsia" w:hAnsiTheme="minorHAnsi" w:cstheme="minorBidi"/>
          <w:noProof/>
          <w:snapToGrid/>
          <w:sz w:val="22"/>
          <w:szCs w:val="22"/>
          <w:lang w:val="en-CA" w:eastAsia="en-CA"/>
        </w:rPr>
      </w:pPr>
      <w:ins w:id="176"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"_Toc507669820"</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5.1.</w:t>
        </w:r>
        <w:r>
          <w:rPr>
            <w:rFonts w:asciiTheme="minorHAnsi" w:eastAsiaTheme="minorEastAsia" w:hAnsiTheme="minorHAnsi" w:cstheme="minorBidi"/>
            <w:noProof/>
            <w:snapToGrid/>
            <w:sz w:val="22"/>
            <w:szCs w:val="22"/>
            <w:lang w:val="en-CA" w:eastAsia="en-CA"/>
          </w:rPr>
          <w:tab/>
        </w:r>
        <w:r w:rsidRPr="0093670B">
          <w:rPr>
            <w:rStyle w:val="Lienhypertexte"/>
            <w:noProof/>
          </w:rPr>
          <w:t>Onglet Général</w:t>
        </w:r>
        <w:r>
          <w:rPr>
            <w:noProof/>
            <w:webHidden/>
          </w:rPr>
          <w:tab/>
        </w:r>
        <w:r>
          <w:rPr>
            <w:noProof/>
            <w:webHidden/>
          </w:rPr>
          <w:fldChar w:fldCharType="begin"/>
        </w:r>
        <w:r>
          <w:rPr>
            <w:noProof/>
            <w:webHidden/>
          </w:rPr>
          <w:instrText xml:space="preserve"> PAGEREF _Toc507669820 \h </w:instrText>
        </w:r>
        <w:r>
          <w:rPr>
            <w:noProof/>
            <w:webHidden/>
          </w:rPr>
        </w:r>
      </w:ins>
      <w:r>
        <w:rPr>
          <w:noProof/>
          <w:webHidden/>
        </w:rPr>
        <w:fldChar w:fldCharType="separate"/>
      </w:r>
      <w:r w:rsidR="00A21BC6">
        <w:rPr>
          <w:noProof/>
          <w:webHidden/>
        </w:rPr>
        <w:t>50</w:t>
      </w:r>
      <w:ins w:id="177" w:author="St-Amant, Rémi" w:date="2018-03-01T12:13:00Z">
        <w:r>
          <w:rPr>
            <w:noProof/>
            <w:webHidden/>
          </w:rPr>
          <w:fldChar w:fldCharType="end"/>
        </w:r>
        <w:r w:rsidRPr="0093670B">
          <w:rPr>
            <w:rStyle w:val="Lienhypertexte"/>
            <w:noProof/>
          </w:rPr>
          <w:fldChar w:fldCharType="end"/>
        </w:r>
      </w:ins>
    </w:p>
    <w:p w14:paraId="353C0933" w14:textId="1A7FB093" w:rsidR="00BF55E5" w:rsidRDefault="00BF55E5">
      <w:pPr>
        <w:pStyle w:val="TM2"/>
        <w:tabs>
          <w:tab w:val="left" w:pos="1440"/>
          <w:tab w:val="right" w:leader="dot" w:pos="9394"/>
        </w:tabs>
        <w:rPr>
          <w:ins w:id="178" w:author="St-Amant, Rémi" w:date="2018-03-01T12:13:00Z"/>
          <w:rFonts w:asciiTheme="minorHAnsi" w:eastAsiaTheme="minorEastAsia" w:hAnsiTheme="minorHAnsi" w:cstheme="minorBidi"/>
          <w:noProof/>
          <w:snapToGrid/>
          <w:sz w:val="22"/>
          <w:szCs w:val="22"/>
          <w:lang w:val="en-CA" w:eastAsia="en-CA"/>
        </w:rPr>
      </w:pPr>
      <w:ins w:id="179"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"_Toc507669821"</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5.2.</w:t>
        </w:r>
        <w:r>
          <w:rPr>
            <w:rFonts w:asciiTheme="minorHAnsi" w:eastAsiaTheme="minorEastAsia" w:hAnsiTheme="minorHAnsi" w:cstheme="minorBidi"/>
            <w:noProof/>
            <w:snapToGrid/>
            <w:sz w:val="22"/>
            <w:szCs w:val="22"/>
            <w:lang w:val="en-CA" w:eastAsia="en-CA"/>
          </w:rPr>
          <w:tab/>
        </w:r>
        <w:r w:rsidRPr="0093670B">
          <w:rPr>
            <w:rStyle w:val="Lienhypertexte"/>
            <w:noProof/>
          </w:rPr>
          <w:t>Onglet Où</w:t>
        </w:r>
        <w:r>
          <w:rPr>
            <w:noProof/>
            <w:webHidden/>
          </w:rPr>
          <w:tab/>
        </w:r>
        <w:r>
          <w:rPr>
            <w:noProof/>
            <w:webHidden/>
          </w:rPr>
          <w:fldChar w:fldCharType="begin"/>
        </w:r>
        <w:r>
          <w:rPr>
            <w:noProof/>
            <w:webHidden/>
          </w:rPr>
          <w:instrText xml:space="preserve"> PAGEREF _Toc507669821 \h </w:instrText>
        </w:r>
        <w:r>
          <w:rPr>
            <w:noProof/>
            <w:webHidden/>
          </w:rPr>
        </w:r>
      </w:ins>
      <w:r>
        <w:rPr>
          <w:noProof/>
          <w:webHidden/>
        </w:rPr>
        <w:fldChar w:fldCharType="separate"/>
      </w:r>
      <w:r w:rsidR="00A21BC6">
        <w:rPr>
          <w:noProof/>
          <w:webHidden/>
        </w:rPr>
        <w:t>51</w:t>
      </w:r>
      <w:ins w:id="180" w:author="St-Amant, Rémi" w:date="2018-03-01T12:13:00Z">
        <w:r>
          <w:rPr>
            <w:noProof/>
            <w:webHidden/>
          </w:rPr>
          <w:fldChar w:fldCharType="end"/>
        </w:r>
        <w:r w:rsidRPr="0093670B">
          <w:rPr>
            <w:rStyle w:val="Lienhypertexte"/>
            <w:noProof/>
          </w:rPr>
          <w:fldChar w:fldCharType="end"/>
        </w:r>
      </w:ins>
    </w:p>
    <w:p w14:paraId="5B39BDD2" w14:textId="01CA2937" w:rsidR="00BF55E5" w:rsidRDefault="00BF55E5">
      <w:pPr>
        <w:pStyle w:val="TM2"/>
        <w:tabs>
          <w:tab w:val="left" w:pos="1440"/>
          <w:tab w:val="right" w:leader="dot" w:pos="9394"/>
        </w:tabs>
        <w:rPr>
          <w:ins w:id="181" w:author="St-Amant, Rémi" w:date="2018-03-01T12:13:00Z"/>
          <w:rFonts w:asciiTheme="minorHAnsi" w:eastAsiaTheme="minorEastAsia" w:hAnsiTheme="minorHAnsi" w:cstheme="minorBidi"/>
          <w:noProof/>
          <w:snapToGrid/>
          <w:sz w:val="22"/>
          <w:szCs w:val="22"/>
          <w:lang w:val="en-CA" w:eastAsia="en-CA"/>
        </w:rPr>
      </w:pPr>
      <w:ins w:id="182"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"_Toc507669822"</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5.3.</w:t>
        </w:r>
        <w:r>
          <w:rPr>
            <w:rFonts w:asciiTheme="minorHAnsi" w:eastAsiaTheme="minorEastAsia" w:hAnsiTheme="minorHAnsi" w:cstheme="minorBidi"/>
            <w:noProof/>
            <w:snapToGrid/>
            <w:sz w:val="22"/>
            <w:szCs w:val="22"/>
            <w:lang w:val="en-CA" w:eastAsia="en-CA"/>
          </w:rPr>
          <w:tab/>
        </w:r>
        <w:r w:rsidRPr="0093670B">
          <w:rPr>
            <w:rStyle w:val="Lienhypertexte"/>
            <w:noProof/>
          </w:rPr>
          <w:t>Onglet Quand</w:t>
        </w:r>
        <w:r>
          <w:rPr>
            <w:noProof/>
            <w:webHidden/>
          </w:rPr>
          <w:tab/>
        </w:r>
        <w:r>
          <w:rPr>
            <w:noProof/>
            <w:webHidden/>
          </w:rPr>
          <w:fldChar w:fldCharType="begin"/>
        </w:r>
        <w:r>
          <w:rPr>
            <w:noProof/>
            <w:webHidden/>
          </w:rPr>
          <w:instrText xml:space="preserve"> PAGEREF _Toc507669822 \h </w:instrText>
        </w:r>
        <w:r>
          <w:rPr>
            <w:noProof/>
            <w:webHidden/>
          </w:rPr>
        </w:r>
      </w:ins>
      <w:r>
        <w:rPr>
          <w:noProof/>
          <w:webHidden/>
        </w:rPr>
        <w:fldChar w:fldCharType="separate"/>
      </w:r>
      <w:r w:rsidR="00A21BC6">
        <w:rPr>
          <w:noProof/>
          <w:webHidden/>
        </w:rPr>
        <w:t>51</w:t>
      </w:r>
      <w:ins w:id="183" w:author="St-Amant, Rémi" w:date="2018-03-01T12:13:00Z">
        <w:r>
          <w:rPr>
            <w:noProof/>
            <w:webHidden/>
          </w:rPr>
          <w:fldChar w:fldCharType="end"/>
        </w:r>
        <w:r w:rsidRPr="0093670B">
          <w:rPr>
            <w:rStyle w:val="Lienhypertexte"/>
            <w:noProof/>
          </w:rPr>
          <w:fldChar w:fldCharType="end"/>
        </w:r>
      </w:ins>
    </w:p>
    <w:p w14:paraId="51340864" w14:textId="4D6DAD72" w:rsidR="00BF55E5" w:rsidRDefault="00BF55E5">
      <w:pPr>
        <w:pStyle w:val="TM2"/>
        <w:tabs>
          <w:tab w:val="left" w:pos="1440"/>
          <w:tab w:val="right" w:leader="dot" w:pos="9394"/>
        </w:tabs>
        <w:rPr>
          <w:ins w:id="184" w:author="St-Amant, Rémi" w:date="2018-03-01T12:13:00Z"/>
          <w:rFonts w:asciiTheme="minorHAnsi" w:eastAsiaTheme="minorEastAsia" w:hAnsiTheme="minorHAnsi" w:cstheme="minorBidi"/>
          <w:noProof/>
          <w:snapToGrid/>
          <w:sz w:val="22"/>
          <w:szCs w:val="22"/>
          <w:lang w:val="en-CA" w:eastAsia="en-CA"/>
        </w:rPr>
      </w:pPr>
      <w:ins w:id="185"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"_Toc507669823"</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5.4.</w:t>
        </w:r>
        <w:r>
          <w:rPr>
            <w:rFonts w:asciiTheme="minorHAnsi" w:eastAsiaTheme="minorEastAsia" w:hAnsiTheme="minorHAnsi" w:cstheme="minorBidi"/>
            <w:noProof/>
            <w:snapToGrid/>
            <w:sz w:val="22"/>
            <w:szCs w:val="22"/>
            <w:lang w:val="en-CA" w:eastAsia="en-CA"/>
          </w:rPr>
          <w:tab/>
        </w:r>
        <w:r w:rsidRPr="0093670B">
          <w:rPr>
            <w:rStyle w:val="Lienhypertexte"/>
            <w:noProof/>
          </w:rPr>
          <w:t>Onglet Quoi</w:t>
        </w:r>
        <w:r>
          <w:rPr>
            <w:noProof/>
            <w:webHidden/>
          </w:rPr>
          <w:tab/>
        </w:r>
        <w:r>
          <w:rPr>
            <w:noProof/>
            <w:webHidden/>
          </w:rPr>
          <w:fldChar w:fldCharType="begin"/>
        </w:r>
        <w:r>
          <w:rPr>
            <w:noProof/>
            <w:webHidden/>
          </w:rPr>
          <w:instrText xml:space="preserve"> PAGEREF _Toc507669823 \h </w:instrText>
        </w:r>
        <w:r>
          <w:rPr>
            <w:noProof/>
            <w:webHidden/>
          </w:rPr>
        </w:r>
      </w:ins>
      <w:r>
        <w:rPr>
          <w:noProof/>
          <w:webHidden/>
        </w:rPr>
        <w:fldChar w:fldCharType="separate"/>
      </w:r>
      <w:r w:rsidR="00A21BC6">
        <w:rPr>
          <w:noProof/>
          <w:webHidden/>
        </w:rPr>
        <w:t>52</w:t>
      </w:r>
      <w:ins w:id="186" w:author="St-Amant, Rémi" w:date="2018-03-01T12:13:00Z">
        <w:r>
          <w:rPr>
            <w:noProof/>
            <w:webHidden/>
          </w:rPr>
          <w:fldChar w:fldCharType="end"/>
        </w:r>
        <w:r w:rsidRPr="0093670B">
          <w:rPr>
            <w:rStyle w:val="Lienhypertexte"/>
            <w:noProof/>
          </w:rPr>
          <w:fldChar w:fldCharType="end"/>
        </w:r>
      </w:ins>
    </w:p>
    <w:p w14:paraId="5432BBC5" w14:textId="3B634D03" w:rsidR="00BF55E5" w:rsidRDefault="00BF55E5">
      <w:pPr>
        <w:pStyle w:val="TM2"/>
        <w:tabs>
          <w:tab w:val="left" w:pos="1440"/>
          <w:tab w:val="right" w:leader="dot" w:pos="9394"/>
        </w:tabs>
        <w:rPr>
          <w:ins w:id="187" w:author="St-Amant, Rémi" w:date="2018-03-01T12:13:00Z"/>
          <w:rFonts w:asciiTheme="minorHAnsi" w:eastAsiaTheme="minorEastAsia" w:hAnsiTheme="minorHAnsi" w:cstheme="minorBidi"/>
          <w:noProof/>
          <w:snapToGrid/>
          <w:sz w:val="22"/>
          <w:szCs w:val="22"/>
          <w:lang w:val="en-CA" w:eastAsia="en-CA"/>
        </w:rPr>
      </w:pPr>
      <w:ins w:id="188"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"_Toc507669824"</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5.5.</w:t>
        </w:r>
        <w:r>
          <w:rPr>
            <w:rFonts w:asciiTheme="minorHAnsi" w:eastAsiaTheme="minorEastAsia" w:hAnsiTheme="minorHAnsi" w:cstheme="minorBidi"/>
            <w:noProof/>
            <w:snapToGrid/>
            <w:sz w:val="22"/>
            <w:szCs w:val="22"/>
            <w:lang w:val="en-CA" w:eastAsia="en-CA"/>
          </w:rPr>
          <w:tab/>
        </w:r>
        <w:r w:rsidRPr="0093670B">
          <w:rPr>
            <w:rStyle w:val="Lienhypertexte"/>
            <w:noProof/>
          </w:rPr>
          <w:t>Ongle Quelle</w:t>
        </w:r>
        <w:r>
          <w:rPr>
            <w:noProof/>
            <w:webHidden/>
          </w:rPr>
          <w:tab/>
        </w:r>
        <w:r>
          <w:rPr>
            <w:noProof/>
            <w:webHidden/>
          </w:rPr>
          <w:fldChar w:fldCharType="begin"/>
        </w:r>
        <w:r>
          <w:rPr>
            <w:noProof/>
            <w:webHidden/>
          </w:rPr>
          <w:instrText xml:space="preserve"> PAGEREF _Toc507669824 \h </w:instrText>
        </w:r>
        <w:r>
          <w:rPr>
            <w:noProof/>
            <w:webHidden/>
          </w:rPr>
        </w:r>
      </w:ins>
      <w:r>
        <w:rPr>
          <w:noProof/>
          <w:webHidden/>
        </w:rPr>
        <w:fldChar w:fldCharType="separate"/>
      </w:r>
      <w:r w:rsidR="00A21BC6">
        <w:rPr>
          <w:noProof/>
          <w:webHidden/>
        </w:rPr>
        <w:t>52</w:t>
      </w:r>
      <w:ins w:id="189" w:author="St-Amant, Rémi" w:date="2018-03-01T12:13:00Z">
        <w:r>
          <w:rPr>
            <w:noProof/>
            <w:webHidden/>
          </w:rPr>
          <w:fldChar w:fldCharType="end"/>
        </w:r>
        <w:r w:rsidRPr="0093670B">
          <w:rPr>
            <w:rStyle w:val="Lienhypertexte"/>
            <w:noProof/>
          </w:rPr>
          <w:fldChar w:fldCharType="end"/>
        </w:r>
      </w:ins>
    </w:p>
    <w:p w14:paraId="395A4D6F" w14:textId="4C514ACE" w:rsidR="00BF55E5" w:rsidRDefault="00BF55E5">
      <w:pPr>
        <w:pStyle w:val="TM2"/>
        <w:tabs>
          <w:tab w:val="left" w:pos="1440"/>
          <w:tab w:val="right" w:leader="dot" w:pos="9394"/>
        </w:tabs>
        <w:rPr>
          <w:ins w:id="190" w:author="St-Amant, Rémi" w:date="2018-03-01T12:13:00Z"/>
          <w:rFonts w:asciiTheme="minorHAnsi" w:eastAsiaTheme="minorEastAsia" w:hAnsiTheme="minorHAnsi" w:cstheme="minorBidi"/>
          <w:noProof/>
          <w:snapToGrid/>
          <w:sz w:val="22"/>
          <w:szCs w:val="22"/>
          <w:lang w:val="en-CA" w:eastAsia="en-CA"/>
        </w:rPr>
      </w:pPr>
      <w:ins w:id="191"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"_Toc507669825"</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5.6.</w:t>
        </w:r>
        <w:r>
          <w:rPr>
            <w:rFonts w:asciiTheme="minorHAnsi" w:eastAsiaTheme="minorEastAsia" w:hAnsiTheme="minorHAnsi" w:cstheme="minorBidi"/>
            <w:noProof/>
            <w:snapToGrid/>
            <w:sz w:val="22"/>
            <w:szCs w:val="22"/>
            <w:lang w:val="en-CA" w:eastAsia="en-CA"/>
          </w:rPr>
          <w:tab/>
        </w:r>
        <w:r w:rsidRPr="0093670B">
          <w:rPr>
            <w:rStyle w:val="Lienhypertexte"/>
            <w:noProof/>
          </w:rPr>
          <w:t>Onglet Comment</w:t>
        </w:r>
        <w:r>
          <w:rPr>
            <w:noProof/>
            <w:webHidden/>
          </w:rPr>
          <w:tab/>
        </w:r>
        <w:r>
          <w:rPr>
            <w:noProof/>
            <w:webHidden/>
          </w:rPr>
          <w:fldChar w:fldCharType="begin"/>
        </w:r>
        <w:r>
          <w:rPr>
            <w:noProof/>
            <w:webHidden/>
          </w:rPr>
          <w:instrText xml:space="preserve"> PAGEREF _Toc507669825 \h </w:instrText>
        </w:r>
        <w:r>
          <w:rPr>
            <w:noProof/>
            <w:webHidden/>
          </w:rPr>
        </w:r>
      </w:ins>
      <w:r>
        <w:rPr>
          <w:noProof/>
          <w:webHidden/>
        </w:rPr>
        <w:fldChar w:fldCharType="separate"/>
      </w:r>
      <w:r w:rsidR="00A21BC6">
        <w:rPr>
          <w:noProof/>
          <w:webHidden/>
        </w:rPr>
        <w:t>52</w:t>
      </w:r>
      <w:ins w:id="192" w:author="St-Amant, Rémi" w:date="2018-03-01T12:13:00Z">
        <w:r>
          <w:rPr>
            <w:noProof/>
            <w:webHidden/>
          </w:rPr>
          <w:fldChar w:fldCharType="end"/>
        </w:r>
        <w:r w:rsidRPr="0093670B">
          <w:rPr>
            <w:rStyle w:val="Lienhypertexte"/>
            <w:noProof/>
          </w:rPr>
          <w:fldChar w:fldCharType="end"/>
        </w:r>
      </w:ins>
    </w:p>
    <w:p w14:paraId="58595F22" w14:textId="1D1E2CE7" w:rsidR="00BF55E5" w:rsidRDefault="00BF55E5">
      <w:pPr>
        <w:pStyle w:val="TM1"/>
        <w:tabs>
          <w:tab w:val="left" w:pos="720"/>
          <w:tab w:val="right" w:leader="dot" w:pos="9394"/>
        </w:tabs>
        <w:rPr>
          <w:ins w:id="193" w:author="St-Amant, Rémi" w:date="2018-03-01T12:13:00Z"/>
          <w:rFonts w:asciiTheme="minorHAnsi" w:eastAsiaTheme="minorEastAsia" w:hAnsiTheme="minorHAnsi" w:cstheme="minorBidi"/>
          <w:b w:val="0"/>
          <w:noProof/>
          <w:snapToGrid/>
          <w:sz w:val="22"/>
          <w:szCs w:val="22"/>
          <w:lang w:val="en-CA" w:eastAsia="en-CA"/>
        </w:rPr>
      </w:pPr>
      <w:ins w:id="194"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"_Toc507669826"</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6.</w:t>
        </w:r>
        <w:r>
          <w:rPr>
            <w:rFonts w:asciiTheme="minorHAnsi" w:eastAsiaTheme="minorEastAsia" w:hAnsiTheme="minorHAnsi" w:cstheme="minorBidi"/>
            <w:b w:val="0"/>
            <w:noProof/>
            <w:snapToGrid/>
            <w:sz w:val="22"/>
            <w:szCs w:val="22"/>
            <w:lang w:val="en-CA" w:eastAsia="en-CA"/>
          </w:rPr>
          <w:tab/>
        </w:r>
        <w:r w:rsidRPr="0093670B">
          <w:rPr>
            <w:rStyle w:val="Lienhypertexte"/>
            <w:noProof/>
          </w:rPr>
          <w:t>Génération de cartes (interpolation spatiale)</w:t>
        </w:r>
        <w:r>
          <w:rPr>
            <w:noProof/>
            <w:webHidden/>
          </w:rPr>
          <w:tab/>
        </w:r>
        <w:r>
          <w:rPr>
            <w:noProof/>
            <w:webHidden/>
          </w:rPr>
          <w:fldChar w:fldCharType="begin"/>
        </w:r>
        <w:r>
          <w:rPr>
            <w:noProof/>
            <w:webHidden/>
          </w:rPr>
          <w:instrText xml:space="preserve"> PAGEREF _Toc507669826 \h </w:instrText>
        </w:r>
        <w:r>
          <w:rPr>
            <w:noProof/>
            <w:webHidden/>
          </w:rPr>
        </w:r>
      </w:ins>
      <w:r>
        <w:rPr>
          <w:noProof/>
          <w:webHidden/>
        </w:rPr>
        <w:fldChar w:fldCharType="separate"/>
      </w:r>
      <w:r w:rsidR="00A21BC6">
        <w:rPr>
          <w:noProof/>
          <w:webHidden/>
        </w:rPr>
        <w:t>56</w:t>
      </w:r>
      <w:ins w:id="195" w:author="St-Amant, Rémi" w:date="2018-03-01T12:13:00Z">
        <w:r>
          <w:rPr>
            <w:noProof/>
            <w:webHidden/>
          </w:rPr>
          <w:fldChar w:fldCharType="end"/>
        </w:r>
        <w:r w:rsidRPr="0093670B">
          <w:rPr>
            <w:rStyle w:val="Lienhypertexte"/>
            <w:noProof/>
          </w:rPr>
          <w:fldChar w:fldCharType="end"/>
        </w:r>
      </w:ins>
    </w:p>
    <w:p w14:paraId="77A383F3" w14:textId="78622EA7" w:rsidR="00BF55E5" w:rsidRDefault="00BF55E5">
      <w:pPr>
        <w:pStyle w:val="TM2"/>
        <w:tabs>
          <w:tab w:val="left" w:pos="1440"/>
          <w:tab w:val="right" w:leader="dot" w:pos="9394"/>
        </w:tabs>
        <w:rPr>
          <w:ins w:id="196" w:author="St-Amant, Rémi" w:date="2018-03-01T12:13:00Z"/>
          <w:rFonts w:asciiTheme="minorHAnsi" w:eastAsiaTheme="minorEastAsia" w:hAnsiTheme="minorHAnsi" w:cstheme="minorBidi"/>
          <w:noProof/>
          <w:snapToGrid/>
          <w:sz w:val="22"/>
          <w:szCs w:val="22"/>
          <w:lang w:val="en-CA" w:eastAsia="en-CA"/>
        </w:rPr>
      </w:pPr>
      <w:ins w:id="197"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"_Toc507669827"</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6.1.</w:t>
        </w:r>
        <w:r>
          <w:rPr>
            <w:rFonts w:asciiTheme="minorHAnsi" w:eastAsiaTheme="minorEastAsia" w:hAnsiTheme="minorHAnsi" w:cstheme="minorBidi"/>
            <w:noProof/>
            <w:snapToGrid/>
            <w:sz w:val="22"/>
            <w:szCs w:val="22"/>
            <w:lang w:val="en-CA" w:eastAsia="en-CA"/>
          </w:rPr>
          <w:tab/>
        </w:r>
        <w:r w:rsidRPr="0093670B">
          <w:rPr>
            <w:rStyle w:val="Lienhypertexte"/>
            <w:noProof/>
          </w:rPr>
          <w:t>Boîte de dialogue Cartographie</w:t>
        </w:r>
        <w:r>
          <w:rPr>
            <w:noProof/>
            <w:webHidden/>
          </w:rPr>
          <w:tab/>
        </w:r>
        <w:r>
          <w:rPr>
            <w:noProof/>
            <w:webHidden/>
          </w:rPr>
          <w:fldChar w:fldCharType="begin"/>
        </w:r>
        <w:r>
          <w:rPr>
            <w:noProof/>
            <w:webHidden/>
          </w:rPr>
          <w:instrText xml:space="preserve"> PAGEREF _Toc507669827 \h </w:instrText>
        </w:r>
        <w:r>
          <w:rPr>
            <w:noProof/>
            <w:webHidden/>
          </w:rPr>
        </w:r>
      </w:ins>
      <w:r>
        <w:rPr>
          <w:noProof/>
          <w:webHidden/>
        </w:rPr>
        <w:fldChar w:fldCharType="separate"/>
      </w:r>
      <w:r w:rsidR="00A21BC6">
        <w:rPr>
          <w:noProof/>
          <w:webHidden/>
        </w:rPr>
        <w:t>56</w:t>
      </w:r>
      <w:ins w:id="198" w:author="St-Amant, Rémi" w:date="2018-03-01T12:13:00Z">
        <w:r>
          <w:rPr>
            <w:noProof/>
            <w:webHidden/>
          </w:rPr>
          <w:fldChar w:fldCharType="end"/>
        </w:r>
        <w:r w:rsidRPr="0093670B">
          <w:rPr>
            <w:rStyle w:val="Lienhypertexte"/>
            <w:noProof/>
          </w:rPr>
          <w:fldChar w:fldCharType="end"/>
        </w:r>
      </w:ins>
    </w:p>
    <w:p w14:paraId="5709F0FF" w14:textId="704A849E" w:rsidR="00BF55E5" w:rsidRDefault="00BF55E5">
      <w:pPr>
        <w:pStyle w:val="TM2"/>
        <w:tabs>
          <w:tab w:val="left" w:pos="1440"/>
          <w:tab w:val="right" w:leader="dot" w:pos="9394"/>
        </w:tabs>
        <w:rPr>
          <w:ins w:id="199" w:author="St-Amant, Rémi" w:date="2018-03-01T12:13:00Z"/>
          <w:rFonts w:asciiTheme="minorHAnsi" w:eastAsiaTheme="minorEastAsia" w:hAnsiTheme="minorHAnsi" w:cstheme="minorBidi"/>
          <w:noProof/>
          <w:snapToGrid/>
          <w:sz w:val="22"/>
          <w:szCs w:val="22"/>
          <w:lang w:val="en-CA" w:eastAsia="en-CA"/>
        </w:rPr>
      </w:pPr>
      <w:ins w:id="200"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"_Toc507669828"</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6.2.</w:t>
        </w:r>
        <w:r>
          <w:rPr>
            <w:rFonts w:asciiTheme="minorHAnsi" w:eastAsiaTheme="minorEastAsia" w:hAnsiTheme="minorHAnsi" w:cstheme="minorBidi"/>
            <w:noProof/>
            <w:snapToGrid/>
            <w:sz w:val="22"/>
            <w:szCs w:val="22"/>
            <w:lang w:val="en-CA" w:eastAsia="en-CA"/>
          </w:rPr>
          <w:tab/>
        </w:r>
        <w:r w:rsidRPr="0093670B">
          <w:rPr>
            <w:rStyle w:val="Lienhypertexte"/>
            <w:noProof/>
          </w:rPr>
          <w:t>Boîte de dialogue Options avancées de cartographie</w:t>
        </w:r>
        <w:r>
          <w:rPr>
            <w:noProof/>
            <w:webHidden/>
          </w:rPr>
          <w:tab/>
        </w:r>
        <w:r>
          <w:rPr>
            <w:noProof/>
            <w:webHidden/>
          </w:rPr>
          <w:fldChar w:fldCharType="begin"/>
        </w:r>
        <w:r>
          <w:rPr>
            <w:noProof/>
            <w:webHidden/>
          </w:rPr>
          <w:instrText xml:space="preserve"> PAGEREF _Toc507669828 \h </w:instrText>
        </w:r>
        <w:r>
          <w:rPr>
            <w:noProof/>
            <w:webHidden/>
          </w:rPr>
        </w:r>
      </w:ins>
      <w:r>
        <w:rPr>
          <w:noProof/>
          <w:webHidden/>
        </w:rPr>
        <w:fldChar w:fldCharType="separate"/>
      </w:r>
      <w:r w:rsidR="00A21BC6">
        <w:rPr>
          <w:noProof/>
          <w:webHidden/>
        </w:rPr>
        <w:t>58</w:t>
      </w:r>
      <w:ins w:id="201" w:author="St-Amant, Rémi" w:date="2018-03-01T12:13:00Z">
        <w:r>
          <w:rPr>
            <w:noProof/>
            <w:webHidden/>
          </w:rPr>
          <w:fldChar w:fldCharType="end"/>
        </w:r>
        <w:r w:rsidRPr="0093670B">
          <w:rPr>
            <w:rStyle w:val="Lienhypertexte"/>
            <w:noProof/>
          </w:rPr>
          <w:fldChar w:fldCharType="end"/>
        </w:r>
      </w:ins>
    </w:p>
    <w:p w14:paraId="336F39E2" w14:textId="1190947D" w:rsidR="00BF55E5" w:rsidRDefault="00BF55E5">
      <w:pPr>
        <w:pStyle w:val="TM2"/>
        <w:tabs>
          <w:tab w:val="left" w:pos="1440"/>
          <w:tab w:val="right" w:leader="dot" w:pos="9394"/>
        </w:tabs>
        <w:rPr>
          <w:ins w:id="202" w:author="St-Amant, Rémi" w:date="2018-03-01T12:13:00Z"/>
          <w:rFonts w:asciiTheme="minorHAnsi" w:eastAsiaTheme="minorEastAsia" w:hAnsiTheme="minorHAnsi" w:cstheme="minorBidi"/>
          <w:noProof/>
          <w:snapToGrid/>
          <w:sz w:val="22"/>
          <w:szCs w:val="22"/>
          <w:lang w:val="en-CA" w:eastAsia="en-CA"/>
        </w:rPr>
      </w:pPr>
      <w:ins w:id="203"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"_Toc507669829"</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6.3.</w:t>
        </w:r>
        <w:r>
          <w:rPr>
            <w:rFonts w:asciiTheme="minorHAnsi" w:eastAsiaTheme="minorEastAsia" w:hAnsiTheme="minorHAnsi" w:cstheme="minorBidi"/>
            <w:noProof/>
            <w:snapToGrid/>
            <w:sz w:val="22"/>
            <w:szCs w:val="22"/>
            <w:lang w:val="en-CA" w:eastAsia="en-CA"/>
          </w:rPr>
          <w:tab/>
        </w:r>
        <w:r w:rsidRPr="0093670B">
          <w:rPr>
            <w:rStyle w:val="Lienhypertexte"/>
            <w:noProof/>
          </w:rPr>
          <w:t>Méthode d’interpolation</w:t>
        </w:r>
        <w:r>
          <w:rPr>
            <w:noProof/>
            <w:webHidden/>
          </w:rPr>
          <w:tab/>
        </w:r>
        <w:r>
          <w:rPr>
            <w:noProof/>
            <w:webHidden/>
          </w:rPr>
          <w:fldChar w:fldCharType="begin"/>
        </w:r>
        <w:r>
          <w:rPr>
            <w:noProof/>
            <w:webHidden/>
          </w:rPr>
          <w:instrText xml:space="preserve"> PAGEREF _Toc507669829 \h </w:instrText>
        </w:r>
        <w:r>
          <w:rPr>
            <w:noProof/>
            <w:webHidden/>
          </w:rPr>
        </w:r>
      </w:ins>
      <w:r>
        <w:rPr>
          <w:noProof/>
          <w:webHidden/>
        </w:rPr>
        <w:fldChar w:fldCharType="separate"/>
      </w:r>
      <w:r w:rsidR="00A21BC6">
        <w:rPr>
          <w:noProof/>
          <w:webHidden/>
        </w:rPr>
        <w:t>59</w:t>
      </w:r>
      <w:ins w:id="204" w:author="St-Amant, Rémi" w:date="2018-03-01T12:13:00Z">
        <w:r>
          <w:rPr>
            <w:noProof/>
            <w:webHidden/>
          </w:rPr>
          <w:fldChar w:fldCharType="end"/>
        </w:r>
        <w:r w:rsidRPr="0093670B">
          <w:rPr>
            <w:rStyle w:val="Lienhypertexte"/>
            <w:noProof/>
          </w:rPr>
          <w:fldChar w:fldCharType="end"/>
        </w:r>
      </w:ins>
    </w:p>
    <w:p w14:paraId="4D0C655F" w14:textId="141D7B7C" w:rsidR="00BF55E5" w:rsidRDefault="00BF55E5">
      <w:pPr>
        <w:pStyle w:val="TM3"/>
        <w:tabs>
          <w:tab w:val="left" w:pos="1680"/>
          <w:tab w:val="right" w:leader="dot" w:pos="9394"/>
        </w:tabs>
        <w:rPr>
          <w:ins w:id="205" w:author="St-Amant, Rémi" w:date="2018-03-01T12:13:00Z"/>
          <w:rFonts w:asciiTheme="minorHAnsi" w:eastAsiaTheme="minorEastAsia" w:hAnsiTheme="minorHAnsi" w:cstheme="minorBidi"/>
          <w:noProof/>
          <w:snapToGrid/>
          <w:sz w:val="22"/>
          <w:szCs w:val="22"/>
          <w:lang w:val="en-CA" w:eastAsia="en-CA"/>
        </w:rPr>
      </w:pPr>
      <w:ins w:id="206"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"_Toc507669830"</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6.3.1.</w:t>
        </w:r>
        <w:r>
          <w:rPr>
            <w:rFonts w:asciiTheme="minorHAnsi" w:eastAsiaTheme="minorEastAsia" w:hAnsiTheme="minorHAnsi" w:cstheme="minorBidi"/>
            <w:noProof/>
            <w:snapToGrid/>
            <w:sz w:val="22"/>
            <w:szCs w:val="22"/>
            <w:lang w:val="en-CA" w:eastAsia="en-CA"/>
          </w:rPr>
          <w:tab/>
        </w:r>
        <w:r w:rsidRPr="0093670B">
          <w:rPr>
            <w:rStyle w:val="Lienhypertexte"/>
            <w:noProof/>
          </w:rPr>
          <w:t>Méthode d’interpolation 1 : krigeage universel</w:t>
        </w:r>
        <w:r>
          <w:rPr>
            <w:noProof/>
            <w:webHidden/>
          </w:rPr>
          <w:tab/>
        </w:r>
        <w:r>
          <w:rPr>
            <w:noProof/>
            <w:webHidden/>
          </w:rPr>
          <w:fldChar w:fldCharType="begin"/>
        </w:r>
        <w:r>
          <w:rPr>
            <w:noProof/>
            <w:webHidden/>
          </w:rPr>
          <w:instrText xml:space="preserve"> PAGEREF _Toc507669830 \h </w:instrText>
        </w:r>
        <w:r>
          <w:rPr>
            <w:noProof/>
            <w:webHidden/>
          </w:rPr>
        </w:r>
      </w:ins>
      <w:r>
        <w:rPr>
          <w:noProof/>
          <w:webHidden/>
        </w:rPr>
        <w:fldChar w:fldCharType="separate"/>
      </w:r>
      <w:r w:rsidR="00A21BC6">
        <w:rPr>
          <w:noProof/>
          <w:webHidden/>
        </w:rPr>
        <w:t>59</w:t>
      </w:r>
      <w:ins w:id="207" w:author="St-Amant, Rémi" w:date="2018-03-01T12:13:00Z">
        <w:r>
          <w:rPr>
            <w:noProof/>
            <w:webHidden/>
          </w:rPr>
          <w:fldChar w:fldCharType="end"/>
        </w:r>
        <w:r w:rsidRPr="0093670B">
          <w:rPr>
            <w:rStyle w:val="Lienhypertexte"/>
            <w:noProof/>
          </w:rPr>
          <w:fldChar w:fldCharType="end"/>
        </w:r>
      </w:ins>
    </w:p>
    <w:p w14:paraId="6F99D848" w14:textId="6EDA9912" w:rsidR="00BF55E5" w:rsidRDefault="00BF55E5">
      <w:pPr>
        <w:pStyle w:val="TM3"/>
        <w:tabs>
          <w:tab w:val="left" w:pos="1680"/>
          <w:tab w:val="right" w:leader="dot" w:pos="9394"/>
        </w:tabs>
        <w:rPr>
          <w:ins w:id="208" w:author="St-Amant, Rémi" w:date="2018-03-01T12:13:00Z"/>
          <w:rFonts w:asciiTheme="minorHAnsi" w:eastAsiaTheme="minorEastAsia" w:hAnsiTheme="minorHAnsi" w:cstheme="minorBidi"/>
          <w:noProof/>
          <w:snapToGrid/>
          <w:sz w:val="22"/>
          <w:szCs w:val="22"/>
          <w:lang w:val="en-CA" w:eastAsia="en-CA"/>
        </w:rPr>
      </w:pPr>
      <w:ins w:id="209"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"_Toc507669831"</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6.3.2.</w:t>
        </w:r>
        <w:r>
          <w:rPr>
            <w:rFonts w:asciiTheme="minorHAnsi" w:eastAsiaTheme="minorEastAsia" w:hAnsiTheme="minorHAnsi" w:cstheme="minorBidi"/>
            <w:noProof/>
            <w:snapToGrid/>
            <w:sz w:val="22"/>
            <w:szCs w:val="22"/>
            <w:lang w:val="en-CA" w:eastAsia="en-CA"/>
          </w:rPr>
          <w:tab/>
        </w:r>
        <w:r w:rsidRPr="0093670B">
          <w:rPr>
            <w:rStyle w:val="Lienhypertexte"/>
            <w:noProof/>
          </w:rPr>
          <w:t>Méthode d’interpolation 2 : régression spatiale</w:t>
        </w:r>
        <w:r>
          <w:rPr>
            <w:noProof/>
            <w:webHidden/>
          </w:rPr>
          <w:tab/>
        </w:r>
        <w:r>
          <w:rPr>
            <w:noProof/>
            <w:webHidden/>
          </w:rPr>
          <w:fldChar w:fldCharType="begin"/>
        </w:r>
        <w:r>
          <w:rPr>
            <w:noProof/>
            <w:webHidden/>
          </w:rPr>
          <w:instrText xml:space="preserve"> PAGEREF _Toc507669831 \h </w:instrText>
        </w:r>
        <w:r>
          <w:rPr>
            <w:noProof/>
            <w:webHidden/>
          </w:rPr>
        </w:r>
      </w:ins>
      <w:r>
        <w:rPr>
          <w:noProof/>
          <w:webHidden/>
        </w:rPr>
        <w:fldChar w:fldCharType="separate"/>
      </w:r>
      <w:r w:rsidR="00A21BC6">
        <w:rPr>
          <w:noProof/>
          <w:webHidden/>
        </w:rPr>
        <w:t>59</w:t>
      </w:r>
      <w:ins w:id="210" w:author="St-Amant, Rémi" w:date="2018-03-01T12:13:00Z">
        <w:r>
          <w:rPr>
            <w:noProof/>
            <w:webHidden/>
          </w:rPr>
          <w:fldChar w:fldCharType="end"/>
        </w:r>
        <w:r w:rsidRPr="0093670B">
          <w:rPr>
            <w:rStyle w:val="Lienhypertexte"/>
            <w:noProof/>
          </w:rPr>
          <w:fldChar w:fldCharType="end"/>
        </w:r>
      </w:ins>
    </w:p>
    <w:p w14:paraId="7C0B3C23" w14:textId="5886CE45" w:rsidR="00BF55E5" w:rsidRDefault="00BF55E5">
      <w:pPr>
        <w:pStyle w:val="TM3"/>
        <w:tabs>
          <w:tab w:val="left" w:pos="1680"/>
          <w:tab w:val="right" w:leader="dot" w:pos="9394"/>
        </w:tabs>
        <w:rPr>
          <w:ins w:id="211" w:author="St-Amant, Rémi" w:date="2018-03-01T12:13:00Z"/>
          <w:rFonts w:asciiTheme="minorHAnsi" w:eastAsiaTheme="minorEastAsia" w:hAnsiTheme="minorHAnsi" w:cstheme="minorBidi"/>
          <w:noProof/>
          <w:snapToGrid/>
          <w:sz w:val="22"/>
          <w:szCs w:val="22"/>
          <w:lang w:val="en-CA" w:eastAsia="en-CA"/>
        </w:rPr>
      </w:pPr>
      <w:ins w:id="212"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"_Toc507669832"</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6.3.3.</w:t>
        </w:r>
        <w:r>
          <w:rPr>
            <w:rFonts w:asciiTheme="minorHAnsi" w:eastAsiaTheme="minorEastAsia" w:hAnsiTheme="minorHAnsi" w:cstheme="minorBidi"/>
            <w:noProof/>
            <w:snapToGrid/>
            <w:sz w:val="22"/>
            <w:szCs w:val="22"/>
            <w:lang w:val="en-CA" w:eastAsia="en-CA"/>
          </w:rPr>
          <w:tab/>
        </w:r>
        <w:r w:rsidRPr="0093670B">
          <w:rPr>
            <w:rStyle w:val="Lienhypertexte"/>
            <w:noProof/>
          </w:rPr>
          <w:t>Méthode d’interpolation 3 : Inverse de la distance pondérée</w:t>
        </w:r>
        <w:r>
          <w:rPr>
            <w:noProof/>
            <w:webHidden/>
          </w:rPr>
          <w:tab/>
        </w:r>
        <w:r>
          <w:rPr>
            <w:noProof/>
            <w:webHidden/>
          </w:rPr>
          <w:fldChar w:fldCharType="begin"/>
        </w:r>
        <w:r>
          <w:rPr>
            <w:noProof/>
            <w:webHidden/>
          </w:rPr>
          <w:instrText xml:space="preserve"> PAGEREF _Toc507669832 \h </w:instrText>
        </w:r>
        <w:r>
          <w:rPr>
            <w:noProof/>
            <w:webHidden/>
          </w:rPr>
        </w:r>
      </w:ins>
      <w:r>
        <w:rPr>
          <w:noProof/>
          <w:webHidden/>
        </w:rPr>
        <w:fldChar w:fldCharType="separate"/>
      </w:r>
      <w:r w:rsidR="00A21BC6">
        <w:rPr>
          <w:noProof/>
          <w:webHidden/>
        </w:rPr>
        <w:t>60</w:t>
      </w:r>
      <w:ins w:id="213" w:author="St-Amant, Rémi" w:date="2018-03-01T12:13:00Z">
        <w:r>
          <w:rPr>
            <w:noProof/>
            <w:webHidden/>
          </w:rPr>
          <w:fldChar w:fldCharType="end"/>
        </w:r>
        <w:r w:rsidRPr="0093670B">
          <w:rPr>
            <w:rStyle w:val="Lienhypertexte"/>
            <w:noProof/>
          </w:rPr>
          <w:fldChar w:fldCharType="end"/>
        </w:r>
      </w:ins>
    </w:p>
    <w:p w14:paraId="560EFFD4" w14:textId="1D50A7F7" w:rsidR="00BF55E5" w:rsidRDefault="00BF55E5">
      <w:pPr>
        <w:pStyle w:val="TM3"/>
        <w:tabs>
          <w:tab w:val="left" w:pos="1680"/>
          <w:tab w:val="right" w:leader="dot" w:pos="9394"/>
        </w:tabs>
        <w:rPr>
          <w:ins w:id="214" w:author="St-Amant, Rémi" w:date="2018-03-01T12:13:00Z"/>
          <w:rFonts w:asciiTheme="minorHAnsi" w:eastAsiaTheme="minorEastAsia" w:hAnsiTheme="minorHAnsi" w:cstheme="minorBidi"/>
          <w:noProof/>
          <w:snapToGrid/>
          <w:sz w:val="22"/>
          <w:szCs w:val="22"/>
          <w:lang w:val="en-CA" w:eastAsia="en-CA"/>
        </w:rPr>
      </w:pPr>
      <w:ins w:id="215"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"_Toc507669833"</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6.3.4.</w:t>
        </w:r>
        <w:r>
          <w:rPr>
            <w:rFonts w:asciiTheme="minorHAnsi" w:eastAsiaTheme="minorEastAsia" w:hAnsiTheme="minorHAnsi" w:cstheme="minorBidi"/>
            <w:noProof/>
            <w:snapToGrid/>
            <w:sz w:val="22"/>
            <w:szCs w:val="22"/>
            <w:lang w:val="en-CA" w:eastAsia="en-CA"/>
          </w:rPr>
          <w:tab/>
        </w:r>
        <w:r w:rsidRPr="0093670B">
          <w:rPr>
            <w:rStyle w:val="Lienhypertexte"/>
            <w:noProof/>
          </w:rPr>
          <w:t>Méthode d’interpolation 4 : spline plaque mince</w:t>
        </w:r>
        <w:r>
          <w:rPr>
            <w:noProof/>
            <w:webHidden/>
          </w:rPr>
          <w:tab/>
        </w:r>
        <w:r>
          <w:rPr>
            <w:noProof/>
            <w:webHidden/>
          </w:rPr>
          <w:fldChar w:fldCharType="begin"/>
        </w:r>
        <w:r>
          <w:rPr>
            <w:noProof/>
            <w:webHidden/>
          </w:rPr>
          <w:instrText xml:space="preserve"> PAGEREF _Toc507669833 \h </w:instrText>
        </w:r>
        <w:r>
          <w:rPr>
            <w:noProof/>
            <w:webHidden/>
          </w:rPr>
        </w:r>
      </w:ins>
      <w:r>
        <w:rPr>
          <w:noProof/>
          <w:webHidden/>
        </w:rPr>
        <w:fldChar w:fldCharType="separate"/>
      </w:r>
      <w:r w:rsidR="00A21BC6">
        <w:rPr>
          <w:noProof/>
          <w:webHidden/>
        </w:rPr>
        <w:t>60</w:t>
      </w:r>
      <w:ins w:id="216" w:author="St-Amant, Rémi" w:date="2018-03-01T12:13:00Z">
        <w:r>
          <w:rPr>
            <w:noProof/>
            <w:webHidden/>
          </w:rPr>
          <w:fldChar w:fldCharType="end"/>
        </w:r>
        <w:r w:rsidRPr="0093670B">
          <w:rPr>
            <w:rStyle w:val="Lienhypertexte"/>
            <w:noProof/>
          </w:rPr>
          <w:fldChar w:fldCharType="end"/>
        </w:r>
      </w:ins>
    </w:p>
    <w:p w14:paraId="18793E43" w14:textId="07C0E7D9" w:rsidR="00BF55E5" w:rsidRDefault="00BF55E5">
      <w:pPr>
        <w:pStyle w:val="TM2"/>
        <w:tabs>
          <w:tab w:val="left" w:pos="1440"/>
          <w:tab w:val="right" w:leader="dot" w:pos="9394"/>
        </w:tabs>
        <w:rPr>
          <w:ins w:id="217" w:author="St-Amant, Rémi" w:date="2018-03-01T12:13:00Z"/>
          <w:rFonts w:asciiTheme="minorHAnsi" w:eastAsiaTheme="minorEastAsia" w:hAnsiTheme="minorHAnsi" w:cstheme="minorBidi"/>
          <w:noProof/>
          <w:snapToGrid/>
          <w:sz w:val="22"/>
          <w:szCs w:val="22"/>
          <w:lang w:val="en-CA" w:eastAsia="en-CA"/>
        </w:rPr>
      </w:pPr>
      <w:ins w:id="218"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"_Toc507669834"</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6.4.</w:t>
        </w:r>
        <w:r>
          <w:rPr>
            <w:rFonts w:asciiTheme="minorHAnsi" w:eastAsiaTheme="minorEastAsia" w:hAnsiTheme="minorHAnsi" w:cstheme="minorBidi"/>
            <w:noProof/>
            <w:snapToGrid/>
            <w:sz w:val="22"/>
            <w:szCs w:val="22"/>
            <w:lang w:val="en-CA" w:eastAsia="en-CA"/>
          </w:rPr>
          <w:tab/>
        </w:r>
        <w:r w:rsidRPr="0093670B">
          <w:rPr>
            <w:rStyle w:val="Lienhypertexte"/>
            <w:noProof/>
          </w:rPr>
          <w:t>Affichage des résultats de cartographie</w:t>
        </w:r>
        <w:r>
          <w:rPr>
            <w:noProof/>
            <w:webHidden/>
          </w:rPr>
          <w:tab/>
        </w:r>
        <w:r>
          <w:rPr>
            <w:noProof/>
            <w:webHidden/>
          </w:rPr>
          <w:fldChar w:fldCharType="begin"/>
        </w:r>
        <w:r>
          <w:rPr>
            <w:noProof/>
            <w:webHidden/>
          </w:rPr>
          <w:instrText xml:space="preserve"> PAGEREF _Toc507669834 \h </w:instrText>
        </w:r>
        <w:r>
          <w:rPr>
            <w:noProof/>
            <w:webHidden/>
          </w:rPr>
        </w:r>
      </w:ins>
      <w:r>
        <w:rPr>
          <w:noProof/>
          <w:webHidden/>
        </w:rPr>
        <w:fldChar w:fldCharType="separate"/>
      </w:r>
      <w:r w:rsidR="00A21BC6">
        <w:rPr>
          <w:noProof/>
          <w:webHidden/>
        </w:rPr>
        <w:t>60</w:t>
      </w:r>
      <w:ins w:id="219" w:author="St-Amant, Rémi" w:date="2018-03-01T12:13:00Z">
        <w:r>
          <w:rPr>
            <w:noProof/>
            <w:webHidden/>
          </w:rPr>
          <w:fldChar w:fldCharType="end"/>
        </w:r>
        <w:r w:rsidRPr="0093670B">
          <w:rPr>
            <w:rStyle w:val="Lienhypertexte"/>
            <w:noProof/>
          </w:rPr>
          <w:fldChar w:fldCharType="end"/>
        </w:r>
      </w:ins>
    </w:p>
    <w:p w14:paraId="7E56466F" w14:textId="0D969FB1" w:rsidR="00BF55E5" w:rsidRDefault="00BF55E5">
      <w:pPr>
        <w:pStyle w:val="TM1"/>
        <w:tabs>
          <w:tab w:val="left" w:pos="720"/>
          <w:tab w:val="right" w:leader="dot" w:pos="9394"/>
        </w:tabs>
        <w:rPr>
          <w:ins w:id="220" w:author="St-Amant, Rémi" w:date="2018-03-01T12:13:00Z"/>
          <w:rFonts w:asciiTheme="minorHAnsi" w:eastAsiaTheme="minorEastAsia" w:hAnsiTheme="minorHAnsi" w:cstheme="minorBidi"/>
          <w:b w:val="0"/>
          <w:noProof/>
          <w:snapToGrid/>
          <w:sz w:val="22"/>
          <w:szCs w:val="22"/>
          <w:lang w:val="en-CA" w:eastAsia="en-CA"/>
        </w:rPr>
      </w:pPr>
      <w:ins w:id="221"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"_Toc507669835"</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7.</w:t>
        </w:r>
        <w:r>
          <w:rPr>
            <w:rFonts w:asciiTheme="minorHAnsi" w:eastAsiaTheme="minorEastAsia" w:hAnsiTheme="minorHAnsi" w:cstheme="minorBidi"/>
            <w:b w:val="0"/>
            <w:noProof/>
            <w:snapToGrid/>
            <w:sz w:val="22"/>
            <w:szCs w:val="22"/>
            <w:lang w:val="en-CA" w:eastAsia="en-CA"/>
          </w:rPr>
          <w:tab/>
        </w:r>
        <w:r w:rsidRPr="0093670B">
          <w:rPr>
            <w:rStyle w:val="Lienhypertexte"/>
            <w:noProof/>
          </w:rPr>
          <w:t>Exécution des éléments : Création des données de sortie</w:t>
        </w:r>
        <w:r>
          <w:rPr>
            <w:noProof/>
            <w:webHidden/>
          </w:rPr>
          <w:tab/>
        </w:r>
        <w:r>
          <w:rPr>
            <w:noProof/>
            <w:webHidden/>
          </w:rPr>
          <w:fldChar w:fldCharType="begin"/>
        </w:r>
        <w:r>
          <w:rPr>
            <w:noProof/>
            <w:webHidden/>
          </w:rPr>
          <w:instrText xml:space="preserve"> PAGEREF _Toc507669835 \h </w:instrText>
        </w:r>
        <w:r>
          <w:rPr>
            <w:noProof/>
            <w:webHidden/>
          </w:rPr>
        </w:r>
      </w:ins>
      <w:r>
        <w:rPr>
          <w:noProof/>
          <w:webHidden/>
        </w:rPr>
        <w:fldChar w:fldCharType="separate"/>
      </w:r>
      <w:r w:rsidR="00A21BC6">
        <w:rPr>
          <w:noProof/>
          <w:webHidden/>
        </w:rPr>
        <w:t>62</w:t>
      </w:r>
      <w:ins w:id="222" w:author="St-Amant, Rémi" w:date="2018-03-01T12:13:00Z">
        <w:r>
          <w:rPr>
            <w:noProof/>
            <w:webHidden/>
          </w:rPr>
          <w:fldChar w:fldCharType="end"/>
        </w:r>
        <w:r w:rsidRPr="0093670B">
          <w:rPr>
            <w:rStyle w:val="Lienhypertexte"/>
            <w:noProof/>
          </w:rPr>
          <w:fldChar w:fldCharType="end"/>
        </w:r>
      </w:ins>
    </w:p>
    <w:p w14:paraId="4ED91612" w14:textId="48A065D2" w:rsidR="00BF55E5" w:rsidRDefault="00BF55E5">
      <w:pPr>
        <w:pStyle w:val="TM1"/>
        <w:tabs>
          <w:tab w:val="left" w:pos="720"/>
          <w:tab w:val="right" w:leader="dot" w:pos="9394"/>
        </w:tabs>
        <w:rPr>
          <w:ins w:id="223" w:author="St-Amant, Rémi" w:date="2018-03-01T12:13:00Z"/>
          <w:rFonts w:asciiTheme="minorHAnsi" w:eastAsiaTheme="minorEastAsia" w:hAnsiTheme="minorHAnsi" w:cstheme="minorBidi"/>
          <w:b w:val="0"/>
          <w:noProof/>
          <w:snapToGrid/>
          <w:sz w:val="22"/>
          <w:szCs w:val="22"/>
          <w:lang w:val="en-CA" w:eastAsia="en-CA"/>
        </w:rPr>
      </w:pPr>
      <w:ins w:id="224"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"_Toc507669836"</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bCs/>
            <w:noProof/>
          </w:rPr>
          <w:t>8.</w:t>
        </w:r>
        <w:r>
          <w:rPr>
            <w:rFonts w:asciiTheme="minorHAnsi" w:eastAsiaTheme="minorEastAsia" w:hAnsiTheme="minorHAnsi" w:cstheme="minorBidi"/>
            <w:b w:val="0"/>
            <w:noProof/>
            <w:snapToGrid/>
            <w:sz w:val="22"/>
            <w:szCs w:val="22"/>
            <w:lang w:val="en-CA" w:eastAsia="en-CA"/>
          </w:rPr>
          <w:tab/>
        </w:r>
        <w:r w:rsidRPr="0093670B">
          <w:rPr>
            <w:rStyle w:val="Lienhypertexte"/>
            <w:noProof/>
          </w:rPr>
          <w:t>Examen des résultats</w:t>
        </w:r>
        <w:r>
          <w:rPr>
            <w:noProof/>
            <w:webHidden/>
          </w:rPr>
          <w:tab/>
        </w:r>
        <w:r>
          <w:rPr>
            <w:noProof/>
            <w:webHidden/>
          </w:rPr>
          <w:fldChar w:fldCharType="begin"/>
        </w:r>
        <w:r>
          <w:rPr>
            <w:noProof/>
            <w:webHidden/>
          </w:rPr>
          <w:instrText xml:space="preserve"> PAGEREF _Toc507669836 \h </w:instrText>
        </w:r>
        <w:r>
          <w:rPr>
            <w:noProof/>
            <w:webHidden/>
          </w:rPr>
        </w:r>
      </w:ins>
      <w:r>
        <w:rPr>
          <w:noProof/>
          <w:webHidden/>
        </w:rPr>
        <w:fldChar w:fldCharType="separate"/>
      </w:r>
      <w:r w:rsidR="00A21BC6">
        <w:rPr>
          <w:noProof/>
          <w:webHidden/>
        </w:rPr>
        <w:t>63</w:t>
      </w:r>
      <w:ins w:id="225" w:author="St-Amant, Rémi" w:date="2018-03-01T12:13:00Z">
        <w:r>
          <w:rPr>
            <w:noProof/>
            <w:webHidden/>
          </w:rPr>
          <w:fldChar w:fldCharType="end"/>
        </w:r>
        <w:r w:rsidRPr="0093670B">
          <w:rPr>
            <w:rStyle w:val="Lienhypertexte"/>
            <w:noProof/>
          </w:rPr>
          <w:fldChar w:fldCharType="end"/>
        </w:r>
      </w:ins>
    </w:p>
    <w:p w14:paraId="79309337" w14:textId="5AA9B138" w:rsidR="00BF55E5" w:rsidRDefault="00BF55E5">
      <w:pPr>
        <w:pStyle w:val="TM2"/>
        <w:tabs>
          <w:tab w:val="left" w:pos="1440"/>
          <w:tab w:val="right" w:leader="dot" w:pos="9394"/>
        </w:tabs>
        <w:rPr>
          <w:ins w:id="226" w:author="St-Amant, Rémi" w:date="2018-03-01T12:13:00Z"/>
          <w:rFonts w:asciiTheme="minorHAnsi" w:eastAsiaTheme="minorEastAsia" w:hAnsiTheme="minorHAnsi" w:cstheme="minorBidi"/>
          <w:noProof/>
          <w:snapToGrid/>
          <w:sz w:val="22"/>
          <w:szCs w:val="22"/>
          <w:lang w:val="en-CA" w:eastAsia="en-CA"/>
        </w:rPr>
      </w:pPr>
      <w:ins w:id="227"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"_Toc507669837"</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8.1.</w:t>
        </w:r>
        <w:r>
          <w:rPr>
            <w:rFonts w:asciiTheme="minorHAnsi" w:eastAsiaTheme="minorEastAsia" w:hAnsiTheme="minorHAnsi" w:cstheme="minorBidi"/>
            <w:noProof/>
            <w:snapToGrid/>
            <w:sz w:val="22"/>
            <w:szCs w:val="22"/>
            <w:lang w:val="en-CA" w:eastAsia="en-CA"/>
          </w:rPr>
          <w:tab/>
        </w:r>
        <w:r w:rsidRPr="0093670B">
          <w:rPr>
            <w:rStyle w:val="Lienhypertexte"/>
            <w:noProof/>
          </w:rPr>
          <w:t>Données</w:t>
        </w:r>
        <w:r>
          <w:rPr>
            <w:noProof/>
            <w:webHidden/>
          </w:rPr>
          <w:tab/>
        </w:r>
        <w:r>
          <w:rPr>
            <w:noProof/>
            <w:webHidden/>
          </w:rPr>
          <w:fldChar w:fldCharType="begin"/>
        </w:r>
        <w:r>
          <w:rPr>
            <w:noProof/>
            <w:webHidden/>
          </w:rPr>
          <w:instrText xml:space="preserve"> PAGEREF _Toc507669837 \h </w:instrText>
        </w:r>
        <w:r>
          <w:rPr>
            <w:noProof/>
            <w:webHidden/>
          </w:rPr>
        </w:r>
      </w:ins>
      <w:r>
        <w:rPr>
          <w:noProof/>
          <w:webHidden/>
        </w:rPr>
        <w:fldChar w:fldCharType="separate"/>
      </w:r>
      <w:r w:rsidR="00A21BC6">
        <w:rPr>
          <w:noProof/>
          <w:webHidden/>
        </w:rPr>
        <w:t>63</w:t>
      </w:r>
      <w:ins w:id="228" w:author="St-Amant, Rémi" w:date="2018-03-01T12:13:00Z">
        <w:r>
          <w:rPr>
            <w:noProof/>
            <w:webHidden/>
          </w:rPr>
          <w:fldChar w:fldCharType="end"/>
        </w:r>
        <w:r w:rsidRPr="0093670B">
          <w:rPr>
            <w:rStyle w:val="Lienhypertexte"/>
            <w:noProof/>
          </w:rPr>
          <w:fldChar w:fldCharType="end"/>
        </w:r>
      </w:ins>
    </w:p>
    <w:p w14:paraId="578CADA6" w14:textId="1FBFF20D" w:rsidR="00BF55E5" w:rsidRDefault="00BF55E5">
      <w:pPr>
        <w:pStyle w:val="TM2"/>
        <w:tabs>
          <w:tab w:val="left" w:pos="1440"/>
          <w:tab w:val="right" w:leader="dot" w:pos="9394"/>
        </w:tabs>
        <w:rPr>
          <w:ins w:id="229" w:author="St-Amant, Rémi" w:date="2018-03-01T12:13:00Z"/>
          <w:rFonts w:asciiTheme="minorHAnsi" w:eastAsiaTheme="minorEastAsia" w:hAnsiTheme="minorHAnsi" w:cstheme="minorBidi"/>
          <w:noProof/>
          <w:snapToGrid/>
          <w:sz w:val="22"/>
          <w:szCs w:val="22"/>
          <w:lang w:val="en-CA" w:eastAsia="en-CA"/>
        </w:rPr>
      </w:pPr>
      <w:ins w:id="230"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"_Toc507669838"</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8.2.</w:t>
        </w:r>
        <w:r>
          <w:rPr>
            <w:rFonts w:asciiTheme="minorHAnsi" w:eastAsiaTheme="minorEastAsia" w:hAnsiTheme="minorHAnsi" w:cstheme="minorBidi"/>
            <w:noProof/>
            <w:snapToGrid/>
            <w:sz w:val="22"/>
            <w:szCs w:val="22"/>
            <w:lang w:val="en-CA" w:eastAsia="en-CA"/>
          </w:rPr>
          <w:tab/>
        </w:r>
        <w:r w:rsidRPr="0093670B">
          <w:rPr>
            <w:rStyle w:val="Lienhypertexte"/>
            <w:noProof/>
          </w:rPr>
          <w:t>Exportation des résultats</w:t>
        </w:r>
        <w:r>
          <w:rPr>
            <w:noProof/>
            <w:webHidden/>
          </w:rPr>
          <w:tab/>
        </w:r>
        <w:r>
          <w:rPr>
            <w:noProof/>
            <w:webHidden/>
          </w:rPr>
          <w:fldChar w:fldCharType="begin"/>
        </w:r>
        <w:r>
          <w:rPr>
            <w:noProof/>
            <w:webHidden/>
          </w:rPr>
          <w:instrText xml:space="preserve"> PAGEREF _Toc507669838 \h </w:instrText>
        </w:r>
        <w:r>
          <w:rPr>
            <w:noProof/>
            <w:webHidden/>
          </w:rPr>
        </w:r>
      </w:ins>
      <w:r>
        <w:rPr>
          <w:noProof/>
          <w:webHidden/>
        </w:rPr>
        <w:fldChar w:fldCharType="separate"/>
      </w:r>
      <w:r w:rsidR="00A21BC6">
        <w:rPr>
          <w:noProof/>
          <w:webHidden/>
        </w:rPr>
        <w:t>63</w:t>
      </w:r>
      <w:ins w:id="231" w:author="St-Amant, Rémi" w:date="2018-03-01T12:13:00Z">
        <w:r>
          <w:rPr>
            <w:noProof/>
            <w:webHidden/>
          </w:rPr>
          <w:fldChar w:fldCharType="end"/>
        </w:r>
        <w:r w:rsidRPr="0093670B">
          <w:rPr>
            <w:rStyle w:val="Lienhypertexte"/>
            <w:noProof/>
          </w:rPr>
          <w:fldChar w:fldCharType="end"/>
        </w:r>
      </w:ins>
    </w:p>
    <w:p w14:paraId="4AEE9F22" w14:textId="4D052ABA" w:rsidR="00BF55E5" w:rsidRDefault="00BF55E5">
      <w:pPr>
        <w:pStyle w:val="TM1"/>
        <w:tabs>
          <w:tab w:val="left" w:pos="720"/>
          <w:tab w:val="right" w:leader="dot" w:pos="9394"/>
        </w:tabs>
        <w:rPr>
          <w:ins w:id="232" w:author="St-Amant, Rémi" w:date="2018-03-01T12:13:00Z"/>
          <w:rFonts w:asciiTheme="minorHAnsi" w:eastAsiaTheme="minorEastAsia" w:hAnsiTheme="minorHAnsi" w:cstheme="minorBidi"/>
          <w:b w:val="0"/>
          <w:noProof/>
          <w:snapToGrid/>
          <w:sz w:val="22"/>
          <w:szCs w:val="22"/>
          <w:lang w:val="en-CA" w:eastAsia="en-CA"/>
        </w:rPr>
      </w:pPr>
      <w:ins w:id="233"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"_Toc507669839"</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9.</w:t>
        </w:r>
        <w:r>
          <w:rPr>
            <w:rFonts w:asciiTheme="minorHAnsi" w:eastAsiaTheme="minorEastAsia" w:hAnsiTheme="minorHAnsi" w:cstheme="minorBidi"/>
            <w:b w:val="0"/>
            <w:noProof/>
            <w:snapToGrid/>
            <w:sz w:val="22"/>
            <w:szCs w:val="22"/>
            <w:lang w:val="en-CA" w:eastAsia="en-CA"/>
          </w:rPr>
          <w:tab/>
        </w:r>
        <w:r w:rsidRPr="0093670B">
          <w:rPr>
            <w:rStyle w:val="Lienhypertexte"/>
            <w:noProof/>
          </w:rPr>
          <w:t>Autres éléments</w:t>
        </w:r>
        <w:r>
          <w:rPr>
            <w:noProof/>
            <w:webHidden/>
          </w:rPr>
          <w:tab/>
        </w:r>
        <w:r>
          <w:rPr>
            <w:noProof/>
            <w:webHidden/>
          </w:rPr>
          <w:fldChar w:fldCharType="begin"/>
        </w:r>
        <w:r>
          <w:rPr>
            <w:noProof/>
            <w:webHidden/>
          </w:rPr>
          <w:instrText xml:space="preserve"> PAGEREF _Toc507669839 \h </w:instrText>
        </w:r>
        <w:r>
          <w:rPr>
            <w:noProof/>
            <w:webHidden/>
          </w:rPr>
        </w:r>
      </w:ins>
      <w:r>
        <w:rPr>
          <w:noProof/>
          <w:webHidden/>
        </w:rPr>
        <w:fldChar w:fldCharType="separate"/>
      </w:r>
      <w:r w:rsidR="00A21BC6">
        <w:rPr>
          <w:noProof/>
          <w:webHidden/>
        </w:rPr>
        <w:t>65</w:t>
      </w:r>
      <w:ins w:id="234" w:author="St-Amant, Rémi" w:date="2018-03-01T12:13:00Z">
        <w:r>
          <w:rPr>
            <w:noProof/>
            <w:webHidden/>
          </w:rPr>
          <w:fldChar w:fldCharType="end"/>
        </w:r>
        <w:r w:rsidRPr="0093670B">
          <w:rPr>
            <w:rStyle w:val="Lienhypertexte"/>
            <w:noProof/>
          </w:rPr>
          <w:fldChar w:fldCharType="end"/>
        </w:r>
      </w:ins>
    </w:p>
    <w:p w14:paraId="3F5BAF6C" w14:textId="21FAED80" w:rsidR="00BF55E5" w:rsidRDefault="00BF55E5">
      <w:pPr>
        <w:pStyle w:val="TM2"/>
        <w:tabs>
          <w:tab w:val="left" w:pos="1440"/>
          <w:tab w:val="right" w:leader="dot" w:pos="9394"/>
        </w:tabs>
        <w:rPr>
          <w:ins w:id="235" w:author="St-Amant, Rémi" w:date="2018-03-01T12:13:00Z"/>
          <w:rFonts w:asciiTheme="minorHAnsi" w:eastAsiaTheme="minorEastAsia" w:hAnsiTheme="minorHAnsi" w:cstheme="minorBidi"/>
          <w:noProof/>
          <w:snapToGrid/>
          <w:sz w:val="22"/>
          <w:szCs w:val="22"/>
          <w:lang w:val="en-CA" w:eastAsia="en-CA"/>
        </w:rPr>
      </w:pPr>
      <w:ins w:id="236"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"_Toc507669840"</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9.1.</w:t>
        </w:r>
        <w:r>
          <w:rPr>
            <w:rFonts w:asciiTheme="minorHAnsi" w:eastAsiaTheme="minorEastAsia" w:hAnsiTheme="minorHAnsi" w:cstheme="minorBidi"/>
            <w:noProof/>
            <w:snapToGrid/>
            <w:sz w:val="22"/>
            <w:szCs w:val="22"/>
            <w:lang w:val="en-CA" w:eastAsia="en-CA"/>
          </w:rPr>
          <w:tab/>
        </w:r>
        <w:r w:rsidRPr="0093670B">
          <w:rPr>
            <w:rStyle w:val="Lienhypertexte"/>
            <w:noProof/>
          </w:rPr>
          <w:t>Analyse de fonction</w:t>
        </w:r>
        <w:r>
          <w:rPr>
            <w:noProof/>
            <w:webHidden/>
          </w:rPr>
          <w:tab/>
        </w:r>
        <w:r>
          <w:rPr>
            <w:noProof/>
            <w:webHidden/>
          </w:rPr>
          <w:fldChar w:fldCharType="begin"/>
        </w:r>
        <w:r>
          <w:rPr>
            <w:noProof/>
            <w:webHidden/>
          </w:rPr>
          <w:instrText xml:space="preserve"> PAGEREF _Toc507669840 \h </w:instrText>
        </w:r>
        <w:r>
          <w:rPr>
            <w:noProof/>
            <w:webHidden/>
          </w:rPr>
        </w:r>
      </w:ins>
      <w:r>
        <w:rPr>
          <w:noProof/>
          <w:webHidden/>
        </w:rPr>
        <w:fldChar w:fldCharType="separate"/>
      </w:r>
      <w:r w:rsidR="00A21BC6">
        <w:rPr>
          <w:noProof/>
          <w:webHidden/>
        </w:rPr>
        <w:t>65</w:t>
      </w:r>
      <w:ins w:id="237" w:author="St-Amant, Rémi" w:date="2018-03-01T12:13:00Z">
        <w:r>
          <w:rPr>
            <w:noProof/>
            <w:webHidden/>
          </w:rPr>
          <w:fldChar w:fldCharType="end"/>
        </w:r>
        <w:r w:rsidRPr="0093670B">
          <w:rPr>
            <w:rStyle w:val="Lienhypertexte"/>
            <w:noProof/>
          </w:rPr>
          <w:fldChar w:fldCharType="end"/>
        </w:r>
      </w:ins>
    </w:p>
    <w:p w14:paraId="3B65946E" w14:textId="7806C27E" w:rsidR="00BF55E5" w:rsidRDefault="00BF55E5">
      <w:pPr>
        <w:pStyle w:val="TM2"/>
        <w:tabs>
          <w:tab w:val="left" w:pos="1440"/>
          <w:tab w:val="right" w:leader="dot" w:pos="9394"/>
        </w:tabs>
        <w:rPr>
          <w:ins w:id="238" w:author="St-Amant, Rémi" w:date="2018-03-01T12:13:00Z"/>
          <w:rFonts w:asciiTheme="minorHAnsi" w:eastAsiaTheme="minorEastAsia" w:hAnsiTheme="minorHAnsi" w:cstheme="minorBidi"/>
          <w:noProof/>
          <w:snapToGrid/>
          <w:sz w:val="22"/>
          <w:szCs w:val="22"/>
          <w:lang w:val="en-CA" w:eastAsia="en-CA"/>
        </w:rPr>
      </w:pPr>
      <w:ins w:id="239"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"_Toc507669841"</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9.2.</w:t>
        </w:r>
        <w:r>
          <w:rPr>
            <w:rFonts w:asciiTheme="minorHAnsi" w:eastAsiaTheme="minorEastAsia" w:hAnsiTheme="minorHAnsi" w:cstheme="minorBidi"/>
            <w:noProof/>
            <w:snapToGrid/>
            <w:sz w:val="22"/>
            <w:szCs w:val="22"/>
            <w:lang w:val="en-CA" w:eastAsia="en-CA"/>
          </w:rPr>
          <w:tab/>
        </w:r>
        <w:r w:rsidRPr="0093670B">
          <w:rPr>
            <w:rStyle w:val="Lienhypertexte"/>
            <w:noProof/>
          </w:rPr>
          <w:t>Analyse d’intrants météo</w:t>
        </w:r>
        <w:r>
          <w:rPr>
            <w:noProof/>
            <w:webHidden/>
          </w:rPr>
          <w:tab/>
        </w:r>
        <w:r>
          <w:rPr>
            <w:noProof/>
            <w:webHidden/>
          </w:rPr>
          <w:fldChar w:fldCharType="begin"/>
        </w:r>
        <w:r>
          <w:rPr>
            <w:noProof/>
            <w:webHidden/>
          </w:rPr>
          <w:instrText xml:space="preserve"> PAGEREF _Toc507669841 \h </w:instrText>
        </w:r>
        <w:r>
          <w:rPr>
            <w:noProof/>
            <w:webHidden/>
          </w:rPr>
        </w:r>
      </w:ins>
      <w:r>
        <w:rPr>
          <w:noProof/>
          <w:webHidden/>
        </w:rPr>
        <w:fldChar w:fldCharType="separate"/>
      </w:r>
      <w:r w:rsidR="00A21BC6">
        <w:rPr>
          <w:noProof/>
          <w:webHidden/>
        </w:rPr>
        <w:t>66</w:t>
      </w:r>
      <w:ins w:id="240" w:author="St-Amant, Rémi" w:date="2018-03-01T12:13:00Z">
        <w:r>
          <w:rPr>
            <w:noProof/>
            <w:webHidden/>
          </w:rPr>
          <w:fldChar w:fldCharType="end"/>
        </w:r>
        <w:r w:rsidRPr="0093670B">
          <w:rPr>
            <w:rStyle w:val="Lienhypertexte"/>
            <w:noProof/>
          </w:rPr>
          <w:fldChar w:fldCharType="end"/>
        </w:r>
      </w:ins>
    </w:p>
    <w:p w14:paraId="42FC23C4" w14:textId="26B01A6F" w:rsidR="00BF55E5" w:rsidRDefault="00BF55E5">
      <w:pPr>
        <w:pStyle w:val="TM2"/>
        <w:tabs>
          <w:tab w:val="left" w:pos="1440"/>
          <w:tab w:val="right" w:leader="dot" w:pos="9394"/>
        </w:tabs>
        <w:rPr>
          <w:ins w:id="241" w:author="St-Amant, Rémi" w:date="2018-03-01T12:13:00Z"/>
          <w:rFonts w:asciiTheme="minorHAnsi" w:eastAsiaTheme="minorEastAsia" w:hAnsiTheme="minorHAnsi" w:cstheme="minorBidi"/>
          <w:noProof/>
          <w:snapToGrid/>
          <w:sz w:val="22"/>
          <w:szCs w:val="22"/>
          <w:lang w:val="en-CA" w:eastAsia="en-CA"/>
        </w:rPr>
      </w:pPr>
      <w:ins w:id="242" w:author="St-Amant, Rémi" w:date="2018-03-01T12:13:00Z">
        <w:r w:rsidRPr="0093670B">
          <w:rPr>
            <w:rStyle w:val="Lienhypertexte"/>
            <w:noProof/>
          </w:rPr>
          <w:lastRenderedPageBreak/>
          <w:fldChar w:fldCharType="begin"/>
        </w:r>
        <w:r w:rsidRPr="0093670B">
          <w:rPr>
            <w:rStyle w:val="Lienhypertexte"/>
            <w:noProof/>
          </w:rPr>
          <w:instrText xml:space="preserve"> </w:instrText>
        </w:r>
        <w:r>
          <w:rPr>
            <w:noProof/>
          </w:rPr>
          <w:instrText>HYPERLINK \l "_Toc507669842"</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9.3.</w:t>
        </w:r>
        <w:r>
          <w:rPr>
            <w:rFonts w:asciiTheme="minorHAnsi" w:eastAsiaTheme="minorEastAsia" w:hAnsiTheme="minorHAnsi" w:cstheme="minorBidi"/>
            <w:noProof/>
            <w:snapToGrid/>
            <w:sz w:val="22"/>
            <w:szCs w:val="22"/>
            <w:lang w:val="en-CA" w:eastAsia="en-CA"/>
          </w:rPr>
          <w:tab/>
        </w:r>
        <w:r w:rsidRPr="0093670B">
          <w:rPr>
            <w:rStyle w:val="Lienhypertexte"/>
            <w:noProof/>
          </w:rPr>
          <w:t>Importation d’un fichier en tant qu’élément</w:t>
        </w:r>
        <w:r>
          <w:rPr>
            <w:noProof/>
            <w:webHidden/>
          </w:rPr>
          <w:tab/>
        </w:r>
        <w:r>
          <w:rPr>
            <w:noProof/>
            <w:webHidden/>
          </w:rPr>
          <w:fldChar w:fldCharType="begin"/>
        </w:r>
        <w:r>
          <w:rPr>
            <w:noProof/>
            <w:webHidden/>
          </w:rPr>
          <w:instrText xml:space="preserve"> PAGEREF _Toc507669842 \h </w:instrText>
        </w:r>
        <w:r>
          <w:rPr>
            <w:noProof/>
            <w:webHidden/>
          </w:rPr>
        </w:r>
      </w:ins>
      <w:r>
        <w:rPr>
          <w:noProof/>
          <w:webHidden/>
        </w:rPr>
        <w:fldChar w:fldCharType="separate"/>
      </w:r>
      <w:r w:rsidR="00A21BC6">
        <w:rPr>
          <w:noProof/>
          <w:webHidden/>
        </w:rPr>
        <w:t>68</w:t>
      </w:r>
      <w:ins w:id="243" w:author="St-Amant, Rémi" w:date="2018-03-01T12:13:00Z">
        <w:r>
          <w:rPr>
            <w:noProof/>
            <w:webHidden/>
          </w:rPr>
          <w:fldChar w:fldCharType="end"/>
        </w:r>
        <w:r w:rsidRPr="0093670B">
          <w:rPr>
            <w:rStyle w:val="Lienhypertexte"/>
            <w:noProof/>
          </w:rPr>
          <w:fldChar w:fldCharType="end"/>
        </w:r>
      </w:ins>
    </w:p>
    <w:p w14:paraId="5DF4EDF1" w14:textId="1A54E4B9" w:rsidR="00BF55E5" w:rsidRDefault="00BF55E5">
      <w:pPr>
        <w:pStyle w:val="TM2"/>
        <w:tabs>
          <w:tab w:val="left" w:pos="1440"/>
          <w:tab w:val="right" w:leader="dot" w:pos="9394"/>
        </w:tabs>
        <w:rPr>
          <w:ins w:id="244" w:author="St-Amant, Rémi" w:date="2018-03-01T12:13:00Z"/>
          <w:rFonts w:asciiTheme="minorHAnsi" w:eastAsiaTheme="minorEastAsia" w:hAnsiTheme="minorHAnsi" w:cstheme="minorBidi"/>
          <w:noProof/>
          <w:snapToGrid/>
          <w:sz w:val="22"/>
          <w:szCs w:val="22"/>
          <w:lang w:val="en-CA" w:eastAsia="en-CA"/>
        </w:rPr>
      </w:pPr>
      <w:ins w:id="245"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"_Toc507669843"</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9.4.</w:t>
        </w:r>
        <w:r>
          <w:rPr>
            <w:rFonts w:asciiTheme="minorHAnsi" w:eastAsiaTheme="minorEastAsia" w:hAnsiTheme="minorHAnsi" w:cstheme="minorBidi"/>
            <w:noProof/>
            <w:snapToGrid/>
            <w:sz w:val="22"/>
            <w:szCs w:val="22"/>
            <w:lang w:val="en-CA" w:eastAsia="en-CA"/>
          </w:rPr>
          <w:tab/>
        </w:r>
        <w:r w:rsidRPr="0093670B">
          <w:rPr>
            <w:rStyle w:val="Lienhypertexte"/>
            <w:noProof/>
          </w:rPr>
          <w:t>Fusion</w:t>
        </w:r>
        <w:r>
          <w:rPr>
            <w:noProof/>
            <w:webHidden/>
          </w:rPr>
          <w:tab/>
        </w:r>
        <w:r>
          <w:rPr>
            <w:noProof/>
            <w:webHidden/>
          </w:rPr>
          <w:fldChar w:fldCharType="begin"/>
        </w:r>
        <w:r>
          <w:rPr>
            <w:noProof/>
            <w:webHidden/>
          </w:rPr>
          <w:instrText xml:space="preserve"> PAGEREF _Toc507669843 \h </w:instrText>
        </w:r>
        <w:r>
          <w:rPr>
            <w:noProof/>
            <w:webHidden/>
          </w:rPr>
        </w:r>
      </w:ins>
      <w:r>
        <w:rPr>
          <w:noProof/>
          <w:webHidden/>
        </w:rPr>
        <w:fldChar w:fldCharType="separate"/>
      </w:r>
      <w:r w:rsidR="00A21BC6">
        <w:rPr>
          <w:noProof/>
          <w:webHidden/>
        </w:rPr>
        <w:t>68</w:t>
      </w:r>
      <w:ins w:id="246" w:author="St-Amant, Rémi" w:date="2018-03-01T12:13:00Z">
        <w:r>
          <w:rPr>
            <w:noProof/>
            <w:webHidden/>
          </w:rPr>
          <w:fldChar w:fldCharType="end"/>
        </w:r>
        <w:r w:rsidRPr="0093670B">
          <w:rPr>
            <w:rStyle w:val="Lienhypertexte"/>
            <w:noProof/>
          </w:rPr>
          <w:fldChar w:fldCharType="end"/>
        </w:r>
      </w:ins>
    </w:p>
    <w:p w14:paraId="18592B4B" w14:textId="6FD6145A" w:rsidR="00BF55E5" w:rsidRDefault="00BF55E5">
      <w:pPr>
        <w:pStyle w:val="TM2"/>
        <w:tabs>
          <w:tab w:val="left" w:pos="1440"/>
          <w:tab w:val="right" w:leader="dot" w:pos="9394"/>
        </w:tabs>
        <w:rPr>
          <w:ins w:id="247" w:author="St-Amant, Rémi" w:date="2018-03-01T12:13:00Z"/>
          <w:rFonts w:asciiTheme="minorHAnsi" w:eastAsiaTheme="minorEastAsia" w:hAnsiTheme="minorHAnsi" w:cstheme="minorBidi"/>
          <w:noProof/>
          <w:snapToGrid/>
          <w:sz w:val="22"/>
          <w:szCs w:val="22"/>
          <w:lang w:val="en-CA" w:eastAsia="en-CA"/>
        </w:rPr>
      </w:pPr>
      <w:ins w:id="248"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"_Toc507669844"</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9.5.</w:t>
        </w:r>
        <w:r>
          <w:rPr>
            <w:rFonts w:asciiTheme="minorHAnsi" w:eastAsiaTheme="minorEastAsia" w:hAnsiTheme="minorHAnsi" w:cstheme="minorBidi"/>
            <w:noProof/>
            <w:snapToGrid/>
            <w:sz w:val="22"/>
            <w:szCs w:val="22"/>
            <w:lang w:val="en-CA" w:eastAsia="en-CA"/>
          </w:rPr>
          <w:tab/>
        </w:r>
        <w:r w:rsidRPr="0093670B">
          <w:rPr>
            <w:rStyle w:val="Lienhypertexte"/>
            <w:noProof/>
          </w:rPr>
          <w:t>Dispersion</w:t>
        </w:r>
        <w:r>
          <w:rPr>
            <w:noProof/>
            <w:webHidden/>
          </w:rPr>
          <w:tab/>
        </w:r>
        <w:r>
          <w:rPr>
            <w:noProof/>
            <w:webHidden/>
          </w:rPr>
          <w:fldChar w:fldCharType="begin"/>
        </w:r>
        <w:r>
          <w:rPr>
            <w:noProof/>
            <w:webHidden/>
          </w:rPr>
          <w:instrText xml:space="preserve"> PAGEREF _Toc507669844 \h </w:instrText>
        </w:r>
        <w:r>
          <w:rPr>
            <w:noProof/>
            <w:webHidden/>
          </w:rPr>
        </w:r>
      </w:ins>
      <w:r>
        <w:rPr>
          <w:noProof/>
          <w:webHidden/>
        </w:rPr>
        <w:fldChar w:fldCharType="separate"/>
      </w:r>
      <w:r w:rsidR="00A21BC6">
        <w:rPr>
          <w:noProof/>
          <w:webHidden/>
        </w:rPr>
        <w:t>69</w:t>
      </w:r>
      <w:ins w:id="249" w:author="St-Amant, Rémi" w:date="2018-03-01T12:13:00Z">
        <w:r>
          <w:rPr>
            <w:noProof/>
            <w:webHidden/>
          </w:rPr>
          <w:fldChar w:fldCharType="end"/>
        </w:r>
        <w:r w:rsidRPr="0093670B">
          <w:rPr>
            <w:rStyle w:val="Lienhypertexte"/>
            <w:noProof/>
          </w:rPr>
          <w:fldChar w:fldCharType="end"/>
        </w:r>
      </w:ins>
    </w:p>
    <w:p w14:paraId="2FDE8F93" w14:textId="29EAAB0F" w:rsidR="00BF55E5" w:rsidRDefault="00BF55E5">
      <w:pPr>
        <w:pStyle w:val="TM2"/>
        <w:tabs>
          <w:tab w:val="left" w:pos="1440"/>
          <w:tab w:val="right" w:leader="dot" w:pos="9394"/>
        </w:tabs>
        <w:rPr>
          <w:ins w:id="250" w:author="St-Amant, Rémi" w:date="2018-03-01T12:13:00Z"/>
          <w:rFonts w:asciiTheme="minorHAnsi" w:eastAsiaTheme="minorEastAsia" w:hAnsiTheme="minorHAnsi" w:cstheme="minorBidi"/>
          <w:noProof/>
          <w:snapToGrid/>
          <w:sz w:val="22"/>
          <w:szCs w:val="22"/>
          <w:lang w:val="en-CA" w:eastAsia="en-CA"/>
        </w:rPr>
      </w:pPr>
      <w:ins w:id="251"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"_Toc507669845"</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9.6.</w:t>
        </w:r>
        <w:r>
          <w:rPr>
            <w:rFonts w:asciiTheme="minorHAnsi" w:eastAsiaTheme="minorEastAsia" w:hAnsiTheme="minorHAnsi" w:cstheme="minorBidi"/>
            <w:noProof/>
            <w:snapToGrid/>
            <w:sz w:val="22"/>
            <w:szCs w:val="22"/>
            <w:lang w:val="en-CA" w:eastAsia="en-CA"/>
          </w:rPr>
          <w:tab/>
        </w:r>
        <w:r w:rsidRPr="0093670B">
          <w:rPr>
            <w:rStyle w:val="Lienhypertexte"/>
            <w:noProof/>
          </w:rPr>
          <w:t>Nettoyage</w:t>
        </w:r>
        <w:r>
          <w:rPr>
            <w:noProof/>
            <w:webHidden/>
          </w:rPr>
          <w:tab/>
        </w:r>
        <w:r>
          <w:rPr>
            <w:noProof/>
            <w:webHidden/>
          </w:rPr>
          <w:fldChar w:fldCharType="begin"/>
        </w:r>
        <w:r>
          <w:rPr>
            <w:noProof/>
            <w:webHidden/>
          </w:rPr>
          <w:instrText xml:space="preserve"> PAGEREF _Toc507669845 \h </w:instrText>
        </w:r>
        <w:r>
          <w:rPr>
            <w:noProof/>
            <w:webHidden/>
          </w:rPr>
        </w:r>
      </w:ins>
      <w:r>
        <w:rPr>
          <w:noProof/>
          <w:webHidden/>
        </w:rPr>
        <w:fldChar w:fldCharType="separate"/>
      </w:r>
      <w:r w:rsidR="00A21BC6">
        <w:rPr>
          <w:noProof/>
          <w:webHidden/>
        </w:rPr>
        <w:t>70</w:t>
      </w:r>
      <w:ins w:id="252" w:author="St-Amant, Rémi" w:date="2018-03-01T12:13:00Z">
        <w:r>
          <w:rPr>
            <w:noProof/>
            <w:webHidden/>
          </w:rPr>
          <w:fldChar w:fldCharType="end"/>
        </w:r>
        <w:r w:rsidRPr="0093670B">
          <w:rPr>
            <w:rStyle w:val="Lienhypertexte"/>
            <w:noProof/>
          </w:rPr>
          <w:fldChar w:fldCharType="end"/>
        </w:r>
      </w:ins>
    </w:p>
    <w:p w14:paraId="0836BE24" w14:textId="6A56883D" w:rsidR="00BF55E5" w:rsidRDefault="00BF55E5">
      <w:pPr>
        <w:pStyle w:val="TM1"/>
        <w:tabs>
          <w:tab w:val="left" w:pos="720"/>
          <w:tab w:val="right" w:leader="dot" w:pos="9394"/>
        </w:tabs>
        <w:rPr>
          <w:ins w:id="253" w:author="St-Amant, Rémi" w:date="2018-03-01T12:13:00Z"/>
          <w:rFonts w:asciiTheme="minorHAnsi" w:eastAsiaTheme="minorEastAsia" w:hAnsiTheme="minorHAnsi" w:cstheme="minorBidi"/>
          <w:b w:val="0"/>
          <w:noProof/>
          <w:snapToGrid/>
          <w:sz w:val="22"/>
          <w:szCs w:val="22"/>
          <w:lang w:val="en-CA" w:eastAsia="en-CA"/>
        </w:rPr>
      </w:pPr>
      <w:ins w:id="254"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"_Toc507669846"</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10.</w:t>
        </w:r>
        <w:r>
          <w:rPr>
            <w:rFonts w:asciiTheme="minorHAnsi" w:eastAsiaTheme="minorEastAsia" w:hAnsiTheme="minorHAnsi" w:cstheme="minorBidi"/>
            <w:b w:val="0"/>
            <w:noProof/>
            <w:snapToGrid/>
            <w:sz w:val="22"/>
            <w:szCs w:val="22"/>
            <w:lang w:val="en-CA" w:eastAsia="en-CA"/>
          </w:rPr>
          <w:tab/>
        </w:r>
        <w:r w:rsidRPr="0093670B">
          <w:rPr>
            <w:rStyle w:val="Lienhypertexte"/>
            <w:noProof/>
          </w:rPr>
          <w:t>Applications satellites</w:t>
        </w:r>
        <w:r>
          <w:rPr>
            <w:noProof/>
            <w:webHidden/>
          </w:rPr>
          <w:tab/>
        </w:r>
        <w:r>
          <w:rPr>
            <w:noProof/>
            <w:webHidden/>
          </w:rPr>
          <w:fldChar w:fldCharType="begin"/>
        </w:r>
        <w:r>
          <w:rPr>
            <w:noProof/>
            <w:webHidden/>
          </w:rPr>
          <w:instrText xml:space="preserve"> PAGEREF _Toc507669846 \h </w:instrText>
        </w:r>
        <w:r>
          <w:rPr>
            <w:noProof/>
            <w:webHidden/>
          </w:rPr>
        </w:r>
      </w:ins>
      <w:r>
        <w:rPr>
          <w:noProof/>
          <w:webHidden/>
        </w:rPr>
        <w:fldChar w:fldCharType="separate"/>
      </w:r>
      <w:r w:rsidR="00A21BC6">
        <w:rPr>
          <w:noProof/>
          <w:webHidden/>
        </w:rPr>
        <w:t>71</w:t>
      </w:r>
      <w:ins w:id="255" w:author="St-Amant, Rémi" w:date="2018-03-01T12:13:00Z">
        <w:r>
          <w:rPr>
            <w:noProof/>
            <w:webHidden/>
          </w:rPr>
          <w:fldChar w:fldCharType="end"/>
        </w:r>
        <w:r w:rsidRPr="0093670B">
          <w:rPr>
            <w:rStyle w:val="Lienhypertexte"/>
            <w:noProof/>
          </w:rPr>
          <w:fldChar w:fldCharType="end"/>
        </w:r>
      </w:ins>
    </w:p>
    <w:p w14:paraId="37292659" w14:textId="1197B753" w:rsidR="00BF55E5" w:rsidRDefault="00BF55E5">
      <w:pPr>
        <w:pStyle w:val="TM2"/>
        <w:tabs>
          <w:tab w:val="left" w:pos="1440"/>
          <w:tab w:val="right" w:leader="dot" w:pos="9394"/>
        </w:tabs>
        <w:rPr>
          <w:ins w:id="256" w:author="St-Amant, Rémi" w:date="2018-03-01T12:13:00Z"/>
          <w:rFonts w:asciiTheme="minorHAnsi" w:eastAsiaTheme="minorEastAsia" w:hAnsiTheme="minorHAnsi" w:cstheme="minorBidi"/>
          <w:noProof/>
          <w:snapToGrid/>
          <w:sz w:val="22"/>
          <w:szCs w:val="22"/>
          <w:lang w:val="en-CA" w:eastAsia="en-CA"/>
        </w:rPr>
      </w:pPr>
      <w:ins w:id="257"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"_Toc507669847"</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10.1.</w:t>
        </w:r>
        <w:r>
          <w:rPr>
            <w:rFonts w:asciiTheme="minorHAnsi" w:eastAsiaTheme="minorEastAsia" w:hAnsiTheme="minorHAnsi" w:cstheme="minorBidi"/>
            <w:noProof/>
            <w:snapToGrid/>
            <w:sz w:val="22"/>
            <w:szCs w:val="22"/>
            <w:lang w:val="en-CA" w:eastAsia="en-CA"/>
          </w:rPr>
          <w:tab/>
        </w:r>
        <w:r w:rsidRPr="0093670B">
          <w:rPr>
            <w:rStyle w:val="Lienhypertexte"/>
            <w:noProof/>
          </w:rPr>
          <w:t>Téléchargeur Météo</w:t>
        </w:r>
        <w:r>
          <w:rPr>
            <w:noProof/>
            <w:webHidden/>
          </w:rPr>
          <w:tab/>
        </w:r>
        <w:r>
          <w:rPr>
            <w:noProof/>
            <w:webHidden/>
          </w:rPr>
          <w:fldChar w:fldCharType="begin"/>
        </w:r>
        <w:r>
          <w:rPr>
            <w:noProof/>
            <w:webHidden/>
          </w:rPr>
          <w:instrText xml:space="preserve"> PAGEREF _Toc507669847 \h </w:instrText>
        </w:r>
        <w:r>
          <w:rPr>
            <w:noProof/>
            <w:webHidden/>
          </w:rPr>
        </w:r>
      </w:ins>
      <w:r>
        <w:rPr>
          <w:noProof/>
          <w:webHidden/>
        </w:rPr>
        <w:fldChar w:fldCharType="separate"/>
      </w:r>
      <w:r w:rsidR="00A21BC6">
        <w:rPr>
          <w:noProof/>
          <w:webHidden/>
        </w:rPr>
        <w:t>71</w:t>
      </w:r>
      <w:ins w:id="258" w:author="St-Amant, Rémi" w:date="2018-03-01T12:13:00Z">
        <w:r>
          <w:rPr>
            <w:noProof/>
            <w:webHidden/>
          </w:rPr>
          <w:fldChar w:fldCharType="end"/>
        </w:r>
        <w:r w:rsidRPr="0093670B">
          <w:rPr>
            <w:rStyle w:val="Lienhypertexte"/>
            <w:noProof/>
          </w:rPr>
          <w:fldChar w:fldCharType="end"/>
        </w:r>
      </w:ins>
    </w:p>
    <w:p w14:paraId="40B0F1CF" w14:textId="0C69F8DE" w:rsidR="00BF55E5" w:rsidRDefault="00BF55E5">
      <w:pPr>
        <w:pStyle w:val="TM2"/>
        <w:tabs>
          <w:tab w:val="left" w:pos="1440"/>
          <w:tab w:val="right" w:leader="dot" w:pos="9394"/>
        </w:tabs>
        <w:rPr>
          <w:ins w:id="259" w:author="St-Amant, Rémi" w:date="2018-03-01T12:13:00Z"/>
          <w:rFonts w:asciiTheme="minorHAnsi" w:eastAsiaTheme="minorEastAsia" w:hAnsiTheme="minorHAnsi" w:cstheme="minorBidi"/>
          <w:noProof/>
          <w:snapToGrid/>
          <w:sz w:val="22"/>
          <w:szCs w:val="22"/>
          <w:lang w:val="en-CA" w:eastAsia="en-CA"/>
        </w:rPr>
      </w:pPr>
      <w:ins w:id="260"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"_Toc507669848"</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10.2.</w:t>
        </w:r>
        <w:r>
          <w:rPr>
            <w:rFonts w:asciiTheme="minorHAnsi" w:eastAsiaTheme="minorEastAsia" w:hAnsiTheme="minorHAnsi" w:cstheme="minorBidi"/>
            <w:noProof/>
            <w:snapToGrid/>
            <w:sz w:val="22"/>
            <w:szCs w:val="22"/>
            <w:lang w:val="en-CA" w:eastAsia="en-CA"/>
          </w:rPr>
          <w:tab/>
        </w:r>
        <w:r w:rsidRPr="0093670B">
          <w:rPr>
            <w:rStyle w:val="Lienhypertexte"/>
            <w:noProof/>
          </w:rPr>
          <w:t>Éditeur de données Quotidiennes/Horaires</w:t>
        </w:r>
        <w:r>
          <w:rPr>
            <w:noProof/>
            <w:webHidden/>
          </w:rPr>
          <w:tab/>
        </w:r>
        <w:r>
          <w:rPr>
            <w:noProof/>
            <w:webHidden/>
          </w:rPr>
          <w:fldChar w:fldCharType="begin"/>
        </w:r>
        <w:r>
          <w:rPr>
            <w:noProof/>
            <w:webHidden/>
          </w:rPr>
          <w:instrText xml:space="preserve"> PAGEREF _Toc507669848 \h </w:instrText>
        </w:r>
        <w:r>
          <w:rPr>
            <w:noProof/>
            <w:webHidden/>
          </w:rPr>
        </w:r>
      </w:ins>
      <w:r>
        <w:rPr>
          <w:noProof/>
          <w:webHidden/>
        </w:rPr>
        <w:fldChar w:fldCharType="separate"/>
      </w:r>
      <w:r w:rsidR="00A21BC6">
        <w:rPr>
          <w:noProof/>
          <w:webHidden/>
        </w:rPr>
        <w:t>71</w:t>
      </w:r>
      <w:ins w:id="261" w:author="St-Amant, Rémi" w:date="2018-03-01T12:13:00Z">
        <w:r>
          <w:rPr>
            <w:noProof/>
            <w:webHidden/>
          </w:rPr>
          <w:fldChar w:fldCharType="end"/>
        </w:r>
        <w:r w:rsidRPr="0093670B">
          <w:rPr>
            <w:rStyle w:val="Lienhypertexte"/>
            <w:noProof/>
          </w:rPr>
          <w:fldChar w:fldCharType="end"/>
        </w:r>
      </w:ins>
    </w:p>
    <w:p w14:paraId="5F3964FE" w14:textId="50D4EDD0" w:rsidR="00BF55E5" w:rsidRDefault="00BF55E5">
      <w:pPr>
        <w:pStyle w:val="TM2"/>
        <w:tabs>
          <w:tab w:val="left" w:pos="1440"/>
          <w:tab w:val="right" w:leader="dot" w:pos="9394"/>
        </w:tabs>
        <w:rPr>
          <w:ins w:id="262" w:author="St-Amant, Rémi" w:date="2018-03-01T12:13:00Z"/>
          <w:rFonts w:asciiTheme="minorHAnsi" w:eastAsiaTheme="minorEastAsia" w:hAnsiTheme="minorHAnsi" w:cstheme="minorBidi"/>
          <w:noProof/>
          <w:snapToGrid/>
          <w:sz w:val="22"/>
          <w:szCs w:val="22"/>
          <w:lang w:val="en-CA" w:eastAsia="en-CA"/>
        </w:rPr>
      </w:pPr>
      <w:ins w:id="263"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"_Toc507669849"</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10.3.</w:t>
        </w:r>
        <w:r>
          <w:rPr>
            <w:rFonts w:asciiTheme="minorHAnsi" w:eastAsiaTheme="minorEastAsia" w:hAnsiTheme="minorHAnsi" w:cstheme="minorBidi"/>
            <w:noProof/>
            <w:snapToGrid/>
            <w:sz w:val="22"/>
            <w:szCs w:val="22"/>
            <w:lang w:val="en-CA" w:eastAsia="en-CA"/>
          </w:rPr>
          <w:tab/>
        </w:r>
        <w:r w:rsidRPr="0093670B">
          <w:rPr>
            <w:rStyle w:val="Lienhypertexte"/>
            <w:noProof/>
          </w:rPr>
          <w:t>Éditeur de données Normales</w:t>
        </w:r>
        <w:r>
          <w:rPr>
            <w:noProof/>
            <w:webHidden/>
          </w:rPr>
          <w:tab/>
        </w:r>
        <w:r>
          <w:rPr>
            <w:noProof/>
            <w:webHidden/>
          </w:rPr>
          <w:fldChar w:fldCharType="begin"/>
        </w:r>
        <w:r>
          <w:rPr>
            <w:noProof/>
            <w:webHidden/>
          </w:rPr>
          <w:instrText xml:space="preserve"> PAGEREF _Toc507669849 \h </w:instrText>
        </w:r>
        <w:r>
          <w:rPr>
            <w:noProof/>
            <w:webHidden/>
          </w:rPr>
        </w:r>
      </w:ins>
      <w:r>
        <w:rPr>
          <w:noProof/>
          <w:webHidden/>
        </w:rPr>
        <w:fldChar w:fldCharType="separate"/>
      </w:r>
      <w:r w:rsidR="00A21BC6">
        <w:rPr>
          <w:noProof/>
          <w:webHidden/>
        </w:rPr>
        <w:t>72</w:t>
      </w:r>
      <w:ins w:id="264" w:author="St-Amant, Rémi" w:date="2018-03-01T12:13:00Z">
        <w:r>
          <w:rPr>
            <w:noProof/>
            <w:webHidden/>
          </w:rPr>
          <w:fldChar w:fldCharType="end"/>
        </w:r>
        <w:r w:rsidRPr="0093670B">
          <w:rPr>
            <w:rStyle w:val="Lienhypertexte"/>
            <w:noProof/>
          </w:rPr>
          <w:fldChar w:fldCharType="end"/>
        </w:r>
      </w:ins>
    </w:p>
    <w:p w14:paraId="37E45976" w14:textId="02664B6B" w:rsidR="00BF55E5" w:rsidRDefault="00BF55E5">
      <w:pPr>
        <w:pStyle w:val="TM2"/>
        <w:tabs>
          <w:tab w:val="left" w:pos="1440"/>
          <w:tab w:val="right" w:leader="dot" w:pos="9394"/>
        </w:tabs>
        <w:rPr>
          <w:ins w:id="265" w:author="St-Amant, Rémi" w:date="2018-03-01T12:13:00Z"/>
          <w:rFonts w:asciiTheme="minorHAnsi" w:eastAsiaTheme="minorEastAsia" w:hAnsiTheme="minorHAnsi" w:cstheme="minorBidi"/>
          <w:noProof/>
          <w:snapToGrid/>
          <w:sz w:val="22"/>
          <w:szCs w:val="22"/>
          <w:lang w:val="en-CA" w:eastAsia="en-CA"/>
        </w:rPr>
      </w:pPr>
      <w:ins w:id="266"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"_Toc507669850"</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10.4.</w:t>
        </w:r>
        <w:r>
          <w:rPr>
            <w:rFonts w:asciiTheme="minorHAnsi" w:eastAsiaTheme="minorEastAsia" w:hAnsiTheme="minorHAnsi" w:cstheme="minorBidi"/>
            <w:noProof/>
            <w:snapToGrid/>
            <w:sz w:val="22"/>
            <w:szCs w:val="22"/>
            <w:lang w:val="en-CA" w:eastAsia="en-CA"/>
          </w:rPr>
          <w:tab/>
        </w:r>
        <w:r w:rsidRPr="0093670B">
          <w:rPr>
            <w:rStyle w:val="Lienhypertexte"/>
            <w:noProof/>
          </w:rPr>
          <w:t>Stations appariées pour la liste de localisations</w:t>
        </w:r>
        <w:r>
          <w:rPr>
            <w:noProof/>
            <w:webHidden/>
          </w:rPr>
          <w:tab/>
        </w:r>
        <w:r>
          <w:rPr>
            <w:noProof/>
            <w:webHidden/>
          </w:rPr>
          <w:fldChar w:fldCharType="begin"/>
        </w:r>
        <w:r>
          <w:rPr>
            <w:noProof/>
            <w:webHidden/>
          </w:rPr>
          <w:instrText xml:space="preserve"> PAGEREF _Toc507669850 \h </w:instrText>
        </w:r>
        <w:r>
          <w:rPr>
            <w:noProof/>
            <w:webHidden/>
          </w:rPr>
        </w:r>
      </w:ins>
      <w:r>
        <w:rPr>
          <w:noProof/>
          <w:webHidden/>
        </w:rPr>
        <w:fldChar w:fldCharType="separate"/>
      </w:r>
      <w:r w:rsidR="00A21BC6">
        <w:rPr>
          <w:noProof/>
          <w:webHidden/>
        </w:rPr>
        <w:t>73</w:t>
      </w:r>
      <w:ins w:id="267" w:author="St-Amant, Rémi" w:date="2018-03-01T12:13:00Z">
        <w:r>
          <w:rPr>
            <w:noProof/>
            <w:webHidden/>
          </w:rPr>
          <w:fldChar w:fldCharType="end"/>
        </w:r>
        <w:r w:rsidRPr="0093670B">
          <w:rPr>
            <w:rStyle w:val="Lienhypertexte"/>
            <w:noProof/>
          </w:rPr>
          <w:fldChar w:fldCharType="end"/>
        </w:r>
      </w:ins>
    </w:p>
    <w:p w14:paraId="4E48E101" w14:textId="15225702" w:rsidR="00BF55E5" w:rsidRDefault="00BF55E5">
      <w:pPr>
        <w:pStyle w:val="TM1"/>
        <w:tabs>
          <w:tab w:val="left" w:pos="720"/>
          <w:tab w:val="right" w:leader="dot" w:pos="9394"/>
        </w:tabs>
        <w:rPr>
          <w:ins w:id="268" w:author="St-Amant, Rémi" w:date="2018-03-01T12:13:00Z"/>
          <w:rFonts w:asciiTheme="minorHAnsi" w:eastAsiaTheme="minorEastAsia" w:hAnsiTheme="minorHAnsi" w:cstheme="minorBidi"/>
          <w:b w:val="0"/>
          <w:noProof/>
          <w:snapToGrid/>
          <w:sz w:val="22"/>
          <w:szCs w:val="22"/>
          <w:lang w:val="en-CA" w:eastAsia="en-CA"/>
        </w:rPr>
      </w:pPr>
      <w:ins w:id="269"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"_Toc507669851"</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11.</w:t>
        </w:r>
        <w:r>
          <w:rPr>
            <w:rFonts w:asciiTheme="minorHAnsi" w:eastAsiaTheme="minorEastAsia" w:hAnsiTheme="minorHAnsi" w:cstheme="minorBidi"/>
            <w:b w:val="0"/>
            <w:noProof/>
            <w:snapToGrid/>
            <w:sz w:val="22"/>
            <w:szCs w:val="22"/>
            <w:lang w:val="en-CA" w:eastAsia="en-CA"/>
          </w:rPr>
          <w:tab/>
        </w:r>
        <w:r w:rsidRPr="0093670B">
          <w:rPr>
            <w:rStyle w:val="Lienhypertexte"/>
            <w:noProof/>
          </w:rPr>
          <w:t>Les modèles dans BioSIM</w:t>
        </w:r>
        <w:r>
          <w:rPr>
            <w:noProof/>
            <w:webHidden/>
          </w:rPr>
          <w:tab/>
        </w:r>
        <w:r>
          <w:rPr>
            <w:noProof/>
            <w:webHidden/>
          </w:rPr>
          <w:fldChar w:fldCharType="begin"/>
        </w:r>
        <w:r>
          <w:rPr>
            <w:noProof/>
            <w:webHidden/>
          </w:rPr>
          <w:instrText xml:space="preserve"> PAGEREF _Toc507669851 \h </w:instrText>
        </w:r>
        <w:r>
          <w:rPr>
            <w:noProof/>
            <w:webHidden/>
          </w:rPr>
        </w:r>
      </w:ins>
      <w:r>
        <w:rPr>
          <w:noProof/>
          <w:webHidden/>
        </w:rPr>
        <w:fldChar w:fldCharType="separate"/>
      </w:r>
      <w:r w:rsidR="00A21BC6">
        <w:rPr>
          <w:noProof/>
          <w:webHidden/>
        </w:rPr>
        <w:t>74</w:t>
      </w:r>
      <w:ins w:id="270" w:author="St-Amant, Rémi" w:date="2018-03-01T12:13:00Z">
        <w:r>
          <w:rPr>
            <w:noProof/>
            <w:webHidden/>
          </w:rPr>
          <w:fldChar w:fldCharType="end"/>
        </w:r>
        <w:r w:rsidRPr="0093670B">
          <w:rPr>
            <w:rStyle w:val="Lienhypertexte"/>
            <w:noProof/>
          </w:rPr>
          <w:fldChar w:fldCharType="end"/>
        </w:r>
      </w:ins>
    </w:p>
    <w:p w14:paraId="5CECB4BC" w14:textId="3B6024A3" w:rsidR="00BF55E5" w:rsidRDefault="00BF55E5">
      <w:pPr>
        <w:pStyle w:val="TM1"/>
        <w:tabs>
          <w:tab w:val="left" w:pos="720"/>
          <w:tab w:val="right" w:leader="dot" w:pos="9394"/>
        </w:tabs>
        <w:rPr>
          <w:ins w:id="271" w:author="St-Amant, Rémi" w:date="2018-03-01T12:13:00Z"/>
          <w:rFonts w:asciiTheme="minorHAnsi" w:eastAsiaTheme="minorEastAsia" w:hAnsiTheme="minorHAnsi" w:cstheme="minorBidi"/>
          <w:b w:val="0"/>
          <w:noProof/>
          <w:snapToGrid/>
          <w:sz w:val="22"/>
          <w:szCs w:val="22"/>
          <w:lang w:val="en-CA" w:eastAsia="en-CA"/>
        </w:rPr>
      </w:pPr>
      <w:ins w:id="272"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"_Toc507669852"</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12.</w:t>
        </w:r>
        <w:r>
          <w:rPr>
            <w:rFonts w:asciiTheme="minorHAnsi" w:eastAsiaTheme="minorEastAsia" w:hAnsiTheme="minorHAnsi" w:cstheme="minorBidi"/>
            <w:b w:val="0"/>
            <w:noProof/>
            <w:snapToGrid/>
            <w:sz w:val="22"/>
            <w:szCs w:val="22"/>
            <w:lang w:val="en-CA" w:eastAsia="en-CA"/>
          </w:rPr>
          <w:tab/>
        </w:r>
        <w:r w:rsidRPr="0093670B">
          <w:rPr>
            <w:rStyle w:val="Lienhypertexte"/>
            <w:noProof/>
          </w:rPr>
          <w:t>Boîte de dialogue Options de BioSIM</w:t>
        </w:r>
        <w:r>
          <w:rPr>
            <w:noProof/>
            <w:webHidden/>
          </w:rPr>
          <w:tab/>
        </w:r>
        <w:r>
          <w:rPr>
            <w:noProof/>
            <w:webHidden/>
          </w:rPr>
          <w:fldChar w:fldCharType="begin"/>
        </w:r>
        <w:r>
          <w:rPr>
            <w:noProof/>
            <w:webHidden/>
          </w:rPr>
          <w:instrText xml:space="preserve"> PAGEREF _Toc507669852 \h </w:instrText>
        </w:r>
        <w:r>
          <w:rPr>
            <w:noProof/>
            <w:webHidden/>
          </w:rPr>
        </w:r>
      </w:ins>
      <w:r>
        <w:rPr>
          <w:noProof/>
          <w:webHidden/>
        </w:rPr>
        <w:fldChar w:fldCharType="separate"/>
      </w:r>
      <w:r w:rsidR="00A21BC6">
        <w:rPr>
          <w:noProof/>
          <w:webHidden/>
        </w:rPr>
        <w:t>76</w:t>
      </w:r>
      <w:ins w:id="273" w:author="St-Amant, Rémi" w:date="2018-03-01T12:13:00Z">
        <w:r>
          <w:rPr>
            <w:noProof/>
            <w:webHidden/>
          </w:rPr>
          <w:fldChar w:fldCharType="end"/>
        </w:r>
        <w:r w:rsidRPr="0093670B">
          <w:rPr>
            <w:rStyle w:val="Lienhypertexte"/>
            <w:noProof/>
          </w:rPr>
          <w:fldChar w:fldCharType="end"/>
        </w:r>
      </w:ins>
    </w:p>
    <w:p w14:paraId="7FDE742C" w14:textId="733730A5" w:rsidR="00BF55E5" w:rsidRDefault="00BF55E5">
      <w:pPr>
        <w:pStyle w:val="TM2"/>
        <w:tabs>
          <w:tab w:val="left" w:pos="1440"/>
          <w:tab w:val="right" w:leader="dot" w:pos="9394"/>
        </w:tabs>
        <w:rPr>
          <w:ins w:id="274" w:author="St-Amant, Rémi" w:date="2018-03-01T12:13:00Z"/>
          <w:rFonts w:asciiTheme="minorHAnsi" w:eastAsiaTheme="minorEastAsia" w:hAnsiTheme="minorHAnsi" w:cstheme="minorBidi"/>
          <w:noProof/>
          <w:snapToGrid/>
          <w:sz w:val="22"/>
          <w:szCs w:val="22"/>
          <w:lang w:val="en-CA" w:eastAsia="en-CA"/>
        </w:rPr>
      </w:pPr>
      <w:ins w:id="275"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"_Toc507669853"</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12.1.</w:t>
        </w:r>
        <w:r>
          <w:rPr>
            <w:rFonts w:asciiTheme="minorHAnsi" w:eastAsiaTheme="minorEastAsia" w:hAnsiTheme="minorHAnsi" w:cstheme="minorBidi"/>
            <w:noProof/>
            <w:snapToGrid/>
            <w:sz w:val="22"/>
            <w:szCs w:val="22"/>
            <w:lang w:val="en-CA" w:eastAsia="en-CA"/>
          </w:rPr>
          <w:tab/>
        </w:r>
        <w:r w:rsidRPr="0093670B">
          <w:rPr>
            <w:rStyle w:val="Lienhypertexte"/>
            <w:noProof/>
          </w:rPr>
          <w:t>Page Options BioSIM</w:t>
        </w:r>
        <w:r>
          <w:rPr>
            <w:noProof/>
            <w:webHidden/>
          </w:rPr>
          <w:tab/>
        </w:r>
        <w:r>
          <w:rPr>
            <w:noProof/>
            <w:webHidden/>
          </w:rPr>
          <w:fldChar w:fldCharType="begin"/>
        </w:r>
        <w:r>
          <w:rPr>
            <w:noProof/>
            <w:webHidden/>
          </w:rPr>
          <w:instrText xml:space="preserve"> PAGEREF _Toc507669853 \h </w:instrText>
        </w:r>
        <w:r>
          <w:rPr>
            <w:noProof/>
            <w:webHidden/>
          </w:rPr>
        </w:r>
      </w:ins>
      <w:r>
        <w:rPr>
          <w:noProof/>
          <w:webHidden/>
        </w:rPr>
        <w:fldChar w:fldCharType="separate"/>
      </w:r>
      <w:r w:rsidR="00A21BC6">
        <w:rPr>
          <w:noProof/>
          <w:webHidden/>
        </w:rPr>
        <w:t>76</w:t>
      </w:r>
      <w:ins w:id="276" w:author="St-Amant, Rémi" w:date="2018-03-01T12:13:00Z">
        <w:r>
          <w:rPr>
            <w:noProof/>
            <w:webHidden/>
          </w:rPr>
          <w:fldChar w:fldCharType="end"/>
        </w:r>
        <w:r w:rsidRPr="0093670B">
          <w:rPr>
            <w:rStyle w:val="Lienhypertexte"/>
            <w:noProof/>
          </w:rPr>
          <w:fldChar w:fldCharType="end"/>
        </w:r>
      </w:ins>
    </w:p>
    <w:p w14:paraId="141BC10F" w14:textId="162D5EEF" w:rsidR="00BF55E5" w:rsidRDefault="00BF55E5">
      <w:pPr>
        <w:pStyle w:val="TM2"/>
        <w:tabs>
          <w:tab w:val="left" w:pos="1440"/>
          <w:tab w:val="right" w:leader="dot" w:pos="9394"/>
        </w:tabs>
        <w:rPr>
          <w:ins w:id="277" w:author="St-Amant, Rémi" w:date="2018-03-01T12:13:00Z"/>
          <w:rFonts w:asciiTheme="minorHAnsi" w:eastAsiaTheme="minorEastAsia" w:hAnsiTheme="minorHAnsi" w:cstheme="minorBidi"/>
          <w:noProof/>
          <w:snapToGrid/>
          <w:sz w:val="22"/>
          <w:szCs w:val="22"/>
          <w:lang w:val="en-CA" w:eastAsia="en-CA"/>
        </w:rPr>
      </w:pPr>
      <w:ins w:id="278"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"_Toc507669854"</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12.2.</w:t>
        </w:r>
        <w:r>
          <w:rPr>
            <w:rFonts w:asciiTheme="minorHAnsi" w:eastAsiaTheme="minorEastAsia" w:hAnsiTheme="minorHAnsi" w:cstheme="minorBidi"/>
            <w:noProof/>
            <w:snapToGrid/>
            <w:sz w:val="22"/>
            <w:szCs w:val="22"/>
            <w:lang w:val="en-CA" w:eastAsia="en-CA"/>
          </w:rPr>
          <w:tab/>
        </w:r>
        <w:r w:rsidRPr="0093670B">
          <w:rPr>
            <w:rStyle w:val="Lienhypertexte"/>
            <w:noProof/>
          </w:rPr>
          <w:t>Page Répertoires</w:t>
        </w:r>
        <w:r>
          <w:rPr>
            <w:noProof/>
            <w:webHidden/>
          </w:rPr>
          <w:tab/>
        </w:r>
        <w:r>
          <w:rPr>
            <w:noProof/>
            <w:webHidden/>
          </w:rPr>
          <w:fldChar w:fldCharType="begin"/>
        </w:r>
        <w:r>
          <w:rPr>
            <w:noProof/>
            <w:webHidden/>
          </w:rPr>
          <w:instrText xml:space="preserve"> PAGEREF _Toc507669854 \h </w:instrText>
        </w:r>
        <w:r>
          <w:rPr>
            <w:noProof/>
            <w:webHidden/>
          </w:rPr>
        </w:r>
      </w:ins>
      <w:r>
        <w:rPr>
          <w:noProof/>
          <w:webHidden/>
        </w:rPr>
        <w:fldChar w:fldCharType="separate"/>
      </w:r>
      <w:r w:rsidR="00A21BC6">
        <w:rPr>
          <w:noProof/>
          <w:webHidden/>
        </w:rPr>
        <w:t>76</w:t>
      </w:r>
      <w:ins w:id="279" w:author="St-Amant, Rémi" w:date="2018-03-01T12:13:00Z">
        <w:r>
          <w:rPr>
            <w:noProof/>
            <w:webHidden/>
          </w:rPr>
          <w:fldChar w:fldCharType="end"/>
        </w:r>
        <w:r w:rsidRPr="0093670B">
          <w:rPr>
            <w:rStyle w:val="Lienhypertexte"/>
            <w:noProof/>
          </w:rPr>
          <w:fldChar w:fldCharType="end"/>
        </w:r>
      </w:ins>
    </w:p>
    <w:p w14:paraId="07CA26B5" w14:textId="3913009F" w:rsidR="00BF55E5" w:rsidRDefault="00BF55E5">
      <w:pPr>
        <w:pStyle w:val="TM2"/>
        <w:tabs>
          <w:tab w:val="left" w:pos="1440"/>
          <w:tab w:val="right" w:leader="dot" w:pos="9394"/>
        </w:tabs>
        <w:rPr>
          <w:ins w:id="280" w:author="St-Amant, Rémi" w:date="2018-03-01T12:13:00Z"/>
          <w:rFonts w:asciiTheme="minorHAnsi" w:eastAsiaTheme="minorEastAsia" w:hAnsiTheme="minorHAnsi" w:cstheme="minorBidi"/>
          <w:noProof/>
          <w:snapToGrid/>
          <w:sz w:val="22"/>
          <w:szCs w:val="22"/>
          <w:lang w:val="en-CA" w:eastAsia="en-CA"/>
        </w:rPr>
      </w:pPr>
      <w:ins w:id="281"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"_Toc507669855"</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12.3.</w:t>
        </w:r>
        <w:r>
          <w:rPr>
            <w:rFonts w:asciiTheme="minorHAnsi" w:eastAsiaTheme="minorEastAsia" w:hAnsiTheme="minorHAnsi" w:cstheme="minorBidi"/>
            <w:noProof/>
            <w:snapToGrid/>
            <w:sz w:val="22"/>
            <w:szCs w:val="22"/>
            <w:lang w:val="en-CA" w:eastAsia="en-CA"/>
          </w:rPr>
          <w:tab/>
        </w:r>
        <w:r w:rsidRPr="0093670B">
          <w:rPr>
            <w:rStyle w:val="Lienhypertexte"/>
            <w:noProof/>
          </w:rPr>
          <w:t>Page Liens</w:t>
        </w:r>
        <w:r>
          <w:rPr>
            <w:noProof/>
            <w:webHidden/>
          </w:rPr>
          <w:tab/>
        </w:r>
        <w:r>
          <w:rPr>
            <w:noProof/>
            <w:webHidden/>
          </w:rPr>
          <w:fldChar w:fldCharType="begin"/>
        </w:r>
        <w:r>
          <w:rPr>
            <w:noProof/>
            <w:webHidden/>
          </w:rPr>
          <w:instrText xml:space="preserve"> PAGEREF _Toc507669855 \h </w:instrText>
        </w:r>
        <w:r>
          <w:rPr>
            <w:noProof/>
            <w:webHidden/>
          </w:rPr>
        </w:r>
      </w:ins>
      <w:r>
        <w:rPr>
          <w:noProof/>
          <w:webHidden/>
        </w:rPr>
        <w:fldChar w:fldCharType="separate"/>
      </w:r>
      <w:r w:rsidR="00A21BC6">
        <w:rPr>
          <w:noProof/>
          <w:webHidden/>
        </w:rPr>
        <w:t>77</w:t>
      </w:r>
      <w:ins w:id="282" w:author="St-Amant, Rémi" w:date="2018-03-01T12:13:00Z">
        <w:r>
          <w:rPr>
            <w:noProof/>
            <w:webHidden/>
          </w:rPr>
          <w:fldChar w:fldCharType="end"/>
        </w:r>
        <w:r w:rsidRPr="0093670B">
          <w:rPr>
            <w:rStyle w:val="Lienhypertexte"/>
            <w:noProof/>
          </w:rPr>
          <w:fldChar w:fldCharType="end"/>
        </w:r>
      </w:ins>
    </w:p>
    <w:p w14:paraId="713BA174" w14:textId="3CF38271" w:rsidR="00BF55E5" w:rsidRDefault="00BF55E5">
      <w:pPr>
        <w:pStyle w:val="TM2"/>
        <w:tabs>
          <w:tab w:val="left" w:pos="1440"/>
          <w:tab w:val="right" w:leader="dot" w:pos="9394"/>
        </w:tabs>
        <w:rPr>
          <w:ins w:id="283" w:author="St-Amant, Rémi" w:date="2018-03-01T12:13:00Z"/>
          <w:rFonts w:asciiTheme="minorHAnsi" w:eastAsiaTheme="minorEastAsia" w:hAnsiTheme="minorHAnsi" w:cstheme="minorBidi"/>
          <w:noProof/>
          <w:snapToGrid/>
          <w:sz w:val="22"/>
          <w:szCs w:val="22"/>
          <w:lang w:val="en-CA" w:eastAsia="en-CA"/>
        </w:rPr>
      </w:pPr>
      <w:ins w:id="284"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"_Toc507669856"</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12.4.</w:t>
        </w:r>
        <w:r>
          <w:rPr>
            <w:rFonts w:asciiTheme="minorHAnsi" w:eastAsiaTheme="minorEastAsia" w:hAnsiTheme="minorHAnsi" w:cstheme="minorBidi"/>
            <w:noProof/>
            <w:snapToGrid/>
            <w:sz w:val="22"/>
            <w:szCs w:val="22"/>
            <w:lang w:val="en-CA" w:eastAsia="en-CA"/>
          </w:rPr>
          <w:tab/>
        </w:r>
        <w:r w:rsidRPr="0093670B">
          <w:rPr>
            <w:rStyle w:val="Lienhypertexte"/>
            <w:noProof/>
          </w:rPr>
          <w:t>Page Région</w:t>
        </w:r>
        <w:r>
          <w:rPr>
            <w:noProof/>
            <w:webHidden/>
          </w:rPr>
          <w:tab/>
        </w:r>
        <w:r>
          <w:rPr>
            <w:noProof/>
            <w:webHidden/>
          </w:rPr>
          <w:fldChar w:fldCharType="begin"/>
        </w:r>
        <w:r>
          <w:rPr>
            <w:noProof/>
            <w:webHidden/>
          </w:rPr>
          <w:instrText xml:space="preserve"> PAGEREF _Toc507669856 \h </w:instrText>
        </w:r>
        <w:r>
          <w:rPr>
            <w:noProof/>
            <w:webHidden/>
          </w:rPr>
        </w:r>
      </w:ins>
      <w:r>
        <w:rPr>
          <w:noProof/>
          <w:webHidden/>
        </w:rPr>
        <w:fldChar w:fldCharType="separate"/>
      </w:r>
      <w:r w:rsidR="00A21BC6">
        <w:rPr>
          <w:noProof/>
          <w:webHidden/>
        </w:rPr>
        <w:t>77</w:t>
      </w:r>
      <w:ins w:id="285" w:author="St-Amant, Rémi" w:date="2018-03-01T12:13:00Z">
        <w:r>
          <w:rPr>
            <w:noProof/>
            <w:webHidden/>
          </w:rPr>
          <w:fldChar w:fldCharType="end"/>
        </w:r>
        <w:r w:rsidRPr="0093670B">
          <w:rPr>
            <w:rStyle w:val="Lienhypertexte"/>
            <w:noProof/>
          </w:rPr>
          <w:fldChar w:fldCharType="end"/>
        </w:r>
      </w:ins>
    </w:p>
    <w:p w14:paraId="17ADC5B8" w14:textId="7F632770" w:rsidR="00BF55E5" w:rsidRDefault="00BF55E5">
      <w:pPr>
        <w:pStyle w:val="TM2"/>
        <w:tabs>
          <w:tab w:val="left" w:pos="1440"/>
          <w:tab w:val="right" w:leader="dot" w:pos="9394"/>
        </w:tabs>
        <w:rPr>
          <w:ins w:id="286" w:author="St-Amant, Rémi" w:date="2018-03-01T12:13:00Z"/>
          <w:rFonts w:asciiTheme="minorHAnsi" w:eastAsiaTheme="minorEastAsia" w:hAnsiTheme="minorHAnsi" w:cstheme="minorBidi"/>
          <w:noProof/>
          <w:snapToGrid/>
          <w:sz w:val="22"/>
          <w:szCs w:val="22"/>
          <w:lang w:val="en-CA" w:eastAsia="en-CA"/>
        </w:rPr>
      </w:pPr>
      <w:ins w:id="287" w:author="St-Amant, Rémi" w:date="2018-03-01T12:13:00Z">
        <w:r w:rsidRPr="0093670B">
          <w:rPr>
            <w:rStyle w:val="Lienhypertexte"/>
            <w:noProof/>
          </w:rPr>
          <w:fldChar w:fldCharType="begin"/>
        </w:r>
        <w:r w:rsidRPr="0093670B">
          <w:rPr>
            <w:rStyle w:val="Lienhypertexte"/>
            <w:noProof/>
          </w:rPr>
          <w:instrText xml:space="preserve"> </w:instrText>
        </w:r>
        <w:r>
          <w:rPr>
            <w:noProof/>
          </w:rPr>
          <w:instrText>HYPERLINK \l "_Toc507669857"</w:instrText>
        </w:r>
        <w:r w:rsidRPr="0093670B">
          <w:rPr>
            <w:rStyle w:val="Lienhypertexte"/>
            <w:noProof/>
          </w:rPr>
          <w:instrText xml:space="preserve"> </w:instrText>
        </w:r>
        <w:r w:rsidRPr="0093670B">
          <w:rPr>
            <w:rStyle w:val="Lienhypertexte"/>
            <w:noProof/>
          </w:rPr>
        </w:r>
        <w:r w:rsidRPr="0093670B">
          <w:rPr>
            <w:rStyle w:val="Lienhypertexte"/>
            <w:noProof/>
          </w:rPr>
          <w:fldChar w:fldCharType="separate"/>
        </w:r>
        <w:r w:rsidRPr="0093670B">
          <w:rPr>
            <w:rStyle w:val="Lienhypertexte"/>
            <w:noProof/>
          </w:rPr>
          <w:t>12.5.</w:t>
        </w:r>
        <w:r>
          <w:rPr>
            <w:rFonts w:asciiTheme="minorHAnsi" w:eastAsiaTheme="minorEastAsia" w:hAnsiTheme="minorHAnsi" w:cstheme="minorBidi"/>
            <w:noProof/>
            <w:snapToGrid/>
            <w:sz w:val="22"/>
            <w:szCs w:val="22"/>
            <w:lang w:val="en-CA" w:eastAsia="en-CA"/>
          </w:rPr>
          <w:tab/>
        </w:r>
        <w:r w:rsidRPr="0093670B">
          <w:rPr>
            <w:rStyle w:val="Lienhypertexte"/>
            <w:noProof/>
          </w:rPr>
          <w:t>Page Options avancées</w:t>
        </w:r>
        <w:r>
          <w:rPr>
            <w:noProof/>
            <w:webHidden/>
          </w:rPr>
          <w:tab/>
        </w:r>
        <w:r>
          <w:rPr>
            <w:noProof/>
            <w:webHidden/>
          </w:rPr>
          <w:fldChar w:fldCharType="begin"/>
        </w:r>
        <w:r>
          <w:rPr>
            <w:noProof/>
            <w:webHidden/>
          </w:rPr>
          <w:instrText xml:space="preserve"> PAGEREF _Toc507669857 \h </w:instrText>
        </w:r>
        <w:r>
          <w:rPr>
            <w:noProof/>
            <w:webHidden/>
          </w:rPr>
        </w:r>
      </w:ins>
      <w:r>
        <w:rPr>
          <w:noProof/>
          <w:webHidden/>
        </w:rPr>
        <w:fldChar w:fldCharType="separate"/>
      </w:r>
      <w:r w:rsidR="00A21BC6">
        <w:rPr>
          <w:noProof/>
          <w:webHidden/>
        </w:rPr>
        <w:t>78</w:t>
      </w:r>
      <w:ins w:id="288" w:author="St-Amant, Rémi" w:date="2018-03-01T12:13:00Z">
        <w:r>
          <w:rPr>
            <w:noProof/>
            <w:webHidden/>
          </w:rPr>
          <w:fldChar w:fldCharType="end"/>
        </w:r>
        <w:r w:rsidRPr="0093670B">
          <w:rPr>
            <w:rStyle w:val="Lienhypertexte"/>
            <w:noProof/>
          </w:rPr>
          <w:fldChar w:fldCharType="end"/>
        </w:r>
      </w:ins>
    </w:p>
    <w:p w14:paraId="07977A30" w14:textId="752D8D6B" w:rsidR="009C4793" w:rsidDel="00BF55E5" w:rsidRDefault="009C4793">
      <w:pPr>
        <w:pStyle w:val="TM2"/>
        <w:tabs>
          <w:tab w:val="left" w:pos="1440"/>
          <w:tab w:val="right" w:leader="dot" w:pos="9394"/>
        </w:tabs>
        <w:rPr>
          <w:del w:id="289" w:author="St-Amant, Rémi" w:date="2018-03-01T12:13:00Z"/>
          <w:rFonts w:asciiTheme="minorHAnsi" w:eastAsiaTheme="minorEastAsia" w:hAnsiTheme="minorHAnsi" w:cstheme="minorBidi"/>
          <w:noProof/>
          <w:snapToGrid/>
          <w:sz w:val="22"/>
          <w:szCs w:val="22"/>
          <w:lang w:eastAsia="fr-CA"/>
        </w:rPr>
      </w:pPr>
      <w:del w:id="290" w:author="St-Amant, Rémi" w:date="2018-03-01T12:13:00Z">
        <w:r w:rsidRPr="00BF55E5" w:rsidDel="00BF55E5">
          <w:rPr>
            <w:noProof/>
            <w:rPrChange w:id="291" w:author="St-Amant, Rémi" w:date="2018-03-01T12:13:00Z">
              <w:rPr>
                <w:rStyle w:val="Lienhypertexte"/>
                <w:noProof/>
              </w:rPr>
            </w:rPrChange>
          </w:rPr>
          <w:delText>1.1.</w:delText>
        </w:r>
        <w:r w:rsidDel="00BF55E5">
          <w:rPr>
            <w:rFonts w:asciiTheme="minorHAnsi" w:eastAsiaTheme="minorEastAsia" w:hAnsiTheme="minorHAnsi" w:cstheme="minorBidi"/>
            <w:noProof/>
            <w:snapToGrid/>
            <w:sz w:val="22"/>
            <w:szCs w:val="22"/>
            <w:lang w:eastAsia="fr-CA"/>
          </w:rPr>
          <w:tab/>
        </w:r>
        <w:r w:rsidRPr="00BF55E5" w:rsidDel="00BF55E5">
          <w:rPr>
            <w:noProof/>
            <w:rPrChange w:id="292" w:author="St-Amant, Rémi" w:date="2018-03-01T12:13:00Z">
              <w:rPr>
                <w:rStyle w:val="Lienhypertexte"/>
                <w:noProof/>
              </w:rPr>
            </w:rPrChange>
          </w:rPr>
          <w:delText>Introduction</w:delText>
        </w:r>
        <w:r w:rsidDel="00BF55E5">
          <w:rPr>
            <w:noProof/>
            <w:webHidden/>
          </w:rPr>
          <w:tab/>
        </w:r>
        <w:r w:rsidR="0063407F" w:rsidDel="00BF55E5">
          <w:rPr>
            <w:noProof/>
            <w:webHidden/>
          </w:rPr>
          <w:delText>4</w:delText>
        </w:r>
      </w:del>
    </w:p>
    <w:p w14:paraId="593728E7" w14:textId="21C3AD0C" w:rsidR="009C4793" w:rsidDel="00BF55E5" w:rsidRDefault="009C4793">
      <w:pPr>
        <w:pStyle w:val="TM2"/>
        <w:tabs>
          <w:tab w:val="left" w:pos="1440"/>
          <w:tab w:val="right" w:leader="dot" w:pos="9394"/>
        </w:tabs>
        <w:rPr>
          <w:del w:id="293" w:author="St-Amant, Rémi" w:date="2018-03-01T12:13:00Z"/>
          <w:rFonts w:asciiTheme="minorHAnsi" w:eastAsiaTheme="minorEastAsia" w:hAnsiTheme="minorHAnsi" w:cstheme="minorBidi"/>
          <w:noProof/>
          <w:snapToGrid/>
          <w:sz w:val="22"/>
          <w:szCs w:val="22"/>
          <w:lang w:eastAsia="fr-CA"/>
        </w:rPr>
      </w:pPr>
      <w:del w:id="294" w:author="St-Amant, Rémi" w:date="2018-03-01T12:13:00Z">
        <w:r w:rsidRPr="00BF55E5" w:rsidDel="00BF55E5">
          <w:rPr>
            <w:noProof/>
            <w:rPrChange w:id="295" w:author="St-Amant, Rémi" w:date="2018-03-01T12:13:00Z">
              <w:rPr>
                <w:rStyle w:val="Lienhypertexte"/>
                <w:noProof/>
              </w:rPr>
            </w:rPrChange>
          </w:rPr>
          <w:delText>1.2.</w:delText>
        </w:r>
        <w:r w:rsidDel="00BF55E5">
          <w:rPr>
            <w:rFonts w:asciiTheme="minorHAnsi" w:eastAsiaTheme="minorEastAsia" w:hAnsiTheme="minorHAnsi" w:cstheme="minorBidi"/>
            <w:noProof/>
            <w:snapToGrid/>
            <w:sz w:val="22"/>
            <w:szCs w:val="22"/>
            <w:lang w:eastAsia="fr-CA"/>
          </w:rPr>
          <w:tab/>
        </w:r>
        <w:r w:rsidRPr="00BF55E5" w:rsidDel="00BF55E5">
          <w:rPr>
            <w:noProof/>
            <w:rPrChange w:id="296" w:author="St-Amant, Rémi" w:date="2018-03-01T12:13:00Z">
              <w:rPr>
                <w:rStyle w:val="Lienhypertexte"/>
                <w:noProof/>
              </w:rPr>
            </w:rPrChange>
          </w:rPr>
          <w:delText>Documentation scientifique</w:delText>
        </w:r>
        <w:r w:rsidDel="00BF55E5">
          <w:rPr>
            <w:noProof/>
            <w:webHidden/>
          </w:rPr>
          <w:tab/>
        </w:r>
        <w:r w:rsidR="0063407F" w:rsidDel="00BF55E5">
          <w:rPr>
            <w:noProof/>
            <w:webHidden/>
          </w:rPr>
          <w:delText>6</w:delText>
        </w:r>
      </w:del>
    </w:p>
    <w:p w14:paraId="3428F8DD" w14:textId="2978B660" w:rsidR="009C4793" w:rsidDel="00BF55E5" w:rsidRDefault="009C4793">
      <w:pPr>
        <w:pStyle w:val="TM2"/>
        <w:tabs>
          <w:tab w:val="left" w:pos="1440"/>
          <w:tab w:val="right" w:leader="dot" w:pos="9394"/>
        </w:tabs>
        <w:rPr>
          <w:del w:id="297" w:author="St-Amant, Rémi" w:date="2018-03-01T12:13:00Z"/>
          <w:rFonts w:asciiTheme="minorHAnsi" w:eastAsiaTheme="minorEastAsia" w:hAnsiTheme="minorHAnsi" w:cstheme="minorBidi"/>
          <w:noProof/>
          <w:snapToGrid/>
          <w:sz w:val="22"/>
          <w:szCs w:val="22"/>
          <w:lang w:eastAsia="fr-CA"/>
        </w:rPr>
      </w:pPr>
      <w:del w:id="298" w:author="St-Amant, Rémi" w:date="2018-03-01T12:13:00Z">
        <w:r w:rsidRPr="00BF55E5" w:rsidDel="00BF55E5">
          <w:rPr>
            <w:noProof/>
            <w:rPrChange w:id="299" w:author="St-Amant, Rémi" w:date="2018-03-01T12:13:00Z">
              <w:rPr>
                <w:rStyle w:val="Lienhypertexte"/>
                <w:noProof/>
              </w:rPr>
            </w:rPrChange>
          </w:rPr>
          <w:delText>1.3.</w:delText>
        </w:r>
        <w:r w:rsidDel="00BF55E5">
          <w:rPr>
            <w:rFonts w:asciiTheme="minorHAnsi" w:eastAsiaTheme="minorEastAsia" w:hAnsiTheme="minorHAnsi" w:cstheme="minorBidi"/>
            <w:noProof/>
            <w:snapToGrid/>
            <w:sz w:val="22"/>
            <w:szCs w:val="22"/>
            <w:lang w:eastAsia="fr-CA"/>
          </w:rPr>
          <w:tab/>
        </w:r>
        <w:r w:rsidRPr="00BF55E5" w:rsidDel="00BF55E5">
          <w:rPr>
            <w:noProof/>
            <w:rPrChange w:id="300" w:author="St-Amant, Rémi" w:date="2018-03-01T12:13:00Z">
              <w:rPr>
                <w:rStyle w:val="Lienhypertexte"/>
                <w:noProof/>
              </w:rPr>
            </w:rPrChange>
          </w:rPr>
          <w:delText>Installation de BioSIM</w:delText>
        </w:r>
        <w:r w:rsidDel="00BF55E5">
          <w:rPr>
            <w:noProof/>
            <w:webHidden/>
          </w:rPr>
          <w:tab/>
        </w:r>
        <w:r w:rsidR="0063407F" w:rsidDel="00BF55E5">
          <w:rPr>
            <w:noProof/>
            <w:webHidden/>
          </w:rPr>
          <w:delText>10</w:delText>
        </w:r>
      </w:del>
    </w:p>
    <w:p w14:paraId="22E0130C" w14:textId="70AE5FFB" w:rsidR="009C4793" w:rsidDel="00BF55E5" w:rsidRDefault="009C4793">
      <w:pPr>
        <w:pStyle w:val="TM3"/>
        <w:tabs>
          <w:tab w:val="left" w:pos="1680"/>
          <w:tab w:val="right" w:leader="dot" w:pos="9394"/>
        </w:tabs>
        <w:rPr>
          <w:del w:id="301" w:author="St-Amant, Rémi" w:date="2018-03-01T12:13:00Z"/>
          <w:rFonts w:asciiTheme="minorHAnsi" w:eastAsiaTheme="minorEastAsia" w:hAnsiTheme="minorHAnsi" w:cstheme="minorBidi"/>
          <w:noProof/>
          <w:snapToGrid/>
          <w:sz w:val="22"/>
          <w:szCs w:val="22"/>
          <w:lang w:eastAsia="fr-CA"/>
        </w:rPr>
      </w:pPr>
      <w:del w:id="302" w:author="St-Amant, Rémi" w:date="2018-03-01T12:13:00Z">
        <w:r w:rsidRPr="00BF55E5" w:rsidDel="00BF55E5">
          <w:rPr>
            <w:noProof/>
            <w:rPrChange w:id="303" w:author="St-Amant, Rémi" w:date="2018-03-01T12:13:00Z">
              <w:rPr>
                <w:rStyle w:val="Lienhypertexte"/>
                <w:noProof/>
              </w:rPr>
            </w:rPrChange>
          </w:rPr>
          <w:delText>1.3.1.</w:delText>
        </w:r>
        <w:r w:rsidDel="00BF55E5">
          <w:rPr>
            <w:rFonts w:asciiTheme="minorHAnsi" w:eastAsiaTheme="minorEastAsia" w:hAnsiTheme="minorHAnsi" w:cstheme="minorBidi"/>
            <w:noProof/>
            <w:snapToGrid/>
            <w:sz w:val="22"/>
            <w:szCs w:val="22"/>
            <w:lang w:eastAsia="fr-CA"/>
          </w:rPr>
          <w:tab/>
        </w:r>
        <w:r w:rsidRPr="00BF55E5" w:rsidDel="00BF55E5">
          <w:rPr>
            <w:noProof/>
            <w:rPrChange w:id="304" w:author="St-Amant, Rémi" w:date="2018-03-01T12:13:00Z">
              <w:rPr>
                <w:rStyle w:val="Lienhypertexte"/>
                <w:noProof/>
              </w:rPr>
            </w:rPrChange>
          </w:rPr>
          <w:delText>Soutien technique</w:delText>
        </w:r>
        <w:r w:rsidDel="00BF55E5">
          <w:rPr>
            <w:noProof/>
            <w:webHidden/>
          </w:rPr>
          <w:tab/>
        </w:r>
        <w:r w:rsidR="0063407F" w:rsidDel="00BF55E5">
          <w:rPr>
            <w:noProof/>
            <w:webHidden/>
          </w:rPr>
          <w:delText>10</w:delText>
        </w:r>
      </w:del>
    </w:p>
    <w:p w14:paraId="09478842" w14:textId="2057D1D5" w:rsidR="009C4793" w:rsidDel="00BF55E5" w:rsidRDefault="009C4793">
      <w:pPr>
        <w:pStyle w:val="TM3"/>
        <w:tabs>
          <w:tab w:val="left" w:pos="1680"/>
          <w:tab w:val="right" w:leader="dot" w:pos="9394"/>
        </w:tabs>
        <w:rPr>
          <w:del w:id="305" w:author="St-Amant, Rémi" w:date="2018-03-01T12:13:00Z"/>
          <w:rFonts w:asciiTheme="minorHAnsi" w:eastAsiaTheme="minorEastAsia" w:hAnsiTheme="minorHAnsi" w:cstheme="minorBidi"/>
          <w:noProof/>
          <w:snapToGrid/>
          <w:sz w:val="22"/>
          <w:szCs w:val="22"/>
          <w:lang w:eastAsia="fr-CA"/>
        </w:rPr>
      </w:pPr>
      <w:del w:id="306" w:author="St-Amant, Rémi" w:date="2018-03-01T12:13:00Z">
        <w:r w:rsidRPr="00BF55E5" w:rsidDel="00BF55E5">
          <w:rPr>
            <w:noProof/>
            <w:rPrChange w:id="307" w:author="St-Amant, Rémi" w:date="2018-03-01T12:13:00Z">
              <w:rPr>
                <w:rStyle w:val="Lienhypertexte"/>
                <w:noProof/>
              </w:rPr>
            </w:rPrChange>
          </w:rPr>
          <w:delText>1.3.2.</w:delText>
        </w:r>
        <w:r w:rsidDel="00BF55E5">
          <w:rPr>
            <w:rFonts w:asciiTheme="minorHAnsi" w:eastAsiaTheme="minorEastAsia" w:hAnsiTheme="minorHAnsi" w:cstheme="minorBidi"/>
            <w:noProof/>
            <w:snapToGrid/>
            <w:sz w:val="22"/>
            <w:szCs w:val="22"/>
            <w:lang w:eastAsia="fr-CA"/>
          </w:rPr>
          <w:tab/>
        </w:r>
        <w:r w:rsidRPr="00BF55E5" w:rsidDel="00BF55E5">
          <w:rPr>
            <w:noProof/>
            <w:rPrChange w:id="308" w:author="St-Amant, Rémi" w:date="2018-03-01T12:13:00Z">
              <w:rPr>
                <w:rStyle w:val="Lienhypertexte"/>
                <w:noProof/>
              </w:rPr>
            </w:rPrChange>
          </w:rPr>
          <w:delText>Installation</w:delText>
        </w:r>
        <w:r w:rsidDel="00BF55E5">
          <w:rPr>
            <w:noProof/>
            <w:webHidden/>
          </w:rPr>
          <w:tab/>
        </w:r>
        <w:r w:rsidR="0063407F" w:rsidDel="00BF55E5">
          <w:rPr>
            <w:noProof/>
            <w:webHidden/>
          </w:rPr>
          <w:delText>11</w:delText>
        </w:r>
      </w:del>
    </w:p>
    <w:p w14:paraId="1842F7BD" w14:textId="3934D495" w:rsidR="009C4793" w:rsidDel="00BF55E5" w:rsidRDefault="009C4793">
      <w:pPr>
        <w:pStyle w:val="TM3"/>
        <w:tabs>
          <w:tab w:val="left" w:pos="1680"/>
          <w:tab w:val="right" w:leader="dot" w:pos="9394"/>
        </w:tabs>
        <w:rPr>
          <w:del w:id="309" w:author="St-Amant, Rémi" w:date="2018-03-01T12:13:00Z"/>
          <w:rFonts w:asciiTheme="minorHAnsi" w:eastAsiaTheme="minorEastAsia" w:hAnsiTheme="minorHAnsi" w:cstheme="minorBidi"/>
          <w:noProof/>
          <w:snapToGrid/>
          <w:sz w:val="22"/>
          <w:szCs w:val="22"/>
          <w:lang w:eastAsia="fr-CA"/>
        </w:rPr>
      </w:pPr>
      <w:del w:id="310" w:author="St-Amant, Rémi" w:date="2018-03-01T12:13:00Z">
        <w:r w:rsidRPr="00BF55E5" w:rsidDel="00BF55E5">
          <w:rPr>
            <w:noProof/>
            <w:rPrChange w:id="311" w:author="St-Amant, Rémi" w:date="2018-03-01T12:13:00Z">
              <w:rPr>
                <w:rStyle w:val="Lienhypertexte"/>
                <w:noProof/>
              </w:rPr>
            </w:rPrChange>
          </w:rPr>
          <w:delText>1.3.3.</w:delText>
        </w:r>
        <w:r w:rsidDel="00BF55E5">
          <w:rPr>
            <w:rFonts w:asciiTheme="minorHAnsi" w:eastAsiaTheme="minorEastAsia" w:hAnsiTheme="minorHAnsi" w:cstheme="minorBidi"/>
            <w:noProof/>
            <w:snapToGrid/>
            <w:sz w:val="22"/>
            <w:szCs w:val="22"/>
            <w:lang w:eastAsia="fr-CA"/>
          </w:rPr>
          <w:tab/>
        </w:r>
        <w:r w:rsidRPr="00BF55E5" w:rsidDel="00BF55E5">
          <w:rPr>
            <w:noProof/>
            <w:rPrChange w:id="312" w:author="St-Amant, Rémi" w:date="2018-03-01T12:13:00Z">
              <w:rPr>
                <w:rStyle w:val="Lienhypertexte"/>
                <w:noProof/>
              </w:rPr>
            </w:rPrChange>
          </w:rPr>
          <w:delText>Configuration requise</w:delText>
        </w:r>
        <w:r w:rsidDel="00BF55E5">
          <w:rPr>
            <w:noProof/>
            <w:webHidden/>
          </w:rPr>
          <w:tab/>
        </w:r>
        <w:r w:rsidR="0063407F" w:rsidDel="00BF55E5">
          <w:rPr>
            <w:noProof/>
            <w:webHidden/>
          </w:rPr>
          <w:delText>11</w:delText>
        </w:r>
      </w:del>
    </w:p>
    <w:p w14:paraId="5C26C422" w14:textId="13A03BA4" w:rsidR="009C4793" w:rsidDel="00BF55E5" w:rsidRDefault="009C4793">
      <w:pPr>
        <w:pStyle w:val="TM3"/>
        <w:tabs>
          <w:tab w:val="left" w:pos="1680"/>
          <w:tab w:val="right" w:leader="dot" w:pos="9394"/>
        </w:tabs>
        <w:rPr>
          <w:del w:id="313" w:author="St-Amant, Rémi" w:date="2018-03-01T12:13:00Z"/>
          <w:rFonts w:asciiTheme="minorHAnsi" w:eastAsiaTheme="minorEastAsia" w:hAnsiTheme="minorHAnsi" w:cstheme="minorBidi"/>
          <w:noProof/>
          <w:snapToGrid/>
          <w:sz w:val="22"/>
          <w:szCs w:val="22"/>
          <w:lang w:eastAsia="fr-CA"/>
        </w:rPr>
      </w:pPr>
      <w:del w:id="314" w:author="St-Amant, Rémi" w:date="2018-03-01T12:13:00Z">
        <w:r w:rsidRPr="00BF55E5" w:rsidDel="00BF55E5">
          <w:rPr>
            <w:noProof/>
            <w:rPrChange w:id="315" w:author="St-Amant, Rémi" w:date="2018-03-01T12:13:00Z">
              <w:rPr>
                <w:rStyle w:val="Lienhypertexte"/>
                <w:noProof/>
              </w:rPr>
            </w:rPrChange>
          </w:rPr>
          <w:delText>1.3.4.</w:delText>
        </w:r>
        <w:r w:rsidDel="00BF55E5">
          <w:rPr>
            <w:rFonts w:asciiTheme="minorHAnsi" w:eastAsiaTheme="minorEastAsia" w:hAnsiTheme="minorHAnsi" w:cstheme="minorBidi"/>
            <w:noProof/>
            <w:snapToGrid/>
            <w:sz w:val="22"/>
            <w:szCs w:val="22"/>
            <w:lang w:eastAsia="fr-CA"/>
          </w:rPr>
          <w:tab/>
        </w:r>
        <w:r w:rsidRPr="00BF55E5" w:rsidDel="00BF55E5">
          <w:rPr>
            <w:noProof/>
            <w:rPrChange w:id="316" w:author="St-Amant, Rémi" w:date="2018-03-01T12:13:00Z">
              <w:rPr>
                <w:rStyle w:val="Lienhypertexte"/>
                <w:noProof/>
              </w:rPr>
            </w:rPrChange>
          </w:rPr>
          <w:delText>Utilitaires</w:delText>
        </w:r>
        <w:r w:rsidDel="00BF55E5">
          <w:rPr>
            <w:noProof/>
            <w:webHidden/>
          </w:rPr>
          <w:tab/>
        </w:r>
        <w:r w:rsidR="0063407F" w:rsidDel="00BF55E5">
          <w:rPr>
            <w:noProof/>
            <w:webHidden/>
          </w:rPr>
          <w:delText>12</w:delText>
        </w:r>
      </w:del>
    </w:p>
    <w:p w14:paraId="563F2836" w14:textId="388AADBD" w:rsidR="009C4793" w:rsidDel="00BF55E5" w:rsidRDefault="009C4793">
      <w:pPr>
        <w:pStyle w:val="TM3"/>
        <w:tabs>
          <w:tab w:val="left" w:pos="1680"/>
          <w:tab w:val="right" w:leader="dot" w:pos="9394"/>
        </w:tabs>
        <w:rPr>
          <w:del w:id="317" w:author="St-Amant, Rémi" w:date="2018-03-01T12:13:00Z"/>
          <w:rFonts w:asciiTheme="minorHAnsi" w:eastAsiaTheme="minorEastAsia" w:hAnsiTheme="minorHAnsi" w:cstheme="minorBidi"/>
          <w:noProof/>
          <w:snapToGrid/>
          <w:sz w:val="22"/>
          <w:szCs w:val="22"/>
          <w:lang w:eastAsia="fr-CA"/>
        </w:rPr>
      </w:pPr>
      <w:del w:id="318" w:author="St-Amant, Rémi" w:date="2018-03-01T12:13:00Z">
        <w:r w:rsidRPr="00BF55E5" w:rsidDel="00BF55E5">
          <w:rPr>
            <w:noProof/>
            <w:rPrChange w:id="319" w:author="St-Amant, Rémi" w:date="2018-03-01T12:13:00Z">
              <w:rPr>
                <w:rStyle w:val="Lienhypertexte"/>
                <w:noProof/>
              </w:rPr>
            </w:rPrChange>
          </w:rPr>
          <w:delText>1.3.5.</w:delText>
        </w:r>
        <w:r w:rsidDel="00BF55E5">
          <w:rPr>
            <w:rFonts w:asciiTheme="minorHAnsi" w:eastAsiaTheme="minorEastAsia" w:hAnsiTheme="minorHAnsi" w:cstheme="minorBidi"/>
            <w:noProof/>
            <w:snapToGrid/>
            <w:sz w:val="22"/>
            <w:szCs w:val="22"/>
            <w:lang w:eastAsia="fr-CA"/>
          </w:rPr>
          <w:tab/>
        </w:r>
        <w:r w:rsidRPr="00BF55E5" w:rsidDel="00BF55E5">
          <w:rPr>
            <w:noProof/>
            <w:rPrChange w:id="320" w:author="St-Amant, Rémi" w:date="2018-03-01T12:13:00Z">
              <w:rPr>
                <w:rStyle w:val="Lienhypertexte"/>
                <w:noProof/>
              </w:rPr>
            </w:rPrChange>
          </w:rPr>
          <w:delText>Langue</w:delText>
        </w:r>
        <w:r w:rsidDel="00BF55E5">
          <w:rPr>
            <w:noProof/>
            <w:webHidden/>
          </w:rPr>
          <w:tab/>
        </w:r>
        <w:r w:rsidR="0063407F" w:rsidDel="00BF55E5">
          <w:rPr>
            <w:noProof/>
            <w:webHidden/>
          </w:rPr>
          <w:delText>12</w:delText>
        </w:r>
      </w:del>
    </w:p>
    <w:p w14:paraId="4FF693FB" w14:textId="3981323D" w:rsidR="009C4793" w:rsidDel="00BF55E5" w:rsidRDefault="009C4793">
      <w:pPr>
        <w:pStyle w:val="TM2"/>
        <w:tabs>
          <w:tab w:val="left" w:pos="1440"/>
          <w:tab w:val="right" w:leader="dot" w:pos="9394"/>
        </w:tabs>
        <w:rPr>
          <w:del w:id="321" w:author="St-Amant, Rémi" w:date="2018-03-01T12:13:00Z"/>
          <w:rFonts w:asciiTheme="minorHAnsi" w:eastAsiaTheme="minorEastAsia" w:hAnsiTheme="minorHAnsi" w:cstheme="minorBidi"/>
          <w:noProof/>
          <w:snapToGrid/>
          <w:sz w:val="22"/>
          <w:szCs w:val="22"/>
          <w:lang w:eastAsia="fr-CA"/>
        </w:rPr>
      </w:pPr>
      <w:del w:id="322" w:author="St-Amant, Rémi" w:date="2018-03-01T12:13:00Z">
        <w:r w:rsidRPr="00BF55E5" w:rsidDel="00BF55E5">
          <w:rPr>
            <w:noProof/>
            <w:rPrChange w:id="323" w:author="St-Amant, Rémi" w:date="2018-03-01T12:13:00Z">
              <w:rPr>
                <w:rStyle w:val="Lienhypertexte"/>
                <w:noProof/>
              </w:rPr>
            </w:rPrChange>
          </w:rPr>
          <w:delText>1.4.</w:delText>
        </w:r>
        <w:r w:rsidDel="00BF55E5">
          <w:rPr>
            <w:rFonts w:asciiTheme="minorHAnsi" w:eastAsiaTheme="minorEastAsia" w:hAnsiTheme="minorHAnsi" w:cstheme="minorBidi"/>
            <w:noProof/>
            <w:snapToGrid/>
            <w:sz w:val="22"/>
            <w:szCs w:val="22"/>
            <w:lang w:eastAsia="fr-CA"/>
          </w:rPr>
          <w:tab/>
        </w:r>
        <w:r w:rsidRPr="00BF55E5" w:rsidDel="00BF55E5">
          <w:rPr>
            <w:noProof/>
            <w:rPrChange w:id="324" w:author="St-Amant, Rémi" w:date="2018-03-01T12:13:00Z">
              <w:rPr>
                <w:rStyle w:val="Lienhypertexte"/>
                <w:noProof/>
              </w:rPr>
            </w:rPrChange>
          </w:rPr>
          <w:delText>Exécuter BioSIM</w:delText>
        </w:r>
        <w:r w:rsidDel="00BF55E5">
          <w:rPr>
            <w:noProof/>
            <w:webHidden/>
          </w:rPr>
          <w:tab/>
        </w:r>
        <w:r w:rsidR="0063407F" w:rsidDel="00BF55E5">
          <w:rPr>
            <w:noProof/>
            <w:webHidden/>
          </w:rPr>
          <w:delText>12</w:delText>
        </w:r>
      </w:del>
    </w:p>
    <w:p w14:paraId="4197E165" w14:textId="3BC7AFB8" w:rsidR="009C4793" w:rsidDel="00BF55E5" w:rsidRDefault="009C4793">
      <w:pPr>
        <w:pStyle w:val="TM3"/>
        <w:tabs>
          <w:tab w:val="left" w:pos="1680"/>
          <w:tab w:val="right" w:leader="dot" w:pos="9394"/>
        </w:tabs>
        <w:rPr>
          <w:del w:id="325" w:author="St-Amant, Rémi" w:date="2018-03-01T12:13:00Z"/>
          <w:rFonts w:asciiTheme="minorHAnsi" w:eastAsiaTheme="minorEastAsia" w:hAnsiTheme="minorHAnsi" w:cstheme="minorBidi"/>
          <w:noProof/>
          <w:snapToGrid/>
          <w:sz w:val="22"/>
          <w:szCs w:val="22"/>
          <w:lang w:eastAsia="fr-CA"/>
        </w:rPr>
      </w:pPr>
      <w:del w:id="326" w:author="St-Amant, Rémi" w:date="2018-03-01T12:13:00Z">
        <w:r w:rsidRPr="00BF55E5" w:rsidDel="00BF55E5">
          <w:rPr>
            <w:noProof/>
            <w:rPrChange w:id="327" w:author="St-Amant, Rémi" w:date="2018-03-01T12:13:00Z">
              <w:rPr>
                <w:rStyle w:val="Lienhypertexte"/>
                <w:noProof/>
              </w:rPr>
            </w:rPrChange>
          </w:rPr>
          <w:delText>1.4.1.</w:delText>
        </w:r>
        <w:r w:rsidDel="00BF55E5">
          <w:rPr>
            <w:rFonts w:asciiTheme="minorHAnsi" w:eastAsiaTheme="minorEastAsia" w:hAnsiTheme="minorHAnsi" w:cstheme="minorBidi"/>
            <w:noProof/>
            <w:snapToGrid/>
            <w:sz w:val="22"/>
            <w:szCs w:val="22"/>
            <w:lang w:eastAsia="fr-CA"/>
          </w:rPr>
          <w:tab/>
        </w:r>
        <w:r w:rsidRPr="00BF55E5" w:rsidDel="00BF55E5">
          <w:rPr>
            <w:noProof/>
            <w:rPrChange w:id="328" w:author="St-Amant, Rémi" w:date="2018-03-01T12:13:00Z">
              <w:rPr>
                <w:rStyle w:val="Lienhypertexte"/>
                <w:noProof/>
              </w:rPr>
            </w:rPrChange>
          </w:rPr>
          <w:delText>Par l’interface usagé</w:delText>
        </w:r>
        <w:r w:rsidDel="00BF55E5">
          <w:rPr>
            <w:noProof/>
            <w:webHidden/>
          </w:rPr>
          <w:tab/>
        </w:r>
        <w:r w:rsidR="0063407F" w:rsidDel="00BF55E5">
          <w:rPr>
            <w:noProof/>
            <w:webHidden/>
          </w:rPr>
          <w:delText>12</w:delText>
        </w:r>
      </w:del>
    </w:p>
    <w:p w14:paraId="7AAEB807" w14:textId="6F973662" w:rsidR="009C4793" w:rsidDel="00BF55E5" w:rsidRDefault="009C4793">
      <w:pPr>
        <w:pStyle w:val="TM3"/>
        <w:tabs>
          <w:tab w:val="left" w:pos="1680"/>
          <w:tab w:val="right" w:leader="dot" w:pos="9394"/>
        </w:tabs>
        <w:rPr>
          <w:del w:id="329" w:author="St-Amant, Rémi" w:date="2018-03-01T12:13:00Z"/>
          <w:rFonts w:asciiTheme="minorHAnsi" w:eastAsiaTheme="minorEastAsia" w:hAnsiTheme="minorHAnsi" w:cstheme="minorBidi"/>
          <w:noProof/>
          <w:snapToGrid/>
          <w:sz w:val="22"/>
          <w:szCs w:val="22"/>
          <w:lang w:eastAsia="fr-CA"/>
        </w:rPr>
      </w:pPr>
      <w:del w:id="330" w:author="St-Amant, Rémi" w:date="2018-03-01T12:13:00Z">
        <w:r w:rsidRPr="00BF55E5" w:rsidDel="00BF55E5">
          <w:rPr>
            <w:noProof/>
            <w:rPrChange w:id="331" w:author="St-Amant, Rémi" w:date="2018-03-01T12:13:00Z">
              <w:rPr>
                <w:rStyle w:val="Lienhypertexte"/>
                <w:noProof/>
              </w:rPr>
            </w:rPrChange>
          </w:rPr>
          <w:delText>1.4.2.</w:delText>
        </w:r>
        <w:r w:rsidDel="00BF55E5">
          <w:rPr>
            <w:rFonts w:asciiTheme="minorHAnsi" w:eastAsiaTheme="minorEastAsia" w:hAnsiTheme="minorHAnsi" w:cstheme="minorBidi"/>
            <w:noProof/>
            <w:snapToGrid/>
            <w:sz w:val="22"/>
            <w:szCs w:val="22"/>
            <w:lang w:eastAsia="fr-CA"/>
          </w:rPr>
          <w:tab/>
        </w:r>
        <w:r w:rsidRPr="00BF55E5" w:rsidDel="00BF55E5">
          <w:rPr>
            <w:noProof/>
            <w:rPrChange w:id="332" w:author="St-Amant, Rémi" w:date="2018-03-01T12:13:00Z">
              <w:rPr>
                <w:rStyle w:val="Lienhypertexte"/>
                <w:noProof/>
              </w:rPr>
            </w:rPrChange>
          </w:rPr>
          <w:delText>Par ligne de commande</w:delText>
        </w:r>
        <w:r w:rsidDel="00BF55E5">
          <w:rPr>
            <w:noProof/>
            <w:webHidden/>
          </w:rPr>
          <w:tab/>
        </w:r>
      </w:del>
      <w:del w:id="333" w:author="St-Amant, Rémi" w:date="2018-01-29T16:34:00Z">
        <w:r w:rsidDel="0063407F">
          <w:rPr>
            <w:noProof/>
            <w:webHidden/>
          </w:rPr>
          <w:delText>13</w:delText>
        </w:r>
      </w:del>
    </w:p>
    <w:p w14:paraId="1BD6EAAB" w14:textId="73DB855B" w:rsidR="009C4793" w:rsidDel="00BF55E5" w:rsidRDefault="009C4793">
      <w:pPr>
        <w:pStyle w:val="TM2"/>
        <w:tabs>
          <w:tab w:val="left" w:pos="1440"/>
          <w:tab w:val="right" w:leader="dot" w:pos="9394"/>
        </w:tabs>
        <w:rPr>
          <w:del w:id="334" w:author="St-Amant, Rémi" w:date="2018-03-01T12:13:00Z"/>
          <w:rFonts w:asciiTheme="minorHAnsi" w:eastAsiaTheme="minorEastAsia" w:hAnsiTheme="minorHAnsi" w:cstheme="minorBidi"/>
          <w:noProof/>
          <w:snapToGrid/>
          <w:sz w:val="22"/>
          <w:szCs w:val="22"/>
          <w:lang w:eastAsia="fr-CA"/>
        </w:rPr>
      </w:pPr>
      <w:del w:id="335" w:author="St-Amant, Rémi" w:date="2018-03-01T12:13:00Z">
        <w:r w:rsidRPr="00BF55E5" w:rsidDel="00BF55E5">
          <w:rPr>
            <w:noProof/>
            <w:rPrChange w:id="336" w:author="St-Amant, Rémi" w:date="2018-03-01T12:13:00Z">
              <w:rPr>
                <w:rStyle w:val="Lienhypertexte"/>
                <w:noProof/>
              </w:rPr>
            </w:rPrChange>
          </w:rPr>
          <w:delText>1.5.</w:delText>
        </w:r>
        <w:r w:rsidDel="00BF55E5">
          <w:rPr>
            <w:rFonts w:asciiTheme="minorHAnsi" w:eastAsiaTheme="minorEastAsia" w:hAnsiTheme="minorHAnsi" w:cstheme="minorBidi"/>
            <w:noProof/>
            <w:snapToGrid/>
            <w:sz w:val="22"/>
            <w:szCs w:val="22"/>
            <w:lang w:eastAsia="fr-CA"/>
          </w:rPr>
          <w:tab/>
        </w:r>
        <w:r w:rsidRPr="00BF55E5" w:rsidDel="00BF55E5">
          <w:rPr>
            <w:noProof/>
            <w:rPrChange w:id="337" w:author="St-Amant, Rémi" w:date="2018-03-01T12:13:00Z">
              <w:rPr>
                <w:rStyle w:val="Lienhypertexte"/>
                <w:noProof/>
              </w:rPr>
            </w:rPrChange>
          </w:rPr>
          <w:delText>Fonctionnement de BioSIM</w:delText>
        </w:r>
        <w:r w:rsidDel="00BF55E5">
          <w:rPr>
            <w:noProof/>
            <w:webHidden/>
          </w:rPr>
          <w:tab/>
        </w:r>
        <w:r w:rsidR="0063407F" w:rsidDel="00BF55E5">
          <w:rPr>
            <w:noProof/>
            <w:webHidden/>
          </w:rPr>
          <w:delText>13</w:delText>
        </w:r>
      </w:del>
    </w:p>
    <w:p w14:paraId="1EF55AFE" w14:textId="70CF65D2" w:rsidR="009C4793" w:rsidDel="00BF55E5" w:rsidRDefault="009C4793">
      <w:pPr>
        <w:pStyle w:val="TM3"/>
        <w:tabs>
          <w:tab w:val="left" w:pos="1680"/>
          <w:tab w:val="right" w:leader="dot" w:pos="9394"/>
        </w:tabs>
        <w:rPr>
          <w:del w:id="338" w:author="St-Amant, Rémi" w:date="2018-03-01T12:13:00Z"/>
          <w:rFonts w:asciiTheme="minorHAnsi" w:eastAsiaTheme="minorEastAsia" w:hAnsiTheme="minorHAnsi" w:cstheme="minorBidi"/>
          <w:noProof/>
          <w:snapToGrid/>
          <w:sz w:val="22"/>
          <w:szCs w:val="22"/>
          <w:lang w:eastAsia="fr-CA"/>
        </w:rPr>
      </w:pPr>
      <w:del w:id="339" w:author="St-Amant, Rémi" w:date="2018-03-01T12:13:00Z">
        <w:r w:rsidRPr="00BF55E5" w:rsidDel="00BF55E5">
          <w:rPr>
            <w:noProof/>
            <w:rPrChange w:id="340" w:author="St-Amant, Rémi" w:date="2018-03-01T12:13:00Z">
              <w:rPr>
                <w:rStyle w:val="Lienhypertexte"/>
                <w:noProof/>
              </w:rPr>
            </w:rPrChange>
          </w:rPr>
          <w:delText>1.5.1.</w:delText>
        </w:r>
        <w:r w:rsidDel="00BF55E5">
          <w:rPr>
            <w:rFonts w:asciiTheme="minorHAnsi" w:eastAsiaTheme="minorEastAsia" w:hAnsiTheme="minorHAnsi" w:cstheme="minorBidi"/>
            <w:noProof/>
            <w:snapToGrid/>
            <w:sz w:val="22"/>
            <w:szCs w:val="22"/>
            <w:lang w:eastAsia="fr-CA"/>
          </w:rPr>
          <w:tab/>
        </w:r>
        <w:r w:rsidRPr="00BF55E5" w:rsidDel="00BF55E5">
          <w:rPr>
            <w:noProof/>
            <w:rPrChange w:id="341" w:author="St-Amant, Rémi" w:date="2018-03-01T12:13:00Z">
              <w:rPr>
                <w:rStyle w:val="Lienhypertexte"/>
                <w:noProof/>
              </w:rPr>
            </w:rPrChange>
          </w:rPr>
          <w:delText>Information requise</w:delText>
        </w:r>
        <w:r w:rsidDel="00BF55E5">
          <w:rPr>
            <w:noProof/>
            <w:webHidden/>
          </w:rPr>
          <w:tab/>
        </w:r>
        <w:r w:rsidR="0063407F" w:rsidDel="00BF55E5">
          <w:rPr>
            <w:noProof/>
            <w:webHidden/>
          </w:rPr>
          <w:delText>13</w:delText>
        </w:r>
      </w:del>
    </w:p>
    <w:p w14:paraId="45B096F1" w14:textId="6DE9A14E" w:rsidR="009C4793" w:rsidDel="00BF55E5" w:rsidRDefault="009C4793">
      <w:pPr>
        <w:pStyle w:val="TM3"/>
        <w:tabs>
          <w:tab w:val="left" w:pos="1680"/>
          <w:tab w:val="right" w:leader="dot" w:pos="9394"/>
        </w:tabs>
        <w:rPr>
          <w:del w:id="342" w:author="St-Amant, Rémi" w:date="2018-03-01T12:13:00Z"/>
          <w:rFonts w:asciiTheme="minorHAnsi" w:eastAsiaTheme="minorEastAsia" w:hAnsiTheme="minorHAnsi" w:cstheme="minorBidi"/>
          <w:noProof/>
          <w:snapToGrid/>
          <w:sz w:val="22"/>
          <w:szCs w:val="22"/>
          <w:lang w:eastAsia="fr-CA"/>
        </w:rPr>
      </w:pPr>
      <w:del w:id="343" w:author="St-Amant, Rémi" w:date="2018-03-01T12:13:00Z">
        <w:r w:rsidRPr="00BF55E5" w:rsidDel="00BF55E5">
          <w:rPr>
            <w:noProof/>
            <w:rPrChange w:id="344" w:author="St-Amant, Rémi" w:date="2018-03-01T12:13:00Z">
              <w:rPr>
                <w:rStyle w:val="Lienhypertexte"/>
                <w:noProof/>
              </w:rPr>
            </w:rPrChange>
          </w:rPr>
          <w:delText>1.5.2.</w:delText>
        </w:r>
        <w:r w:rsidDel="00BF55E5">
          <w:rPr>
            <w:rFonts w:asciiTheme="minorHAnsi" w:eastAsiaTheme="minorEastAsia" w:hAnsiTheme="minorHAnsi" w:cstheme="minorBidi"/>
            <w:noProof/>
            <w:snapToGrid/>
            <w:sz w:val="22"/>
            <w:szCs w:val="22"/>
            <w:lang w:eastAsia="fr-CA"/>
          </w:rPr>
          <w:tab/>
        </w:r>
        <w:r w:rsidRPr="00BF55E5" w:rsidDel="00BF55E5">
          <w:rPr>
            <w:noProof/>
            <w:rPrChange w:id="345" w:author="St-Amant, Rémi" w:date="2018-03-01T12:13:00Z">
              <w:rPr>
                <w:rStyle w:val="Lienhypertexte"/>
                <w:noProof/>
              </w:rPr>
            </w:rPrChange>
          </w:rPr>
          <w:delText>Données météorologiques pour les simulations</w:delText>
        </w:r>
        <w:r w:rsidDel="00BF55E5">
          <w:rPr>
            <w:noProof/>
            <w:webHidden/>
          </w:rPr>
          <w:tab/>
        </w:r>
        <w:r w:rsidR="0063407F" w:rsidDel="00BF55E5">
          <w:rPr>
            <w:noProof/>
            <w:webHidden/>
          </w:rPr>
          <w:delText>14</w:delText>
        </w:r>
      </w:del>
    </w:p>
    <w:p w14:paraId="229B7F22" w14:textId="1A28E6C8" w:rsidR="009C4793" w:rsidDel="00BF55E5" w:rsidRDefault="009C4793">
      <w:pPr>
        <w:pStyle w:val="TM2"/>
        <w:tabs>
          <w:tab w:val="left" w:pos="1440"/>
          <w:tab w:val="right" w:leader="dot" w:pos="9394"/>
        </w:tabs>
        <w:rPr>
          <w:del w:id="346" w:author="St-Amant, Rémi" w:date="2018-03-01T12:13:00Z"/>
          <w:rFonts w:asciiTheme="minorHAnsi" w:eastAsiaTheme="minorEastAsia" w:hAnsiTheme="minorHAnsi" w:cstheme="minorBidi"/>
          <w:noProof/>
          <w:snapToGrid/>
          <w:sz w:val="22"/>
          <w:szCs w:val="22"/>
          <w:lang w:eastAsia="fr-CA"/>
        </w:rPr>
      </w:pPr>
      <w:del w:id="347" w:author="St-Amant, Rémi" w:date="2018-03-01T12:13:00Z">
        <w:r w:rsidRPr="00BF55E5" w:rsidDel="00BF55E5">
          <w:rPr>
            <w:noProof/>
            <w:rPrChange w:id="348" w:author="St-Amant, Rémi" w:date="2018-03-01T12:13:00Z">
              <w:rPr>
                <w:rStyle w:val="Lienhypertexte"/>
                <w:noProof/>
              </w:rPr>
            </w:rPrChange>
          </w:rPr>
          <w:delText>1.6.</w:delText>
        </w:r>
        <w:r w:rsidDel="00BF55E5">
          <w:rPr>
            <w:rFonts w:asciiTheme="minorHAnsi" w:eastAsiaTheme="minorEastAsia" w:hAnsiTheme="minorHAnsi" w:cstheme="minorBidi"/>
            <w:noProof/>
            <w:snapToGrid/>
            <w:sz w:val="22"/>
            <w:szCs w:val="22"/>
            <w:lang w:eastAsia="fr-CA"/>
          </w:rPr>
          <w:tab/>
        </w:r>
        <w:r w:rsidRPr="00BF55E5" w:rsidDel="00BF55E5">
          <w:rPr>
            <w:noProof/>
            <w:rPrChange w:id="349" w:author="St-Amant, Rémi" w:date="2018-03-01T12:13:00Z">
              <w:rPr>
                <w:rStyle w:val="Lienhypertexte"/>
                <w:noProof/>
              </w:rPr>
            </w:rPrChange>
          </w:rPr>
          <w:delText>Fenêtre principale de BioSIM</w:delText>
        </w:r>
        <w:r w:rsidDel="00BF55E5">
          <w:rPr>
            <w:noProof/>
            <w:webHidden/>
          </w:rPr>
          <w:tab/>
        </w:r>
        <w:r w:rsidR="0063407F" w:rsidDel="00BF55E5">
          <w:rPr>
            <w:noProof/>
            <w:webHidden/>
          </w:rPr>
          <w:delText>16</w:delText>
        </w:r>
      </w:del>
    </w:p>
    <w:p w14:paraId="4268FE30" w14:textId="3670BB8B" w:rsidR="009C4793" w:rsidDel="00BF55E5" w:rsidRDefault="009C4793">
      <w:pPr>
        <w:pStyle w:val="TM2"/>
        <w:tabs>
          <w:tab w:val="left" w:pos="1440"/>
          <w:tab w:val="right" w:leader="dot" w:pos="9394"/>
        </w:tabs>
        <w:rPr>
          <w:del w:id="350" w:author="St-Amant, Rémi" w:date="2018-03-01T12:13:00Z"/>
          <w:rFonts w:asciiTheme="minorHAnsi" w:eastAsiaTheme="minorEastAsia" w:hAnsiTheme="minorHAnsi" w:cstheme="minorBidi"/>
          <w:noProof/>
          <w:snapToGrid/>
          <w:sz w:val="22"/>
          <w:szCs w:val="22"/>
          <w:lang w:eastAsia="fr-CA"/>
        </w:rPr>
      </w:pPr>
      <w:del w:id="351" w:author="St-Amant, Rémi" w:date="2018-03-01T12:13:00Z">
        <w:r w:rsidRPr="00BF55E5" w:rsidDel="00BF55E5">
          <w:rPr>
            <w:noProof/>
            <w:rPrChange w:id="352" w:author="St-Amant, Rémi" w:date="2018-03-01T12:13:00Z">
              <w:rPr>
                <w:rStyle w:val="Lienhypertexte"/>
                <w:noProof/>
              </w:rPr>
            </w:rPrChange>
          </w:rPr>
          <w:delText>1.7.</w:delText>
        </w:r>
        <w:r w:rsidDel="00BF55E5">
          <w:rPr>
            <w:rFonts w:asciiTheme="minorHAnsi" w:eastAsiaTheme="minorEastAsia" w:hAnsiTheme="minorHAnsi" w:cstheme="minorBidi"/>
            <w:noProof/>
            <w:snapToGrid/>
            <w:sz w:val="22"/>
            <w:szCs w:val="22"/>
            <w:lang w:eastAsia="fr-CA"/>
          </w:rPr>
          <w:tab/>
        </w:r>
        <w:r w:rsidRPr="00BF55E5" w:rsidDel="00BF55E5">
          <w:rPr>
            <w:noProof/>
            <w:rPrChange w:id="353" w:author="St-Amant, Rémi" w:date="2018-03-01T12:13:00Z">
              <w:rPr>
                <w:rStyle w:val="Lienhypertexte"/>
                <w:noProof/>
              </w:rPr>
            </w:rPrChange>
          </w:rPr>
          <w:delText>Fenêtre Projet</w:delText>
        </w:r>
        <w:r w:rsidDel="00BF55E5">
          <w:rPr>
            <w:noProof/>
            <w:webHidden/>
          </w:rPr>
          <w:tab/>
        </w:r>
        <w:r w:rsidR="0063407F" w:rsidDel="00BF55E5">
          <w:rPr>
            <w:noProof/>
            <w:webHidden/>
          </w:rPr>
          <w:delText>17</w:delText>
        </w:r>
      </w:del>
    </w:p>
    <w:p w14:paraId="50EC522D" w14:textId="12B422D1" w:rsidR="009C4793" w:rsidDel="00BF55E5" w:rsidRDefault="009C4793">
      <w:pPr>
        <w:pStyle w:val="TM2"/>
        <w:tabs>
          <w:tab w:val="left" w:pos="1440"/>
          <w:tab w:val="right" w:leader="dot" w:pos="9394"/>
        </w:tabs>
        <w:rPr>
          <w:del w:id="354" w:author="St-Amant, Rémi" w:date="2018-03-01T12:13:00Z"/>
          <w:rFonts w:asciiTheme="minorHAnsi" w:eastAsiaTheme="minorEastAsia" w:hAnsiTheme="minorHAnsi" w:cstheme="minorBidi"/>
          <w:noProof/>
          <w:snapToGrid/>
          <w:sz w:val="22"/>
          <w:szCs w:val="22"/>
          <w:lang w:eastAsia="fr-CA"/>
        </w:rPr>
      </w:pPr>
      <w:del w:id="355" w:author="St-Amant, Rémi" w:date="2018-03-01T12:13:00Z">
        <w:r w:rsidRPr="00BF55E5" w:rsidDel="00BF55E5">
          <w:rPr>
            <w:noProof/>
            <w:rPrChange w:id="356" w:author="St-Amant, Rémi" w:date="2018-03-01T12:13:00Z">
              <w:rPr>
                <w:rStyle w:val="Lienhypertexte"/>
                <w:noProof/>
              </w:rPr>
            </w:rPrChange>
          </w:rPr>
          <w:delText>1.8.</w:delText>
        </w:r>
        <w:r w:rsidDel="00BF55E5">
          <w:rPr>
            <w:rFonts w:asciiTheme="minorHAnsi" w:eastAsiaTheme="minorEastAsia" w:hAnsiTheme="minorHAnsi" w:cstheme="minorBidi"/>
            <w:noProof/>
            <w:snapToGrid/>
            <w:sz w:val="22"/>
            <w:szCs w:val="22"/>
            <w:lang w:eastAsia="fr-CA"/>
          </w:rPr>
          <w:tab/>
        </w:r>
        <w:r w:rsidRPr="00BF55E5" w:rsidDel="00BF55E5">
          <w:rPr>
            <w:noProof/>
            <w:rPrChange w:id="357" w:author="St-Amant, Rémi" w:date="2018-03-01T12:13:00Z">
              <w:rPr>
                <w:rStyle w:val="Lienhypertexte"/>
                <w:noProof/>
              </w:rPr>
            </w:rPrChange>
          </w:rPr>
          <w:delText>Projets BioSIM</w:delText>
        </w:r>
        <w:r w:rsidDel="00BF55E5">
          <w:rPr>
            <w:noProof/>
            <w:webHidden/>
          </w:rPr>
          <w:tab/>
        </w:r>
        <w:r w:rsidR="0063407F" w:rsidDel="00BF55E5">
          <w:rPr>
            <w:noProof/>
            <w:webHidden/>
          </w:rPr>
          <w:delText>19</w:delText>
        </w:r>
      </w:del>
    </w:p>
    <w:p w14:paraId="151960EA" w14:textId="201CCFED" w:rsidR="009C4793" w:rsidDel="00BF55E5" w:rsidRDefault="009C4793">
      <w:pPr>
        <w:pStyle w:val="TM1"/>
        <w:tabs>
          <w:tab w:val="left" w:pos="720"/>
          <w:tab w:val="right" w:leader="dot" w:pos="9394"/>
        </w:tabs>
        <w:rPr>
          <w:del w:id="358" w:author="St-Amant, Rémi" w:date="2018-03-01T12:13:00Z"/>
          <w:rFonts w:asciiTheme="minorHAnsi" w:eastAsiaTheme="minorEastAsia" w:hAnsiTheme="minorHAnsi" w:cstheme="minorBidi"/>
          <w:b w:val="0"/>
          <w:noProof/>
          <w:snapToGrid/>
          <w:sz w:val="22"/>
          <w:szCs w:val="22"/>
          <w:lang w:eastAsia="fr-CA"/>
        </w:rPr>
      </w:pPr>
      <w:del w:id="359" w:author="St-Amant, Rémi" w:date="2018-03-01T12:13:00Z">
        <w:r w:rsidRPr="00BF55E5" w:rsidDel="00BF55E5">
          <w:rPr>
            <w:noProof/>
            <w:rPrChange w:id="360" w:author="St-Amant, Rémi" w:date="2018-03-01T12:13:00Z">
              <w:rPr>
                <w:rStyle w:val="Lienhypertexte"/>
                <w:noProof/>
              </w:rPr>
            </w:rPrChange>
          </w:rPr>
          <w:delText>2.</w:delText>
        </w:r>
        <w:r w:rsidDel="00BF55E5">
          <w:rPr>
            <w:rFonts w:asciiTheme="minorHAnsi" w:eastAsiaTheme="minorEastAsia" w:hAnsiTheme="minorHAnsi" w:cstheme="minorBidi"/>
            <w:b w:val="0"/>
            <w:noProof/>
            <w:snapToGrid/>
            <w:sz w:val="22"/>
            <w:szCs w:val="22"/>
            <w:lang w:eastAsia="fr-CA"/>
          </w:rPr>
          <w:tab/>
        </w:r>
        <w:r w:rsidRPr="00BF55E5" w:rsidDel="00BF55E5">
          <w:rPr>
            <w:noProof/>
            <w:rPrChange w:id="361" w:author="St-Amant, Rémi" w:date="2018-03-01T12:13:00Z">
              <w:rPr>
                <w:rStyle w:val="Lienhypertexte"/>
                <w:noProof/>
              </w:rPr>
            </w:rPrChange>
          </w:rPr>
          <w:delText>Les données météorologiques dans BioSIM</w:delText>
        </w:r>
        <w:r w:rsidDel="00BF55E5">
          <w:rPr>
            <w:noProof/>
            <w:webHidden/>
          </w:rPr>
          <w:tab/>
        </w:r>
        <w:r w:rsidR="0063407F" w:rsidDel="00BF55E5">
          <w:rPr>
            <w:noProof/>
            <w:webHidden/>
          </w:rPr>
          <w:delText>21</w:delText>
        </w:r>
      </w:del>
    </w:p>
    <w:p w14:paraId="09A7BF50" w14:textId="29664C56" w:rsidR="009C4793" w:rsidDel="00BF55E5" w:rsidRDefault="009C4793">
      <w:pPr>
        <w:pStyle w:val="TM2"/>
        <w:tabs>
          <w:tab w:val="left" w:pos="1440"/>
          <w:tab w:val="right" w:leader="dot" w:pos="9394"/>
        </w:tabs>
        <w:rPr>
          <w:del w:id="362" w:author="St-Amant, Rémi" w:date="2018-03-01T12:13:00Z"/>
          <w:rFonts w:asciiTheme="minorHAnsi" w:eastAsiaTheme="minorEastAsia" w:hAnsiTheme="minorHAnsi" w:cstheme="minorBidi"/>
          <w:noProof/>
          <w:snapToGrid/>
          <w:sz w:val="22"/>
          <w:szCs w:val="22"/>
          <w:lang w:eastAsia="fr-CA"/>
        </w:rPr>
      </w:pPr>
      <w:del w:id="363" w:author="St-Amant, Rémi" w:date="2018-03-01T12:13:00Z">
        <w:r w:rsidRPr="00BF55E5" w:rsidDel="00BF55E5">
          <w:rPr>
            <w:noProof/>
            <w:rPrChange w:id="364" w:author="St-Amant, Rémi" w:date="2018-03-01T12:13:00Z">
              <w:rPr>
                <w:rStyle w:val="Lienhypertexte"/>
                <w:noProof/>
              </w:rPr>
            </w:rPrChange>
          </w:rPr>
          <w:delText>2.1.</w:delText>
        </w:r>
        <w:r w:rsidDel="00BF55E5">
          <w:rPr>
            <w:rFonts w:asciiTheme="minorHAnsi" w:eastAsiaTheme="minorEastAsia" w:hAnsiTheme="minorHAnsi" w:cstheme="minorBidi"/>
            <w:noProof/>
            <w:snapToGrid/>
            <w:sz w:val="22"/>
            <w:szCs w:val="22"/>
            <w:lang w:eastAsia="fr-CA"/>
          </w:rPr>
          <w:tab/>
        </w:r>
        <w:r w:rsidRPr="00BF55E5" w:rsidDel="00BF55E5">
          <w:rPr>
            <w:noProof/>
            <w:rPrChange w:id="365" w:author="St-Amant, Rémi" w:date="2018-03-01T12:13:00Z">
              <w:rPr>
                <w:rStyle w:val="Lienhypertexte"/>
                <w:noProof/>
              </w:rPr>
            </w:rPrChange>
          </w:rPr>
          <w:delText>Assemblage du régime de températures</w:delText>
        </w:r>
        <w:r w:rsidDel="00BF55E5">
          <w:rPr>
            <w:noProof/>
            <w:webHidden/>
          </w:rPr>
          <w:tab/>
        </w:r>
        <w:r w:rsidR="0063407F" w:rsidDel="00BF55E5">
          <w:rPr>
            <w:noProof/>
            <w:webHidden/>
          </w:rPr>
          <w:delText>21</w:delText>
        </w:r>
      </w:del>
    </w:p>
    <w:p w14:paraId="03630C6D" w14:textId="6979FBDC" w:rsidR="009C4793" w:rsidDel="00BF55E5" w:rsidRDefault="009C4793">
      <w:pPr>
        <w:pStyle w:val="TM3"/>
        <w:tabs>
          <w:tab w:val="left" w:pos="1680"/>
          <w:tab w:val="right" w:leader="dot" w:pos="9394"/>
        </w:tabs>
        <w:rPr>
          <w:del w:id="366" w:author="St-Amant, Rémi" w:date="2018-03-01T12:13:00Z"/>
          <w:rFonts w:asciiTheme="minorHAnsi" w:eastAsiaTheme="minorEastAsia" w:hAnsiTheme="minorHAnsi" w:cstheme="minorBidi"/>
          <w:noProof/>
          <w:snapToGrid/>
          <w:sz w:val="22"/>
          <w:szCs w:val="22"/>
          <w:lang w:eastAsia="fr-CA"/>
        </w:rPr>
      </w:pPr>
      <w:del w:id="367" w:author="St-Amant, Rémi" w:date="2018-03-01T12:13:00Z">
        <w:r w:rsidRPr="00BF55E5" w:rsidDel="00BF55E5">
          <w:rPr>
            <w:noProof/>
            <w:rPrChange w:id="368" w:author="St-Amant, Rémi" w:date="2018-03-01T12:13:00Z">
              <w:rPr>
                <w:rStyle w:val="Lienhypertexte"/>
                <w:noProof/>
              </w:rPr>
            </w:rPrChange>
          </w:rPr>
          <w:delText>2.1.1.</w:delText>
        </w:r>
        <w:r w:rsidDel="00BF55E5">
          <w:rPr>
            <w:rFonts w:asciiTheme="minorHAnsi" w:eastAsiaTheme="minorEastAsia" w:hAnsiTheme="minorHAnsi" w:cstheme="minorBidi"/>
            <w:noProof/>
            <w:snapToGrid/>
            <w:sz w:val="22"/>
            <w:szCs w:val="22"/>
            <w:lang w:eastAsia="fr-CA"/>
          </w:rPr>
          <w:tab/>
        </w:r>
        <w:r w:rsidRPr="00BF55E5" w:rsidDel="00BF55E5">
          <w:rPr>
            <w:noProof/>
            <w:rPrChange w:id="369" w:author="St-Amant, Rémi" w:date="2018-03-01T12:13:00Z">
              <w:rPr>
                <w:rStyle w:val="Lienhypertexte"/>
                <w:noProof/>
              </w:rPr>
            </w:rPrChange>
          </w:rPr>
          <w:delText>Choix des sources de données météorologiques les plus proches</w:delText>
        </w:r>
        <w:r w:rsidDel="00BF55E5">
          <w:rPr>
            <w:noProof/>
            <w:webHidden/>
          </w:rPr>
          <w:tab/>
        </w:r>
        <w:r w:rsidR="0063407F" w:rsidDel="00BF55E5">
          <w:rPr>
            <w:noProof/>
            <w:webHidden/>
          </w:rPr>
          <w:delText>22</w:delText>
        </w:r>
      </w:del>
    </w:p>
    <w:p w14:paraId="09E05318" w14:textId="01034EFD" w:rsidR="009C4793" w:rsidDel="00BF55E5" w:rsidRDefault="009C4793">
      <w:pPr>
        <w:pStyle w:val="TM3"/>
        <w:tabs>
          <w:tab w:val="left" w:pos="1680"/>
          <w:tab w:val="right" w:leader="dot" w:pos="9394"/>
        </w:tabs>
        <w:rPr>
          <w:del w:id="370" w:author="St-Amant, Rémi" w:date="2018-03-01T12:13:00Z"/>
          <w:rFonts w:asciiTheme="minorHAnsi" w:eastAsiaTheme="minorEastAsia" w:hAnsiTheme="minorHAnsi" w:cstheme="minorBidi"/>
          <w:noProof/>
          <w:snapToGrid/>
          <w:sz w:val="22"/>
          <w:szCs w:val="22"/>
          <w:lang w:eastAsia="fr-CA"/>
        </w:rPr>
      </w:pPr>
      <w:del w:id="371" w:author="St-Amant, Rémi" w:date="2018-03-01T12:13:00Z">
        <w:r w:rsidRPr="00BF55E5" w:rsidDel="00BF55E5">
          <w:rPr>
            <w:noProof/>
            <w:rPrChange w:id="372" w:author="St-Amant, Rémi" w:date="2018-03-01T12:13:00Z">
              <w:rPr>
                <w:rStyle w:val="Lienhypertexte"/>
                <w:noProof/>
              </w:rPr>
            </w:rPrChange>
          </w:rPr>
          <w:delText>2.1.2.</w:delText>
        </w:r>
        <w:r w:rsidDel="00BF55E5">
          <w:rPr>
            <w:rFonts w:asciiTheme="minorHAnsi" w:eastAsiaTheme="minorEastAsia" w:hAnsiTheme="minorHAnsi" w:cstheme="minorBidi"/>
            <w:noProof/>
            <w:snapToGrid/>
            <w:sz w:val="22"/>
            <w:szCs w:val="22"/>
            <w:lang w:eastAsia="fr-CA"/>
          </w:rPr>
          <w:tab/>
        </w:r>
        <w:r w:rsidRPr="00BF55E5" w:rsidDel="00BF55E5">
          <w:rPr>
            <w:noProof/>
            <w:rPrChange w:id="373" w:author="St-Amant, Rémi" w:date="2018-03-01T12:13:00Z">
              <w:rPr>
                <w:rStyle w:val="Lienhypertexte"/>
                <w:noProof/>
              </w:rPr>
            </w:rPrChange>
          </w:rPr>
          <w:delText>Ajustement pour les différences d’élévation, de latitude et de longitude</w:delText>
        </w:r>
        <w:r w:rsidDel="00BF55E5">
          <w:rPr>
            <w:noProof/>
            <w:webHidden/>
          </w:rPr>
          <w:tab/>
        </w:r>
        <w:r w:rsidR="0063407F" w:rsidDel="00BF55E5">
          <w:rPr>
            <w:noProof/>
            <w:webHidden/>
          </w:rPr>
          <w:delText>22</w:delText>
        </w:r>
      </w:del>
    </w:p>
    <w:p w14:paraId="7DE07A9C" w14:textId="2DCB9D23" w:rsidR="009C4793" w:rsidDel="00BF55E5" w:rsidRDefault="009C4793">
      <w:pPr>
        <w:pStyle w:val="TM3"/>
        <w:tabs>
          <w:tab w:val="left" w:pos="1680"/>
          <w:tab w:val="right" w:leader="dot" w:pos="9394"/>
        </w:tabs>
        <w:rPr>
          <w:del w:id="374" w:author="St-Amant, Rémi" w:date="2018-03-01T12:13:00Z"/>
          <w:rFonts w:asciiTheme="minorHAnsi" w:eastAsiaTheme="minorEastAsia" w:hAnsiTheme="minorHAnsi" w:cstheme="minorBidi"/>
          <w:noProof/>
          <w:snapToGrid/>
          <w:sz w:val="22"/>
          <w:szCs w:val="22"/>
          <w:lang w:eastAsia="fr-CA"/>
        </w:rPr>
      </w:pPr>
      <w:del w:id="375" w:author="St-Amant, Rémi" w:date="2018-03-01T12:13:00Z">
        <w:r w:rsidRPr="00BF55E5" w:rsidDel="00BF55E5">
          <w:rPr>
            <w:noProof/>
            <w:rPrChange w:id="376" w:author="St-Amant, Rémi" w:date="2018-03-01T12:13:00Z">
              <w:rPr>
                <w:rStyle w:val="Lienhypertexte"/>
                <w:noProof/>
              </w:rPr>
            </w:rPrChange>
          </w:rPr>
          <w:delText>2.1.3.</w:delText>
        </w:r>
        <w:r w:rsidDel="00BF55E5">
          <w:rPr>
            <w:rFonts w:asciiTheme="minorHAnsi" w:eastAsiaTheme="minorEastAsia" w:hAnsiTheme="minorHAnsi" w:cstheme="minorBidi"/>
            <w:noProof/>
            <w:snapToGrid/>
            <w:sz w:val="22"/>
            <w:szCs w:val="22"/>
            <w:lang w:eastAsia="fr-CA"/>
          </w:rPr>
          <w:tab/>
        </w:r>
        <w:r w:rsidRPr="00BF55E5" w:rsidDel="00BF55E5">
          <w:rPr>
            <w:noProof/>
            <w:rPrChange w:id="377" w:author="St-Amant, Rémi" w:date="2018-03-01T12:13:00Z">
              <w:rPr>
                <w:rStyle w:val="Lienhypertexte"/>
                <w:noProof/>
              </w:rPr>
            </w:rPrChange>
          </w:rPr>
          <w:delText>Correction pour la pente et l’aspect</w:delText>
        </w:r>
        <w:r w:rsidDel="00BF55E5">
          <w:rPr>
            <w:noProof/>
            <w:webHidden/>
          </w:rPr>
          <w:tab/>
        </w:r>
        <w:r w:rsidR="0063407F" w:rsidDel="00BF55E5">
          <w:rPr>
            <w:noProof/>
            <w:webHidden/>
          </w:rPr>
          <w:delText>23</w:delText>
        </w:r>
      </w:del>
    </w:p>
    <w:p w14:paraId="27CCAA09" w14:textId="77728658" w:rsidR="009C4793" w:rsidDel="00BF55E5" w:rsidRDefault="009C4793">
      <w:pPr>
        <w:pStyle w:val="TM3"/>
        <w:tabs>
          <w:tab w:val="left" w:pos="1680"/>
          <w:tab w:val="right" w:leader="dot" w:pos="9394"/>
        </w:tabs>
        <w:rPr>
          <w:del w:id="378" w:author="St-Amant, Rémi" w:date="2018-03-01T12:13:00Z"/>
          <w:rFonts w:asciiTheme="minorHAnsi" w:eastAsiaTheme="minorEastAsia" w:hAnsiTheme="minorHAnsi" w:cstheme="minorBidi"/>
          <w:noProof/>
          <w:snapToGrid/>
          <w:sz w:val="22"/>
          <w:szCs w:val="22"/>
          <w:lang w:eastAsia="fr-CA"/>
        </w:rPr>
      </w:pPr>
      <w:del w:id="379" w:author="St-Amant, Rémi" w:date="2018-03-01T12:13:00Z">
        <w:r w:rsidRPr="00BF55E5" w:rsidDel="00BF55E5">
          <w:rPr>
            <w:noProof/>
            <w:rPrChange w:id="380" w:author="St-Amant, Rémi" w:date="2018-03-01T12:13:00Z">
              <w:rPr>
                <w:rStyle w:val="Lienhypertexte"/>
                <w:noProof/>
              </w:rPr>
            </w:rPrChange>
          </w:rPr>
          <w:delText>2.1.4.</w:delText>
        </w:r>
        <w:r w:rsidDel="00BF55E5">
          <w:rPr>
            <w:rFonts w:asciiTheme="minorHAnsi" w:eastAsiaTheme="minorEastAsia" w:hAnsiTheme="minorHAnsi" w:cstheme="minorBidi"/>
            <w:noProof/>
            <w:snapToGrid/>
            <w:sz w:val="22"/>
            <w:szCs w:val="22"/>
            <w:lang w:eastAsia="fr-CA"/>
          </w:rPr>
          <w:tab/>
        </w:r>
        <w:r w:rsidRPr="00BF55E5" w:rsidDel="00BF55E5">
          <w:rPr>
            <w:noProof/>
            <w:rPrChange w:id="381" w:author="St-Amant, Rémi" w:date="2018-03-01T12:13:00Z">
              <w:rPr>
                <w:rStyle w:val="Lienhypertexte"/>
                <w:noProof/>
              </w:rPr>
            </w:rPrChange>
          </w:rPr>
          <w:delText>Génération des valeurs quotidiennes à partir des normales mensuelles</w:delText>
        </w:r>
        <w:r w:rsidDel="00BF55E5">
          <w:rPr>
            <w:noProof/>
            <w:webHidden/>
          </w:rPr>
          <w:tab/>
        </w:r>
        <w:r w:rsidR="0063407F" w:rsidDel="00BF55E5">
          <w:rPr>
            <w:noProof/>
            <w:webHidden/>
          </w:rPr>
          <w:delText>23</w:delText>
        </w:r>
      </w:del>
    </w:p>
    <w:p w14:paraId="71A3DC61" w14:textId="59258D8C" w:rsidR="009C4793" w:rsidDel="00BF55E5" w:rsidRDefault="009C4793">
      <w:pPr>
        <w:pStyle w:val="TM3"/>
        <w:tabs>
          <w:tab w:val="left" w:pos="1680"/>
          <w:tab w:val="right" w:leader="dot" w:pos="9394"/>
        </w:tabs>
        <w:rPr>
          <w:del w:id="382" w:author="St-Amant, Rémi" w:date="2018-03-01T12:13:00Z"/>
          <w:rFonts w:asciiTheme="minorHAnsi" w:eastAsiaTheme="minorEastAsia" w:hAnsiTheme="minorHAnsi" w:cstheme="minorBidi"/>
          <w:noProof/>
          <w:snapToGrid/>
          <w:sz w:val="22"/>
          <w:szCs w:val="22"/>
          <w:lang w:eastAsia="fr-CA"/>
        </w:rPr>
      </w:pPr>
      <w:del w:id="383" w:author="St-Amant, Rémi" w:date="2018-03-01T12:13:00Z">
        <w:r w:rsidRPr="00BF55E5" w:rsidDel="00BF55E5">
          <w:rPr>
            <w:noProof/>
            <w:rPrChange w:id="384" w:author="St-Amant, Rémi" w:date="2018-03-01T12:13:00Z">
              <w:rPr>
                <w:rStyle w:val="Lienhypertexte"/>
                <w:noProof/>
              </w:rPr>
            </w:rPrChange>
          </w:rPr>
          <w:delText>2.1.5.</w:delText>
        </w:r>
        <w:r w:rsidDel="00BF55E5">
          <w:rPr>
            <w:rFonts w:asciiTheme="minorHAnsi" w:eastAsiaTheme="minorEastAsia" w:hAnsiTheme="minorHAnsi" w:cstheme="minorBidi"/>
            <w:noProof/>
            <w:snapToGrid/>
            <w:sz w:val="22"/>
            <w:szCs w:val="22"/>
            <w:lang w:eastAsia="fr-CA"/>
          </w:rPr>
          <w:tab/>
        </w:r>
        <w:r w:rsidRPr="00BF55E5" w:rsidDel="00BF55E5">
          <w:rPr>
            <w:noProof/>
            <w:rPrChange w:id="385" w:author="St-Amant, Rémi" w:date="2018-03-01T12:13:00Z">
              <w:rPr>
                <w:rStyle w:val="Lienhypertexte"/>
                <w:noProof/>
              </w:rPr>
            </w:rPrChange>
          </w:rPr>
          <w:delText>Génération de précipitations quotidiennes à partir des normales mensuelles</w:delText>
        </w:r>
        <w:r w:rsidDel="00BF55E5">
          <w:rPr>
            <w:noProof/>
            <w:webHidden/>
          </w:rPr>
          <w:tab/>
        </w:r>
        <w:r w:rsidR="0063407F" w:rsidDel="00BF55E5">
          <w:rPr>
            <w:noProof/>
            <w:webHidden/>
          </w:rPr>
          <w:delText>24</w:delText>
        </w:r>
      </w:del>
    </w:p>
    <w:p w14:paraId="364A6F86" w14:textId="3173E08E" w:rsidR="009C4793" w:rsidDel="00BF55E5" w:rsidRDefault="009C4793">
      <w:pPr>
        <w:pStyle w:val="TM3"/>
        <w:tabs>
          <w:tab w:val="left" w:pos="1680"/>
          <w:tab w:val="right" w:leader="dot" w:pos="9394"/>
        </w:tabs>
        <w:rPr>
          <w:del w:id="386" w:author="St-Amant, Rémi" w:date="2018-03-01T12:13:00Z"/>
          <w:rFonts w:asciiTheme="minorHAnsi" w:eastAsiaTheme="minorEastAsia" w:hAnsiTheme="minorHAnsi" w:cstheme="minorBidi"/>
          <w:noProof/>
          <w:snapToGrid/>
          <w:sz w:val="22"/>
          <w:szCs w:val="22"/>
          <w:lang w:eastAsia="fr-CA"/>
        </w:rPr>
      </w:pPr>
      <w:del w:id="387" w:author="St-Amant, Rémi" w:date="2018-03-01T12:13:00Z">
        <w:r w:rsidRPr="00BF55E5" w:rsidDel="00BF55E5">
          <w:rPr>
            <w:noProof/>
            <w:rPrChange w:id="388" w:author="St-Amant, Rémi" w:date="2018-03-01T12:13:00Z">
              <w:rPr>
                <w:rStyle w:val="Lienhypertexte"/>
                <w:noProof/>
              </w:rPr>
            </w:rPrChange>
          </w:rPr>
          <w:delText>2.1.6.</w:delText>
        </w:r>
        <w:r w:rsidDel="00BF55E5">
          <w:rPr>
            <w:rFonts w:asciiTheme="minorHAnsi" w:eastAsiaTheme="minorEastAsia" w:hAnsiTheme="minorHAnsi" w:cstheme="minorBidi"/>
            <w:noProof/>
            <w:snapToGrid/>
            <w:sz w:val="22"/>
            <w:szCs w:val="22"/>
            <w:lang w:eastAsia="fr-CA"/>
          </w:rPr>
          <w:tab/>
        </w:r>
        <w:r w:rsidRPr="00BF55E5" w:rsidDel="00BF55E5">
          <w:rPr>
            <w:noProof/>
            <w:rPrChange w:id="389" w:author="St-Amant, Rémi" w:date="2018-03-01T12:13:00Z">
              <w:rPr>
                <w:rStyle w:val="Lienhypertexte"/>
                <w:noProof/>
              </w:rPr>
            </w:rPrChange>
          </w:rPr>
          <w:delText>Génération des valeurs d’humidité relative quotidiennes et du point de rosée à partir des normales mensuelles</w:delText>
        </w:r>
        <w:r w:rsidDel="00BF55E5">
          <w:rPr>
            <w:noProof/>
            <w:webHidden/>
          </w:rPr>
          <w:tab/>
        </w:r>
        <w:r w:rsidR="0063407F" w:rsidDel="00BF55E5">
          <w:rPr>
            <w:noProof/>
            <w:webHidden/>
          </w:rPr>
          <w:delText>24</w:delText>
        </w:r>
      </w:del>
    </w:p>
    <w:p w14:paraId="60A52BF0" w14:textId="2C6D8D72" w:rsidR="009C4793" w:rsidDel="00BF55E5" w:rsidRDefault="009C4793">
      <w:pPr>
        <w:pStyle w:val="TM3"/>
        <w:tabs>
          <w:tab w:val="left" w:pos="1680"/>
          <w:tab w:val="right" w:leader="dot" w:pos="9394"/>
        </w:tabs>
        <w:rPr>
          <w:del w:id="390" w:author="St-Amant, Rémi" w:date="2018-03-01T12:13:00Z"/>
          <w:rFonts w:asciiTheme="minorHAnsi" w:eastAsiaTheme="minorEastAsia" w:hAnsiTheme="minorHAnsi" w:cstheme="minorBidi"/>
          <w:noProof/>
          <w:snapToGrid/>
          <w:sz w:val="22"/>
          <w:szCs w:val="22"/>
          <w:lang w:eastAsia="fr-CA"/>
        </w:rPr>
      </w:pPr>
      <w:del w:id="391" w:author="St-Amant, Rémi" w:date="2018-03-01T12:13:00Z">
        <w:r w:rsidRPr="00BF55E5" w:rsidDel="00BF55E5">
          <w:rPr>
            <w:noProof/>
            <w:rPrChange w:id="392" w:author="St-Amant, Rémi" w:date="2018-03-01T12:13:00Z">
              <w:rPr>
                <w:rStyle w:val="Lienhypertexte"/>
                <w:noProof/>
              </w:rPr>
            </w:rPrChange>
          </w:rPr>
          <w:delText>2.1.7.</w:delText>
        </w:r>
        <w:r w:rsidDel="00BF55E5">
          <w:rPr>
            <w:rFonts w:asciiTheme="minorHAnsi" w:eastAsiaTheme="minorEastAsia" w:hAnsiTheme="minorHAnsi" w:cstheme="minorBidi"/>
            <w:noProof/>
            <w:snapToGrid/>
            <w:sz w:val="22"/>
            <w:szCs w:val="22"/>
            <w:lang w:eastAsia="fr-CA"/>
          </w:rPr>
          <w:tab/>
        </w:r>
        <w:r w:rsidRPr="00BF55E5" w:rsidDel="00BF55E5">
          <w:rPr>
            <w:noProof/>
            <w:rPrChange w:id="393" w:author="St-Amant, Rémi" w:date="2018-03-01T12:13:00Z">
              <w:rPr>
                <w:rStyle w:val="Lienhypertexte"/>
                <w:noProof/>
              </w:rPr>
            </w:rPrChange>
          </w:rPr>
          <w:delText>Génération des vitesses de vent quotidiennes à partir des normales mensuelles</w:delText>
        </w:r>
        <w:r w:rsidDel="00BF55E5">
          <w:rPr>
            <w:noProof/>
            <w:webHidden/>
          </w:rPr>
          <w:tab/>
        </w:r>
        <w:r w:rsidR="0063407F" w:rsidDel="00BF55E5">
          <w:rPr>
            <w:noProof/>
            <w:webHidden/>
          </w:rPr>
          <w:delText>25</w:delText>
        </w:r>
      </w:del>
    </w:p>
    <w:p w14:paraId="3B93823C" w14:textId="0EA17C17" w:rsidR="009C4793" w:rsidDel="00BF55E5" w:rsidRDefault="009C4793">
      <w:pPr>
        <w:pStyle w:val="TM3"/>
        <w:tabs>
          <w:tab w:val="left" w:pos="1680"/>
          <w:tab w:val="right" w:leader="dot" w:pos="9394"/>
        </w:tabs>
        <w:rPr>
          <w:del w:id="394" w:author="St-Amant, Rémi" w:date="2018-03-01T12:13:00Z"/>
          <w:rFonts w:asciiTheme="minorHAnsi" w:eastAsiaTheme="minorEastAsia" w:hAnsiTheme="minorHAnsi" w:cstheme="minorBidi"/>
          <w:noProof/>
          <w:snapToGrid/>
          <w:sz w:val="22"/>
          <w:szCs w:val="22"/>
          <w:lang w:eastAsia="fr-CA"/>
        </w:rPr>
      </w:pPr>
      <w:del w:id="395" w:author="St-Amant, Rémi" w:date="2018-03-01T12:13:00Z">
        <w:r w:rsidRPr="00BF55E5" w:rsidDel="00BF55E5">
          <w:rPr>
            <w:noProof/>
            <w:rPrChange w:id="396" w:author="St-Amant, Rémi" w:date="2018-03-01T12:13:00Z">
              <w:rPr>
                <w:rStyle w:val="Lienhypertexte"/>
                <w:noProof/>
              </w:rPr>
            </w:rPrChange>
          </w:rPr>
          <w:delText>2.1.8.</w:delText>
        </w:r>
        <w:r w:rsidDel="00BF55E5">
          <w:rPr>
            <w:rFonts w:asciiTheme="minorHAnsi" w:eastAsiaTheme="minorEastAsia" w:hAnsiTheme="minorHAnsi" w:cstheme="minorBidi"/>
            <w:noProof/>
            <w:snapToGrid/>
            <w:sz w:val="22"/>
            <w:szCs w:val="22"/>
            <w:lang w:eastAsia="fr-CA"/>
          </w:rPr>
          <w:tab/>
        </w:r>
        <w:r w:rsidRPr="00BF55E5" w:rsidDel="00BF55E5">
          <w:rPr>
            <w:noProof/>
            <w:rPrChange w:id="397" w:author="St-Amant, Rémi" w:date="2018-03-01T12:13:00Z">
              <w:rPr>
                <w:rStyle w:val="Lienhypertexte"/>
                <w:noProof/>
              </w:rPr>
            </w:rPrChange>
          </w:rPr>
          <w:delText>Génération des chutes de neige et de l’équivalent en eau de la neige</w:delText>
        </w:r>
        <w:r w:rsidDel="00BF55E5">
          <w:rPr>
            <w:noProof/>
            <w:webHidden/>
          </w:rPr>
          <w:tab/>
        </w:r>
        <w:r w:rsidR="0063407F" w:rsidDel="00BF55E5">
          <w:rPr>
            <w:noProof/>
            <w:webHidden/>
          </w:rPr>
          <w:delText>25</w:delText>
        </w:r>
      </w:del>
    </w:p>
    <w:p w14:paraId="24F80ECA" w14:textId="7144142B" w:rsidR="009C4793" w:rsidDel="00BF55E5" w:rsidRDefault="009C4793">
      <w:pPr>
        <w:pStyle w:val="TM3"/>
        <w:tabs>
          <w:tab w:val="left" w:pos="1680"/>
          <w:tab w:val="right" w:leader="dot" w:pos="9394"/>
        </w:tabs>
        <w:rPr>
          <w:del w:id="398" w:author="St-Amant, Rémi" w:date="2018-03-01T12:13:00Z"/>
          <w:rFonts w:asciiTheme="minorHAnsi" w:eastAsiaTheme="minorEastAsia" w:hAnsiTheme="minorHAnsi" w:cstheme="minorBidi"/>
          <w:noProof/>
          <w:snapToGrid/>
          <w:sz w:val="22"/>
          <w:szCs w:val="22"/>
          <w:lang w:eastAsia="fr-CA"/>
        </w:rPr>
      </w:pPr>
      <w:del w:id="399" w:author="St-Amant, Rémi" w:date="2018-03-01T12:13:00Z">
        <w:r w:rsidRPr="00BF55E5" w:rsidDel="00BF55E5">
          <w:rPr>
            <w:noProof/>
            <w:rPrChange w:id="400" w:author="St-Amant, Rémi" w:date="2018-03-01T12:13:00Z">
              <w:rPr>
                <w:rStyle w:val="Lienhypertexte"/>
                <w:noProof/>
              </w:rPr>
            </w:rPrChange>
          </w:rPr>
          <w:delText>2.1.9.</w:delText>
        </w:r>
        <w:r w:rsidDel="00BF55E5">
          <w:rPr>
            <w:rFonts w:asciiTheme="minorHAnsi" w:eastAsiaTheme="minorEastAsia" w:hAnsiTheme="minorHAnsi" w:cstheme="minorBidi"/>
            <w:noProof/>
            <w:snapToGrid/>
            <w:sz w:val="22"/>
            <w:szCs w:val="22"/>
            <w:lang w:eastAsia="fr-CA"/>
          </w:rPr>
          <w:tab/>
        </w:r>
        <w:r w:rsidRPr="00BF55E5" w:rsidDel="00BF55E5">
          <w:rPr>
            <w:noProof/>
            <w:rPrChange w:id="401" w:author="St-Amant, Rémi" w:date="2018-03-01T12:13:00Z">
              <w:rPr>
                <w:rStyle w:val="Lienhypertexte"/>
                <w:noProof/>
              </w:rPr>
            </w:rPrChange>
          </w:rPr>
          <w:delText>Rayonnement solaire</w:delText>
        </w:r>
        <w:r w:rsidDel="00BF55E5">
          <w:rPr>
            <w:noProof/>
            <w:webHidden/>
          </w:rPr>
          <w:tab/>
        </w:r>
        <w:r w:rsidR="0063407F" w:rsidDel="00BF55E5">
          <w:rPr>
            <w:noProof/>
            <w:webHidden/>
          </w:rPr>
          <w:delText>25</w:delText>
        </w:r>
      </w:del>
    </w:p>
    <w:p w14:paraId="5B5C30CD" w14:textId="111C263B" w:rsidR="009C4793" w:rsidDel="00BF55E5" w:rsidRDefault="009C4793">
      <w:pPr>
        <w:pStyle w:val="TM3"/>
        <w:tabs>
          <w:tab w:val="left" w:pos="1680"/>
          <w:tab w:val="right" w:leader="dot" w:pos="9394"/>
        </w:tabs>
        <w:rPr>
          <w:del w:id="402" w:author="St-Amant, Rémi" w:date="2018-03-01T12:13:00Z"/>
          <w:rFonts w:asciiTheme="minorHAnsi" w:eastAsiaTheme="minorEastAsia" w:hAnsiTheme="minorHAnsi" w:cstheme="minorBidi"/>
          <w:noProof/>
          <w:snapToGrid/>
          <w:sz w:val="22"/>
          <w:szCs w:val="22"/>
          <w:lang w:eastAsia="fr-CA"/>
        </w:rPr>
      </w:pPr>
      <w:del w:id="403" w:author="St-Amant, Rémi" w:date="2018-03-01T12:13:00Z">
        <w:r w:rsidRPr="00BF55E5" w:rsidDel="00BF55E5">
          <w:rPr>
            <w:noProof/>
            <w:rPrChange w:id="404" w:author="St-Amant, Rémi" w:date="2018-03-01T12:13:00Z">
              <w:rPr>
                <w:rStyle w:val="Lienhypertexte"/>
                <w:noProof/>
              </w:rPr>
            </w:rPrChange>
          </w:rPr>
          <w:delText>2.1.10.</w:delText>
        </w:r>
        <w:r w:rsidDel="00BF55E5">
          <w:rPr>
            <w:rFonts w:asciiTheme="minorHAnsi" w:eastAsiaTheme="minorEastAsia" w:hAnsiTheme="minorHAnsi" w:cstheme="minorBidi"/>
            <w:noProof/>
            <w:snapToGrid/>
            <w:sz w:val="22"/>
            <w:szCs w:val="22"/>
            <w:lang w:eastAsia="fr-CA"/>
          </w:rPr>
          <w:tab/>
        </w:r>
        <w:r w:rsidRPr="00BF55E5" w:rsidDel="00BF55E5">
          <w:rPr>
            <w:noProof/>
            <w:rPrChange w:id="405" w:author="St-Amant, Rémi" w:date="2018-03-01T12:13:00Z">
              <w:rPr>
                <w:rStyle w:val="Lienhypertexte"/>
                <w:noProof/>
              </w:rPr>
            </w:rPrChange>
          </w:rPr>
          <w:delText>Assemblage du régime</w:delText>
        </w:r>
        <w:r w:rsidDel="00BF55E5">
          <w:rPr>
            <w:noProof/>
            <w:webHidden/>
          </w:rPr>
          <w:tab/>
        </w:r>
        <w:r w:rsidR="0063407F" w:rsidDel="00BF55E5">
          <w:rPr>
            <w:noProof/>
            <w:webHidden/>
          </w:rPr>
          <w:delText>25</w:delText>
        </w:r>
      </w:del>
    </w:p>
    <w:p w14:paraId="7AC90501" w14:textId="3D96CEE0" w:rsidR="009C4793" w:rsidDel="00BF55E5" w:rsidRDefault="009C4793">
      <w:pPr>
        <w:pStyle w:val="TM2"/>
        <w:tabs>
          <w:tab w:val="left" w:pos="1440"/>
          <w:tab w:val="right" w:leader="dot" w:pos="9394"/>
        </w:tabs>
        <w:rPr>
          <w:del w:id="406" w:author="St-Amant, Rémi" w:date="2018-03-01T12:13:00Z"/>
          <w:rFonts w:asciiTheme="minorHAnsi" w:eastAsiaTheme="minorEastAsia" w:hAnsiTheme="minorHAnsi" w:cstheme="minorBidi"/>
          <w:noProof/>
          <w:snapToGrid/>
          <w:sz w:val="22"/>
          <w:szCs w:val="22"/>
          <w:lang w:eastAsia="fr-CA"/>
        </w:rPr>
      </w:pPr>
      <w:del w:id="407" w:author="St-Amant, Rémi" w:date="2018-03-01T12:13:00Z">
        <w:r w:rsidRPr="00BF55E5" w:rsidDel="00BF55E5">
          <w:rPr>
            <w:noProof/>
            <w:rPrChange w:id="408" w:author="St-Amant, Rémi" w:date="2018-03-01T12:13:00Z">
              <w:rPr>
                <w:rStyle w:val="Lienhypertexte"/>
                <w:noProof/>
              </w:rPr>
            </w:rPrChange>
          </w:rPr>
          <w:delText>2.2.</w:delText>
        </w:r>
        <w:r w:rsidDel="00BF55E5">
          <w:rPr>
            <w:rFonts w:asciiTheme="minorHAnsi" w:eastAsiaTheme="minorEastAsia" w:hAnsiTheme="minorHAnsi" w:cstheme="minorBidi"/>
            <w:noProof/>
            <w:snapToGrid/>
            <w:sz w:val="22"/>
            <w:szCs w:val="22"/>
            <w:lang w:eastAsia="fr-CA"/>
          </w:rPr>
          <w:tab/>
        </w:r>
        <w:r w:rsidRPr="00BF55E5" w:rsidDel="00BF55E5">
          <w:rPr>
            <w:noProof/>
            <w:rPrChange w:id="409" w:author="St-Amant, Rémi" w:date="2018-03-01T12:13:00Z">
              <w:rPr>
                <w:rStyle w:val="Lienhypertexte"/>
                <w:noProof/>
              </w:rPr>
            </w:rPrChange>
          </w:rPr>
          <w:delText>Données liées</w:delText>
        </w:r>
        <w:r w:rsidDel="00BF55E5">
          <w:rPr>
            <w:noProof/>
            <w:webHidden/>
          </w:rPr>
          <w:tab/>
        </w:r>
        <w:r w:rsidR="0063407F" w:rsidDel="00BF55E5">
          <w:rPr>
            <w:noProof/>
            <w:webHidden/>
          </w:rPr>
          <w:delText>26</w:delText>
        </w:r>
      </w:del>
    </w:p>
    <w:p w14:paraId="0CD20415" w14:textId="0624DC42" w:rsidR="009C4793" w:rsidDel="00BF55E5" w:rsidRDefault="009C4793">
      <w:pPr>
        <w:pStyle w:val="TM3"/>
        <w:tabs>
          <w:tab w:val="left" w:pos="1680"/>
          <w:tab w:val="right" w:leader="dot" w:pos="9394"/>
        </w:tabs>
        <w:rPr>
          <w:del w:id="410" w:author="St-Amant, Rémi" w:date="2018-03-01T12:13:00Z"/>
          <w:rFonts w:asciiTheme="minorHAnsi" w:eastAsiaTheme="minorEastAsia" w:hAnsiTheme="minorHAnsi" w:cstheme="minorBidi"/>
          <w:noProof/>
          <w:snapToGrid/>
          <w:sz w:val="22"/>
          <w:szCs w:val="22"/>
          <w:lang w:eastAsia="fr-CA"/>
        </w:rPr>
      </w:pPr>
      <w:del w:id="411" w:author="St-Amant, Rémi" w:date="2018-03-01T12:13:00Z">
        <w:r w:rsidRPr="00BF55E5" w:rsidDel="00BF55E5">
          <w:rPr>
            <w:noProof/>
            <w:rPrChange w:id="412" w:author="St-Amant, Rémi" w:date="2018-03-01T12:13:00Z">
              <w:rPr>
                <w:rStyle w:val="Lienhypertexte"/>
                <w:noProof/>
              </w:rPr>
            </w:rPrChange>
          </w:rPr>
          <w:delText>2.2.1.</w:delText>
        </w:r>
        <w:r w:rsidDel="00BF55E5">
          <w:rPr>
            <w:rFonts w:asciiTheme="minorHAnsi" w:eastAsiaTheme="minorEastAsia" w:hAnsiTheme="minorHAnsi" w:cstheme="minorBidi"/>
            <w:noProof/>
            <w:snapToGrid/>
            <w:sz w:val="22"/>
            <w:szCs w:val="22"/>
            <w:lang w:eastAsia="fr-CA"/>
          </w:rPr>
          <w:tab/>
        </w:r>
        <w:r w:rsidRPr="00BF55E5" w:rsidDel="00BF55E5">
          <w:rPr>
            <w:noProof/>
            <w:rPrChange w:id="413" w:author="St-Amant, Rémi" w:date="2018-03-01T12:13:00Z">
              <w:rPr>
                <w:rStyle w:val="Lienhypertexte"/>
                <w:noProof/>
              </w:rPr>
            </w:rPrChange>
          </w:rPr>
          <w:delText>Consultation et modification des données liées</w:delText>
        </w:r>
        <w:r w:rsidDel="00BF55E5">
          <w:rPr>
            <w:noProof/>
            <w:webHidden/>
          </w:rPr>
          <w:tab/>
        </w:r>
        <w:r w:rsidR="0063407F" w:rsidDel="00BF55E5">
          <w:rPr>
            <w:noProof/>
            <w:webHidden/>
          </w:rPr>
          <w:delText>27</w:delText>
        </w:r>
      </w:del>
    </w:p>
    <w:p w14:paraId="6FF351E6" w14:textId="5A99C693" w:rsidR="009C4793" w:rsidDel="00BF55E5" w:rsidRDefault="009C4793">
      <w:pPr>
        <w:pStyle w:val="TM3"/>
        <w:tabs>
          <w:tab w:val="left" w:pos="1680"/>
          <w:tab w:val="right" w:leader="dot" w:pos="9394"/>
        </w:tabs>
        <w:rPr>
          <w:del w:id="414" w:author="St-Amant, Rémi" w:date="2018-03-01T12:13:00Z"/>
          <w:rFonts w:asciiTheme="minorHAnsi" w:eastAsiaTheme="minorEastAsia" w:hAnsiTheme="minorHAnsi" w:cstheme="minorBidi"/>
          <w:noProof/>
          <w:snapToGrid/>
          <w:sz w:val="22"/>
          <w:szCs w:val="22"/>
          <w:lang w:eastAsia="fr-CA"/>
        </w:rPr>
      </w:pPr>
      <w:del w:id="415" w:author="St-Amant, Rémi" w:date="2018-03-01T12:13:00Z">
        <w:r w:rsidRPr="00BF55E5" w:rsidDel="00BF55E5">
          <w:rPr>
            <w:noProof/>
            <w:rPrChange w:id="416" w:author="St-Amant, Rémi" w:date="2018-03-01T12:13:00Z">
              <w:rPr>
                <w:rStyle w:val="Lienhypertexte"/>
                <w:noProof/>
              </w:rPr>
            </w:rPrChange>
          </w:rPr>
          <w:delText>2.2.2.</w:delText>
        </w:r>
        <w:r w:rsidDel="00BF55E5">
          <w:rPr>
            <w:rFonts w:asciiTheme="minorHAnsi" w:eastAsiaTheme="minorEastAsia" w:hAnsiTheme="minorHAnsi" w:cstheme="minorBidi"/>
            <w:noProof/>
            <w:snapToGrid/>
            <w:sz w:val="22"/>
            <w:szCs w:val="22"/>
            <w:lang w:eastAsia="fr-CA"/>
          </w:rPr>
          <w:tab/>
        </w:r>
        <w:r w:rsidRPr="00BF55E5" w:rsidDel="00BF55E5">
          <w:rPr>
            <w:noProof/>
            <w:rPrChange w:id="417" w:author="St-Amant, Rémi" w:date="2018-03-01T12:13:00Z">
              <w:rPr>
                <w:rStyle w:val="Lienhypertexte"/>
                <w:noProof/>
              </w:rPr>
            </w:rPrChange>
          </w:rPr>
          <w:delText>Page Bases de données normales</w:delText>
        </w:r>
        <w:r w:rsidDel="00BF55E5">
          <w:rPr>
            <w:noProof/>
            <w:webHidden/>
          </w:rPr>
          <w:tab/>
        </w:r>
        <w:r w:rsidR="0063407F" w:rsidDel="00BF55E5">
          <w:rPr>
            <w:noProof/>
            <w:webHidden/>
          </w:rPr>
          <w:delText>27</w:delText>
        </w:r>
      </w:del>
    </w:p>
    <w:p w14:paraId="6499CE34" w14:textId="2A1AA62C" w:rsidR="009C4793" w:rsidDel="00BF55E5" w:rsidRDefault="009C4793">
      <w:pPr>
        <w:pStyle w:val="TM3"/>
        <w:tabs>
          <w:tab w:val="left" w:pos="1680"/>
          <w:tab w:val="right" w:leader="dot" w:pos="9394"/>
        </w:tabs>
        <w:rPr>
          <w:del w:id="418" w:author="St-Amant, Rémi" w:date="2018-03-01T12:13:00Z"/>
          <w:rFonts w:asciiTheme="minorHAnsi" w:eastAsiaTheme="minorEastAsia" w:hAnsiTheme="minorHAnsi" w:cstheme="minorBidi"/>
          <w:noProof/>
          <w:snapToGrid/>
          <w:sz w:val="22"/>
          <w:szCs w:val="22"/>
          <w:lang w:eastAsia="fr-CA"/>
        </w:rPr>
      </w:pPr>
      <w:del w:id="419" w:author="St-Amant, Rémi" w:date="2018-03-01T12:13:00Z">
        <w:r w:rsidRPr="00BF55E5" w:rsidDel="00BF55E5">
          <w:rPr>
            <w:noProof/>
            <w:rPrChange w:id="420" w:author="St-Amant, Rémi" w:date="2018-03-01T12:13:00Z">
              <w:rPr>
                <w:rStyle w:val="Lienhypertexte"/>
                <w:noProof/>
              </w:rPr>
            </w:rPrChange>
          </w:rPr>
          <w:delText>2.2.3.</w:delText>
        </w:r>
        <w:r w:rsidDel="00BF55E5">
          <w:rPr>
            <w:rFonts w:asciiTheme="minorHAnsi" w:eastAsiaTheme="minorEastAsia" w:hAnsiTheme="minorHAnsi" w:cstheme="minorBidi"/>
            <w:noProof/>
            <w:snapToGrid/>
            <w:sz w:val="22"/>
            <w:szCs w:val="22"/>
            <w:lang w:eastAsia="fr-CA"/>
          </w:rPr>
          <w:tab/>
        </w:r>
        <w:r w:rsidRPr="00BF55E5" w:rsidDel="00BF55E5">
          <w:rPr>
            <w:noProof/>
            <w:rPrChange w:id="421" w:author="St-Amant, Rémi" w:date="2018-03-01T12:13:00Z">
              <w:rPr>
                <w:rStyle w:val="Lienhypertexte"/>
                <w:noProof/>
              </w:rPr>
            </w:rPrChange>
          </w:rPr>
          <w:delText>Page Bases de données quotidiennes</w:delText>
        </w:r>
        <w:r w:rsidDel="00BF55E5">
          <w:rPr>
            <w:noProof/>
            <w:webHidden/>
          </w:rPr>
          <w:tab/>
        </w:r>
        <w:r w:rsidR="0063407F" w:rsidDel="00BF55E5">
          <w:rPr>
            <w:noProof/>
            <w:webHidden/>
          </w:rPr>
          <w:delText>28</w:delText>
        </w:r>
      </w:del>
    </w:p>
    <w:p w14:paraId="7B887F39" w14:textId="16765983" w:rsidR="009C4793" w:rsidDel="00BF55E5" w:rsidRDefault="009C4793">
      <w:pPr>
        <w:pStyle w:val="TM3"/>
        <w:tabs>
          <w:tab w:val="left" w:pos="1680"/>
          <w:tab w:val="right" w:leader="dot" w:pos="9394"/>
        </w:tabs>
        <w:rPr>
          <w:del w:id="422" w:author="St-Amant, Rémi" w:date="2018-03-01T12:13:00Z"/>
          <w:rFonts w:asciiTheme="minorHAnsi" w:eastAsiaTheme="minorEastAsia" w:hAnsiTheme="minorHAnsi" w:cstheme="minorBidi"/>
          <w:noProof/>
          <w:snapToGrid/>
          <w:sz w:val="22"/>
          <w:szCs w:val="22"/>
          <w:lang w:eastAsia="fr-CA"/>
        </w:rPr>
      </w:pPr>
      <w:del w:id="423" w:author="St-Amant, Rémi" w:date="2018-03-01T12:13:00Z">
        <w:r w:rsidRPr="00BF55E5" w:rsidDel="00BF55E5">
          <w:rPr>
            <w:noProof/>
            <w:rPrChange w:id="424" w:author="St-Amant, Rémi" w:date="2018-03-01T12:13:00Z">
              <w:rPr>
                <w:rStyle w:val="Lienhypertexte"/>
                <w:noProof/>
              </w:rPr>
            </w:rPrChange>
          </w:rPr>
          <w:delText>2.2.4.</w:delText>
        </w:r>
        <w:r w:rsidDel="00BF55E5">
          <w:rPr>
            <w:rFonts w:asciiTheme="minorHAnsi" w:eastAsiaTheme="minorEastAsia" w:hAnsiTheme="minorHAnsi" w:cstheme="minorBidi"/>
            <w:noProof/>
            <w:snapToGrid/>
            <w:sz w:val="22"/>
            <w:szCs w:val="22"/>
            <w:lang w:eastAsia="fr-CA"/>
          </w:rPr>
          <w:tab/>
        </w:r>
        <w:r w:rsidRPr="00BF55E5" w:rsidDel="00BF55E5">
          <w:rPr>
            <w:noProof/>
            <w:rPrChange w:id="425" w:author="St-Amant, Rémi" w:date="2018-03-01T12:13:00Z">
              <w:rPr>
                <w:rStyle w:val="Lienhypertexte"/>
                <w:noProof/>
              </w:rPr>
            </w:rPrChange>
          </w:rPr>
          <w:delText>Page bases de données horaires</w:delText>
        </w:r>
        <w:r w:rsidDel="00BF55E5">
          <w:rPr>
            <w:noProof/>
            <w:webHidden/>
          </w:rPr>
          <w:tab/>
        </w:r>
        <w:r w:rsidR="0063407F" w:rsidDel="00BF55E5">
          <w:rPr>
            <w:noProof/>
            <w:webHidden/>
          </w:rPr>
          <w:delText>29</w:delText>
        </w:r>
      </w:del>
    </w:p>
    <w:p w14:paraId="3E85A1D9" w14:textId="1E0ACB2C" w:rsidR="009C4793" w:rsidDel="00BF55E5" w:rsidRDefault="009C4793">
      <w:pPr>
        <w:pStyle w:val="TM3"/>
        <w:tabs>
          <w:tab w:val="left" w:pos="1680"/>
          <w:tab w:val="right" w:leader="dot" w:pos="9394"/>
        </w:tabs>
        <w:rPr>
          <w:del w:id="426" w:author="St-Amant, Rémi" w:date="2018-03-01T12:13:00Z"/>
          <w:rFonts w:asciiTheme="minorHAnsi" w:eastAsiaTheme="minorEastAsia" w:hAnsiTheme="minorHAnsi" w:cstheme="minorBidi"/>
          <w:noProof/>
          <w:snapToGrid/>
          <w:sz w:val="22"/>
          <w:szCs w:val="22"/>
          <w:lang w:eastAsia="fr-CA"/>
        </w:rPr>
      </w:pPr>
      <w:del w:id="427" w:author="St-Amant, Rémi" w:date="2018-03-01T12:13:00Z">
        <w:r w:rsidRPr="00BF55E5" w:rsidDel="00BF55E5">
          <w:rPr>
            <w:noProof/>
            <w:rPrChange w:id="428" w:author="St-Amant, Rémi" w:date="2018-03-01T12:13:00Z">
              <w:rPr>
                <w:rStyle w:val="Lienhypertexte"/>
                <w:noProof/>
              </w:rPr>
            </w:rPrChange>
          </w:rPr>
          <w:delText>2.2.5.</w:delText>
        </w:r>
        <w:r w:rsidDel="00BF55E5">
          <w:rPr>
            <w:rFonts w:asciiTheme="minorHAnsi" w:eastAsiaTheme="minorEastAsia" w:hAnsiTheme="minorHAnsi" w:cstheme="minorBidi"/>
            <w:noProof/>
            <w:snapToGrid/>
            <w:sz w:val="22"/>
            <w:szCs w:val="22"/>
            <w:lang w:eastAsia="fr-CA"/>
          </w:rPr>
          <w:tab/>
        </w:r>
        <w:r w:rsidRPr="00BF55E5" w:rsidDel="00BF55E5">
          <w:rPr>
            <w:noProof/>
            <w:rPrChange w:id="429" w:author="St-Amant, Rémi" w:date="2018-03-01T12:13:00Z">
              <w:rPr>
                <w:rStyle w:val="Lienhypertexte"/>
                <w:noProof/>
              </w:rPr>
            </w:rPrChange>
          </w:rPr>
          <w:delText>Fichiers Gribs</w:delText>
        </w:r>
        <w:r w:rsidDel="00BF55E5">
          <w:rPr>
            <w:noProof/>
            <w:webHidden/>
          </w:rPr>
          <w:tab/>
        </w:r>
        <w:r w:rsidR="0063407F" w:rsidDel="00BF55E5">
          <w:rPr>
            <w:noProof/>
            <w:webHidden/>
          </w:rPr>
          <w:delText>30</w:delText>
        </w:r>
      </w:del>
    </w:p>
    <w:p w14:paraId="279ECA4A" w14:textId="4F181C0F" w:rsidR="009C4793" w:rsidDel="00BF55E5" w:rsidRDefault="009C4793">
      <w:pPr>
        <w:pStyle w:val="TM3"/>
        <w:tabs>
          <w:tab w:val="left" w:pos="1680"/>
          <w:tab w:val="right" w:leader="dot" w:pos="9394"/>
        </w:tabs>
        <w:rPr>
          <w:del w:id="430" w:author="St-Amant, Rémi" w:date="2018-03-01T12:13:00Z"/>
          <w:rFonts w:asciiTheme="minorHAnsi" w:eastAsiaTheme="minorEastAsia" w:hAnsiTheme="minorHAnsi" w:cstheme="minorBidi"/>
          <w:noProof/>
          <w:snapToGrid/>
          <w:sz w:val="22"/>
          <w:szCs w:val="22"/>
          <w:lang w:eastAsia="fr-CA"/>
        </w:rPr>
      </w:pPr>
      <w:del w:id="431" w:author="St-Amant, Rémi" w:date="2018-03-01T12:13:00Z">
        <w:r w:rsidRPr="00BF55E5" w:rsidDel="00BF55E5">
          <w:rPr>
            <w:noProof/>
            <w:rPrChange w:id="432" w:author="St-Amant, Rémi" w:date="2018-03-01T12:13:00Z">
              <w:rPr>
                <w:rStyle w:val="Lienhypertexte"/>
                <w:noProof/>
              </w:rPr>
            </w:rPrChange>
          </w:rPr>
          <w:delText>2.2.6.</w:delText>
        </w:r>
        <w:r w:rsidDel="00BF55E5">
          <w:rPr>
            <w:rFonts w:asciiTheme="minorHAnsi" w:eastAsiaTheme="minorEastAsia" w:hAnsiTheme="minorHAnsi" w:cstheme="minorBidi"/>
            <w:noProof/>
            <w:snapToGrid/>
            <w:sz w:val="22"/>
            <w:szCs w:val="22"/>
            <w:lang w:eastAsia="fr-CA"/>
          </w:rPr>
          <w:tab/>
        </w:r>
        <w:r w:rsidRPr="00BF55E5" w:rsidDel="00BF55E5">
          <w:rPr>
            <w:noProof/>
            <w:rPrChange w:id="433" w:author="St-Amant, Rémi" w:date="2018-03-01T12:13:00Z">
              <w:rPr>
                <w:rStyle w:val="Lienhypertexte"/>
                <w:noProof/>
              </w:rPr>
            </w:rPrChange>
          </w:rPr>
          <w:delText>Page Cartes</w:delText>
        </w:r>
        <w:r w:rsidDel="00BF55E5">
          <w:rPr>
            <w:noProof/>
            <w:webHidden/>
          </w:rPr>
          <w:tab/>
        </w:r>
        <w:r w:rsidR="0063407F" w:rsidDel="00BF55E5">
          <w:rPr>
            <w:noProof/>
            <w:webHidden/>
          </w:rPr>
          <w:delText>30</w:delText>
        </w:r>
      </w:del>
    </w:p>
    <w:p w14:paraId="11C3452A" w14:textId="2442CCF8" w:rsidR="009C4793" w:rsidDel="00BF55E5" w:rsidRDefault="009C4793">
      <w:pPr>
        <w:pStyle w:val="TM3"/>
        <w:tabs>
          <w:tab w:val="left" w:pos="1680"/>
          <w:tab w:val="right" w:leader="dot" w:pos="9394"/>
        </w:tabs>
        <w:rPr>
          <w:del w:id="434" w:author="St-Amant, Rémi" w:date="2018-03-01T12:13:00Z"/>
          <w:rFonts w:asciiTheme="minorHAnsi" w:eastAsiaTheme="minorEastAsia" w:hAnsiTheme="minorHAnsi" w:cstheme="minorBidi"/>
          <w:noProof/>
          <w:snapToGrid/>
          <w:sz w:val="22"/>
          <w:szCs w:val="22"/>
          <w:lang w:eastAsia="fr-CA"/>
        </w:rPr>
      </w:pPr>
      <w:del w:id="435" w:author="St-Amant, Rémi" w:date="2018-03-01T12:13:00Z">
        <w:r w:rsidRPr="00BF55E5" w:rsidDel="00BF55E5">
          <w:rPr>
            <w:noProof/>
            <w:rPrChange w:id="436" w:author="St-Amant, Rémi" w:date="2018-03-01T12:13:00Z">
              <w:rPr>
                <w:rStyle w:val="Lienhypertexte"/>
                <w:noProof/>
              </w:rPr>
            </w:rPrChange>
          </w:rPr>
          <w:delText>2.2.7.</w:delText>
        </w:r>
        <w:r w:rsidDel="00BF55E5">
          <w:rPr>
            <w:rFonts w:asciiTheme="minorHAnsi" w:eastAsiaTheme="minorEastAsia" w:hAnsiTheme="minorHAnsi" w:cstheme="minorBidi"/>
            <w:noProof/>
            <w:snapToGrid/>
            <w:sz w:val="22"/>
            <w:szCs w:val="22"/>
            <w:lang w:eastAsia="fr-CA"/>
          </w:rPr>
          <w:tab/>
        </w:r>
        <w:r w:rsidRPr="00BF55E5" w:rsidDel="00BF55E5">
          <w:rPr>
            <w:noProof/>
            <w:rPrChange w:id="437" w:author="St-Amant, Rémi" w:date="2018-03-01T12:13:00Z">
              <w:rPr>
                <w:rStyle w:val="Lienhypertexte"/>
                <w:noProof/>
              </w:rPr>
            </w:rPrChange>
          </w:rPr>
          <w:delText>Page Modèles</w:delText>
        </w:r>
        <w:r w:rsidDel="00BF55E5">
          <w:rPr>
            <w:noProof/>
            <w:webHidden/>
          </w:rPr>
          <w:tab/>
        </w:r>
        <w:r w:rsidR="0063407F" w:rsidDel="00BF55E5">
          <w:rPr>
            <w:noProof/>
            <w:webHidden/>
          </w:rPr>
          <w:delText>31</w:delText>
        </w:r>
      </w:del>
    </w:p>
    <w:p w14:paraId="0B410C4A" w14:textId="23C4E6D4" w:rsidR="009C4793" w:rsidDel="00BF55E5" w:rsidRDefault="009C4793">
      <w:pPr>
        <w:pStyle w:val="TM3"/>
        <w:tabs>
          <w:tab w:val="left" w:pos="1680"/>
          <w:tab w:val="right" w:leader="dot" w:pos="9394"/>
        </w:tabs>
        <w:rPr>
          <w:del w:id="438" w:author="St-Amant, Rémi" w:date="2018-03-01T12:13:00Z"/>
          <w:rFonts w:asciiTheme="minorHAnsi" w:eastAsiaTheme="minorEastAsia" w:hAnsiTheme="minorHAnsi" w:cstheme="minorBidi"/>
          <w:noProof/>
          <w:snapToGrid/>
          <w:sz w:val="22"/>
          <w:szCs w:val="22"/>
          <w:lang w:eastAsia="fr-CA"/>
        </w:rPr>
      </w:pPr>
      <w:del w:id="439" w:author="St-Amant, Rémi" w:date="2018-03-01T12:13:00Z">
        <w:r w:rsidRPr="00BF55E5" w:rsidDel="00BF55E5">
          <w:rPr>
            <w:noProof/>
            <w:rPrChange w:id="440" w:author="St-Amant, Rémi" w:date="2018-03-01T12:13:00Z">
              <w:rPr>
                <w:rStyle w:val="Lienhypertexte"/>
                <w:noProof/>
              </w:rPr>
            </w:rPrChange>
          </w:rPr>
          <w:delText>2.2.8.</w:delText>
        </w:r>
        <w:r w:rsidDel="00BF55E5">
          <w:rPr>
            <w:rFonts w:asciiTheme="minorHAnsi" w:eastAsiaTheme="minorEastAsia" w:hAnsiTheme="minorHAnsi" w:cstheme="minorBidi"/>
            <w:noProof/>
            <w:snapToGrid/>
            <w:sz w:val="22"/>
            <w:szCs w:val="22"/>
            <w:lang w:eastAsia="fr-CA"/>
          </w:rPr>
          <w:tab/>
        </w:r>
        <w:r w:rsidRPr="00BF55E5" w:rsidDel="00BF55E5">
          <w:rPr>
            <w:noProof/>
            <w:rPrChange w:id="441" w:author="St-Amant, Rémi" w:date="2018-03-01T12:13:00Z">
              <w:rPr>
                <w:rStyle w:val="Lienhypertexte"/>
                <w:noProof/>
              </w:rPr>
            </w:rPrChange>
          </w:rPr>
          <w:delText>Page Mise-a-jour météo</w:delText>
        </w:r>
        <w:r w:rsidDel="00BF55E5">
          <w:rPr>
            <w:noProof/>
            <w:webHidden/>
          </w:rPr>
          <w:tab/>
        </w:r>
        <w:r w:rsidR="0063407F" w:rsidDel="00BF55E5">
          <w:rPr>
            <w:noProof/>
            <w:webHidden/>
          </w:rPr>
          <w:delText>32</w:delText>
        </w:r>
      </w:del>
    </w:p>
    <w:p w14:paraId="598136EB" w14:textId="3A5AC4F7" w:rsidR="009C4793" w:rsidDel="00BF55E5" w:rsidRDefault="009C4793">
      <w:pPr>
        <w:pStyle w:val="TM3"/>
        <w:tabs>
          <w:tab w:val="left" w:pos="1680"/>
          <w:tab w:val="right" w:leader="dot" w:pos="9394"/>
        </w:tabs>
        <w:rPr>
          <w:del w:id="442" w:author="St-Amant, Rémi" w:date="2018-03-01T12:13:00Z"/>
          <w:rFonts w:asciiTheme="minorHAnsi" w:eastAsiaTheme="minorEastAsia" w:hAnsiTheme="minorHAnsi" w:cstheme="minorBidi"/>
          <w:noProof/>
          <w:snapToGrid/>
          <w:sz w:val="22"/>
          <w:szCs w:val="22"/>
          <w:lang w:eastAsia="fr-CA"/>
        </w:rPr>
      </w:pPr>
      <w:del w:id="443" w:author="St-Amant, Rémi" w:date="2018-03-01T12:13:00Z">
        <w:r w:rsidRPr="00BF55E5" w:rsidDel="00BF55E5">
          <w:rPr>
            <w:noProof/>
            <w:rPrChange w:id="444" w:author="St-Amant, Rémi" w:date="2018-03-01T12:13:00Z">
              <w:rPr>
                <w:rStyle w:val="Lienhypertexte"/>
                <w:noProof/>
              </w:rPr>
            </w:rPrChange>
          </w:rPr>
          <w:delText>2.2.9.</w:delText>
        </w:r>
        <w:r w:rsidDel="00BF55E5">
          <w:rPr>
            <w:rFonts w:asciiTheme="minorHAnsi" w:eastAsiaTheme="minorEastAsia" w:hAnsiTheme="minorHAnsi" w:cstheme="minorBidi"/>
            <w:noProof/>
            <w:snapToGrid/>
            <w:sz w:val="22"/>
            <w:szCs w:val="22"/>
            <w:lang w:eastAsia="fr-CA"/>
          </w:rPr>
          <w:tab/>
        </w:r>
        <w:r w:rsidRPr="00BF55E5" w:rsidDel="00BF55E5">
          <w:rPr>
            <w:noProof/>
            <w:rPrChange w:id="445" w:author="St-Amant, Rémi" w:date="2018-03-01T12:13:00Z">
              <w:rPr>
                <w:rStyle w:val="Lienhypertexte"/>
                <w:noProof/>
              </w:rPr>
            </w:rPrChange>
          </w:rPr>
          <w:delText>Scriptes</w:delText>
        </w:r>
        <w:r w:rsidDel="00BF55E5">
          <w:rPr>
            <w:noProof/>
            <w:webHidden/>
          </w:rPr>
          <w:tab/>
        </w:r>
        <w:r w:rsidR="0063407F" w:rsidDel="00BF55E5">
          <w:rPr>
            <w:noProof/>
            <w:webHidden/>
          </w:rPr>
          <w:delText>32</w:delText>
        </w:r>
      </w:del>
    </w:p>
    <w:p w14:paraId="4D24AC83" w14:textId="170E38D4" w:rsidR="009C4793" w:rsidDel="00BF55E5" w:rsidRDefault="009C4793">
      <w:pPr>
        <w:pStyle w:val="TM1"/>
        <w:tabs>
          <w:tab w:val="left" w:pos="720"/>
          <w:tab w:val="right" w:leader="dot" w:pos="9394"/>
        </w:tabs>
        <w:rPr>
          <w:del w:id="446" w:author="St-Amant, Rémi" w:date="2018-03-01T12:13:00Z"/>
          <w:rFonts w:asciiTheme="minorHAnsi" w:eastAsiaTheme="minorEastAsia" w:hAnsiTheme="minorHAnsi" w:cstheme="minorBidi"/>
          <w:b w:val="0"/>
          <w:noProof/>
          <w:snapToGrid/>
          <w:sz w:val="22"/>
          <w:szCs w:val="22"/>
          <w:lang w:eastAsia="fr-CA"/>
        </w:rPr>
      </w:pPr>
      <w:del w:id="447" w:author="St-Amant, Rémi" w:date="2018-03-01T12:13:00Z">
        <w:r w:rsidRPr="00BF55E5" w:rsidDel="00BF55E5">
          <w:rPr>
            <w:noProof/>
            <w:rPrChange w:id="448" w:author="St-Amant, Rémi" w:date="2018-03-01T12:13:00Z">
              <w:rPr>
                <w:rStyle w:val="Lienhypertexte"/>
                <w:noProof/>
              </w:rPr>
            </w:rPrChange>
          </w:rPr>
          <w:delText>3.</w:delText>
        </w:r>
        <w:r w:rsidDel="00BF55E5">
          <w:rPr>
            <w:rFonts w:asciiTheme="minorHAnsi" w:eastAsiaTheme="minorEastAsia" w:hAnsiTheme="minorHAnsi" w:cstheme="minorBidi"/>
            <w:b w:val="0"/>
            <w:noProof/>
            <w:snapToGrid/>
            <w:sz w:val="22"/>
            <w:szCs w:val="22"/>
            <w:lang w:eastAsia="fr-CA"/>
          </w:rPr>
          <w:tab/>
        </w:r>
        <w:r w:rsidRPr="00BF55E5" w:rsidDel="00BF55E5">
          <w:rPr>
            <w:noProof/>
            <w:rPrChange w:id="449" w:author="St-Amant, Rémi" w:date="2018-03-01T12:13:00Z">
              <w:rPr>
                <w:rStyle w:val="Lienhypertexte"/>
                <w:noProof/>
              </w:rPr>
            </w:rPrChange>
          </w:rPr>
          <w:delText>Générateur météorologique</w:delText>
        </w:r>
        <w:r w:rsidDel="00BF55E5">
          <w:rPr>
            <w:noProof/>
            <w:webHidden/>
          </w:rPr>
          <w:tab/>
        </w:r>
      </w:del>
      <w:del w:id="450" w:author="St-Amant, Rémi" w:date="2018-01-29T16:34:00Z">
        <w:r w:rsidDel="0063407F">
          <w:rPr>
            <w:noProof/>
            <w:webHidden/>
          </w:rPr>
          <w:delText>34</w:delText>
        </w:r>
      </w:del>
    </w:p>
    <w:p w14:paraId="12FB00F3" w14:textId="17A6CDCC" w:rsidR="009C4793" w:rsidDel="00BF55E5" w:rsidRDefault="009C4793">
      <w:pPr>
        <w:pStyle w:val="TM2"/>
        <w:tabs>
          <w:tab w:val="left" w:pos="1440"/>
          <w:tab w:val="right" w:leader="dot" w:pos="9394"/>
        </w:tabs>
        <w:rPr>
          <w:del w:id="451" w:author="St-Amant, Rémi" w:date="2018-03-01T12:13:00Z"/>
          <w:rFonts w:asciiTheme="minorHAnsi" w:eastAsiaTheme="minorEastAsia" w:hAnsiTheme="minorHAnsi" w:cstheme="minorBidi"/>
          <w:noProof/>
          <w:snapToGrid/>
          <w:sz w:val="22"/>
          <w:szCs w:val="22"/>
          <w:lang w:eastAsia="fr-CA"/>
        </w:rPr>
      </w:pPr>
      <w:del w:id="452" w:author="St-Amant, Rémi" w:date="2018-03-01T12:13:00Z">
        <w:r w:rsidRPr="00BF55E5" w:rsidDel="00BF55E5">
          <w:rPr>
            <w:noProof/>
            <w:rPrChange w:id="453" w:author="St-Amant, Rémi" w:date="2018-03-01T12:13:00Z">
              <w:rPr>
                <w:rStyle w:val="Lienhypertexte"/>
                <w:noProof/>
              </w:rPr>
            </w:rPrChange>
          </w:rPr>
          <w:delText>3.1.</w:delText>
        </w:r>
        <w:r w:rsidDel="00BF55E5">
          <w:rPr>
            <w:rFonts w:asciiTheme="minorHAnsi" w:eastAsiaTheme="minorEastAsia" w:hAnsiTheme="minorHAnsi" w:cstheme="minorBidi"/>
            <w:noProof/>
            <w:snapToGrid/>
            <w:sz w:val="22"/>
            <w:szCs w:val="22"/>
            <w:lang w:eastAsia="fr-CA"/>
          </w:rPr>
          <w:tab/>
        </w:r>
        <w:r w:rsidRPr="00BF55E5" w:rsidDel="00BF55E5">
          <w:rPr>
            <w:noProof/>
            <w:rPrChange w:id="454" w:author="St-Amant, Rémi" w:date="2018-03-01T12:13:00Z">
              <w:rPr>
                <w:rStyle w:val="Lienhypertexte"/>
                <w:noProof/>
              </w:rPr>
            </w:rPrChange>
          </w:rPr>
          <w:delText>Éditeur du générateur météo</w:delText>
        </w:r>
        <w:r w:rsidDel="00BF55E5">
          <w:rPr>
            <w:noProof/>
            <w:webHidden/>
          </w:rPr>
          <w:tab/>
        </w:r>
      </w:del>
      <w:del w:id="455" w:author="St-Amant, Rémi" w:date="2018-01-29T16:34:00Z">
        <w:r w:rsidDel="0063407F">
          <w:rPr>
            <w:noProof/>
            <w:webHidden/>
          </w:rPr>
          <w:delText>34</w:delText>
        </w:r>
      </w:del>
    </w:p>
    <w:p w14:paraId="42601835" w14:textId="7531C819" w:rsidR="009C4793" w:rsidDel="00BF55E5" w:rsidRDefault="009C4793">
      <w:pPr>
        <w:pStyle w:val="TM2"/>
        <w:tabs>
          <w:tab w:val="left" w:pos="1440"/>
          <w:tab w:val="right" w:leader="dot" w:pos="9394"/>
        </w:tabs>
        <w:rPr>
          <w:del w:id="456" w:author="St-Amant, Rémi" w:date="2018-03-01T12:13:00Z"/>
          <w:rFonts w:asciiTheme="minorHAnsi" w:eastAsiaTheme="minorEastAsia" w:hAnsiTheme="minorHAnsi" w:cstheme="minorBidi"/>
          <w:noProof/>
          <w:snapToGrid/>
          <w:sz w:val="22"/>
          <w:szCs w:val="22"/>
          <w:lang w:eastAsia="fr-CA"/>
        </w:rPr>
      </w:pPr>
      <w:del w:id="457" w:author="St-Amant, Rémi" w:date="2018-03-01T12:13:00Z">
        <w:r w:rsidRPr="00BF55E5" w:rsidDel="00BF55E5">
          <w:rPr>
            <w:noProof/>
            <w:rPrChange w:id="458" w:author="St-Amant, Rémi" w:date="2018-03-01T12:13:00Z">
              <w:rPr>
                <w:rStyle w:val="Lienhypertexte"/>
                <w:noProof/>
              </w:rPr>
            </w:rPrChange>
          </w:rPr>
          <w:delText>3.2.</w:delText>
        </w:r>
        <w:r w:rsidDel="00BF55E5">
          <w:rPr>
            <w:rFonts w:asciiTheme="minorHAnsi" w:eastAsiaTheme="minorEastAsia" w:hAnsiTheme="minorHAnsi" w:cstheme="minorBidi"/>
            <w:noProof/>
            <w:snapToGrid/>
            <w:sz w:val="22"/>
            <w:szCs w:val="22"/>
            <w:lang w:eastAsia="fr-CA"/>
          </w:rPr>
          <w:tab/>
        </w:r>
        <w:r w:rsidRPr="00BF55E5" w:rsidDel="00BF55E5">
          <w:rPr>
            <w:noProof/>
            <w:rPrChange w:id="459" w:author="St-Amant, Rémi" w:date="2018-03-01T12:13:00Z">
              <w:rPr>
                <w:rStyle w:val="Lienhypertexte"/>
                <w:noProof/>
              </w:rPr>
            </w:rPrChange>
          </w:rPr>
          <w:delText>Fichier de localisations</w:delText>
        </w:r>
        <w:r w:rsidDel="00BF55E5">
          <w:rPr>
            <w:noProof/>
            <w:webHidden/>
          </w:rPr>
          <w:tab/>
        </w:r>
      </w:del>
      <w:del w:id="460" w:author="St-Amant, Rémi" w:date="2018-01-29T16:34:00Z">
        <w:r w:rsidDel="0063407F">
          <w:rPr>
            <w:noProof/>
            <w:webHidden/>
          </w:rPr>
          <w:delText>35</w:delText>
        </w:r>
      </w:del>
    </w:p>
    <w:p w14:paraId="7B8D905A" w14:textId="11D661BE" w:rsidR="009C4793" w:rsidDel="00BF55E5" w:rsidRDefault="009C4793">
      <w:pPr>
        <w:pStyle w:val="TM3"/>
        <w:tabs>
          <w:tab w:val="left" w:pos="1680"/>
          <w:tab w:val="right" w:leader="dot" w:pos="9394"/>
        </w:tabs>
        <w:rPr>
          <w:del w:id="461" w:author="St-Amant, Rémi" w:date="2018-03-01T12:13:00Z"/>
          <w:rFonts w:asciiTheme="minorHAnsi" w:eastAsiaTheme="minorEastAsia" w:hAnsiTheme="minorHAnsi" w:cstheme="minorBidi"/>
          <w:noProof/>
          <w:snapToGrid/>
          <w:sz w:val="22"/>
          <w:szCs w:val="22"/>
          <w:lang w:eastAsia="fr-CA"/>
        </w:rPr>
      </w:pPr>
      <w:del w:id="462" w:author="St-Amant, Rémi" w:date="2018-03-01T12:13:00Z">
        <w:r w:rsidRPr="00BF55E5" w:rsidDel="00BF55E5">
          <w:rPr>
            <w:noProof/>
            <w:rPrChange w:id="463" w:author="St-Amant, Rémi" w:date="2018-03-01T12:13:00Z">
              <w:rPr>
                <w:rStyle w:val="Lienhypertexte"/>
                <w:noProof/>
              </w:rPr>
            </w:rPrChange>
          </w:rPr>
          <w:delText>3.2.1.</w:delText>
        </w:r>
        <w:r w:rsidDel="00BF55E5">
          <w:rPr>
            <w:rFonts w:asciiTheme="minorHAnsi" w:eastAsiaTheme="minorEastAsia" w:hAnsiTheme="minorHAnsi" w:cstheme="minorBidi"/>
            <w:noProof/>
            <w:snapToGrid/>
            <w:sz w:val="22"/>
            <w:szCs w:val="22"/>
            <w:lang w:eastAsia="fr-CA"/>
          </w:rPr>
          <w:tab/>
        </w:r>
        <w:r w:rsidRPr="00BF55E5" w:rsidDel="00BF55E5">
          <w:rPr>
            <w:noProof/>
            <w:rPrChange w:id="464" w:author="St-Amant, Rémi" w:date="2018-03-01T12:13:00Z">
              <w:rPr>
                <w:rStyle w:val="Lienhypertexte"/>
                <w:noProof/>
              </w:rPr>
            </w:rPrChange>
          </w:rPr>
          <w:delText>Format des fichiers</w:delText>
        </w:r>
        <w:r w:rsidDel="00BF55E5">
          <w:rPr>
            <w:noProof/>
            <w:webHidden/>
          </w:rPr>
          <w:tab/>
        </w:r>
      </w:del>
      <w:del w:id="465" w:author="St-Amant, Rémi" w:date="2018-01-29T16:34:00Z">
        <w:r w:rsidDel="0063407F">
          <w:rPr>
            <w:noProof/>
            <w:webHidden/>
          </w:rPr>
          <w:delText>35</w:delText>
        </w:r>
      </w:del>
    </w:p>
    <w:p w14:paraId="00E7CA81" w14:textId="687076D6" w:rsidR="009C4793" w:rsidDel="00BF55E5" w:rsidRDefault="009C4793">
      <w:pPr>
        <w:pStyle w:val="TM3"/>
        <w:tabs>
          <w:tab w:val="left" w:pos="1680"/>
          <w:tab w:val="right" w:leader="dot" w:pos="9394"/>
        </w:tabs>
        <w:rPr>
          <w:del w:id="466" w:author="St-Amant, Rémi" w:date="2018-03-01T12:13:00Z"/>
          <w:rFonts w:asciiTheme="minorHAnsi" w:eastAsiaTheme="minorEastAsia" w:hAnsiTheme="minorHAnsi" w:cstheme="minorBidi"/>
          <w:noProof/>
          <w:snapToGrid/>
          <w:sz w:val="22"/>
          <w:szCs w:val="22"/>
          <w:lang w:eastAsia="fr-CA"/>
        </w:rPr>
      </w:pPr>
      <w:del w:id="467" w:author="St-Amant, Rémi" w:date="2018-03-01T12:13:00Z">
        <w:r w:rsidRPr="00BF55E5" w:rsidDel="00BF55E5">
          <w:rPr>
            <w:noProof/>
            <w:rPrChange w:id="468" w:author="St-Amant, Rémi" w:date="2018-03-01T12:13:00Z">
              <w:rPr>
                <w:rStyle w:val="Lienhypertexte"/>
                <w:noProof/>
              </w:rPr>
            </w:rPrChange>
          </w:rPr>
          <w:delText>3.2.2.</w:delText>
        </w:r>
        <w:r w:rsidDel="00BF55E5">
          <w:rPr>
            <w:rFonts w:asciiTheme="minorHAnsi" w:eastAsiaTheme="minorEastAsia" w:hAnsiTheme="minorHAnsi" w:cstheme="minorBidi"/>
            <w:noProof/>
            <w:snapToGrid/>
            <w:sz w:val="22"/>
            <w:szCs w:val="22"/>
            <w:lang w:eastAsia="fr-CA"/>
          </w:rPr>
          <w:tab/>
        </w:r>
        <w:r w:rsidRPr="00BF55E5" w:rsidDel="00BF55E5">
          <w:rPr>
            <w:noProof/>
            <w:rPrChange w:id="469" w:author="St-Amant, Rémi" w:date="2018-03-01T12:13:00Z">
              <w:rPr>
                <w:rStyle w:val="Lienhypertexte"/>
                <w:noProof/>
              </w:rPr>
            </w:rPrChange>
          </w:rPr>
          <w:delText>Gestionnaire de fichiers de localisations</w:delText>
        </w:r>
        <w:r w:rsidDel="00BF55E5">
          <w:rPr>
            <w:noProof/>
            <w:webHidden/>
          </w:rPr>
          <w:tab/>
        </w:r>
      </w:del>
      <w:del w:id="470" w:author="St-Amant, Rémi" w:date="2018-01-29T16:34:00Z">
        <w:r w:rsidDel="0063407F">
          <w:rPr>
            <w:noProof/>
            <w:webHidden/>
          </w:rPr>
          <w:delText>37</w:delText>
        </w:r>
      </w:del>
    </w:p>
    <w:p w14:paraId="57506970" w14:textId="3D8BCE27" w:rsidR="009C4793" w:rsidDel="00BF55E5" w:rsidRDefault="009C4793">
      <w:pPr>
        <w:pStyle w:val="TM3"/>
        <w:tabs>
          <w:tab w:val="left" w:pos="1680"/>
          <w:tab w:val="right" w:leader="dot" w:pos="9394"/>
        </w:tabs>
        <w:rPr>
          <w:del w:id="471" w:author="St-Amant, Rémi" w:date="2018-03-01T12:13:00Z"/>
          <w:rFonts w:asciiTheme="minorHAnsi" w:eastAsiaTheme="minorEastAsia" w:hAnsiTheme="minorHAnsi" w:cstheme="minorBidi"/>
          <w:noProof/>
          <w:snapToGrid/>
          <w:sz w:val="22"/>
          <w:szCs w:val="22"/>
          <w:lang w:eastAsia="fr-CA"/>
        </w:rPr>
      </w:pPr>
      <w:del w:id="472" w:author="St-Amant, Rémi" w:date="2018-03-01T12:13:00Z">
        <w:r w:rsidRPr="00BF55E5" w:rsidDel="00BF55E5">
          <w:rPr>
            <w:noProof/>
            <w:rPrChange w:id="473" w:author="St-Amant, Rémi" w:date="2018-03-01T12:13:00Z">
              <w:rPr>
                <w:rStyle w:val="Lienhypertexte"/>
                <w:noProof/>
              </w:rPr>
            </w:rPrChange>
          </w:rPr>
          <w:delText>3.2.3.</w:delText>
        </w:r>
        <w:r w:rsidDel="00BF55E5">
          <w:rPr>
            <w:rFonts w:asciiTheme="minorHAnsi" w:eastAsiaTheme="minorEastAsia" w:hAnsiTheme="minorHAnsi" w:cstheme="minorBidi"/>
            <w:noProof/>
            <w:snapToGrid/>
            <w:sz w:val="22"/>
            <w:szCs w:val="22"/>
            <w:lang w:eastAsia="fr-CA"/>
          </w:rPr>
          <w:tab/>
        </w:r>
        <w:r w:rsidRPr="00BF55E5" w:rsidDel="00BF55E5">
          <w:rPr>
            <w:noProof/>
            <w:rPrChange w:id="474" w:author="St-Amant, Rémi" w:date="2018-03-01T12:13:00Z">
              <w:rPr>
                <w:rStyle w:val="Lienhypertexte"/>
                <w:noProof/>
              </w:rPr>
            </w:rPrChange>
          </w:rPr>
          <w:delText>Éditeur de listes de localisations</w:delText>
        </w:r>
        <w:r w:rsidDel="00BF55E5">
          <w:rPr>
            <w:noProof/>
            <w:webHidden/>
          </w:rPr>
          <w:tab/>
        </w:r>
      </w:del>
      <w:del w:id="475" w:author="St-Amant, Rémi" w:date="2018-01-29T16:34:00Z">
        <w:r w:rsidDel="0063407F">
          <w:rPr>
            <w:noProof/>
            <w:webHidden/>
          </w:rPr>
          <w:delText>38</w:delText>
        </w:r>
      </w:del>
    </w:p>
    <w:p w14:paraId="42E9DED5" w14:textId="377082EA" w:rsidR="009C4793" w:rsidDel="00BF55E5" w:rsidRDefault="009C4793">
      <w:pPr>
        <w:pStyle w:val="TM3"/>
        <w:tabs>
          <w:tab w:val="left" w:pos="1680"/>
          <w:tab w:val="right" w:leader="dot" w:pos="9394"/>
        </w:tabs>
        <w:rPr>
          <w:del w:id="476" w:author="St-Amant, Rémi" w:date="2018-03-01T12:13:00Z"/>
          <w:rFonts w:asciiTheme="minorHAnsi" w:eastAsiaTheme="minorEastAsia" w:hAnsiTheme="minorHAnsi" w:cstheme="minorBidi"/>
          <w:noProof/>
          <w:snapToGrid/>
          <w:sz w:val="22"/>
          <w:szCs w:val="22"/>
          <w:lang w:eastAsia="fr-CA"/>
        </w:rPr>
      </w:pPr>
      <w:del w:id="477" w:author="St-Amant, Rémi" w:date="2018-03-01T12:13:00Z">
        <w:r w:rsidRPr="00BF55E5" w:rsidDel="00BF55E5">
          <w:rPr>
            <w:noProof/>
            <w:rPrChange w:id="478" w:author="St-Amant, Rémi" w:date="2018-03-01T12:13:00Z">
              <w:rPr>
                <w:rStyle w:val="Lienhypertexte"/>
                <w:noProof/>
              </w:rPr>
            </w:rPrChange>
          </w:rPr>
          <w:delText>3.2.4.</w:delText>
        </w:r>
        <w:r w:rsidDel="00BF55E5">
          <w:rPr>
            <w:rFonts w:asciiTheme="minorHAnsi" w:eastAsiaTheme="minorEastAsia" w:hAnsiTheme="minorHAnsi" w:cstheme="minorBidi"/>
            <w:noProof/>
            <w:snapToGrid/>
            <w:sz w:val="22"/>
            <w:szCs w:val="22"/>
            <w:lang w:eastAsia="fr-CA"/>
          </w:rPr>
          <w:tab/>
        </w:r>
        <w:r w:rsidRPr="00BF55E5" w:rsidDel="00BF55E5">
          <w:rPr>
            <w:noProof/>
            <w:rPrChange w:id="479" w:author="St-Amant, Rémi" w:date="2018-03-01T12:13:00Z">
              <w:rPr>
                <w:rStyle w:val="Lienhypertexte"/>
                <w:noProof/>
              </w:rPr>
            </w:rPrChange>
          </w:rPr>
          <w:delText>Générateur de localisations</w:delText>
        </w:r>
        <w:r w:rsidDel="00BF55E5">
          <w:rPr>
            <w:noProof/>
            <w:webHidden/>
          </w:rPr>
          <w:tab/>
        </w:r>
      </w:del>
      <w:del w:id="480" w:author="St-Amant, Rémi" w:date="2018-01-29T16:34:00Z">
        <w:r w:rsidDel="0063407F">
          <w:rPr>
            <w:noProof/>
            <w:webHidden/>
          </w:rPr>
          <w:delText>38</w:delText>
        </w:r>
      </w:del>
    </w:p>
    <w:p w14:paraId="21165AF6" w14:textId="725B0F31" w:rsidR="009C4793" w:rsidDel="00BF55E5" w:rsidRDefault="009C4793">
      <w:pPr>
        <w:pStyle w:val="TM3"/>
        <w:tabs>
          <w:tab w:val="left" w:pos="1680"/>
          <w:tab w:val="right" w:leader="dot" w:pos="9394"/>
        </w:tabs>
        <w:rPr>
          <w:del w:id="481" w:author="St-Amant, Rémi" w:date="2018-03-01T12:13:00Z"/>
          <w:rFonts w:asciiTheme="minorHAnsi" w:eastAsiaTheme="minorEastAsia" w:hAnsiTheme="minorHAnsi" w:cstheme="minorBidi"/>
          <w:noProof/>
          <w:snapToGrid/>
          <w:sz w:val="22"/>
          <w:szCs w:val="22"/>
          <w:lang w:eastAsia="fr-CA"/>
        </w:rPr>
      </w:pPr>
      <w:del w:id="482" w:author="St-Amant, Rémi" w:date="2018-03-01T12:13:00Z">
        <w:r w:rsidRPr="00BF55E5" w:rsidDel="00BF55E5">
          <w:rPr>
            <w:noProof/>
            <w:rPrChange w:id="483" w:author="St-Amant, Rémi" w:date="2018-03-01T12:13:00Z">
              <w:rPr>
                <w:rStyle w:val="Lienhypertexte"/>
                <w:noProof/>
              </w:rPr>
            </w:rPrChange>
          </w:rPr>
          <w:delText>3.2.5.</w:delText>
        </w:r>
        <w:r w:rsidDel="00BF55E5">
          <w:rPr>
            <w:rFonts w:asciiTheme="minorHAnsi" w:eastAsiaTheme="minorEastAsia" w:hAnsiTheme="minorHAnsi" w:cstheme="minorBidi"/>
            <w:noProof/>
            <w:snapToGrid/>
            <w:sz w:val="22"/>
            <w:szCs w:val="22"/>
            <w:lang w:eastAsia="fr-CA"/>
          </w:rPr>
          <w:tab/>
        </w:r>
        <w:r w:rsidRPr="00BF55E5" w:rsidDel="00BF55E5">
          <w:rPr>
            <w:noProof/>
            <w:rPrChange w:id="484" w:author="St-Amant, Rémi" w:date="2018-03-01T12:13:00Z">
              <w:rPr>
                <w:rStyle w:val="Lienhypertexte"/>
                <w:noProof/>
              </w:rPr>
            </w:rPrChange>
          </w:rPr>
          <w:delText>Nombre de points requis pour obtenir de bons résultats cartographiques</w:delText>
        </w:r>
        <w:r w:rsidDel="00BF55E5">
          <w:rPr>
            <w:noProof/>
            <w:webHidden/>
          </w:rPr>
          <w:tab/>
        </w:r>
      </w:del>
      <w:del w:id="485" w:author="St-Amant, Rémi" w:date="2018-01-29T16:34:00Z">
        <w:r w:rsidDel="0063407F">
          <w:rPr>
            <w:noProof/>
            <w:webHidden/>
          </w:rPr>
          <w:delText>39</w:delText>
        </w:r>
      </w:del>
    </w:p>
    <w:p w14:paraId="71AC5114" w14:textId="2A62AFE1" w:rsidR="009C4793" w:rsidDel="00BF55E5" w:rsidRDefault="009C4793">
      <w:pPr>
        <w:pStyle w:val="TM3"/>
        <w:tabs>
          <w:tab w:val="left" w:pos="1680"/>
          <w:tab w:val="right" w:leader="dot" w:pos="9394"/>
        </w:tabs>
        <w:rPr>
          <w:del w:id="486" w:author="St-Amant, Rémi" w:date="2018-03-01T12:13:00Z"/>
          <w:rFonts w:asciiTheme="minorHAnsi" w:eastAsiaTheme="minorEastAsia" w:hAnsiTheme="minorHAnsi" w:cstheme="minorBidi"/>
          <w:noProof/>
          <w:snapToGrid/>
          <w:sz w:val="22"/>
          <w:szCs w:val="22"/>
          <w:lang w:eastAsia="fr-CA"/>
        </w:rPr>
      </w:pPr>
      <w:del w:id="487" w:author="St-Amant, Rémi" w:date="2018-03-01T12:13:00Z">
        <w:r w:rsidRPr="00BF55E5" w:rsidDel="00BF55E5">
          <w:rPr>
            <w:noProof/>
            <w:rPrChange w:id="488" w:author="St-Amant, Rémi" w:date="2018-03-01T12:13:00Z">
              <w:rPr>
                <w:rStyle w:val="Lienhypertexte"/>
                <w:noProof/>
              </w:rPr>
            </w:rPrChange>
          </w:rPr>
          <w:delText>3.2.6.</w:delText>
        </w:r>
        <w:r w:rsidDel="00BF55E5">
          <w:rPr>
            <w:rFonts w:asciiTheme="minorHAnsi" w:eastAsiaTheme="minorEastAsia" w:hAnsiTheme="minorHAnsi" w:cstheme="minorBidi"/>
            <w:noProof/>
            <w:snapToGrid/>
            <w:sz w:val="22"/>
            <w:szCs w:val="22"/>
            <w:lang w:eastAsia="fr-CA"/>
          </w:rPr>
          <w:tab/>
        </w:r>
        <w:r w:rsidRPr="00BF55E5" w:rsidDel="00BF55E5">
          <w:rPr>
            <w:noProof/>
            <w:rPrChange w:id="489" w:author="St-Amant, Rémi" w:date="2018-03-01T12:13:00Z">
              <w:rPr>
                <w:rStyle w:val="Lienhypertexte"/>
                <w:noProof/>
              </w:rPr>
            </w:rPrChange>
          </w:rPr>
          <w:delText>Création d’une liste de localisations dans Excel</w:delText>
        </w:r>
        <w:r w:rsidDel="00BF55E5">
          <w:rPr>
            <w:noProof/>
            <w:webHidden/>
          </w:rPr>
          <w:tab/>
        </w:r>
      </w:del>
      <w:del w:id="490" w:author="St-Amant, Rémi" w:date="2018-01-29T16:34:00Z">
        <w:r w:rsidDel="0063407F">
          <w:rPr>
            <w:noProof/>
            <w:webHidden/>
          </w:rPr>
          <w:delText>40</w:delText>
        </w:r>
      </w:del>
    </w:p>
    <w:p w14:paraId="7AAF5191" w14:textId="270225EE" w:rsidR="009C4793" w:rsidDel="00BF55E5" w:rsidRDefault="009C4793">
      <w:pPr>
        <w:pStyle w:val="TM2"/>
        <w:tabs>
          <w:tab w:val="left" w:pos="1440"/>
          <w:tab w:val="right" w:leader="dot" w:pos="9394"/>
        </w:tabs>
        <w:rPr>
          <w:del w:id="491" w:author="St-Amant, Rémi" w:date="2018-03-01T12:13:00Z"/>
          <w:rFonts w:asciiTheme="minorHAnsi" w:eastAsiaTheme="minorEastAsia" w:hAnsiTheme="minorHAnsi" w:cstheme="minorBidi"/>
          <w:noProof/>
          <w:snapToGrid/>
          <w:sz w:val="22"/>
          <w:szCs w:val="22"/>
          <w:lang w:eastAsia="fr-CA"/>
        </w:rPr>
      </w:pPr>
      <w:del w:id="492" w:author="St-Amant, Rémi" w:date="2018-03-01T12:13:00Z">
        <w:r w:rsidRPr="00BF55E5" w:rsidDel="00BF55E5">
          <w:rPr>
            <w:noProof/>
            <w:rPrChange w:id="493" w:author="St-Amant, Rémi" w:date="2018-03-01T12:13:00Z">
              <w:rPr>
                <w:rStyle w:val="Lienhypertexte"/>
                <w:noProof/>
              </w:rPr>
            </w:rPrChange>
          </w:rPr>
          <w:delText>3.3.</w:delText>
        </w:r>
        <w:r w:rsidDel="00BF55E5">
          <w:rPr>
            <w:rFonts w:asciiTheme="minorHAnsi" w:eastAsiaTheme="minorEastAsia" w:hAnsiTheme="minorHAnsi" w:cstheme="minorBidi"/>
            <w:noProof/>
            <w:snapToGrid/>
            <w:sz w:val="22"/>
            <w:szCs w:val="22"/>
            <w:lang w:eastAsia="fr-CA"/>
          </w:rPr>
          <w:tab/>
        </w:r>
        <w:r w:rsidRPr="00BF55E5" w:rsidDel="00BF55E5">
          <w:rPr>
            <w:noProof/>
            <w:rPrChange w:id="494" w:author="St-Amant, Rémi" w:date="2018-03-01T12:13:00Z">
              <w:rPr>
                <w:rStyle w:val="Lienhypertexte"/>
                <w:noProof/>
              </w:rPr>
            </w:rPrChange>
          </w:rPr>
          <w:delText>Fichier d’intrants du (GM)</w:delText>
        </w:r>
        <w:r w:rsidDel="00BF55E5">
          <w:rPr>
            <w:noProof/>
            <w:webHidden/>
          </w:rPr>
          <w:tab/>
        </w:r>
      </w:del>
      <w:del w:id="495" w:author="St-Amant, Rémi" w:date="2018-01-29T16:34:00Z">
        <w:r w:rsidDel="0063407F">
          <w:rPr>
            <w:noProof/>
            <w:webHidden/>
          </w:rPr>
          <w:delText>42</w:delText>
        </w:r>
      </w:del>
    </w:p>
    <w:p w14:paraId="32D917B2" w14:textId="1875D11D" w:rsidR="009C4793" w:rsidDel="00BF55E5" w:rsidRDefault="009C4793">
      <w:pPr>
        <w:pStyle w:val="TM3"/>
        <w:tabs>
          <w:tab w:val="left" w:pos="1680"/>
          <w:tab w:val="right" w:leader="dot" w:pos="9394"/>
        </w:tabs>
        <w:rPr>
          <w:del w:id="496" w:author="St-Amant, Rémi" w:date="2018-03-01T12:13:00Z"/>
          <w:rFonts w:asciiTheme="minorHAnsi" w:eastAsiaTheme="minorEastAsia" w:hAnsiTheme="minorHAnsi" w:cstheme="minorBidi"/>
          <w:noProof/>
          <w:snapToGrid/>
          <w:sz w:val="22"/>
          <w:szCs w:val="22"/>
          <w:lang w:eastAsia="fr-CA"/>
        </w:rPr>
      </w:pPr>
      <w:del w:id="497" w:author="St-Amant, Rémi" w:date="2018-03-01T12:13:00Z">
        <w:r w:rsidRPr="00BF55E5" w:rsidDel="00BF55E5">
          <w:rPr>
            <w:noProof/>
            <w:rPrChange w:id="498" w:author="St-Amant, Rémi" w:date="2018-03-01T12:13:00Z">
              <w:rPr>
                <w:rStyle w:val="Lienhypertexte"/>
                <w:noProof/>
              </w:rPr>
            </w:rPrChange>
          </w:rPr>
          <w:delText>3.3.1.</w:delText>
        </w:r>
        <w:r w:rsidDel="00BF55E5">
          <w:rPr>
            <w:rFonts w:asciiTheme="minorHAnsi" w:eastAsiaTheme="minorEastAsia" w:hAnsiTheme="minorHAnsi" w:cstheme="minorBidi"/>
            <w:noProof/>
            <w:snapToGrid/>
            <w:sz w:val="22"/>
            <w:szCs w:val="22"/>
            <w:lang w:eastAsia="fr-CA"/>
          </w:rPr>
          <w:tab/>
        </w:r>
        <w:r w:rsidRPr="00BF55E5" w:rsidDel="00BF55E5">
          <w:rPr>
            <w:noProof/>
            <w:rPrChange w:id="499" w:author="St-Amant, Rémi" w:date="2018-03-01T12:13:00Z">
              <w:rPr>
                <w:rStyle w:val="Lienhypertexte"/>
                <w:noProof/>
              </w:rPr>
            </w:rPrChange>
          </w:rPr>
          <w:delText>Interface de gestionnaire des fichiers d’intrants du générateur météorologique</w:delText>
        </w:r>
        <w:r w:rsidDel="00BF55E5">
          <w:rPr>
            <w:noProof/>
            <w:webHidden/>
          </w:rPr>
          <w:tab/>
        </w:r>
      </w:del>
      <w:del w:id="500" w:author="St-Amant, Rémi" w:date="2018-01-29T16:34:00Z">
        <w:r w:rsidDel="0063407F">
          <w:rPr>
            <w:noProof/>
            <w:webHidden/>
          </w:rPr>
          <w:delText>42</w:delText>
        </w:r>
      </w:del>
    </w:p>
    <w:p w14:paraId="4D6ED06B" w14:textId="7AE3FB1B" w:rsidR="009C4793" w:rsidDel="00BF55E5" w:rsidRDefault="009C4793">
      <w:pPr>
        <w:pStyle w:val="TM3"/>
        <w:tabs>
          <w:tab w:val="left" w:pos="1680"/>
          <w:tab w:val="right" w:leader="dot" w:pos="9394"/>
        </w:tabs>
        <w:rPr>
          <w:del w:id="501" w:author="St-Amant, Rémi" w:date="2018-03-01T12:13:00Z"/>
          <w:rFonts w:asciiTheme="minorHAnsi" w:eastAsiaTheme="minorEastAsia" w:hAnsiTheme="minorHAnsi" w:cstheme="minorBidi"/>
          <w:noProof/>
          <w:snapToGrid/>
          <w:sz w:val="22"/>
          <w:szCs w:val="22"/>
          <w:lang w:eastAsia="fr-CA"/>
        </w:rPr>
      </w:pPr>
      <w:del w:id="502" w:author="St-Amant, Rémi" w:date="2018-03-01T12:13:00Z">
        <w:r w:rsidRPr="00BF55E5" w:rsidDel="00BF55E5">
          <w:rPr>
            <w:noProof/>
            <w:rPrChange w:id="503" w:author="St-Amant, Rémi" w:date="2018-03-01T12:13:00Z">
              <w:rPr>
                <w:rStyle w:val="Lienhypertexte"/>
                <w:noProof/>
              </w:rPr>
            </w:rPrChange>
          </w:rPr>
          <w:delText>3.3.2.</w:delText>
        </w:r>
        <w:r w:rsidDel="00BF55E5">
          <w:rPr>
            <w:rFonts w:asciiTheme="minorHAnsi" w:eastAsiaTheme="minorEastAsia" w:hAnsiTheme="minorHAnsi" w:cstheme="minorBidi"/>
            <w:noProof/>
            <w:snapToGrid/>
            <w:sz w:val="22"/>
            <w:szCs w:val="22"/>
            <w:lang w:eastAsia="fr-CA"/>
          </w:rPr>
          <w:tab/>
        </w:r>
        <w:r w:rsidRPr="00BF55E5" w:rsidDel="00BF55E5">
          <w:rPr>
            <w:noProof/>
            <w:rPrChange w:id="504" w:author="St-Amant, Rémi" w:date="2018-03-01T12:13:00Z">
              <w:rPr>
                <w:rStyle w:val="Lienhypertexte"/>
                <w:noProof/>
              </w:rPr>
            </w:rPrChange>
          </w:rPr>
          <w:delText>Interface des Paramètres du générateur météo (GM)</w:delText>
        </w:r>
        <w:r w:rsidDel="00BF55E5">
          <w:rPr>
            <w:noProof/>
            <w:webHidden/>
          </w:rPr>
          <w:tab/>
        </w:r>
      </w:del>
      <w:del w:id="505" w:author="St-Amant, Rémi" w:date="2018-01-29T16:34:00Z">
        <w:r w:rsidDel="0063407F">
          <w:rPr>
            <w:noProof/>
            <w:webHidden/>
          </w:rPr>
          <w:delText>43</w:delText>
        </w:r>
      </w:del>
    </w:p>
    <w:p w14:paraId="2F3E8106" w14:textId="17253625" w:rsidR="009C4793" w:rsidDel="00BF55E5" w:rsidRDefault="009C4793">
      <w:pPr>
        <w:pStyle w:val="TM1"/>
        <w:tabs>
          <w:tab w:val="left" w:pos="720"/>
          <w:tab w:val="right" w:leader="dot" w:pos="9394"/>
        </w:tabs>
        <w:rPr>
          <w:del w:id="506" w:author="St-Amant, Rémi" w:date="2018-03-01T12:13:00Z"/>
          <w:rFonts w:asciiTheme="minorHAnsi" w:eastAsiaTheme="minorEastAsia" w:hAnsiTheme="minorHAnsi" w:cstheme="minorBidi"/>
          <w:b w:val="0"/>
          <w:noProof/>
          <w:snapToGrid/>
          <w:sz w:val="22"/>
          <w:szCs w:val="22"/>
          <w:lang w:eastAsia="fr-CA"/>
        </w:rPr>
      </w:pPr>
      <w:del w:id="507" w:author="St-Amant, Rémi" w:date="2018-03-01T12:13:00Z">
        <w:r w:rsidRPr="00BF55E5" w:rsidDel="00BF55E5">
          <w:rPr>
            <w:noProof/>
            <w:rPrChange w:id="508" w:author="St-Amant, Rémi" w:date="2018-03-01T12:13:00Z">
              <w:rPr>
                <w:rStyle w:val="Lienhypertexte"/>
                <w:noProof/>
              </w:rPr>
            </w:rPrChange>
          </w:rPr>
          <w:delText>4.</w:delText>
        </w:r>
        <w:r w:rsidDel="00BF55E5">
          <w:rPr>
            <w:rFonts w:asciiTheme="minorHAnsi" w:eastAsiaTheme="minorEastAsia" w:hAnsiTheme="minorHAnsi" w:cstheme="minorBidi"/>
            <w:b w:val="0"/>
            <w:noProof/>
            <w:snapToGrid/>
            <w:sz w:val="22"/>
            <w:szCs w:val="22"/>
            <w:lang w:eastAsia="fr-CA"/>
          </w:rPr>
          <w:tab/>
        </w:r>
        <w:r w:rsidRPr="00BF55E5" w:rsidDel="00BF55E5">
          <w:rPr>
            <w:noProof/>
            <w:rPrChange w:id="509" w:author="St-Amant, Rémi" w:date="2018-03-01T12:13:00Z">
              <w:rPr>
                <w:rStyle w:val="Lienhypertexte"/>
                <w:noProof/>
              </w:rPr>
            </w:rPrChange>
          </w:rPr>
          <w:delText>Exécution d’un modèle</w:delText>
        </w:r>
        <w:r w:rsidDel="00BF55E5">
          <w:rPr>
            <w:noProof/>
            <w:webHidden/>
          </w:rPr>
          <w:tab/>
        </w:r>
      </w:del>
      <w:del w:id="510" w:author="St-Amant, Rémi" w:date="2018-01-29T16:34:00Z">
        <w:r w:rsidDel="0063407F">
          <w:rPr>
            <w:noProof/>
            <w:webHidden/>
          </w:rPr>
          <w:delText>44</w:delText>
        </w:r>
      </w:del>
    </w:p>
    <w:p w14:paraId="0BE88917" w14:textId="1EEFB879" w:rsidR="009C4793" w:rsidDel="00BF55E5" w:rsidRDefault="009C4793">
      <w:pPr>
        <w:pStyle w:val="TM2"/>
        <w:tabs>
          <w:tab w:val="left" w:pos="1440"/>
          <w:tab w:val="right" w:leader="dot" w:pos="9394"/>
        </w:tabs>
        <w:rPr>
          <w:del w:id="511" w:author="St-Amant, Rémi" w:date="2018-03-01T12:13:00Z"/>
          <w:rFonts w:asciiTheme="minorHAnsi" w:eastAsiaTheme="minorEastAsia" w:hAnsiTheme="minorHAnsi" w:cstheme="minorBidi"/>
          <w:noProof/>
          <w:snapToGrid/>
          <w:sz w:val="22"/>
          <w:szCs w:val="22"/>
          <w:lang w:eastAsia="fr-CA"/>
        </w:rPr>
      </w:pPr>
      <w:del w:id="512" w:author="St-Amant, Rémi" w:date="2018-03-01T12:13:00Z">
        <w:r w:rsidRPr="00BF55E5" w:rsidDel="00BF55E5">
          <w:rPr>
            <w:noProof/>
            <w:rPrChange w:id="513" w:author="St-Amant, Rémi" w:date="2018-03-01T12:13:00Z">
              <w:rPr>
                <w:rStyle w:val="Lienhypertexte"/>
                <w:noProof/>
              </w:rPr>
            </w:rPrChange>
          </w:rPr>
          <w:delText>4.1.</w:delText>
        </w:r>
        <w:r w:rsidDel="00BF55E5">
          <w:rPr>
            <w:rFonts w:asciiTheme="minorHAnsi" w:eastAsiaTheme="minorEastAsia" w:hAnsiTheme="minorHAnsi" w:cstheme="minorBidi"/>
            <w:noProof/>
            <w:snapToGrid/>
            <w:sz w:val="22"/>
            <w:szCs w:val="22"/>
            <w:lang w:eastAsia="fr-CA"/>
          </w:rPr>
          <w:tab/>
        </w:r>
        <w:r w:rsidRPr="00BF55E5" w:rsidDel="00BF55E5">
          <w:rPr>
            <w:noProof/>
            <w:rPrChange w:id="514" w:author="St-Amant, Rémi" w:date="2018-03-01T12:13:00Z">
              <w:rPr>
                <w:rStyle w:val="Lienhypertexte"/>
                <w:noProof/>
              </w:rPr>
            </w:rPrChange>
          </w:rPr>
          <w:delText>Éditeur d’intrants du modèle</w:delText>
        </w:r>
        <w:r w:rsidDel="00BF55E5">
          <w:rPr>
            <w:noProof/>
            <w:webHidden/>
          </w:rPr>
          <w:tab/>
        </w:r>
        <w:r w:rsidR="0063407F" w:rsidDel="00BF55E5">
          <w:rPr>
            <w:noProof/>
            <w:webHidden/>
          </w:rPr>
          <w:delText>45</w:delText>
        </w:r>
      </w:del>
    </w:p>
    <w:p w14:paraId="72DFFCE3" w14:textId="099ADC52" w:rsidR="009C4793" w:rsidDel="00BF55E5" w:rsidRDefault="009C4793">
      <w:pPr>
        <w:pStyle w:val="TM3"/>
        <w:tabs>
          <w:tab w:val="left" w:pos="1680"/>
          <w:tab w:val="right" w:leader="dot" w:pos="9394"/>
        </w:tabs>
        <w:rPr>
          <w:del w:id="515" w:author="St-Amant, Rémi" w:date="2018-03-01T12:13:00Z"/>
          <w:rFonts w:asciiTheme="minorHAnsi" w:eastAsiaTheme="minorEastAsia" w:hAnsiTheme="minorHAnsi" w:cstheme="minorBidi"/>
          <w:noProof/>
          <w:snapToGrid/>
          <w:sz w:val="22"/>
          <w:szCs w:val="22"/>
          <w:lang w:eastAsia="fr-CA"/>
        </w:rPr>
      </w:pPr>
      <w:del w:id="516" w:author="St-Amant, Rémi" w:date="2018-03-01T12:13:00Z">
        <w:r w:rsidRPr="00BF55E5" w:rsidDel="00BF55E5">
          <w:rPr>
            <w:noProof/>
            <w:rPrChange w:id="517" w:author="St-Amant, Rémi" w:date="2018-03-01T12:13:00Z">
              <w:rPr>
                <w:rStyle w:val="Lienhypertexte"/>
                <w:noProof/>
              </w:rPr>
            </w:rPrChange>
          </w:rPr>
          <w:delText>4.1.1.</w:delText>
        </w:r>
        <w:r w:rsidDel="00BF55E5">
          <w:rPr>
            <w:rFonts w:asciiTheme="minorHAnsi" w:eastAsiaTheme="minorEastAsia" w:hAnsiTheme="minorHAnsi" w:cstheme="minorBidi"/>
            <w:noProof/>
            <w:snapToGrid/>
            <w:sz w:val="22"/>
            <w:szCs w:val="22"/>
            <w:lang w:eastAsia="fr-CA"/>
          </w:rPr>
          <w:tab/>
        </w:r>
        <w:r w:rsidRPr="00BF55E5" w:rsidDel="00BF55E5">
          <w:rPr>
            <w:noProof/>
            <w:rPrChange w:id="518" w:author="St-Amant, Rémi" w:date="2018-03-01T12:13:00Z">
              <w:rPr>
                <w:rStyle w:val="Lienhypertexte"/>
                <w:noProof/>
              </w:rPr>
            </w:rPrChange>
          </w:rPr>
          <w:delText>Interface de l’Éditeur d’intrants du modèle</w:delText>
        </w:r>
        <w:r w:rsidDel="00BF55E5">
          <w:rPr>
            <w:noProof/>
            <w:webHidden/>
          </w:rPr>
          <w:tab/>
        </w:r>
      </w:del>
      <w:del w:id="519" w:author="St-Amant, Rémi" w:date="2018-01-29T16:34:00Z">
        <w:r w:rsidDel="0063407F">
          <w:rPr>
            <w:noProof/>
            <w:webHidden/>
          </w:rPr>
          <w:delText>46</w:delText>
        </w:r>
      </w:del>
    </w:p>
    <w:p w14:paraId="15F57FE3" w14:textId="3C8884E7" w:rsidR="009C4793" w:rsidDel="00BF55E5" w:rsidRDefault="009C4793">
      <w:pPr>
        <w:pStyle w:val="TM3"/>
        <w:tabs>
          <w:tab w:val="left" w:pos="1680"/>
          <w:tab w:val="right" w:leader="dot" w:pos="9394"/>
        </w:tabs>
        <w:rPr>
          <w:del w:id="520" w:author="St-Amant, Rémi" w:date="2018-03-01T12:13:00Z"/>
          <w:rFonts w:asciiTheme="minorHAnsi" w:eastAsiaTheme="minorEastAsia" w:hAnsiTheme="minorHAnsi" w:cstheme="minorBidi"/>
          <w:noProof/>
          <w:snapToGrid/>
          <w:sz w:val="22"/>
          <w:szCs w:val="22"/>
          <w:lang w:eastAsia="fr-CA"/>
        </w:rPr>
      </w:pPr>
      <w:del w:id="521" w:author="St-Amant, Rémi" w:date="2018-03-01T12:13:00Z">
        <w:r w:rsidRPr="00BF55E5" w:rsidDel="00BF55E5">
          <w:rPr>
            <w:noProof/>
            <w:rPrChange w:id="522" w:author="St-Amant, Rémi" w:date="2018-03-01T12:13:00Z">
              <w:rPr>
                <w:rStyle w:val="Lienhypertexte"/>
                <w:noProof/>
              </w:rPr>
            </w:rPrChange>
          </w:rPr>
          <w:delText>4.1.2.</w:delText>
        </w:r>
        <w:r w:rsidDel="00BF55E5">
          <w:rPr>
            <w:rFonts w:asciiTheme="minorHAnsi" w:eastAsiaTheme="minorEastAsia" w:hAnsiTheme="minorHAnsi" w:cstheme="minorBidi"/>
            <w:noProof/>
            <w:snapToGrid/>
            <w:sz w:val="22"/>
            <w:szCs w:val="22"/>
            <w:lang w:eastAsia="fr-CA"/>
          </w:rPr>
          <w:tab/>
        </w:r>
        <w:r w:rsidRPr="00BF55E5" w:rsidDel="00BF55E5">
          <w:rPr>
            <w:noProof/>
            <w:rPrChange w:id="523" w:author="St-Amant, Rémi" w:date="2018-03-01T12:13:00Z">
              <w:rPr>
                <w:rStyle w:val="Lienhypertexte"/>
                <w:noProof/>
              </w:rPr>
            </w:rPrChange>
          </w:rPr>
          <w:delText>Interface propre au modèle (exemple)</w:delText>
        </w:r>
        <w:r w:rsidDel="00BF55E5">
          <w:rPr>
            <w:noProof/>
            <w:webHidden/>
          </w:rPr>
          <w:tab/>
        </w:r>
        <w:r w:rsidR="0063407F" w:rsidDel="00BF55E5">
          <w:rPr>
            <w:noProof/>
            <w:webHidden/>
          </w:rPr>
          <w:delText>46</w:delText>
        </w:r>
      </w:del>
    </w:p>
    <w:p w14:paraId="0637DED7" w14:textId="1502F615" w:rsidR="009C4793" w:rsidDel="00BF55E5" w:rsidRDefault="009C4793">
      <w:pPr>
        <w:pStyle w:val="TM2"/>
        <w:tabs>
          <w:tab w:val="left" w:pos="1440"/>
          <w:tab w:val="right" w:leader="dot" w:pos="9394"/>
        </w:tabs>
        <w:rPr>
          <w:del w:id="524" w:author="St-Amant, Rémi" w:date="2018-03-01T12:13:00Z"/>
          <w:rFonts w:asciiTheme="minorHAnsi" w:eastAsiaTheme="minorEastAsia" w:hAnsiTheme="minorHAnsi" w:cstheme="minorBidi"/>
          <w:noProof/>
          <w:snapToGrid/>
          <w:sz w:val="22"/>
          <w:szCs w:val="22"/>
          <w:lang w:eastAsia="fr-CA"/>
        </w:rPr>
      </w:pPr>
      <w:del w:id="525" w:author="St-Amant, Rémi" w:date="2018-03-01T12:13:00Z">
        <w:r w:rsidRPr="00BF55E5" w:rsidDel="00BF55E5">
          <w:rPr>
            <w:noProof/>
            <w:rPrChange w:id="526" w:author="St-Amant, Rémi" w:date="2018-03-01T12:13:00Z">
              <w:rPr>
                <w:rStyle w:val="Lienhypertexte"/>
                <w:noProof/>
              </w:rPr>
            </w:rPrChange>
          </w:rPr>
          <w:delText>4.2.</w:delText>
        </w:r>
        <w:r w:rsidDel="00BF55E5">
          <w:rPr>
            <w:rFonts w:asciiTheme="minorHAnsi" w:eastAsiaTheme="minorEastAsia" w:hAnsiTheme="minorHAnsi" w:cstheme="minorBidi"/>
            <w:noProof/>
            <w:snapToGrid/>
            <w:sz w:val="22"/>
            <w:szCs w:val="22"/>
            <w:lang w:eastAsia="fr-CA"/>
          </w:rPr>
          <w:tab/>
        </w:r>
        <w:r w:rsidRPr="00BF55E5" w:rsidDel="00BF55E5">
          <w:rPr>
            <w:noProof/>
            <w:rPrChange w:id="527" w:author="St-Amant, Rémi" w:date="2018-03-01T12:13:00Z">
              <w:rPr>
                <w:rStyle w:val="Lienhypertexte"/>
                <w:noProof/>
              </w:rPr>
            </w:rPrChange>
          </w:rPr>
          <w:delText>Boîte de dialogue Variation des paramètres</w:delText>
        </w:r>
        <w:r w:rsidDel="00BF55E5">
          <w:rPr>
            <w:noProof/>
            <w:webHidden/>
          </w:rPr>
          <w:tab/>
        </w:r>
      </w:del>
      <w:del w:id="528" w:author="St-Amant, Rémi" w:date="2018-01-29T16:34:00Z">
        <w:r w:rsidDel="0063407F">
          <w:rPr>
            <w:noProof/>
            <w:webHidden/>
          </w:rPr>
          <w:delText>47</w:delText>
        </w:r>
      </w:del>
    </w:p>
    <w:p w14:paraId="286C9A80" w14:textId="2DA73143" w:rsidR="009C4793" w:rsidDel="00BF55E5" w:rsidRDefault="009C4793">
      <w:pPr>
        <w:pStyle w:val="TM1"/>
        <w:tabs>
          <w:tab w:val="left" w:pos="720"/>
          <w:tab w:val="right" w:leader="dot" w:pos="9394"/>
        </w:tabs>
        <w:rPr>
          <w:del w:id="529" w:author="St-Amant, Rémi" w:date="2018-03-01T12:13:00Z"/>
          <w:rFonts w:asciiTheme="minorHAnsi" w:eastAsiaTheme="minorEastAsia" w:hAnsiTheme="minorHAnsi" w:cstheme="minorBidi"/>
          <w:b w:val="0"/>
          <w:noProof/>
          <w:snapToGrid/>
          <w:sz w:val="22"/>
          <w:szCs w:val="22"/>
          <w:lang w:eastAsia="fr-CA"/>
        </w:rPr>
      </w:pPr>
      <w:del w:id="530" w:author="St-Amant, Rémi" w:date="2018-03-01T12:13:00Z">
        <w:r w:rsidRPr="00BF55E5" w:rsidDel="00BF55E5">
          <w:rPr>
            <w:noProof/>
            <w:rPrChange w:id="531" w:author="St-Amant, Rémi" w:date="2018-03-01T12:13:00Z">
              <w:rPr>
                <w:rStyle w:val="Lienhypertexte"/>
                <w:noProof/>
              </w:rPr>
            </w:rPrChange>
          </w:rPr>
          <w:delText>5.</w:delText>
        </w:r>
        <w:r w:rsidDel="00BF55E5">
          <w:rPr>
            <w:rFonts w:asciiTheme="minorHAnsi" w:eastAsiaTheme="minorEastAsia" w:hAnsiTheme="minorHAnsi" w:cstheme="minorBidi"/>
            <w:b w:val="0"/>
            <w:noProof/>
            <w:snapToGrid/>
            <w:sz w:val="22"/>
            <w:szCs w:val="22"/>
            <w:lang w:eastAsia="fr-CA"/>
          </w:rPr>
          <w:tab/>
        </w:r>
        <w:r w:rsidRPr="00BF55E5" w:rsidDel="00BF55E5">
          <w:rPr>
            <w:noProof/>
            <w:rPrChange w:id="532" w:author="St-Amant, Rémi" w:date="2018-03-01T12:13:00Z">
              <w:rPr>
                <w:rStyle w:val="Lienhypertexte"/>
                <w:noProof/>
              </w:rPr>
            </w:rPrChange>
          </w:rPr>
          <w:delText>Définition des analyses</w:delText>
        </w:r>
        <w:r w:rsidDel="00BF55E5">
          <w:rPr>
            <w:noProof/>
            <w:webHidden/>
          </w:rPr>
          <w:tab/>
        </w:r>
      </w:del>
      <w:del w:id="533" w:author="St-Amant, Rémi" w:date="2018-01-29T16:34:00Z">
        <w:r w:rsidDel="0063407F">
          <w:rPr>
            <w:noProof/>
            <w:webHidden/>
          </w:rPr>
          <w:delText>48</w:delText>
        </w:r>
      </w:del>
    </w:p>
    <w:p w14:paraId="696FE369" w14:textId="16859A26" w:rsidR="009C4793" w:rsidDel="00BF55E5" w:rsidRDefault="009C4793">
      <w:pPr>
        <w:pStyle w:val="TM2"/>
        <w:tabs>
          <w:tab w:val="left" w:pos="1440"/>
          <w:tab w:val="right" w:leader="dot" w:pos="9394"/>
        </w:tabs>
        <w:rPr>
          <w:del w:id="534" w:author="St-Amant, Rémi" w:date="2018-03-01T12:13:00Z"/>
          <w:rFonts w:asciiTheme="minorHAnsi" w:eastAsiaTheme="minorEastAsia" w:hAnsiTheme="minorHAnsi" w:cstheme="minorBidi"/>
          <w:noProof/>
          <w:snapToGrid/>
          <w:sz w:val="22"/>
          <w:szCs w:val="22"/>
          <w:lang w:eastAsia="fr-CA"/>
        </w:rPr>
      </w:pPr>
      <w:del w:id="535" w:author="St-Amant, Rémi" w:date="2018-03-01T12:13:00Z">
        <w:r w:rsidRPr="00BF55E5" w:rsidDel="00BF55E5">
          <w:rPr>
            <w:noProof/>
            <w:rPrChange w:id="536" w:author="St-Amant, Rémi" w:date="2018-03-01T12:13:00Z">
              <w:rPr>
                <w:rStyle w:val="Lienhypertexte"/>
                <w:noProof/>
              </w:rPr>
            </w:rPrChange>
          </w:rPr>
          <w:delText>5.1.</w:delText>
        </w:r>
        <w:r w:rsidDel="00BF55E5">
          <w:rPr>
            <w:rFonts w:asciiTheme="minorHAnsi" w:eastAsiaTheme="minorEastAsia" w:hAnsiTheme="minorHAnsi" w:cstheme="minorBidi"/>
            <w:noProof/>
            <w:snapToGrid/>
            <w:sz w:val="22"/>
            <w:szCs w:val="22"/>
            <w:lang w:eastAsia="fr-CA"/>
          </w:rPr>
          <w:tab/>
        </w:r>
        <w:r w:rsidRPr="00BF55E5" w:rsidDel="00BF55E5">
          <w:rPr>
            <w:noProof/>
            <w:rPrChange w:id="537" w:author="St-Amant, Rémi" w:date="2018-03-01T12:13:00Z">
              <w:rPr>
                <w:rStyle w:val="Lienhypertexte"/>
                <w:noProof/>
              </w:rPr>
            </w:rPrChange>
          </w:rPr>
          <w:delText>Onglet Général</w:delText>
        </w:r>
        <w:r w:rsidDel="00BF55E5">
          <w:rPr>
            <w:noProof/>
            <w:webHidden/>
          </w:rPr>
          <w:tab/>
        </w:r>
        <w:r w:rsidR="0063407F" w:rsidDel="00BF55E5">
          <w:rPr>
            <w:noProof/>
            <w:webHidden/>
          </w:rPr>
          <w:delText>48</w:delText>
        </w:r>
      </w:del>
    </w:p>
    <w:p w14:paraId="047414DB" w14:textId="2DFBC3B7" w:rsidR="009C4793" w:rsidDel="00BF55E5" w:rsidRDefault="009C4793">
      <w:pPr>
        <w:pStyle w:val="TM2"/>
        <w:tabs>
          <w:tab w:val="left" w:pos="1440"/>
          <w:tab w:val="right" w:leader="dot" w:pos="9394"/>
        </w:tabs>
        <w:rPr>
          <w:del w:id="538" w:author="St-Amant, Rémi" w:date="2018-03-01T12:13:00Z"/>
          <w:rFonts w:asciiTheme="minorHAnsi" w:eastAsiaTheme="minorEastAsia" w:hAnsiTheme="minorHAnsi" w:cstheme="minorBidi"/>
          <w:noProof/>
          <w:snapToGrid/>
          <w:sz w:val="22"/>
          <w:szCs w:val="22"/>
          <w:lang w:eastAsia="fr-CA"/>
        </w:rPr>
      </w:pPr>
      <w:del w:id="539" w:author="St-Amant, Rémi" w:date="2018-03-01T12:13:00Z">
        <w:r w:rsidRPr="00BF55E5" w:rsidDel="00BF55E5">
          <w:rPr>
            <w:noProof/>
            <w:rPrChange w:id="540" w:author="St-Amant, Rémi" w:date="2018-03-01T12:13:00Z">
              <w:rPr>
                <w:rStyle w:val="Lienhypertexte"/>
                <w:noProof/>
              </w:rPr>
            </w:rPrChange>
          </w:rPr>
          <w:delText>5.2.</w:delText>
        </w:r>
        <w:r w:rsidDel="00BF55E5">
          <w:rPr>
            <w:rFonts w:asciiTheme="minorHAnsi" w:eastAsiaTheme="minorEastAsia" w:hAnsiTheme="minorHAnsi" w:cstheme="minorBidi"/>
            <w:noProof/>
            <w:snapToGrid/>
            <w:sz w:val="22"/>
            <w:szCs w:val="22"/>
            <w:lang w:eastAsia="fr-CA"/>
          </w:rPr>
          <w:tab/>
        </w:r>
        <w:r w:rsidRPr="00BF55E5" w:rsidDel="00BF55E5">
          <w:rPr>
            <w:noProof/>
            <w:rPrChange w:id="541" w:author="St-Amant, Rémi" w:date="2018-03-01T12:13:00Z">
              <w:rPr>
                <w:rStyle w:val="Lienhypertexte"/>
                <w:noProof/>
              </w:rPr>
            </w:rPrChange>
          </w:rPr>
          <w:delText>Onglet Où</w:delText>
        </w:r>
        <w:r w:rsidDel="00BF55E5">
          <w:rPr>
            <w:noProof/>
            <w:webHidden/>
          </w:rPr>
          <w:tab/>
        </w:r>
        <w:r w:rsidR="0063407F" w:rsidDel="00BF55E5">
          <w:rPr>
            <w:noProof/>
            <w:webHidden/>
          </w:rPr>
          <w:delText>49</w:delText>
        </w:r>
      </w:del>
    </w:p>
    <w:p w14:paraId="7450C3A3" w14:textId="798EAAA6" w:rsidR="009C4793" w:rsidDel="00BF55E5" w:rsidRDefault="009C4793">
      <w:pPr>
        <w:pStyle w:val="TM2"/>
        <w:tabs>
          <w:tab w:val="left" w:pos="1440"/>
          <w:tab w:val="right" w:leader="dot" w:pos="9394"/>
        </w:tabs>
        <w:rPr>
          <w:del w:id="542" w:author="St-Amant, Rémi" w:date="2018-03-01T12:13:00Z"/>
          <w:rFonts w:asciiTheme="minorHAnsi" w:eastAsiaTheme="minorEastAsia" w:hAnsiTheme="minorHAnsi" w:cstheme="minorBidi"/>
          <w:noProof/>
          <w:snapToGrid/>
          <w:sz w:val="22"/>
          <w:szCs w:val="22"/>
          <w:lang w:eastAsia="fr-CA"/>
        </w:rPr>
      </w:pPr>
      <w:del w:id="543" w:author="St-Amant, Rémi" w:date="2018-03-01T12:13:00Z">
        <w:r w:rsidRPr="00BF55E5" w:rsidDel="00BF55E5">
          <w:rPr>
            <w:noProof/>
            <w:rPrChange w:id="544" w:author="St-Amant, Rémi" w:date="2018-03-01T12:13:00Z">
              <w:rPr>
                <w:rStyle w:val="Lienhypertexte"/>
                <w:noProof/>
              </w:rPr>
            </w:rPrChange>
          </w:rPr>
          <w:delText>5.3.</w:delText>
        </w:r>
        <w:r w:rsidDel="00BF55E5">
          <w:rPr>
            <w:rFonts w:asciiTheme="minorHAnsi" w:eastAsiaTheme="minorEastAsia" w:hAnsiTheme="minorHAnsi" w:cstheme="minorBidi"/>
            <w:noProof/>
            <w:snapToGrid/>
            <w:sz w:val="22"/>
            <w:szCs w:val="22"/>
            <w:lang w:eastAsia="fr-CA"/>
          </w:rPr>
          <w:tab/>
        </w:r>
        <w:r w:rsidRPr="00BF55E5" w:rsidDel="00BF55E5">
          <w:rPr>
            <w:noProof/>
            <w:rPrChange w:id="545" w:author="St-Amant, Rémi" w:date="2018-03-01T12:13:00Z">
              <w:rPr>
                <w:rStyle w:val="Lienhypertexte"/>
                <w:noProof/>
              </w:rPr>
            </w:rPrChange>
          </w:rPr>
          <w:delText>Onglet Quand</w:delText>
        </w:r>
        <w:r w:rsidDel="00BF55E5">
          <w:rPr>
            <w:noProof/>
            <w:webHidden/>
          </w:rPr>
          <w:tab/>
        </w:r>
        <w:r w:rsidR="0063407F" w:rsidDel="00BF55E5">
          <w:rPr>
            <w:noProof/>
            <w:webHidden/>
          </w:rPr>
          <w:delText>49</w:delText>
        </w:r>
      </w:del>
    </w:p>
    <w:p w14:paraId="596E3940" w14:textId="7AF8E6B8" w:rsidR="009C4793" w:rsidDel="00BF55E5" w:rsidRDefault="009C4793">
      <w:pPr>
        <w:pStyle w:val="TM2"/>
        <w:tabs>
          <w:tab w:val="left" w:pos="1440"/>
          <w:tab w:val="right" w:leader="dot" w:pos="9394"/>
        </w:tabs>
        <w:rPr>
          <w:del w:id="546" w:author="St-Amant, Rémi" w:date="2018-03-01T12:13:00Z"/>
          <w:rFonts w:asciiTheme="minorHAnsi" w:eastAsiaTheme="minorEastAsia" w:hAnsiTheme="minorHAnsi" w:cstheme="minorBidi"/>
          <w:noProof/>
          <w:snapToGrid/>
          <w:sz w:val="22"/>
          <w:szCs w:val="22"/>
          <w:lang w:eastAsia="fr-CA"/>
        </w:rPr>
      </w:pPr>
      <w:del w:id="547" w:author="St-Amant, Rémi" w:date="2018-03-01T12:13:00Z">
        <w:r w:rsidRPr="00BF55E5" w:rsidDel="00BF55E5">
          <w:rPr>
            <w:noProof/>
            <w:rPrChange w:id="548" w:author="St-Amant, Rémi" w:date="2018-03-01T12:13:00Z">
              <w:rPr>
                <w:rStyle w:val="Lienhypertexte"/>
                <w:noProof/>
              </w:rPr>
            </w:rPrChange>
          </w:rPr>
          <w:delText>5.4.</w:delText>
        </w:r>
        <w:r w:rsidDel="00BF55E5">
          <w:rPr>
            <w:rFonts w:asciiTheme="minorHAnsi" w:eastAsiaTheme="minorEastAsia" w:hAnsiTheme="minorHAnsi" w:cstheme="minorBidi"/>
            <w:noProof/>
            <w:snapToGrid/>
            <w:sz w:val="22"/>
            <w:szCs w:val="22"/>
            <w:lang w:eastAsia="fr-CA"/>
          </w:rPr>
          <w:tab/>
        </w:r>
        <w:r w:rsidRPr="00BF55E5" w:rsidDel="00BF55E5">
          <w:rPr>
            <w:noProof/>
            <w:rPrChange w:id="549" w:author="St-Amant, Rémi" w:date="2018-03-01T12:13:00Z">
              <w:rPr>
                <w:rStyle w:val="Lienhypertexte"/>
                <w:noProof/>
              </w:rPr>
            </w:rPrChange>
          </w:rPr>
          <w:delText>Onglet Quoi</w:delText>
        </w:r>
        <w:r w:rsidDel="00BF55E5">
          <w:rPr>
            <w:noProof/>
            <w:webHidden/>
          </w:rPr>
          <w:tab/>
        </w:r>
        <w:r w:rsidR="0063407F" w:rsidDel="00BF55E5">
          <w:rPr>
            <w:noProof/>
            <w:webHidden/>
          </w:rPr>
          <w:delText>50</w:delText>
        </w:r>
      </w:del>
    </w:p>
    <w:p w14:paraId="749741F6" w14:textId="5CE9A28E" w:rsidR="009C4793" w:rsidDel="00BF55E5" w:rsidRDefault="009C4793">
      <w:pPr>
        <w:pStyle w:val="TM2"/>
        <w:tabs>
          <w:tab w:val="left" w:pos="1440"/>
          <w:tab w:val="right" w:leader="dot" w:pos="9394"/>
        </w:tabs>
        <w:rPr>
          <w:del w:id="550" w:author="St-Amant, Rémi" w:date="2018-03-01T12:13:00Z"/>
          <w:rFonts w:asciiTheme="minorHAnsi" w:eastAsiaTheme="minorEastAsia" w:hAnsiTheme="minorHAnsi" w:cstheme="minorBidi"/>
          <w:noProof/>
          <w:snapToGrid/>
          <w:sz w:val="22"/>
          <w:szCs w:val="22"/>
          <w:lang w:eastAsia="fr-CA"/>
        </w:rPr>
      </w:pPr>
      <w:del w:id="551" w:author="St-Amant, Rémi" w:date="2018-03-01T12:13:00Z">
        <w:r w:rsidRPr="00BF55E5" w:rsidDel="00BF55E5">
          <w:rPr>
            <w:noProof/>
            <w:rPrChange w:id="552" w:author="St-Amant, Rémi" w:date="2018-03-01T12:13:00Z">
              <w:rPr>
                <w:rStyle w:val="Lienhypertexte"/>
                <w:noProof/>
              </w:rPr>
            </w:rPrChange>
          </w:rPr>
          <w:delText>5.5.</w:delText>
        </w:r>
        <w:r w:rsidDel="00BF55E5">
          <w:rPr>
            <w:rFonts w:asciiTheme="minorHAnsi" w:eastAsiaTheme="minorEastAsia" w:hAnsiTheme="minorHAnsi" w:cstheme="minorBidi"/>
            <w:noProof/>
            <w:snapToGrid/>
            <w:sz w:val="22"/>
            <w:szCs w:val="22"/>
            <w:lang w:eastAsia="fr-CA"/>
          </w:rPr>
          <w:tab/>
        </w:r>
        <w:r w:rsidRPr="00BF55E5" w:rsidDel="00BF55E5">
          <w:rPr>
            <w:noProof/>
            <w:rPrChange w:id="553" w:author="St-Amant, Rémi" w:date="2018-03-01T12:13:00Z">
              <w:rPr>
                <w:rStyle w:val="Lienhypertexte"/>
                <w:noProof/>
              </w:rPr>
            </w:rPrChange>
          </w:rPr>
          <w:delText>Ongle Quelle</w:delText>
        </w:r>
        <w:r w:rsidDel="00BF55E5">
          <w:rPr>
            <w:noProof/>
            <w:webHidden/>
          </w:rPr>
          <w:tab/>
        </w:r>
        <w:r w:rsidR="0063407F" w:rsidDel="00BF55E5">
          <w:rPr>
            <w:noProof/>
            <w:webHidden/>
          </w:rPr>
          <w:delText>50</w:delText>
        </w:r>
      </w:del>
    </w:p>
    <w:p w14:paraId="69CA61EA" w14:textId="4F1CE51B" w:rsidR="009C4793" w:rsidDel="00BF55E5" w:rsidRDefault="009C4793">
      <w:pPr>
        <w:pStyle w:val="TM2"/>
        <w:tabs>
          <w:tab w:val="left" w:pos="1440"/>
          <w:tab w:val="right" w:leader="dot" w:pos="9394"/>
        </w:tabs>
        <w:rPr>
          <w:del w:id="554" w:author="St-Amant, Rémi" w:date="2018-03-01T12:13:00Z"/>
          <w:rFonts w:asciiTheme="minorHAnsi" w:eastAsiaTheme="minorEastAsia" w:hAnsiTheme="minorHAnsi" w:cstheme="minorBidi"/>
          <w:noProof/>
          <w:snapToGrid/>
          <w:sz w:val="22"/>
          <w:szCs w:val="22"/>
          <w:lang w:eastAsia="fr-CA"/>
        </w:rPr>
      </w:pPr>
      <w:del w:id="555" w:author="St-Amant, Rémi" w:date="2018-03-01T12:13:00Z">
        <w:r w:rsidRPr="00BF55E5" w:rsidDel="00BF55E5">
          <w:rPr>
            <w:noProof/>
            <w:rPrChange w:id="556" w:author="St-Amant, Rémi" w:date="2018-03-01T12:13:00Z">
              <w:rPr>
                <w:rStyle w:val="Lienhypertexte"/>
                <w:noProof/>
              </w:rPr>
            </w:rPrChange>
          </w:rPr>
          <w:delText>5.6.</w:delText>
        </w:r>
        <w:r w:rsidDel="00BF55E5">
          <w:rPr>
            <w:rFonts w:asciiTheme="minorHAnsi" w:eastAsiaTheme="minorEastAsia" w:hAnsiTheme="minorHAnsi" w:cstheme="minorBidi"/>
            <w:noProof/>
            <w:snapToGrid/>
            <w:sz w:val="22"/>
            <w:szCs w:val="22"/>
            <w:lang w:eastAsia="fr-CA"/>
          </w:rPr>
          <w:tab/>
        </w:r>
        <w:r w:rsidRPr="00BF55E5" w:rsidDel="00BF55E5">
          <w:rPr>
            <w:noProof/>
            <w:rPrChange w:id="557" w:author="St-Amant, Rémi" w:date="2018-03-01T12:13:00Z">
              <w:rPr>
                <w:rStyle w:val="Lienhypertexte"/>
                <w:noProof/>
              </w:rPr>
            </w:rPrChange>
          </w:rPr>
          <w:delText>Onglet Comment</w:delText>
        </w:r>
        <w:r w:rsidDel="00BF55E5">
          <w:rPr>
            <w:noProof/>
            <w:webHidden/>
          </w:rPr>
          <w:tab/>
        </w:r>
        <w:r w:rsidR="0063407F" w:rsidDel="00BF55E5">
          <w:rPr>
            <w:noProof/>
            <w:webHidden/>
          </w:rPr>
          <w:delText>50</w:delText>
        </w:r>
      </w:del>
    </w:p>
    <w:p w14:paraId="141B4F69" w14:textId="24A87E51" w:rsidR="009C4793" w:rsidDel="00BF55E5" w:rsidRDefault="009C4793">
      <w:pPr>
        <w:pStyle w:val="TM1"/>
        <w:tabs>
          <w:tab w:val="left" w:pos="720"/>
          <w:tab w:val="right" w:leader="dot" w:pos="9394"/>
        </w:tabs>
        <w:rPr>
          <w:del w:id="558" w:author="St-Amant, Rémi" w:date="2018-03-01T12:13:00Z"/>
          <w:rFonts w:asciiTheme="minorHAnsi" w:eastAsiaTheme="minorEastAsia" w:hAnsiTheme="minorHAnsi" w:cstheme="minorBidi"/>
          <w:b w:val="0"/>
          <w:noProof/>
          <w:snapToGrid/>
          <w:sz w:val="22"/>
          <w:szCs w:val="22"/>
          <w:lang w:eastAsia="fr-CA"/>
        </w:rPr>
      </w:pPr>
      <w:del w:id="559" w:author="St-Amant, Rémi" w:date="2018-03-01T12:13:00Z">
        <w:r w:rsidRPr="00BF55E5" w:rsidDel="00BF55E5">
          <w:rPr>
            <w:noProof/>
            <w:rPrChange w:id="560" w:author="St-Amant, Rémi" w:date="2018-03-01T12:13:00Z">
              <w:rPr>
                <w:rStyle w:val="Lienhypertexte"/>
                <w:noProof/>
              </w:rPr>
            </w:rPrChange>
          </w:rPr>
          <w:delText>6.</w:delText>
        </w:r>
        <w:r w:rsidDel="00BF55E5">
          <w:rPr>
            <w:rFonts w:asciiTheme="minorHAnsi" w:eastAsiaTheme="minorEastAsia" w:hAnsiTheme="minorHAnsi" w:cstheme="minorBidi"/>
            <w:b w:val="0"/>
            <w:noProof/>
            <w:snapToGrid/>
            <w:sz w:val="22"/>
            <w:szCs w:val="22"/>
            <w:lang w:eastAsia="fr-CA"/>
          </w:rPr>
          <w:tab/>
        </w:r>
        <w:r w:rsidRPr="00BF55E5" w:rsidDel="00BF55E5">
          <w:rPr>
            <w:noProof/>
            <w:rPrChange w:id="561" w:author="St-Amant, Rémi" w:date="2018-03-01T12:13:00Z">
              <w:rPr>
                <w:rStyle w:val="Lienhypertexte"/>
                <w:noProof/>
              </w:rPr>
            </w:rPrChange>
          </w:rPr>
          <w:delText>Génération de cartes (interpolation spatiale)</w:delText>
        </w:r>
        <w:r w:rsidDel="00BF55E5">
          <w:rPr>
            <w:noProof/>
            <w:webHidden/>
          </w:rPr>
          <w:tab/>
        </w:r>
        <w:r w:rsidR="0063407F" w:rsidDel="00BF55E5">
          <w:rPr>
            <w:noProof/>
            <w:webHidden/>
          </w:rPr>
          <w:delText>54</w:delText>
        </w:r>
      </w:del>
    </w:p>
    <w:p w14:paraId="76C23D37" w14:textId="0E358CE6" w:rsidR="009C4793" w:rsidDel="00BF55E5" w:rsidRDefault="009C4793">
      <w:pPr>
        <w:pStyle w:val="TM2"/>
        <w:tabs>
          <w:tab w:val="left" w:pos="1440"/>
          <w:tab w:val="right" w:leader="dot" w:pos="9394"/>
        </w:tabs>
        <w:rPr>
          <w:del w:id="562" w:author="St-Amant, Rémi" w:date="2018-03-01T12:13:00Z"/>
          <w:rFonts w:asciiTheme="minorHAnsi" w:eastAsiaTheme="minorEastAsia" w:hAnsiTheme="minorHAnsi" w:cstheme="minorBidi"/>
          <w:noProof/>
          <w:snapToGrid/>
          <w:sz w:val="22"/>
          <w:szCs w:val="22"/>
          <w:lang w:eastAsia="fr-CA"/>
        </w:rPr>
      </w:pPr>
      <w:del w:id="563" w:author="St-Amant, Rémi" w:date="2018-03-01T12:13:00Z">
        <w:r w:rsidRPr="00BF55E5" w:rsidDel="00BF55E5">
          <w:rPr>
            <w:noProof/>
            <w:rPrChange w:id="564" w:author="St-Amant, Rémi" w:date="2018-03-01T12:13:00Z">
              <w:rPr>
                <w:rStyle w:val="Lienhypertexte"/>
                <w:noProof/>
              </w:rPr>
            </w:rPrChange>
          </w:rPr>
          <w:delText>6.1.</w:delText>
        </w:r>
        <w:r w:rsidDel="00BF55E5">
          <w:rPr>
            <w:rFonts w:asciiTheme="minorHAnsi" w:eastAsiaTheme="minorEastAsia" w:hAnsiTheme="minorHAnsi" w:cstheme="minorBidi"/>
            <w:noProof/>
            <w:snapToGrid/>
            <w:sz w:val="22"/>
            <w:szCs w:val="22"/>
            <w:lang w:eastAsia="fr-CA"/>
          </w:rPr>
          <w:tab/>
        </w:r>
        <w:r w:rsidRPr="00BF55E5" w:rsidDel="00BF55E5">
          <w:rPr>
            <w:noProof/>
            <w:rPrChange w:id="565" w:author="St-Amant, Rémi" w:date="2018-03-01T12:13:00Z">
              <w:rPr>
                <w:rStyle w:val="Lienhypertexte"/>
                <w:noProof/>
              </w:rPr>
            </w:rPrChange>
          </w:rPr>
          <w:delText>Boîte de dialogue Cartographie</w:delText>
        </w:r>
        <w:r w:rsidDel="00BF55E5">
          <w:rPr>
            <w:noProof/>
            <w:webHidden/>
          </w:rPr>
          <w:tab/>
        </w:r>
        <w:r w:rsidR="0063407F" w:rsidDel="00BF55E5">
          <w:rPr>
            <w:noProof/>
            <w:webHidden/>
          </w:rPr>
          <w:delText>54</w:delText>
        </w:r>
      </w:del>
    </w:p>
    <w:p w14:paraId="14B37187" w14:textId="6088D241" w:rsidR="009C4793" w:rsidDel="00BF55E5" w:rsidRDefault="009C4793">
      <w:pPr>
        <w:pStyle w:val="TM2"/>
        <w:tabs>
          <w:tab w:val="left" w:pos="1440"/>
          <w:tab w:val="right" w:leader="dot" w:pos="9394"/>
        </w:tabs>
        <w:rPr>
          <w:del w:id="566" w:author="St-Amant, Rémi" w:date="2018-03-01T12:13:00Z"/>
          <w:rFonts w:asciiTheme="minorHAnsi" w:eastAsiaTheme="minorEastAsia" w:hAnsiTheme="minorHAnsi" w:cstheme="minorBidi"/>
          <w:noProof/>
          <w:snapToGrid/>
          <w:sz w:val="22"/>
          <w:szCs w:val="22"/>
          <w:lang w:eastAsia="fr-CA"/>
        </w:rPr>
      </w:pPr>
      <w:del w:id="567" w:author="St-Amant, Rémi" w:date="2018-03-01T12:13:00Z">
        <w:r w:rsidRPr="00BF55E5" w:rsidDel="00BF55E5">
          <w:rPr>
            <w:noProof/>
            <w:rPrChange w:id="568" w:author="St-Amant, Rémi" w:date="2018-03-01T12:13:00Z">
              <w:rPr>
                <w:rStyle w:val="Lienhypertexte"/>
                <w:noProof/>
              </w:rPr>
            </w:rPrChange>
          </w:rPr>
          <w:delText>6.2.</w:delText>
        </w:r>
        <w:r w:rsidDel="00BF55E5">
          <w:rPr>
            <w:rFonts w:asciiTheme="minorHAnsi" w:eastAsiaTheme="minorEastAsia" w:hAnsiTheme="minorHAnsi" w:cstheme="minorBidi"/>
            <w:noProof/>
            <w:snapToGrid/>
            <w:sz w:val="22"/>
            <w:szCs w:val="22"/>
            <w:lang w:eastAsia="fr-CA"/>
          </w:rPr>
          <w:tab/>
        </w:r>
        <w:r w:rsidRPr="00BF55E5" w:rsidDel="00BF55E5">
          <w:rPr>
            <w:noProof/>
            <w:rPrChange w:id="569" w:author="St-Amant, Rémi" w:date="2018-03-01T12:13:00Z">
              <w:rPr>
                <w:rStyle w:val="Lienhypertexte"/>
                <w:noProof/>
              </w:rPr>
            </w:rPrChange>
          </w:rPr>
          <w:delText>Boîte de dialogue Options avancées de cartographie</w:delText>
        </w:r>
        <w:r w:rsidDel="00BF55E5">
          <w:rPr>
            <w:noProof/>
            <w:webHidden/>
          </w:rPr>
          <w:tab/>
        </w:r>
        <w:r w:rsidR="0063407F" w:rsidDel="00BF55E5">
          <w:rPr>
            <w:noProof/>
            <w:webHidden/>
          </w:rPr>
          <w:delText>56</w:delText>
        </w:r>
      </w:del>
    </w:p>
    <w:p w14:paraId="4316F5F9" w14:textId="72CC3409" w:rsidR="009C4793" w:rsidDel="00BF55E5" w:rsidRDefault="009C4793">
      <w:pPr>
        <w:pStyle w:val="TM2"/>
        <w:tabs>
          <w:tab w:val="left" w:pos="1440"/>
          <w:tab w:val="right" w:leader="dot" w:pos="9394"/>
        </w:tabs>
        <w:rPr>
          <w:del w:id="570" w:author="St-Amant, Rémi" w:date="2018-03-01T12:13:00Z"/>
          <w:rFonts w:asciiTheme="minorHAnsi" w:eastAsiaTheme="minorEastAsia" w:hAnsiTheme="minorHAnsi" w:cstheme="minorBidi"/>
          <w:noProof/>
          <w:snapToGrid/>
          <w:sz w:val="22"/>
          <w:szCs w:val="22"/>
          <w:lang w:eastAsia="fr-CA"/>
        </w:rPr>
      </w:pPr>
      <w:del w:id="571" w:author="St-Amant, Rémi" w:date="2018-03-01T12:13:00Z">
        <w:r w:rsidRPr="00BF55E5" w:rsidDel="00BF55E5">
          <w:rPr>
            <w:noProof/>
            <w:rPrChange w:id="572" w:author="St-Amant, Rémi" w:date="2018-03-01T12:13:00Z">
              <w:rPr>
                <w:rStyle w:val="Lienhypertexte"/>
                <w:noProof/>
              </w:rPr>
            </w:rPrChange>
          </w:rPr>
          <w:delText>6.3.</w:delText>
        </w:r>
        <w:r w:rsidDel="00BF55E5">
          <w:rPr>
            <w:rFonts w:asciiTheme="minorHAnsi" w:eastAsiaTheme="minorEastAsia" w:hAnsiTheme="minorHAnsi" w:cstheme="minorBidi"/>
            <w:noProof/>
            <w:snapToGrid/>
            <w:sz w:val="22"/>
            <w:szCs w:val="22"/>
            <w:lang w:eastAsia="fr-CA"/>
          </w:rPr>
          <w:tab/>
        </w:r>
        <w:r w:rsidRPr="00BF55E5" w:rsidDel="00BF55E5">
          <w:rPr>
            <w:noProof/>
            <w:rPrChange w:id="573" w:author="St-Amant, Rémi" w:date="2018-03-01T12:13:00Z">
              <w:rPr>
                <w:rStyle w:val="Lienhypertexte"/>
                <w:noProof/>
              </w:rPr>
            </w:rPrChange>
          </w:rPr>
          <w:delText>Méthode d’interpolation</w:delText>
        </w:r>
        <w:r w:rsidDel="00BF55E5">
          <w:rPr>
            <w:noProof/>
            <w:webHidden/>
          </w:rPr>
          <w:tab/>
        </w:r>
        <w:r w:rsidR="0063407F" w:rsidDel="00BF55E5">
          <w:rPr>
            <w:noProof/>
            <w:webHidden/>
          </w:rPr>
          <w:delText>57</w:delText>
        </w:r>
      </w:del>
    </w:p>
    <w:p w14:paraId="62E7388E" w14:textId="37C1266A" w:rsidR="009C4793" w:rsidDel="00BF55E5" w:rsidRDefault="009C4793">
      <w:pPr>
        <w:pStyle w:val="TM3"/>
        <w:tabs>
          <w:tab w:val="left" w:pos="1680"/>
          <w:tab w:val="right" w:leader="dot" w:pos="9394"/>
        </w:tabs>
        <w:rPr>
          <w:del w:id="574" w:author="St-Amant, Rémi" w:date="2018-03-01T12:13:00Z"/>
          <w:rFonts w:asciiTheme="minorHAnsi" w:eastAsiaTheme="minorEastAsia" w:hAnsiTheme="minorHAnsi" w:cstheme="minorBidi"/>
          <w:noProof/>
          <w:snapToGrid/>
          <w:sz w:val="22"/>
          <w:szCs w:val="22"/>
          <w:lang w:eastAsia="fr-CA"/>
        </w:rPr>
      </w:pPr>
      <w:del w:id="575" w:author="St-Amant, Rémi" w:date="2018-03-01T12:13:00Z">
        <w:r w:rsidRPr="00BF55E5" w:rsidDel="00BF55E5">
          <w:rPr>
            <w:noProof/>
            <w:rPrChange w:id="576" w:author="St-Amant, Rémi" w:date="2018-03-01T12:13:00Z">
              <w:rPr>
                <w:rStyle w:val="Lienhypertexte"/>
                <w:noProof/>
              </w:rPr>
            </w:rPrChange>
          </w:rPr>
          <w:delText>6.3.1.</w:delText>
        </w:r>
        <w:r w:rsidDel="00BF55E5">
          <w:rPr>
            <w:rFonts w:asciiTheme="minorHAnsi" w:eastAsiaTheme="minorEastAsia" w:hAnsiTheme="minorHAnsi" w:cstheme="minorBidi"/>
            <w:noProof/>
            <w:snapToGrid/>
            <w:sz w:val="22"/>
            <w:szCs w:val="22"/>
            <w:lang w:eastAsia="fr-CA"/>
          </w:rPr>
          <w:tab/>
        </w:r>
        <w:r w:rsidRPr="00BF55E5" w:rsidDel="00BF55E5">
          <w:rPr>
            <w:noProof/>
            <w:rPrChange w:id="577" w:author="St-Amant, Rémi" w:date="2018-03-01T12:13:00Z">
              <w:rPr>
                <w:rStyle w:val="Lienhypertexte"/>
                <w:noProof/>
              </w:rPr>
            </w:rPrChange>
          </w:rPr>
          <w:delText>Méthode d’interpolation 1 : krigeage universel</w:delText>
        </w:r>
        <w:r w:rsidDel="00BF55E5">
          <w:rPr>
            <w:noProof/>
            <w:webHidden/>
          </w:rPr>
          <w:tab/>
        </w:r>
        <w:r w:rsidR="0063407F" w:rsidDel="00BF55E5">
          <w:rPr>
            <w:noProof/>
            <w:webHidden/>
          </w:rPr>
          <w:delText>57</w:delText>
        </w:r>
      </w:del>
    </w:p>
    <w:p w14:paraId="5B719D64" w14:textId="5818C03E" w:rsidR="009C4793" w:rsidDel="00BF55E5" w:rsidRDefault="009C4793">
      <w:pPr>
        <w:pStyle w:val="TM3"/>
        <w:tabs>
          <w:tab w:val="left" w:pos="1680"/>
          <w:tab w:val="right" w:leader="dot" w:pos="9394"/>
        </w:tabs>
        <w:rPr>
          <w:del w:id="578" w:author="St-Amant, Rémi" w:date="2018-03-01T12:13:00Z"/>
          <w:rFonts w:asciiTheme="minorHAnsi" w:eastAsiaTheme="minorEastAsia" w:hAnsiTheme="minorHAnsi" w:cstheme="minorBidi"/>
          <w:noProof/>
          <w:snapToGrid/>
          <w:sz w:val="22"/>
          <w:szCs w:val="22"/>
          <w:lang w:eastAsia="fr-CA"/>
        </w:rPr>
      </w:pPr>
      <w:del w:id="579" w:author="St-Amant, Rémi" w:date="2018-03-01T12:13:00Z">
        <w:r w:rsidRPr="00BF55E5" w:rsidDel="00BF55E5">
          <w:rPr>
            <w:noProof/>
            <w:rPrChange w:id="580" w:author="St-Amant, Rémi" w:date="2018-03-01T12:13:00Z">
              <w:rPr>
                <w:rStyle w:val="Lienhypertexte"/>
                <w:noProof/>
              </w:rPr>
            </w:rPrChange>
          </w:rPr>
          <w:delText>6.3.2.</w:delText>
        </w:r>
        <w:r w:rsidDel="00BF55E5">
          <w:rPr>
            <w:rFonts w:asciiTheme="minorHAnsi" w:eastAsiaTheme="minorEastAsia" w:hAnsiTheme="minorHAnsi" w:cstheme="minorBidi"/>
            <w:noProof/>
            <w:snapToGrid/>
            <w:sz w:val="22"/>
            <w:szCs w:val="22"/>
            <w:lang w:eastAsia="fr-CA"/>
          </w:rPr>
          <w:tab/>
        </w:r>
        <w:r w:rsidRPr="00BF55E5" w:rsidDel="00BF55E5">
          <w:rPr>
            <w:noProof/>
            <w:rPrChange w:id="581" w:author="St-Amant, Rémi" w:date="2018-03-01T12:13:00Z">
              <w:rPr>
                <w:rStyle w:val="Lienhypertexte"/>
                <w:noProof/>
              </w:rPr>
            </w:rPrChange>
          </w:rPr>
          <w:delText>Méthode d’interpolation 2 : régression spatiale</w:delText>
        </w:r>
        <w:r w:rsidDel="00BF55E5">
          <w:rPr>
            <w:noProof/>
            <w:webHidden/>
          </w:rPr>
          <w:tab/>
        </w:r>
        <w:r w:rsidR="0063407F" w:rsidDel="00BF55E5">
          <w:rPr>
            <w:noProof/>
            <w:webHidden/>
          </w:rPr>
          <w:delText>57</w:delText>
        </w:r>
      </w:del>
    </w:p>
    <w:p w14:paraId="30AFDE32" w14:textId="0A189AD0" w:rsidR="009C4793" w:rsidDel="00BF55E5" w:rsidRDefault="009C4793">
      <w:pPr>
        <w:pStyle w:val="TM3"/>
        <w:tabs>
          <w:tab w:val="left" w:pos="1680"/>
          <w:tab w:val="right" w:leader="dot" w:pos="9394"/>
        </w:tabs>
        <w:rPr>
          <w:del w:id="582" w:author="St-Amant, Rémi" w:date="2018-03-01T12:13:00Z"/>
          <w:rFonts w:asciiTheme="minorHAnsi" w:eastAsiaTheme="minorEastAsia" w:hAnsiTheme="minorHAnsi" w:cstheme="minorBidi"/>
          <w:noProof/>
          <w:snapToGrid/>
          <w:sz w:val="22"/>
          <w:szCs w:val="22"/>
          <w:lang w:eastAsia="fr-CA"/>
        </w:rPr>
      </w:pPr>
      <w:del w:id="583" w:author="St-Amant, Rémi" w:date="2018-03-01T12:13:00Z">
        <w:r w:rsidRPr="00BF55E5" w:rsidDel="00BF55E5">
          <w:rPr>
            <w:noProof/>
            <w:rPrChange w:id="584" w:author="St-Amant, Rémi" w:date="2018-03-01T12:13:00Z">
              <w:rPr>
                <w:rStyle w:val="Lienhypertexte"/>
                <w:noProof/>
              </w:rPr>
            </w:rPrChange>
          </w:rPr>
          <w:delText>6.3.3.</w:delText>
        </w:r>
        <w:r w:rsidDel="00BF55E5">
          <w:rPr>
            <w:rFonts w:asciiTheme="minorHAnsi" w:eastAsiaTheme="minorEastAsia" w:hAnsiTheme="minorHAnsi" w:cstheme="minorBidi"/>
            <w:noProof/>
            <w:snapToGrid/>
            <w:sz w:val="22"/>
            <w:szCs w:val="22"/>
            <w:lang w:eastAsia="fr-CA"/>
          </w:rPr>
          <w:tab/>
        </w:r>
        <w:r w:rsidRPr="00BF55E5" w:rsidDel="00BF55E5">
          <w:rPr>
            <w:noProof/>
            <w:rPrChange w:id="585" w:author="St-Amant, Rémi" w:date="2018-03-01T12:13:00Z">
              <w:rPr>
                <w:rStyle w:val="Lienhypertexte"/>
                <w:noProof/>
              </w:rPr>
            </w:rPrChange>
          </w:rPr>
          <w:delText>Méthode d’interpolation 3 : Inverse de la distance pondérée</w:delText>
        </w:r>
        <w:r w:rsidDel="00BF55E5">
          <w:rPr>
            <w:noProof/>
            <w:webHidden/>
          </w:rPr>
          <w:tab/>
        </w:r>
        <w:r w:rsidR="0063407F" w:rsidDel="00BF55E5">
          <w:rPr>
            <w:noProof/>
            <w:webHidden/>
          </w:rPr>
          <w:delText>58</w:delText>
        </w:r>
      </w:del>
    </w:p>
    <w:p w14:paraId="65EBE7F9" w14:textId="622822EE" w:rsidR="009C4793" w:rsidDel="00BF55E5" w:rsidRDefault="009C4793">
      <w:pPr>
        <w:pStyle w:val="TM3"/>
        <w:tabs>
          <w:tab w:val="left" w:pos="1680"/>
          <w:tab w:val="right" w:leader="dot" w:pos="9394"/>
        </w:tabs>
        <w:rPr>
          <w:del w:id="586" w:author="St-Amant, Rémi" w:date="2018-03-01T12:13:00Z"/>
          <w:rFonts w:asciiTheme="minorHAnsi" w:eastAsiaTheme="minorEastAsia" w:hAnsiTheme="minorHAnsi" w:cstheme="minorBidi"/>
          <w:noProof/>
          <w:snapToGrid/>
          <w:sz w:val="22"/>
          <w:szCs w:val="22"/>
          <w:lang w:eastAsia="fr-CA"/>
        </w:rPr>
      </w:pPr>
      <w:del w:id="587" w:author="St-Amant, Rémi" w:date="2018-03-01T12:13:00Z">
        <w:r w:rsidRPr="00BF55E5" w:rsidDel="00BF55E5">
          <w:rPr>
            <w:noProof/>
            <w:rPrChange w:id="588" w:author="St-Amant, Rémi" w:date="2018-03-01T12:13:00Z">
              <w:rPr>
                <w:rStyle w:val="Lienhypertexte"/>
                <w:noProof/>
              </w:rPr>
            </w:rPrChange>
          </w:rPr>
          <w:delText>6.3.4.</w:delText>
        </w:r>
        <w:r w:rsidDel="00BF55E5">
          <w:rPr>
            <w:rFonts w:asciiTheme="minorHAnsi" w:eastAsiaTheme="minorEastAsia" w:hAnsiTheme="minorHAnsi" w:cstheme="minorBidi"/>
            <w:noProof/>
            <w:snapToGrid/>
            <w:sz w:val="22"/>
            <w:szCs w:val="22"/>
            <w:lang w:eastAsia="fr-CA"/>
          </w:rPr>
          <w:tab/>
        </w:r>
        <w:r w:rsidRPr="00BF55E5" w:rsidDel="00BF55E5">
          <w:rPr>
            <w:noProof/>
            <w:rPrChange w:id="589" w:author="St-Amant, Rémi" w:date="2018-03-01T12:13:00Z">
              <w:rPr>
                <w:rStyle w:val="Lienhypertexte"/>
                <w:noProof/>
              </w:rPr>
            </w:rPrChange>
          </w:rPr>
          <w:delText>Méthode d’interpolation 4 : spline plaque mince</w:delText>
        </w:r>
        <w:r w:rsidDel="00BF55E5">
          <w:rPr>
            <w:noProof/>
            <w:webHidden/>
          </w:rPr>
          <w:tab/>
        </w:r>
        <w:r w:rsidR="0063407F" w:rsidDel="00BF55E5">
          <w:rPr>
            <w:noProof/>
            <w:webHidden/>
          </w:rPr>
          <w:delText>58</w:delText>
        </w:r>
      </w:del>
    </w:p>
    <w:p w14:paraId="262F240F" w14:textId="60AF8A51" w:rsidR="009C4793" w:rsidDel="00BF55E5" w:rsidRDefault="009C4793">
      <w:pPr>
        <w:pStyle w:val="TM2"/>
        <w:tabs>
          <w:tab w:val="left" w:pos="1440"/>
          <w:tab w:val="right" w:leader="dot" w:pos="9394"/>
        </w:tabs>
        <w:rPr>
          <w:del w:id="590" w:author="St-Amant, Rémi" w:date="2018-03-01T12:13:00Z"/>
          <w:rFonts w:asciiTheme="minorHAnsi" w:eastAsiaTheme="minorEastAsia" w:hAnsiTheme="minorHAnsi" w:cstheme="minorBidi"/>
          <w:noProof/>
          <w:snapToGrid/>
          <w:sz w:val="22"/>
          <w:szCs w:val="22"/>
          <w:lang w:eastAsia="fr-CA"/>
        </w:rPr>
      </w:pPr>
      <w:del w:id="591" w:author="St-Amant, Rémi" w:date="2018-03-01T12:13:00Z">
        <w:r w:rsidRPr="00BF55E5" w:rsidDel="00BF55E5">
          <w:rPr>
            <w:noProof/>
            <w:rPrChange w:id="592" w:author="St-Amant, Rémi" w:date="2018-03-01T12:13:00Z">
              <w:rPr>
                <w:rStyle w:val="Lienhypertexte"/>
                <w:noProof/>
              </w:rPr>
            </w:rPrChange>
          </w:rPr>
          <w:delText>6.4.</w:delText>
        </w:r>
        <w:r w:rsidDel="00BF55E5">
          <w:rPr>
            <w:rFonts w:asciiTheme="minorHAnsi" w:eastAsiaTheme="minorEastAsia" w:hAnsiTheme="minorHAnsi" w:cstheme="minorBidi"/>
            <w:noProof/>
            <w:snapToGrid/>
            <w:sz w:val="22"/>
            <w:szCs w:val="22"/>
            <w:lang w:eastAsia="fr-CA"/>
          </w:rPr>
          <w:tab/>
        </w:r>
        <w:r w:rsidRPr="00BF55E5" w:rsidDel="00BF55E5">
          <w:rPr>
            <w:noProof/>
            <w:rPrChange w:id="593" w:author="St-Amant, Rémi" w:date="2018-03-01T12:13:00Z">
              <w:rPr>
                <w:rStyle w:val="Lienhypertexte"/>
                <w:noProof/>
              </w:rPr>
            </w:rPrChange>
          </w:rPr>
          <w:delText>Affichage des résultats de cartographie</w:delText>
        </w:r>
        <w:r w:rsidDel="00BF55E5">
          <w:rPr>
            <w:noProof/>
            <w:webHidden/>
          </w:rPr>
          <w:tab/>
        </w:r>
        <w:r w:rsidR="0063407F" w:rsidDel="00BF55E5">
          <w:rPr>
            <w:noProof/>
            <w:webHidden/>
          </w:rPr>
          <w:delText>59</w:delText>
        </w:r>
      </w:del>
    </w:p>
    <w:p w14:paraId="79871CCD" w14:textId="41305BD7" w:rsidR="009C4793" w:rsidDel="00BF55E5" w:rsidRDefault="009C4793">
      <w:pPr>
        <w:pStyle w:val="TM1"/>
        <w:tabs>
          <w:tab w:val="left" w:pos="720"/>
          <w:tab w:val="right" w:leader="dot" w:pos="9394"/>
        </w:tabs>
        <w:rPr>
          <w:del w:id="594" w:author="St-Amant, Rémi" w:date="2018-03-01T12:13:00Z"/>
          <w:rFonts w:asciiTheme="minorHAnsi" w:eastAsiaTheme="minorEastAsia" w:hAnsiTheme="minorHAnsi" w:cstheme="minorBidi"/>
          <w:b w:val="0"/>
          <w:noProof/>
          <w:snapToGrid/>
          <w:sz w:val="22"/>
          <w:szCs w:val="22"/>
          <w:lang w:eastAsia="fr-CA"/>
        </w:rPr>
      </w:pPr>
      <w:del w:id="595" w:author="St-Amant, Rémi" w:date="2018-03-01T12:13:00Z">
        <w:r w:rsidRPr="00BF55E5" w:rsidDel="00BF55E5">
          <w:rPr>
            <w:noProof/>
            <w:rPrChange w:id="596" w:author="St-Amant, Rémi" w:date="2018-03-01T12:13:00Z">
              <w:rPr>
                <w:rStyle w:val="Lienhypertexte"/>
                <w:noProof/>
              </w:rPr>
            </w:rPrChange>
          </w:rPr>
          <w:delText>7.</w:delText>
        </w:r>
        <w:r w:rsidDel="00BF55E5">
          <w:rPr>
            <w:rFonts w:asciiTheme="minorHAnsi" w:eastAsiaTheme="minorEastAsia" w:hAnsiTheme="minorHAnsi" w:cstheme="minorBidi"/>
            <w:b w:val="0"/>
            <w:noProof/>
            <w:snapToGrid/>
            <w:sz w:val="22"/>
            <w:szCs w:val="22"/>
            <w:lang w:eastAsia="fr-CA"/>
          </w:rPr>
          <w:tab/>
        </w:r>
        <w:r w:rsidRPr="00BF55E5" w:rsidDel="00BF55E5">
          <w:rPr>
            <w:noProof/>
            <w:rPrChange w:id="597" w:author="St-Amant, Rémi" w:date="2018-03-01T12:13:00Z">
              <w:rPr>
                <w:rStyle w:val="Lienhypertexte"/>
                <w:noProof/>
              </w:rPr>
            </w:rPrChange>
          </w:rPr>
          <w:delText>Exécution des éléments : Création de la base de données de sortie</w:delText>
        </w:r>
        <w:r w:rsidDel="00BF55E5">
          <w:rPr>
            <w:noProof/>
            <w:webHidden/>
          </w:rPr>
          <w:tab/>
        </w:r>
        <w:r w:rsidR="0063407F" w:rsidDel="00BF55E5">
          <w:rPr>
            <w:noProof/>
            <w:webHidden/>
          </w:rPr>
          <w:delText>60</w:delText>
        </w:r>
      </w:del>
    </w:p>
    <w:p w14:paraId="4F68DE01" w14:textId="678168F8" w:rsidR="009C4793" w:rsidDel="00BF55E5" w:rsidRDefault="009C4793">
      <w:pPr>
        <w:pStyle w:val="TM1"/>
        <w:tabs>
          <w:tab w:val="left" w:pos="720"/>
          <w:tab w:val="right" w:leader="dot" w:pos="9394"/>
        </w:tabs>
        <w:rPr>
          <w:del w:id="598" w:author="St-Amant, Rémi" w:date="2018-03-01T12:13:00Z"/>
          <w:rFonts w:asciiTheme="minorHAnsi" w:eastAsiaTheme="minorEastAsia" w:hAnsiTheme="minorHAnsi" w:cstheme="minorBidi"/>
          <w:b w:val="0"/>
          <w:noProof/>
          <w:snapToGrid/>
          <w:sz w:val="22"/>
          <w:szCs w:val="22"/>
          <w:lang w:eastAsia="fr-CA"/>
        </w:rPr>
      </w:pPr>
      <w:del w:id="599" w:author="St-Amant, Rémi" w:date="2018-03-01T12:13:00Z">
        <w:r w:rsidRPr="00BF55E5" w:rsidDel="00BF55E5">
          <w:rPr>
            <w:bCs/>
            <w:noProof/>
            <w:rPrChange w:id="600" w:author="St-Amant, Rémi" w:date="2018-03-01T12:13:00Z">
              <w:rPr>
                <w:rStyle w:val="Lienhypertexte"/>
                <w:bCs/>
                <w:noProof/>
              </w:rPr>
            </w:rPrChange>
          </w:rPr>
          <w:delText>8.</w:delText>
        </w:r>
        <w:r w:rsidDel="00BF55E5">
          <w:rPr>
            <w:rFonts w:asciiTheme="minorHAnsi" w:eastAsiaTheme="minorEastAsia" w:hAnsiTheme="minorHAnsi" w:cstheme="minorBidi"/>
            <w:b w:val="0"/>
            <w:noProof/>
            <w:snapToGrid/>
            <w:sz w:val="22"/>
            <w:szCs w:val="22"/>
            <w:lang w:eastAsia="fr-CA"/>
          </w:rPr>
          <w:tab/>
        </w:r>
        <w:r w:rsidRPr="00BF55E5" w:rsidDel="00BF55E5">
          <w:rPr>
            <w:noProof/>
            <w:rPrChange w:id="601" w:author="St-Amant, Rémi" w:date="2018-03-01T12:13:00Z">
              <w:rPr>
                <w:rStyle w:val="Lienhypertexte"/>
                <w:noProof/>
              </w:rPr>
            </w:rPrChange>
          </w:rPr>
          <w:delText>Examen des résultats</w:delText>
        </w:r>
        <w:r w:rsidDel="00BF55E5">
          <w:rPr>
            <w:noProof/>
            <w:webHidden/>
          </w:rPr>
          <w:tab/>
        </w:r>
        <w:r w:rsidR="0063407F" w:rsidDel="00BF55E5">
          <w:rPr>
            <w:noProof/>
            <w:webHidden/>
          </w:rPr>
          <w:delText>61</w:delText>
        </w:r>
      </w:del>
    </w:p>
    <w:p w14:paraId="0519BE2F" w14:textId="6D30777A" w:rsidR="009C4793" w:rsidDel="00BF55E5" w:rsidRDefault="009C4793">
      <w:pPr>
        <w:pStyle w:val="TM2"/>
        <w:tabs>
          <w:tab w:val="left" w:pos="1440"/>
          <w:tab w:val="right" w:leader="dot" w:pos="9394"/>
        </w:tabs>
        <w:rPr>
          <w:del w:id="602" w:author="St-Amant, Rémi" w:date="2018-03-01T12:13:00Z"/>
          <w:rFonts w:asciiTheme="minorHAnsi" w:eastAsiaTheme="minorEastAsia" w:hAnsiTheme="minorHAnsi" w:cstheme="minorBidi"/>
          <w:noProof/>
          <w:snapToGrid/>
          <w:sz w:val="22"/>
          <w:szCs w:val="22"/>
          <w:lang w:eastAsia="fr-CA"/>
        </w:rPr>
      </w:pPr>
      <w:del w:id="603" w:author="St-Amant, Rémi" w:date="2018-03-01T12:13:00Z">
        <w:r w:rsidRPr="00BF55E5" w:rsidDel="00BF55E5">
          <w:rPr>
            <w:noProof/>
            <w:rPrChange w:id="604" w:author="St-Amant, Rémi" w:date="2018-03-01T12:13:00Z">
              <w:rPr>
                <w:rStyle w:val="Lienhypertexte"/>
                <w:noProof/>
              </w:rPr>
            </w:rPrChange>
          </w:rPr>
          <w:delText>8.1.</w:delText>
        </w:r>
        <w:r w:rsidDel="00BF55E5">
          <w:rPr>
            <w:rFonts w:asciiTheme="minorHAnsi" w:eastAsiaTheme="minorEastAsia" w:hAnsiTheme="minorHAnsi" w:cstheme="minorBidi"/>
            <w:noProof/>
            <w:snapToGrid/>
            <w:sz w:val="22"/>
            <w:szCs w:val="22"/>
            <w:lang w:eastAsia="fr-CA"/>
          </w:rPr>
          <w:tab/>
        </w:r>
        <w:r w:rsidRPr="00BF55E5" w:rsidDel="00BF55E5">
          <w:rPr>
            <w:noProof/>
            <w:rPrChange w:id="605" w:author="St-Amant, Rémi" w:date="2018-03-01T12:13:00Z">
              <w:rPr>
                <w:rStyle w:val="Lienhypertexte"/>
                <w:noProof/>
              </w:rPr>
            </w:rPrChange>
          </w:rPr>
          <w:delText>Données</w:delText>
        </w:r>
        <w:r w:rsidDel="00BF55E5">
          <w:rPr>
            <w:noProof/>
            <w:webHidden/>
          </w:rPr>
          <w:tab/>
        </w:r>
        <w:r w:rsidR="0063407F" w:rsidDel="00BF55E5">
          <w:rPr>
            <w:noProof/>
            <w:webHidden/>
          </w:rPr>
          <w:delText>61</w:delText>
        </w:r>
      </w:del>
    </w:p>
    <w:p w14:paraId="47A1C12E" w14:textId="31DA5677" w:rsidR="009C4793" w:rsidDel="00BF55E5" w:rsidRDefault="009C4793">
      <w:pPr>
        <w:pStyle w:val="TM2"/>
        <w:tabs>
          <w:tab w:val="left" w:pos="1440"/>
          <w:tab w:val="right" w:leader="dot" w:pos="9394"/>
        </w:tabs>
        <w:rPr>
          <w:del w:id="606" w:author="St-Amant, Rémi" w:date="2018-03-01T12:13:00Z"/>
          <w:rFonts w:asciiTheme="minorHAnsi" w:eastAsiaTheme="minorEastAsia" w:hAnsiTheme="minorHAnsi" w:cstheme="minorBidi"/>
          <w:noProof/>
          <w:snapToGrid/>
          <w:sz w:val="22"/>
          <w:szCs w:val="22"/>
          <w:lang w:eastAsia="fr-CA"/>
        </w:rPr>
      </w:pPr>
      <w:del w:id="607" w:author="St-Amant, Rémi" w:date="2018-03-01T12:13:00Z">
        <w:r w:rsidRPr="00BF55E5" w:rsidDel="00BF55E5">
          <w:rPr>
            <w:noProof/>
            <w:rPrChange w:id="608" w:author="St-Amant, Rémi" w:date="2018-03-01T12:13:00Z">
              <w:rPr>
                <w:rStyle w:val="Lienhypertexte"/>
                <w:noProof/>
              </w:rPr>
            </w:rPrChange>
          </w:rPr>
          <w:delText>8.2.</w:delText>
        </w:r>
        <w:r w:rsidDel="00BF55E5">
          <w:rPr>
            <w:rFonts w:asciiTheme="minorHAnsi" w:eastAsiaTheme="minorEastAsia" w:hAnsiTheme="minorHAnsi" w:cstheme="minorBidi"/>
            <w:noProof/>
            <w:snapToGrid/>
            <w:sz w:val="22"/>
            <w:szCs w:val="22"/>
            <w:lang w:eastAsia="fr-CA"/>
          </w:rPr>
          <w:tab/>
        </w:r>
        <w:r w:rsidRPr="00BF55E5" w:rsidDel="00BF55E5">
          <w:rPr>
            <w:noProof/>
            <w:rPrChange w:id="609" w:author="St-Amant, Rémi" w:date="2018-03-01T12:13:00Z">
              <w:rPr>
                <w:rStyle w:val="Lienhypertexte"/>
                <w:noProof/>
              </w:rPr>
            </w:rPrChange>
          </w:rPr>
          <w:delText>Exportation des résultats</w:delText>
        </w:r>
        <w:r w:rsidDel="00BF55E5">
          <w:rPr>
            <w:noProof/>
            <w:webHidden/>
          </w:rPr>
          <w:tab/>
        </w:r>
        <w:r w:rsidR="0063407F" w:rsidDel="00BF55E5">
          <w:rPr>
            <w:noProof/>
            <w:webHidden/>
          </w:rPr>
          <w:delText>61</w:delText>
        </w:r>
      </w:del>
    </w:p>
    <w:p w14:paraId="237CCCB7" w14:textId="15B88693" w:rsidR="009C4793" w:rsidDel="00BF55E5" w:rsidRDefault="009C4793">
      <w:pPr>
        <w:pStyle w:val="TM1"/>
        <w:tabs>
          <w:tab w:val="left" w:pos="720"/>
          <w:tab w:val="right" w:leader="dot" w:pos="9394"/>
        </w:tabs>
        <w:rPr>
          <w:del w:id="610" w:author="St-Amant, Rémi" w:date="2018-03-01T12:13:00Z"/>
          <w:rFonts w:asciiTheme="minorHAnsi" w:eastAsiaTheme="minorEastAsia" w:hAnsiTheme="minorHAnsi" w:cstheme="minorBidi"/>
          <w:b w:val="0"/>
          <w:noProof/>
          <w:snapToGrid/>
          <w:sz w:val="22"/>
          <w:szCs w:val="22"/>
          <w:lang w:eastAsia="fr-CA"/>
        </w:rPr>
      </w:pPr>
      <w:del w:id="611" w:author="St-Amant, Rémi" w:date="2018-03-01T12:13:00Z">
        <w:r w:rsidRPr="00BF55E5" w:rsidDel="00BF55E5">
          <w:rPr>
            <w:noProof/>
            <w:rPrChange w:id="612" w:author="St-Amant, Rémi" w:date="2018-03-01T12:13:00Z">
              <w:rPr>
                <w:rStyle w:val="Lienhypertexte"/>
                <w:noProof/>
              </w:rPr>
            </w:rPrChange>
          </w:rPr>
          <w:delText>9.</w:delText>
        </w:r>
        <w:r w:rsidDel="00BF55E5">
          <w:rPr>
            <w:rFonts w:asciiTheme="minorHAnsi" w:eastAsiaTheme="minorEastAsia" w:hAnsiTheme="minorHAnsi" w:cstheme="minorBidi"/>
            <w:b w:val="0"/>
            <w:noProof/>
            <w:snapToGrid/>
            <w:sz w:val="22"/>
            <w:szCs w:val="22"/>
            <w:lang w:eastAsia="fr-CA"/>
          </w:rPr>
          <w:tab/>
        </w:r>
        <w:r w:rsidRPr="00BF55E5" w:rsidDel="00BF55E5">
          <w:rPr>
            <w:noProof/>
            <w:rPrChange w:id="613" w:author="St-Amant, Rémi" w:date="2018-03-01T12:13:00Z">
              <w:rPr>
                <w:rStyle w:val="Lienhypertexte"/>
                <w:noProof/>
              </w:rPr>
            </w:rPrChange>
          </w:rPr>
          <w:delText>Autres éléments</w:delText>
        </w:r>
        <w:r w:rsidDel="00BF55E5">
          <w:rPr>
            <w:noProof/>
            <w:webHidden/>
          </w:rPr>
          <w:tab/>
        </w:r>
        <w:r w:rsidR="0063407F" w:rsidDel="00BF55E5">
          <w:rPr>
            <w:noProof/>
            <w:webHidden/>
          </w:rPr>
          <w:delText>63</w:delText>
        </w:r>
      </w:del>
    </w:p>
    <w:p w14:paraId="05C65B81" w14:textId="31BF2591" w:rsidR="009C4793" w:rsidDel="00BF55E5" w:rsidRDefault="009C4793">
      <w:pPr>
        <w:pStyle w:val="TM2"/>
        <w:tabs>
          <w:tab w:val="left" w:pos="1440"/>
          <w:tab w:val="right" w:leader="dot" w:pos="9394"/>
        </w:tabs>
        <w:rPr>
          <w:del w:id="614" w:author="St-Amant, Rémi" w:date="2018-03-01T12:13:00Z"/>
          <w:rFonts w:asciiTheme="minorHAnsi" w:eastAsiaTheme="minorEastAsia" w:hAnsiTheme="minorHAnsi" w:cstheme="minorBidi"/>
          <w:noProof/>
          <w:snapToGrid/>
          <w:sz w:val="22"/>
          <w:szCs w:val="22"/>
          <w:lang w:eastAsia="fr-CA"/>
        </w:rPr>
      </w:pPr>
      <w:del w:id="615" w:author="St-Amant, Rémi" w:date="2018-03-01T12:13:00Z">
        <w:r w:rsidRPr="00BF55E5" w:rsidDel="00BF55E5">
          <w:rPr>
            <w:noProof/>
            <w:rPrChange w:id="616" w:author="St-Amant, Rémi" w:date="2018-03-01T12:13:00Z">
              <w:rPr>
                <w:rStyle w:val="Lienhypertexte"/>
                <w:noProof/>
              </w:rPr>
            </w:rPrChange>
          </w:rPr>
          <w:delText>9.1.</w:delText>
        </w:r>
        <w:r w:rsidDel="00BF55E5">
          <w:rPr>
            <w:rFonts w:asciiTheme="minorHAnsi" w:eastAsiaTheme="minorEastAsia" w:hAnsiTheme="minorHAnsi" w:cstheme="minorBidi"/>
            <w:noProof/>
            <w:snapToGrid/>
            <w:sz w:val="22"/>
            <w:szCs w:val="22"/>
            <w:lang w:eastAsia="fr-CA"/>
          </w:rPr>
          <w:tab/>
        </w:r>
        <w:r w:rsidRPr="00BF55E5" w:rsidDel="00BF55E5">
          <w:rPr>
            <w:noProof/>
            <w:rPrChange w:id="617" w:author="St-Amant, Rémi" w:date="2018-03-01T12:13:00Z">
              <w:rPr>
                <w:rStyle w:val="Lienhypertexte"/>
                <w:noProof/>
              </w:rPr>
            </w:rPrChange>
          </w:rPr>
          <w:delText>Analyse de fonction</w:delText>
        </w:r>
        <w:r w:rsidDel="00BF55E5">
          <w:rPr>
            <w:noProof/>
            <w:webHidden/>
          </w:rPr>
          <w:tab/>
        </w:r>
        <w:r w:rsidR="0063407F" w:rsidDel="00BF55E5">
          <w:rPr>
            <w:noProof/>
            <w:webHidden/>
          </w:rPr>
          <w:delText>63</w:delText>
        </w:r>
      </w:del>
    </w:p>
    <w:p w14:paraId="25B1213B" w14:textId="29658C5B" w:rsidR="009C4793" w:rsidDel="00BF55E5" w:rsidRDefault="009C4793">
      <w:pPr>
        <w:pStyle w:val="TM2"/>
        <w:tabs>
          <w:tab w:val="left" w:pos="1440"/>
          <w:tab w:val="right" w:leader="dot" w:pos="9394"/>
        </w:tabs>
        <w:rPr>
          <w:del w:id="618" w:author="St-Amant, Rémi" w:date="2018-03-01T12:13:00Z"/>
          <w:rFonts w:asciiTheme="minorHAnsi" w:eastAsiaTheme="minorEastAsia" w:hAnsiTheme="minorHAnsi" w:cstheme="minorBidi"/>
          <w:noProof/>
          <w:snapToGrid/>
          <w:sz w:val="22"/>
          <w:szCs w:val="22"/>
          <w:lang w:eastAsia="fr-CA"/>
        </w:rPr>
      </w:pPr>
      <w:del w:id="619" w:author="St-Amant, Rémi" w:date="2018-03-01T12:13:00Z">
        <w:r w:rsidRPr="00BF55E5" w:rsidDel="00BF55E5">
          <w:rPr>
            <w:noProof/>
            <w:rPrChange w:id="620" w:author="St-Amant, Rémi" w:date="2018-03-01T12:13:00Z">
              <w:rPr>
                <w:rStyle w:val="Lienhypertexte"/>
                <w:noProof/>
              </w:rPr>
            </w:rPrChange>
          </w:rPr>
          <w:delText>9.2.</w:delText>
        </w:r>
        <w:r w:rsidDel="00BF55E5">
          <w:rPr>
            <w:rFonts w:asciiTheme="minorHAnsi" w:eastAsiaTheme="minorEastAsia" w:hAnsiTheme="minorHAnsi" w:cstheme="minorBidi"/>
            <w:noProof/>
            <w:snapToGrid/>
            <w:sz w:val="22"/>
            <w:szCs w:val="22"/>
            <w:lang w:eastAsia="fr-CA"/>
          </w:rPr>
          <w:tab/>
        </w:r>
        <w:r w:rsidRPr="00BF55E5" w:rsidDel="00BF55E5">
          <w:rPr>
            <w:noProof/>
            <w:rPrChange w:id="621" w:author="St-Amant, Rémi" w:date="2018-03-01T12:13:00Z">
              <w:rPr>
                <w:rStyle w:val="Lienhypertexte"/>
                <w:noProof/>
              </w:rPr>
            </w:rPrChange>
          </w:rPr>
          <w:delText>Analyse d’intrants météo</w:delText>
        </w:r>
        <w:r w:rsidDel="00BF55E5">
          <w:rPr>
            <w:noProof/>
            <w:webHidden/>
          </w:rPr>
          <w:tab/>
        </w:r>
        <w:r w:rsidR="0063407F" w:rsidDel="00BF55E5">
          <w:rPr>
            <w:noProof/>
            <w:webHidden/>
          </w:rPr>
          <w:delText>64</w:delText>
        </w:r>
      </w:del>
    </w:p>
    <w:p w14:paraId="1754A536" w14:textId="7A5684F3" w:rsidR="009C4793" w:rsidDel="00BF55E5" w:rsidRDefault="009C4793">
      <w:pPr>
        <w:pStyle w:val="TM2"/>
        <w:tabs>
          <w:tab w:val="left" w:pos="1440"/>
          <w:tab w:val="right" w:leader="dot" w:pos="9394"/>
        </w:tabs>
        <w:rPr>
          <w:del w:id="622" w:author="St-Amant, Rémi" w:date="2018-03-01T12:13:00Z"/>
          <w:rFonts w:asciiTheme="minorHAnsi" w:eastAsiaTheme="minorEastAsia" w:hAnsiTheme="minorHAnsi" w:cstheme="minorBidi"/>
          <w:noProof/>
          <w:snapToGrid/>
          <w:sz w:val="22"/>
          <w:szCs w:val="22"/>
          <w:lang w:eastAsia="fr-CA"/>
        </w:rPr>
      </w:pPr>
      <w:del w:id="623" w:author="St-Amant, Rémi" w:date="2018-03-01T12:13:00Z">
        <w:r w:rsidRPr="00BF55E5" w:rsidDel="00BF55E5">
          <w:rPr>
            <w:noProof/>
            <w:rPrChange w:id="624" w:author="St-Amant, Rémi" w:date="2018-03-01T12:13:00Z">
              <w:rPr>
                <w:rStyle w:val="Lienhypertexte"/>
                <w:noProof/>
              </w:rPr>
            </w:rPrChange>
          </w:rPr>
          <w:delText>9.3.</w:delText>
        </w:r>
        <w:r w:rsidDel="00BF55E5">
          <w:rPr>
            <w:rFonts w:asciiTheme="minorHAnsi" w:eastAsiaTheme="minorEastAsia" w:hAnsiTheme="minorHAnsi" w:cstheme="minorBidi"/>
            <w:noProof/>
            <w:snapToGrid/>
            <w:sz w:val="22"/>
            <w:szCs w:val="22"/>
            <w:lang w:eastAsia="fr-CA"/>
          </w:rPr>
          <w:tab/>
        </w:r>
        <w:r w:rsidRPr="00BF55E5" w:rsidDel="00BF55E5">
          <w:rPr>
            <w:noProof/>
            <w:rPrChange w:id="625" w:author="St-Amant, Rémi" w:date="2018-03-01T12:13:00Z">
              <w:rPr>
                <w:rStyle w:val="Lienhypertexte"/>
                <w:noProof/>
              </w:rPr>
            </w:rPrChange>
          </w:rPr>
          <w:delText>Importation d’un fichier en tant qu’élément</w:delText>
        </w:r>
        <w:r w:rsidDel="00BF55E5">
          <w:rPr>
            <w:noProof/>
            <w:webHidden/>
          </w:rPr>
          <w:tab/>
        </w:r>
        <w:r w:rsidR="0063407F" w:rsidDel="00BF55E5">
          <w:rPr>
            <w:noProof/>
            <w:webHidden/>
          </w:rPr>
          <w:delText>66</w:delText>
        </w:r>
      </w:del>
    </w:p>
    <w:p w14:paraId="2552B4C0" w14:textId="7D16AF93" w:rsidR="009C4793" w:rsidDel="00BF55E5" w:rsidRDefault="009C4793">
      <w:pPr>
        <w:pStyle w:val="TM2"/>
        <w:tabs>
          <w:tab w:val="left" w:pos="1440"/>
          <w:tab w:val="right" w:leader="dot" w:pos="9394"/>
        </w:tabs>
        <w:rPr>
          <w:del w:id="626" w:author="St-Amant, Rémi" w:date="2018-03-01T12:13:00Z"/>
          <w:rFonts w:asciiTheme="minorHAnsi" w:eastAsiaTheme="minorEastAsia" w:hAnsiTheme="minorHAnsi" w:cstheme="minorBidi"/>
          <w:noProof/>
          <w:snapToGrid/>
          <w:sz w:val="22"/>
          <w:szCs w:val="22"/>
          <w:lang w:eastAsia="fr-CA"/>
        </w:rPr>
      </w:pPr>
      <w:del w:id="627" w:author="St-Amant, Rémi" w:date="2018-03-01T12:13:00Z">
        <w:r w:rsidRPr="00BF55E5" w:rsidDel="00BF55E5">
          <w:rPr>
            <w:noProof/>
            <w:rPrChange w:id="628" w:author="St-Amant, Rémi" w:date="2018-03-01T12:13:00Z">
              <w:rPr>
                <w:rStyle w:val="Lienhypertexte"/>
                <w:noProof/>
              </w:rPr>
            </w:rPrChange>
          </w:rPr>
          <w:delText>9.4.</w:delText>
        </w:r>
        <w:r w:rsidDel="00BF55E5">
          <w:rPr>
            <w:rFonts w:asciiTheme="minorHAnsi" w:eastAsiaTheme="minorEastAsia" w:hAnsiTheme="minorHAnsi" w:cstheme="minorBidi"/>
            <w:noProof/>
            <w:snapToGrid/>
            <w:sz w:val="22"/>
            <w:szCs w:val="22"/>
            <w:lang w:eastAsia="fr-CA"/>
          </w:rPr>
          <w:tab/>
        </w:r>
        <w:r w:rsidRPr="00BF55E5" w:rsidDel="00BF55E5">
          <w:rPr>
            <w:noProof/>
            <w:rPrChange w:id="629" w:author="St-Amant, Rémi" w:date="2018-03-01T12:13:00Z">
              <w:rPr>
                <w:rStyle w:val="Lienhypertexte"/>
                <w:noProof/>
              </w:rPr>
            </w:rPrChange>
          </w:rPr>
          <w:delText>Fusion</w:delText>
        </w:r>
        <w:r w:rsidDel="00BF55E5">
          <w:rPr>
            <w:noProof/>
            <w:webHidden/>
          </w:rPr>
          <w:tab/>
        </w:r>
        <w:r w:rsidR="0063407F" w:rsidDel="00BF55E5">
          <w:rPr>
            <w:noProof/>
            <w:webHidden/>
          </w:rPr>
          <w:delText>66</w:delText>
        </w:r>
      </w:del>
    </w:p>
    <w:p w14:paraId="70ED0310" w14:textId="57E20125" w:rsidR="009C4793" w:rsidDel="00BF55E5" w:rsidRDefault="009C4793">
      <w:pPr>
        <w:pStyle w:val="TM2"/>
        <w:tabs>
          <w:tab w:val="left" w:pos="1440"/>
          <w:tab w:val="right" w:leader="dot" w:pos="9394"/>
        </w:tabs>
        <w:rPr>
          <w:del w:id="630" w:author="St-Amant, Rémi" w:date="2018-03-01T12:13:00Z"/>
          <w:rFonts w:asciiTheme="minorHAnsi" w:eastAsiaTheme="minorEastAsia" w:hAnsiTheme="minorHAnsi" w:cstheme="minorBidi"/>
          <w:noProof/>
          <w:snapToGrid/>
          <w:sz w:val="22"/>
          <w:szCs w:val="22"/>
          <w:lang w:eastAsia="fr-CA"/>
        </w:rPr>
      </w:pPr>
      <w:del w:id="631" w:author="St-Amant, Rémi" w:date="2018-03-01T12:13:00Z">
        <w:r w:rsidRPr="00BF55E5" w:rsidDel="00BF55E5">
          <w:rPr>
            <w:noProof/>
            <w:rPrChange w:id="632" w:author="St-Amant, Rémi" w:date="2018-03-01T12:13:00Z">
              <w:rPr>
                <w:rStyle w:val="Lienhypertexte"/>
                <w:noProof/>
              </w:rPr>
            </w:rPrChange>
          </w:rPr>
          <w:delText>9.5.</w:delText>
        </w:r>
        <w:r w:rsidDel="00BF55E5">
          <w:rPr>
            <w:rFonts w:asciiTheme="minorHAnsi" w:eastAsiaTheme="minorEastAsia" w:hAnsiTheme="minorHAnsi" w:cstheme="minorBidi"/>
            <w:noProof/>
            <w:snapToGrid/>
            <w:sz w:val="22"/>
            <w:szCs w:val="22"/>
            <w:lang w:eastAsia="fr-CA"/>
          </w:rPr>
          <w:tab/>
        </w:r>
        <w:r w:rsidRPr="00BF55E5" w:rsidDel="00BF55E5">
          <w:rPr>
            <w:noProof/>
            <w:rPrChange w:id="633" w:author="St-Amant, Rémi" w:date="2018-03-01T12:13:00Z">
              <w:rPr>
                <w:rStyle w:val="Lienhypertexte"/>
                <w:noProof/>
              </w:rPr>
            </w:rPrChange>
          </w:rPr>
          <w:delText>Nettoyage</w:delText>
        </w:r>
        <w:r w:rsidDel="00BF55E5">
          <w:rPr>
            <w:noProof/>
            <w:webHidden/>
          </w:rPr>
          <w:tab/>
        </w:r>
        <w:r w:rsidR="0063407F" w:rsidDel="00BF55E5">
          <w:rPr>
            <w:noProof/>
            <w:webHidden/>
          </w:rPr>
          <w:delText>67</w:delText>
        </w:r>
      </w:del>
    </w:p>
    <w:p w14:paraId="4F9B6A6F" w14:textId="29D63B67" w:rsidR="009C4793" w:rsidDel="00BF55E5" w:rsidRDefault="009C4793">
      <w:pPr>
        <w:pStyle w:val="TM2"/>
        <w:tabs>
          <w:tab w:val="left" w:pos="1440"/>
          <w:tab w:val="right" w:leader="dot" w:pos="9394"/>
        </w:tabs>
        <w:rPr>
          <w:del w:id="634" w:author="St-Amant, Rémi" w:date="2018-03-01T12:13:00Z"/>
          <w:rFonts w:asciiTheme="minorHAnsi" w:eastAsiaTheme="minorEastAsia" w:hAnsiTheme="minorHAnsi" w:cstheme="minorBidi"/>
          <w:noProof/>
          <w:snapToGrid/>
          <w:sz w:val="22"/>
          <w:szCs w:val="22"/>
          <w:lang w:eastAsia="fr-CA"/>
        </w:rPr>
      </w:pPr>
      <w:del w:id="635" w:author="St-Amant, Rémi" w:date="2018-03-01T12:13:00Z">
        <w:r w:rsidRPr="00BF55E5" w:rsidDel="00BF55E5">
          <w:rPr>
            <w:noProof/>
            <w:rPrChange w:id="636" w:author="St-Amant, Rémi" w:date="2018-03-01T12:13:00Z">
              <w:rPr>
                <w:rStyle w:val="Lienhypertexte"/>
                <w:noProof/>
              </w:rPr>
            </w:rPrChange>
          </w:rPr>
          <w:delText>9.6.</w:delText>
        </w:r>
        <w:r w:rsidDel="00BF55E5">
          <w:rPr>
            <w:rFonts w:asciiTheme="minorHAnsi" w:eastAsiaTheme="minorEastAsia" w:hAnsiTheme="minorHAnsi" w:cstheme="minorBidi"/>
            <w:noProof/>
            <w:snapToGrid/>
            <w:sz w:val="22"/>
            <w:szCs w:val="22"/>
            <w:lang w:eastAsia="fr-CA"/>
          </w:rPr>
          <w:tab/>
        </w:r>
        <w:r w:rsidRPr="00BF55E5" w:rsidDel="00BF55E5">
          <w:rPr>
            <w:noProof/>
            <w:rPrChange w:id="637" w:author="St-Amant, Rémi" w:date="2018-03-01T12:13:00Z">
              <w:rPr>
                <w:rStyle w:val="Lienhypertexte"/>
                <w:noProof/>
              </w:rPr>
            </w:rPrChange>
          </w:rPr>
          <w:delText>Téléchargeur Météo</w:delText>
        </w:r>
        <w:r w:rsidDel="00BF55E5">
          <w:rPr>
            <w:noProof/>
            <w:webHidden/>
          </w:rPr>
          <w:tab/>
        </w:r>
        <w:r w:rsidR="0063407F" w:rsidDel="00BF55E5">
          <w:rPr>
            <w:noProof/>
            <w:webHidden/>
          </w:rPr>
          <w:delText>67</w:delText>
        </w:r>
      </w:del>
    </w:p>
    <w:p w14:paraId="184EF447" w14:textId="456BC84C" w:rsidR="009C4793" w:rsidDel="00BF55E5" w:rsidRDefault="009C4793">
      <w:pPr>
        <w:pStyle w:val="TM2"/>
        <w:tabs>
          <w:tab w:val="left" w:pos="1440"/>
          <w:tab w:val="right" w:leader="dot" w:pos="9394"/>
        </w:tabs>
        <w:rPr>
          <w:del w:id="638" w:author="St-Amant, Rémi" w:date="2018-03-01T12:13:00Z"/>
          <w:rFonts w:asciiTheme="minorHAnsi" w:eastAsiaTheme="minorEastAsia" w:hAnsiTheme="minorHAnsi" w:cstheme="minorBidi"/>
          <w:noProof/>
          <w:snapToGrid/>
          <w:sz w:val="22"/>
          <w:szCs w:val="22"/>
          <w:lang w:eastAsia="fr-CA"/>
        </w:rPr>
      </w:pPr>
      <w:del w:id="639" w:author="St-Amant, Rémi" w:date="2018-03-01T12:13:00Z">
        <w:r w:rsidRPr="00BF55E5" w:rsidDel="00BF55E5">
          <w:rPr>
            <w:noProof/>
            <w:rPrChange w:id="640" w:author="St-Amant, Rémi" w:date="2018-03-01T12:13:00Z">
              <w:rPr>
                <w:rStyle w:val="Lienhypertexte"/>
                <w:noProof/>
              </w:rPr>
            </w:rPrChange>
          </w:rPr>
          <w:delText>9.7.</w:delText>
        </w:r>
        <w:r w:rsidDel="00BF55E5">
          <w:rPr>
            <w:rFonts w:asciiTheme="minorHAnsi" w:eastAsiaTheme="minorEastAsia" w:hAnsiTheme="minorHAnsi" w:cstheme="minorBidi"/>
            <w:noProof/>
            <w:snapToGrid/>
            <w:sz w:val="22"/>
            <w:szCs w:val="22"/>
            <w:lang w:eastAsia="fr-CA"/>
          </w:rPr>
          <w:tab/>
        </w:r>
        <w:r w:rsidRPr="00BF55E5" w:rsidDel="00BF55E5">
          <w:rPr>
            <w:noProof/>
            <w:rPrChange w:id="641" w:author="St-Amant, Rémi" w:date="2018-03-01T12:13:00Z">
              <w:rPr>
                <w:rStyle w:val="Lienhypertexte"/>
                <w:noProof/>
              </w:rPr>
            </w:rPrChange>
          </w:rPr>
          <w:delText>Éditeur de données Horaires</w:delText>
        </w:r>
        <w:r w:rsidDel="00BF55E5">
          <w:rPr>
            <w:noProof/>
            <w:webHidden/>
          </w:rPr>
          <w:tab/>
        </w:r>
        <w:r w:rsidR="0063407F" w:rsidDel="00BF55E5">
          <w:rPr>
            <w:noProof/>
            <w:webHidden/>
          </w:rPr>
          <w:delText>67</w:delText>
        </w:r>
      </w:del>
    </w:p>
    <w:p w14:paraId="27FDF401" w14:textId="01B52123" w:rsidR="009C4793" w:rsidDel="00BF55E5" w:rsidRDefault="009C4793">
      <w:pPr>
        <w:pStyle w:val="TM2"/>
        <w:tabs>
          <w:tab w:val="left" w:pos="1440"/>
          <w:tab w:val="right" w:leader="dot" w:pos="9394"/>
        </w:tabs>
        <w:rPr>
          <w:del w:id="642" w:author="St-Amant, Rémi" w:date="2018-03-01T12:13:00Z"/>
          <w:rFonts w:asciiTheme="minorHAnsi" w:eastAsiaTheme="minorEastAsia" w:hAnsiTheme="minorHAnsi" w:cstheme="minorBidi"/>
          <w:noProof/>
          <w:snapToGrid/>
          <w:sz w:val="22"/>
          <w:szCs w:val="22"/>
          <w:lang w:eastAsia="fr-CA"/>
        </w:rPr>
      </w:pPr>
      <w:del w:id="643" w:author="St-Amant, Rémi" w:date="2018-03-01T12:13:00Z">
        <w:r w:rsidRPr="00BF55E5" w:rsidDel="00BF55E5">
          <w:rPr>
            <w:noProof/>
            <w:rPrChange w:id="644" w:author="St-Amant, Rémi" w:date="2018-03-01T12:13:00Z">
              <w:rPr>
                <w:rStyle w:val="Lienhypertexte"/>
                <w:noProof/>
              </w:rPr>
            </w:rPrChange>
          </w:rPr>
          <w:delText>9.8.</w:delText>
        </w:r>
        <w:r w:rsidDel="00BF55E5">
          <w:rPr>
            <w:rFonts w:asciiTheme="minorHAnsi" w:eastAsiaTheme="minorEastAsia" w:hAnsiTheme="minorHAnsi" w:cstheme="minorBidi"/>
            <w:noProof/>
            <w:snapToGrid/>
            <w:sz w:val="22"/>
            <w:szCs w:val="22"/>
            <w:lang w:eastAsia="fr-CA"/>
          </w:rPr>
          <w:tab/>
        </w:r>
        <w:r w:rsidRPr="00BF55E5" w:rsidDel="00BF55E5">
          <w:rPr>
            <w:noProof/>
            <w:rPrChange w:id="645" w:author="St-Amant, Rémi" w:date="2018-03-01T12:13:00Z">
              <w:rPr>
                <w:rStyle w:val="Lienhypertexte"/>
                <w:noProof/>
              </w:rPr>
            </w:rPrChange>
          </w:rPr>
          <w:delText>Éditeur de données Quotidiennes</w:delText>
        </w:r>
        <w:r w:rsidDel="00BF55E5">
          <w:rPr>
            <w:noProof/>
            <w:webHidden/>
          </w:rPr>
          <w:tab/>
        </w:r>
        <w:r w:rsidR="0063407F" w:rsidDel="00BF55E5">
          <w:rPr>
            <w:noProof/>
            <w:webHidden/>
          </w:rPr>
          <w:delText>68</w:delText>
        </w:r>
      </w:del>
    </w:p>
    <w:p w14:paraId="54868448" w14:textId="65992274" w:rsidR="009C4793" w:rsidDel="00BF55E5" w:rsidRDefault="009C4793">
      <w:pPr>
        <w:pStyle w:val="TM2"/>
        <w:tabs>
          <w:tab w:val="left" w:pos="1440"/>
          <w:tab w:val="right" w:leader="dot" w:pos="9394"/>
        </w:tabs>
        <w:rPr>
          <w:del w:id="646" w:author="St-Amant, Rémi" w:date="2018-03-01T12:13:00Z"/>
          <w:rFonts w:asciiTheme="minorHAnsi" w:eastAsiaTheme="minorEastAsia" w:hAnsiTheme="minorHAnsi" w:cstheme="minorBidi"/>
          <w:noProof/>
          <w:snapToGrid/>
          <w:sz w:val="22"/>
          <w:szCs w:val="22"/>
          <w:lang w:eastAsia="fr-CA"/>
        </w:rPr>
      </w:pPr>
      <w:del w:id="647" w:author="St-Amant, Rémi" w:date="2018-03-01T12:13:00Z">
        <w:r w:rsidRPr="00BF55E5" w:rsidDel="00BF55E5">
          <w:rPr>
            <w:noProof/>
            <w:rPrChange w:id="648" w:author="St-Amant, Rémi" w:date="2018-03-01T12:13:00Z">
              <w:rPr>
                <w:rStyle w:val="Lienhypertexte"/>
                <w:noProof/>
              </w:rPr>
            </w:rPrChange>
          </w:rPr>
          <w:delText>9.9.</w:delText>
        </w:r>
        <w:r w:rsidDel="00BF55E5">
          <w:rPr>
            <w:rFonts w:asciiTheme="minorHAnsi" w:eastAsiaTheme="minorEastAsia" w:hAnsiTheme="minorHAnsi" w:cstheme="minorBidi"/>
            <w:noProof/>
            <w:snapToGrid/>
            <w:sz w:val="22"/>
            <w:szCs w:val="22"/>
            <w:lang w:eastAsia="fr-CA"/>
          </w:rPr>
          <w:tab/>
        </w:r>
        <w:r w:rsidRPr="00BF55E5" w:rsidDel="00BF55E5">
          <w:rPr>
            <w:noProof/>
            <w:rPrChange w:id="649" w:author="St-Amant, Rémi" w:date="2018-03-01T12:13:00Z">
              <w:rPr>
                <w:rStyle w:val="Lienhypertexte"/>
                <w:noProof/>
              </w:rPr>
            </w:rPrChange>
          </w:rPr>
          <w:delText>Éditeur de données Normales</w:delText>
        </w:r>
        <w:r w:rsidDel="00BF55E5">
          <w:rPr>
            <w:noProof/>
            <w:webHidden/>
          </w:rPr>
          <w:tab/>
        </w:r>
        <w:r w:rsidR="0063407F" w:rsidDel="00BF55E5">
          <w:rPr>
            <w:noProof/>
            <w:webHidden/>
          </w:rPr>
          <w:delText>69</w:delText>
        </w:r>
      </w:del>
    </w:p>
    <w:p w14:paraId="478DA7A8" w14:textId="4C9C4E84" w:rsidR="009C4793" w:rsidDel="00BF55E5" w:rsidRDefault="009C4793">
      <w:pPr>
        <w:pStyle w:val="TM2"/>
        <w:tabs>
          <w:tab w:val="left" w:pos="1440"/>
          <w:tab w:val="right" w:leader="dot" w:pos="9394"/>
        </w:tabs>
        <w:rPr>
          <w:del w:id="650" w:author="St-Amant, Rémi" w:date="2018-03-01T12:13:00Z"/>
          <w:rFonts w:asciiTheme="minorHAnsi" w:eastAsiaTheme="minorEastAsia" w:hAnsiTheme="minorHAnsi" w:cstheme="minorBidi"/>
          <w:noProof/>
          <w:snapToGrid/>
          <w:sz w:val="22"/>
          <w:szCs w:val="22"/>
          <w:lang w:eastAsia="fr-CA"/>
        </w:rPr>
      </w:pPr>
      <w:del w:id="651" w:author="St-Amant, Rémi" w:date="2018-03-01T12:13:00Z">
        <w:r w:rsidRPr="00BF55E5" w:rsidDel="00BF55E5">
          <w:rPr>
            <w:noProof/>
            <w:rPrChange w:id="652" w:author="St-Amant, Rémi" w:date="2018-03-01T12:13:00Z">
              <w:rPr>
                <w:rStyle w:val="Lienhypertexte"/>
                <w:noProof/>
              </w:rPr>
            </w:rPrChange>
          </w:rPr>
          <w:delText>9.10.</w:delText>
        </w:r>
        <w:r w:rsidDel="00BF55E5">
          <w:rPr>
            <w:rFonts w:asciiTheme="minorHAnsi" w:eastAsiaTheme="minorEastAsia" w:hAnsiTheme="minorHAnsi" w:cstheme="minorBidi"/>
            <w:noProof/>
            <w:snapToGrid/>
            <w:sz w:val="22"/>
            <w:szCs w:val="22"/>
            <w:lang w:eastAsia="fr-CA"/>
          </w:rPr>
          <w:tab/>
        </w:r>
        <w:r w:rsidRPr="00BF55E5" w:rsidDel="00BF55E5">
          <w:rPr>
            <w:noProof/>
            <w:rPrChange w:id="653" w:author="St-Amant, Rémi" w:date="2018-03-01T12:13:00Z">
              <w:rPr>
                <w:rStyle w:val="Lienhypertexte"/>
                <w:noProof/>
              </w:rPr>
            </w:rPrChange>
          </w:rPr>
          <w:delText>Stations appariées pour la liste de localisations</w:delText>
        </w:r>
        <w:r w:rsidDel="00BF55E5">
          <w:rPr>
            <w:noProof/>
            <w:webHidden/>
          </w:rPr>
          <w:tab/>
        </w:r>
        <w:r w:rsidR="0063407F" w:rsidDel="00BF55E5">
          <w:rPr>
            <w:noProof/>
            <w:webHidden/>
          </w:rPr>
          <w:delText>70</w:delText>
        </w:r>
      </w:del>
    </w:p>
    <w:p w14:paraId="2065A848" w14:textId="06F58880" w:rsidR="009C4793" w:rsidDel="00BF55E5" w:rsidRDefault="009C4793">
      <w:pPr>
        <w:pStyle w:val="TM2"/>
        <w:tabs>
          <w:tab w:val="left" w:pos="1440"/>
          <w:tab w:val="right" w:leader="dot" w:pos="9394"/>
        </w:tabs>
        <w:rPr>
          <w:del w:id="654" w:author="St-Amant, Rémi" w:date="2018-03-01T12:13:00Z"/>
          <w:rFonts w:asciiTheme="minorHAnsi" w:eastAsiaTheme="minorEastAsia" w:hAnsiTheme="minorHAnsi" w:cstheme="minorBidi"/>
          <w:noProof/>
          <w:snapToGrid/>
          <w:sz w:val="22"/>
          <w:szCs w:val="22"/>
          <w:lang w:eastAsia="fr-CA"/>
        </w:rPr>
      </w:pPr>
      <w:del w:id="655" w:author="St-Amant, Rémi" w:date="2018-03-01T12:13:00Z">
        <w:r w:rsidRPr="00BF55E5" w:rsidDel="00BF55E5">
          <w:rPr>
            <w:noProof/>
            <w:rPrChange w:id="656" w:author="St-Amant, Rémi" w:date="2018-03-01T12:13:00Z">
              <w:rPr>
                <w:rStyle w:val="Lienhypertexte"/>
                <w:noProof/>
              </w:rPr>
            </w:rPrChange>
          </w:rPr>
          <w:delText>9.11.</w:delText>
        </w:r>
        <w:r w:rsidDel="00BF55E5">
          <w:rPr>
            <w:rFonts w:asciiTheme="minorHAnsi" w:eastAsiaTheme="minorEastAsia" w:hAnsiTheme="minorHAnsi" w:cstheme="minorBidi"/>
            <w:noProof/>
            <w:snapToGrid/>
            <w:sz w:val="22"/>
            <w:szCs w:val="22"/>
            <w:lang w:eastAsia="fr-CA"/>
          </w:rPr>
          <w:tab/>
        </w:r>
        <w:r w:rsidRPr="00BF55E5" w:rsidDel="00BF55E5">
          <w:rPr>
            <w:noProof/>
            <w:rPrChange w:id="657" w:author="St-Amant, Rémi" w:date="2018-03-01T12:13:00Z">
              <w:rPr>
                <w:rStyle w:val="Lienhypertexte"/>
                <w:noProof/>
              </w:rPr>
            </w:rPrChange>
          </w:rPr>
          <w:delText>Éditeur de dispersion</w:delText>
        </w:r>
        <w:r w:rsidDel="00BF55E5">
          <w:rPr>
            <w:noProof/>
            <w:webHidden/>
          </w:rPr>
          <w:tab/>
        </w:r>
        <w:r w:rsidR="0063407F" w:rsidDel="00BF55E5">
          <w:rPr>
            <w:noProof/>
            <w:webHidden/>
          </w:rPr>
          <w:delText>72</w:delText>
        </w:r>
      </w:del>
    </w:p>
    <w:p w14:paraId="76F59A3C" w14:textId="2491DA35" w:rsidR="009C4793" w:rsidDel="00BF55E5" w:rsidRDefault="009C4793">
      <w:pPr>
        <w:pStyle w:val="TM1"/>
        <w:tabs>
          <w:tab w:val="left" w:pos="720"/>
          <w:tab w:val="right" w:leader="dot" w:pos="9394"/>
        </w:tabs>
        <w:rPr>
          <w:del w:id="658" w:author="St-Amant, Rémi" w:date="2018-03-01T12:13:00Z"/>
          <w:rFonts w:asciiTheme="minorHAnsi" w:eastAsiaTheme="minorEastAsia" w:hAnsiTheme="minorHAnsi" w:cstheme="minorBidi"/>
          <w:b w:val="0"/>
          <w:noProof/>
          <w:snapToGrid/>
          <w:sz w:val="22"/>
          <w:szCs w:val="22"/>
          <w:lang w:eastAsia="fr-CA"/>
        </w:rPr>
      </w:pPr>
      <w:del w:id="659" w:author="St-Amant, Rémi" w:date="2018-03-01T12:13:00Z">
        <w:r w:rsidRPr="00BF55E5" w:rsidDel="00BF55E5">
          <w:rPr>
            <w:noProof/>
            <w:rPrChange w:id="660" w:author="St-Amant, Rémi" w:date="2018-03-01T12:13:00Z">
              <w:rPr>
                <w:rStyle w:val="Lienhypertexte"/>
                <w:noProof/>
              </w:rPr>
            </w:rPrChange>
          </w:rPr>
          <w:delText>10.</w:delText>
        </w:r>
        <w:r w:rsidDel="00BF55E5">
          <w:rPr>
            <w:rFonts w:asciiTheme="minorHAnsi" w:eastAsiaTheme="minorEastAsia" w:hAnsiTheme="minorHAnsi" w:cstheme="minorBidi"/>
            <w:b w:val="0"/>
            <w:noProof/>
            <w:snapToGrid/>
            <w:sz w:val="22"/>
            <w:szCs w:val="22"/>
            <w:lang w:eastAsia="fr-CA"/>
          </w:rPr>
          <w:tab/>
        </w:r>
        <w:r w:rsidRPr="00BF55E5" w:rsidDel="00BF55E5">
          <w:rPr>
            <w:noProof/>
            <w:rPrChange w:id="661" w:author="St-Amant, Rémi" w:date="2018-03-01T12:13:00Z">
              <w:rPr>
                <w:rStyle w:val="Lienhypertexte"/>
                <w:noProof/>
              </w:rPr>
            </w:rPrChange>
          </w:rPr>
          <w:delText>Les modèles dans BioSIM</w:delText>
        </w:r>
        <w:r w:rsidDel="00BF55E5">
          <w:rPr>
            <w:noProof/>
            <w:webHidden/>
          </w:rPr>
          <w:tab/>
        </w:r>
        <w:r w:rsidR="0063407F" w:rsidDel="00BF55E5">
          <w:rPr>
            <w:noProof/>
            <w:webHidden/>
          </w:rPr>
          <w:delText>73</w:delText>
        </w:r>
      </w:del>
    </w:p>
    <w:p w14:paraId="472AE5F5" w14:textId="32E5AF86" w:rsidR="009C4793" w:rsidDel="00BF55E5" w:rsidRDefault="009C4793">
      <w:pPr>
        <w:pStyle w:val="TM1"/>
        <w:tabs>
          <w:tab w:val="left" w:pos="720"/>
          <w:tab w:val="right" w:leader="dot" w:pos="9394"/>
        </w:tabs>
        <w:rPr>
          <w:del w:id="662" w:author="St-Amant, Rémi" w:date="2018-03-01T12:13:00Z"/>
          <w:rFonts w:asciiTheme="minorHAnsi" w:eastAsiaTheme="minorEastAsia" w:hAnsiTheme="minorHAnsi" w:cstheme="minorBidi"/>
          <w:b w:val="0"/>
          <w:noProof/>
          <w:snapToGrid/>
          <w:sz w:val="22"/>
          <w:szCs w:val="22"/>
          <w:lang w:eastAsia="fr-CA"/>
        </w:rPr>
      </w:pPr>
      <w:del w:id="663" w:author="St-Amant, Rémi" w:date="2018-03-01T12:13:00Z">
        <w:r w:rsidRPr="00BF55E5" w:rsidDel="00BF55E5">
          <w:rPr>
            <w:noProof/>
            <w:rPrChange w:id="664" w:author="St-Amant, Rémi" w:date="2018-03-01T12:13:00Z">
              <w:rPr>
                <w:rStyle w:val="Lienhypertexte"/>
                <w:noProof/>
              </w:rPr>
            </w:rPrChange>
          </w:rPr>
          <w:delText>11.</w:delText>
        </w:r>
        <w:r w:rsidDel="00BF55E5">
          <w:rPr>
            <w:rFonts w:asciiTheme="minorHAnsi" w:eastAsiaTheme="minorEastAsia" w:hAnsiTheme="minorHAnsi" w:cstheme="minorBidi"/>
            <w:b w:val="0"/>
            <w:noProof/>
            <w:snapToGrid/>
            <w:sz w:val="22"/>
            <w:szCs w:val="22"/>
            <w:lang w:eastAsia="fr-CA"/>
          </w:rPr>
          <w:tab/>
        </w:r>
        <w:r w:rsidRPr="00BF55E5" w:rsidDel="00BF55E5">
          <w:rPr>
            <w:noProof/>
            <w:rPrChange w:id="665" w:author="St-Amant, Rémi" w:date="2018-03-01T12:13:00Z">
              <w:rPr>
                <w:rStyle w:val="Lienhypertexte"/>
                <w:noProof/>
              </w:rPr>
            </w:rPrChange>
          </w:rPr>
          <w:delText>Boîte de dialogue Options de BioSIM</w:delText>
        </w:r>
        <w:r w:rsidDel="00BF55E5">
          <w:rPr>
            <w:noProof/>
            <w:webHidden/>
          </w:rPr>
          <w:tab/>
        </w:r>
        <w:r w:rsidR="0063407F" w:rsidDel="00BF55E5">
          <w:rPr>
            <w:noProof/>
            <w:webHidden/>
          </w:rPr>
          <w:delText>75</w:delText>
        </w:r>
      </w:del>
    </w:p>
    <w:p w14:paraId="53C4D313" w14:textId="5A526CD9" w:rsidR="009C4793" w:rsidDel="00BF55E5" w:rsidRDefault="009C4793">
      <w:pPr>
        <w:pStyle w:val="TM2"/>
        <w:tabs>
          <w:tab w:val="left" w:pos="1440"/>
          <w:tab w:val="right" w:leader="dot" w:pos="9394"/>
        </w:tabs>
        <w:rPr>
          <w:del w:id="666" w:author="St-Amant, Rémi" w:date="2018-03-01T12:13:00Z"/>
          <w:rFonts w:asciiTheme="minorHAnsi" w:eastAsiaTheme="minorEastAsia" w:hAnsiTheme="minorHAnsi" w:cstheme="minorBidi"/>
          <w:noProof/>
          <w:snapToGrid/>
          <w:sz w:val="22"/>
          <w:szCs w:val="22"/>
          <w:lang w:eastAsia="fr-CA"/>
        </w:rPr>
      </w:pPr>
      <w:del w:id="667" w:author="St-Amant, Rémi" w:date="2018-03-01T12:13:00Z">
        <w:r w:rsidRPr="00BF55E5" w:rsidDel="00BF55E5">
          <w:rPr>
            <w:noProof/>
            <w:rPrChange w:id="668" w:author="St-Amant, Rémi" w:date="2018-03-01T12:13:00Z">
              <w:rPr>
                <w:rStyle w:val="Lienhypertexte"/>
                <w:noProof/>
              </w:rPr>
            </w:rPrChange>
          </w:rPr>
          <w:delText>11.1.</w:delText>
        </w:r>
        <w:r w:rsidDel="00BF55E5">
          <w:rPr>
            <w:rFonts w:asciiTheme="minorHAnsi" w:eastAsiaTheme="minorEastAsia" w:hAnsiTheme="minorHAnsi" w:cstheme="minorBidi"/>
            <w:noProof/>
            <w:snapToGrid/>
            <w:sz w:val="22"/>
            <w:szCs w:val="22"/>
            <w:lang w:eastAsia="fr-CA"/>
          </w:rPr>
          <w:tab/>
        </w:r>
        <w:r w:rsidRPr="00BF55E5" w:rsidDel="00BF55E5">
          <w:rPr>
            <w:noProof/>
            <w:rPrChange w:id="669" w:author="St-Amant, Rémi" w:date="2018-03-01T12:13:00Z">
              <w:rPr>
                <w:rStyle w:val="Lienhypertexte"/>
                <w:noProof/>
              </w:rPr>
            </w:rPrChange>
          </w:rPr>
          <w:delText>Page Options BioSIM</w:delText>
        </w:r>
        <w:r w:rsidDel="00BF55E5">
          <w:rPr>
            <w:noProof/>
            <w:webHidden/>
          </w:rPr>
          <w:tab/>
        </w:r>
        <w:r w:rsidR="0063407F" w:rsidDel="00BF55E5">
          <w:rPr>
            <w:noProof/>
            <w:webHidden/>
          </w:rPr>
          <w:delText>75</w:delText>
        </w:r>
      </w:del>
    </w:p>
    <w:p w14:paraId="40E26F65" w14:textId="5EEE6202" w:rsidR="009C4793" w:rsidDel="00BF55E5" w:rsidRDefault="009C4793">
      <w:pPr>
        <w:pStyle w:val="TM2"/>
        <w:tabs>
          <w:tab w:val="left" w:pos="1440"/>
          <w:tab w:val="right" w:leader="dot" w:pos="9394"/>
        </w:tabs>
        <w:rPr>
          <w:del w:id="670" w:author="St-Amant, Rémi" w:date="2018-03-01T12:13:00Z"/>
          <w:rFonts w:asciiTheme="minorHAnsi" w:eastAsiaTheme="minorEastAsia" w:hAnsiTheme="minorHAnsi" w:cstheme="minorBidi"/>
          <w:noProof/>
          <w:snapToGrid/>
          <w:sz w:val="22"/>
          <w:szCs w:val="22"/>
          <w:lang w:eastAsia="fr-CA"/>
        </w:rPr>
      </w:pPr>
      <w:del w:id="671" w:author="St-Amant, Rémi" w:date="2018-03-01T12:13:00Z">
        <w:r w:rsidRPr="00BF55E5" w:rsidDel="00BF55E5">
          <w:rPr>
            <w:noProof/>
            <w:rPrChange w:id="672" w:author="St-Amant, Rémi" w:date="2018-03-01T12:13:00Z">
              <w:rPr>
                <w:rStyle w:val="Lienhypertexte"/>
                <w:noProof/>
              </w:rPr>
            </w:rPrChange>
          </w:rPr>
          <w:delText>11.2.</w:delText>
        </w:r>
        <w:r w:rsidDel="00BF55E5">
          <w:rPr>
            <w:rFonts w:asciiTheme="minorHAnsi" w:eastAsiaTheme="minorEastAsia" w:hAnsiTheme="minorHAnsi" w:cstheme="minorBidi"/>
            <w:noProof/>
            <w:snapToGrid/>
            <w:sz w:val="22"/>
            <w:szCs w:val="22"/>
            <w:lang w:eastAsia="fr-CA"/>
          </w:rPr>
          <w:tab/>
        </w:r>
        <w:r w:rsidRPr="00BF55E5" w:rsidDel="00BF55E5">
          <w:rPr>
            <w:noProof/>
            <w:rPrChange w:id="673" w:author="St-Amant, Rémi" w:date="2018-03-01T12:13:00Z">
              <w:rPr>
                <w:rStyle w:val="Lienhypertexte"/>
                <w:noProof/>
              </w:rPr>
            </w:rPrChange>
          </w:rPr>
          <w:delText>Page Répertoires</w:delText>
        </w:r>
        <w:r w:rsidDel="00BF55E5">
          <w:rPr>
            <w:noProof/>
            <w:webHidden/>
          </w:rPr>
          <w:tab/>
        </w:r>
        <w:r w:rsidR="0063407F" w:rsidDel="00BF55E5">
          <w:rPr>
            <w:noProof/>
            <w:webHidden/>
          </w:rPr>
          <w:delText>75</w:delText>
        </w:r>
      </w:del>
    </w:p>
    <w:p w14:paraId="49D85A52" w14:textId="327E813B" w:rsidR="009C4793" w:rsidDel="00BF55E5" w:rsidRDefault="009C4793">
      <w:pPr>
        <w:pStyle w:val="TM2"/>
        <w:tabs>
          <w:tab w:val="left" w:pos="1440"/>
          <w:tab w:val="right" w:leader="dot" w:pos="9394"/>
        </w:tabs>
        <w:rPr>
          <w:del w:id="674" w:author="St-Amant, Rémi" w:date="2018-03-01T12:13:00Z"/>
          <w:rFonts w:asciiTheme="minorHAnsi" w:eastAsiaTheme="minorEastAsia" w:hAnsiTheme="minorHAnsi" w:cstheme="minorBidi"/>
          <w:noProof/>
          <w:snapToGrid/>
          <w:sz w:val="22"/>
          <w:szCs w:val="22"/>
          <w:lang w:eastAsia="fr-CA"/>
        </w:rPr>
      </w:pPr>
      <w:del w:id="675" w:author="St-Amant, Rémi" w:date="2018-03-01T12:13:00Z">
        <w:r w:rsidRPr="00BF55E5" w:rsidDel="00BF55E5">
          <w:rPr>
            <w:noProof/>
            <w:rPrChange w:id="676" w:author="St-Amant, Rémi" w:date="2018-03-01T12:13:00Z">
              <w:rPr>
                <w:rStyle w:val="Lienhypertexte"/>
                <w:noProof/>
              </w:rPr>
            </w:rPrChange>
          </w:rPr>
          <w:delText>11.3.</w:delText>
        </w:r>
        <w:r w:rsidDel="00BF55E5">
          <w:rPr>
            <w:rFonts w:asciiTheme="minorHAnsi" w:eastAsiaTheme="minorEastAsia" w:hAnsiTheme="minorHAnsi" w:cstheme="minorBidi"/>
            <w:noProof/>
            <w:snapToGrid/>
            <w:sz w:val="22"/>
            <w:szCs w:val="22"/>
            <w:lang w:eastAsia="fr-CA"/>
          </w:rPr>
          <w:tab/>
        </w:r>
        <w:r w:rsidRPr="00BF55E5" w:rsidDel="00BF55E5">
          <w:rPr>
            <w:noProof/>
            <w:rPrChange w:id="677" w:author="St-Amant, Rémi" w:date="2018-03-01T12:13:00Z">
              <w:rPr>
                <w:rStyle w:val="Lienhypertexte"/>
                <w:noProof/>
              </w:rPr>
            </w:rPrChange>
          </w:rPr>
          <w:delText>Page Liens</w:delText>
        </w:r>
        <w:r w:rsidDel="00BF55E5">
          <w:rPr>
            <w:noProof/>
            <w:webHidden/>
          </w:rPr>
          <w:tab/>
        </w:r>
        <w:r w:rsidR="0063407F" w:rsidDel="00BF55E5">
          <w:rPr>
            <w:noProof/>
            <w:webHidden/>
          </w:rPr>
          <w:delText>76</w:delText>
        </w:r>
      </w:del>
    </w:p>
    <w:p w14:paraId="0C0DD375" w14:textId="02F936C2" w:rsidR="009C4793" w:rsidDel="00BF55E5" w:rsidRDefault="009C4793">
      <w:pPr>
        <w:pStyle w:val="TM2"/>
        <w:tabs>
          <w:tab w:val="left" w:pos="1440"/>
          <w:tab w:val="right" w:leader="dot" w:pos="9394"/>
        </w:tabs>
        <w:rPr>
          <w:del w:id="678" w:author="St-Amant, Rémi" w:date="2018-03-01T12:13:00Z"/>
          <w:rFonts w:asciiTheme="minorHAnsi" w:eastAsiaTheme="minorEastAsia" w:hAnsiTheme="minorHAnsi" w:cstheme="minorBidi"/>
          <w:noProof/>
          <w:snapToGrid/>
          <w:sz w:val="22"/>
          <w:szCs w:val="22"/>
          <w:lang w:eastAsia="fr-CA"/>
        </w:rPr>
      </w:pPr>
      <w:del w:id="679" w:author="St-Amant, Rémi" w:date="2018-03-01T12:13:00Z">
        <w:r w:rsidRPr="00BF55E5" w:rsidDel="00BF55E5">
          <w:rPr>
            <w:noProof/>
            <w:rPrChange w:id="680" w:author="St-Amant, Rémi" w:date="2018-03-01T12:13:00Z">
              <w:rPr>
                <w:rStyle w:val="Lienhypertexte"/>
                <w:noProof/>
              </w:rPr>
            </w:rPrChange>
          </w:rPr>
          <w:delText>11.4.</w:delText>
        </w:r>
        <w:r w:rsidDel="00BF55E5">
          <w:rPr>
            <w:rFonts w:asciiTheme="minorHAnsi" w:eastAsiaTheme="minorEastAsia" w:hAnsiTheme="minorHAnsi" w:cstheme="minorBidi"/>
            <w:noProof/>
            <w:snapToGrid/>
            <w:sz w:val="22"/>
            <w:szCs w:val="22"/>
            <w:lang w:eastAsia="fr-CA"/>
          </w:rPr>
          <w:tab/>
        </w:r>
        <w:r w:rsidRPr="00BF55E5" w:rsidDel="00BF55E5">
          <w:rPr>
            <w:noProof/>
            <w:rPrChange w:id="681" w:author="St-Amant, Rémi" w:date="2018-03-01T12:13:00Z">
              <w:rPr>
                <w:rStyle w:val="Lienhypertexte"/>
                <w:noProof/>
              </w:rPr>
            </w:rPrChange>
          </w:rPr>
          <w:delText>Page Région</w:delText>
        </w:r>
        <w:r w:rsidDel="00BF55E5">
          <w:rPr>
            <w:noProof/>
            <w:webHidden/>
          </w:rPr>
          <w:tab/>
        </w:r>
        <w:r w:rsidR="0063407F" w:rsidDel="00BF55E5">
          <w:rPr>
            <w:noProof/>
            <w:webHidden/>
          </w:rPr>
          <w:delText>76</w:delText>
        </w:r>
      </w:del>
    </w:p>
    <w:p w14:paraId="0975F6EA" w14:textId="20EC5F87" w:rsidR="009C4793" w:rsidDel="00BF55E5" w:rsidRDefault="009C4793">
      <w:pPr>
        <w:pStyle w:val="TM2"/>
        <w:tabs>
          <w:tab w:val="left" w:pos="1440"/>
          <w:tab w:val="right" w:leader="dot" w:pos="9394"/>
        </w:tabs>
        <w:rPr>
          <w:del w:id="682" w:author="St-Amant, Rémi" w:date="2018-03-01T12:13:00Z"/>
          <w:rFonts w:asciiTheme="minorHAnsi" w:eastAsiaTheme="minorEastAsia" w:hAnsiTheme="minorHAnsi" w:cstheme="minorBidi"/>
          <w:noProof/>
          <w:snapToGrid/>
          <w:sz w:val="22"/>
          <w:szCs w:val="22"/>
          <w:lang w:eastAsia="fr-CA"/>
        </w:rPr>
      </w:pPr>
      <w:del w:id="683" w:author="St-Amant, Rémi" w:date="2018-03-01T12:13:00Z">
        <w:r w:rsidRPr="00BF55E5" w:rsidDel="00BF55E5">
          <w:rPr>
            <w:noProof/>
            <w:rPrChange w:id="684" w:author="St-Amant, Rémi" w:date="2018-03-01T12:13:00Z">
              <w:rPr>
                <w:rStyle w:val="Lienhypertexte"/>
                <w:noProof/>
              </w:rPr>
            </w:rPrChange>
          </w:rPr>
          <w:delText>11.5.</w:delText>
        </w:r>
        <w:r w:rsidDel="00BF55E5">
          <w:rPr>
            <w:rFonts w:asciiTheme="minorHAnsi" w:eastAsiaTheme="minorEastAsia" w:hAnsiTheme="minorHAnsi" w:cstheme="minorBidi"/>
            <w:noProof/>
            <w:snapToGrid/>
            <w:sz w:val="22"/>
            <w:szCs w:val="22"/>
            <w:lang w:eastAsia="fr-CA"/>
          </w:rPr>
          <w:tab/>
        </w:r>
        <w:r w:rsidRPr="00BF55E5" w:rsidDel="00BF55E5">
          <w:rPr>
            <w:noProof/>
            <w:rPrChange w:id="685" w:author="St-Amant, Rémi" w:date="2018-03-01T12:13:00Z">
              <w:rPr>
                <w:rStyle w:val="Lienhypertexte"/>
                <w:noProof/>
              </w:rPr>
            </w:rPrChange>
          </w:rPr>
          <w:delText>Page Options avancées</w:delText>
        </w:r>
        <w:r w:rsidDel="00BF55E5">
          <w:rPr>
            <w:noProof/>
            <w:webHidden/>
          </w:rPr>
          <w:tab/>
        </w:r>
        <w:r w:rsidR="0063407F" w:rsidDel="00BF55E5">
          <w:rPr>
            <w:noProof/>
            <w:webHidden/>
          </w:rPr>
          <w:delText>77</w:delText>
        </w:r>
      </w:del>
    </w:p>
    <w:p w14:paraId="7335CF2F" w14:textId="27DB7B29" w:rsidR="009401CA" w:rsidRPr="009026A4" w:rsidRDefault="009401CA">
      <w:pPr>
        <w:pStyle w:val="TM1"/>
        <w:tabs>
          <w:tab w:val="left" w:pos="720"/>
          <w:tab w:val="right" w:leader="dot" w:pos="9394"/>
        </w:tabs>
      </w:pPr>
      <w:r w:rsidRPr="009026A4">
        <w:fldChar w:fldCharType="end"/>
      </w:r>
      <w:r w:rsidRPr="009026A4">
        <w:br w:type="page"/>
      </w:r>
      <w:bookmarkStart w:id="686" w:name="_Toc348100086"/>
      <w:r w:rsidRPr="009026A4">
        <w:lastRenderedPageBreak/>
        <w:t>Aperçu de BioSIM</w:t>
      </w:r>
      <w:bookmarkEnd w:id="686"/>
    </w:p>
    <w:p w14:paraId="725A3B0D" w14:textId="77777777" w:rsidR="009401CA" w:rsidRPr="009026A4" w:rsidRDefault="009401CA" w:rsidP="009401CA"/>
    <w:p w14:paraId="0A986108" w14:textId="77777777" w:rsidR="009401CA" w:rsidRPr="009026A4" w:rsidRDefault="009401CA" w:rsidP="009401CA"/>
    <w:p w14:paraId="12CF1466" w14:textId="77777777" w:rsidR="009401CA" w:rsidRPr="009026A4" w:rsidRDefault="009401CA" w:rsidP="006160E5">
      <w:pPr>
        <w:pStyle w:val="Titre2"/>
      </w:pPr>
      <w:bookmarkStart w:id="687" w:name="_Toc348100087"/>
      <w:bookmarkStart w:id="688" w:name="_Toc507669763"/>
      <w:r w:rsidRPr="009026A4">
        <w:t>Introduction</w:t>
      </w:r>
      <w:bookmarkEnd w:id="687"/>
      <w:bookmarkEnd w:id="688"/>
    </w:p>
    <w:p w14:paraId="2D4E5224" w14:textId="77777777" w:rsidR="009401CA" w:rsidRPr="009026A4" w:rsidRDefault="009401CA" w:rsidP="009401CA"/>
    <w:p w14:paraId="30B1F4B0" w14:textId="1B19DDB7" w:rsidR="009401CA" w:rsidRPr="009026A4" w:rsidRDefault="009401CA" w:rsidP="009401CA">
      <w:r w:rsidRPr="009026A4">
        <w:t>Le système BioSIM est un outil logiciel conçu à l</w:t>
      </w:r>
      <w:r w:rsidR="0098105F">
        <w:t>’</w:t>
      </w:r>
      <w:r w:rsidRPr="009026A4">
        <w:t>origine pour faciliter l</w:t>
      </w:r>
      <w:r w:rsidR="0098105F">
        <w:t>’</w:t>
      </w:r>
      <w:r w:rsidRPr="009026A4">
        <w:t>application des modèles de simulation régis par la température dans la lutte contre les insectes ravageurs. Le but premier du logiciel était de générer des prévisions des caractéristiques ou « événements » dans la biologie saisonnière des insectes ravageurs ou de leurs plantes hôtes. Au fil des ans, son utilisation initiale a évolué à mesure que les capacités du logiciel progressaient, en réponse aux besoins d</w:t>
      </w:r>
      <w:r w:rsidR="0098105F">
        <w:t>’</w:t>
      </w:r>
      <w:r w:rsidRPr="009026A4">
        <w:t>un groupe d</w:t>
      </w:r>
      <w:r w:rsidR="0098105F">
        <w:t>’</w:t>
      </w:r>
      <w:r w:rsidRPr="009026A4">
        <w:t>utilisateurs sans cesse plus diversifiés. Ces nouvelles capacités ont influé sur l</w:t>
      </w:r>
      <w:r w:rsidR="0098105F">
        <w:t>’</w:t>
      </w:r>
      <w:r w:rsidRPr="009026A4">
        <w:t xml:space="preserve">utilisation du logiciel sous plusieurs aspects, et ses applications sont maintenant plutôt larges. Dans BioSIM, tous les modèles de simulation sont régis par les conditions météorologiques (température, précipitations, humidité, </w:t>
      </w:r>
      <w:del w:id="689" w:author="St-Amant, Rémi" w:date="2018-02-23T07:53:00Z">
        <w:r w:rsidRPr="009026A4" w:rsidDel="00443B84">
          <w:delText xml:space="preserve">vitesse du </w:delText>
        </w:r>
      </w:del>
      <w:r w:rsidRPr="009026A4">
        <w:t>vent, neige et rayonnement solaire). Toutefois, les modèles récents peuvent maintenant prévoir les effets des conditions météorologiques sur les processus physiques (p. ex., feux de forêt), en plus des processus biologiques (croissance et productivité des plantes, développement et performance des insectes ravageurs). On peut aussi utiliser BioSIM comme outil pour la mise au point et l</w:t>
      </w:r>
      <w:r w:rsidR="0098105F">
        <w:t>’</w:t>
      </w:r>
      <w:r w:rsidRPr="009026A4">
        <w:t>analyse de ces modèles pour la recherche scientifique.</w:t>
      </w:r>
    </w:p>
    <w:p w14:paraId="3604D3F6" w14:textId="77777777" w:rsidR="009401CA" w:rsidRPr="009026A4" w:rsidRDefault="009401CA" w:rsidP="009401CA">
      <w:pPr>
        <w:jc w:val="both"/>
      </w:pPr>
    </w:p>
    <w:p w14:paraId="72445DE7" w14:textId="77777777" w:rsidR="009401CA" w:rsidRPr="009026A4" w:rsidRDefault="009401CA" w:rsidP="009401CA">
      <w:pPr>
        <w:jc w:val="both"/>
      </w:pPr>
      <w:r w:rsidRPr="009026A4">
        <w:t>BioSIM contrôle l</w:t>
      </w:r>
      <w:r w:rsidR="0098105F">
        <w:t>’</w:t>
      </w:r>
      <w:r w:rsidRPr="009026A4">
        <w:t>exécution des modèles de simulation régis par les conditions météorologiques quotidiennes. C</w:t>
      </w:r>
      <w:r w:rsidR="0098105F">
        <w:t>’</w:t>
      </w:r>
      <w:r w:rsidRPr="009026A4">
        <w:t>est un environnement intégré qui offre des modèles de simulation avec des intrants météorologiques propres à des régions géographiques, et qui peut fonctionner soit en mode historique, soit en mode prévisionnel. Le logiciel peut être utilisé n</w:t>
      </w:r>
      <w:r w:rsidR="0098105F">
        <w:t>’</w:t>
      </w:r>
      <w:r w:rsidRPr="009026A4">
        <w:t>importe où dans le monde et pour toute période, pourvu que l</w:t>
      </w:r>
      <w:r w:rsidR="0098105F">
        <w:t>’</w:t>
      </w:r>
      <w:r w:rsidRPr="009026A4">
        <w:t>on dispose des données météorologiques nécessaires. On peut l</w:t>
      </w:r>
      <w:r w:rsidR="0098105F">
        <w:t>’</w:t>
      </w:r>
      <w:r w:rsidRPr="009026A4">
        <w:t>utiliser pour étudier et prévoir l</w:t>
      </w:r>
      <w:r w:rsidR="0098105F">
        <w:t>’</w:t>
      </w:r>
      <w:r w:rsidRPr="009026A4">
        <w:t>évolution de tout processus dépendant des conditions météorologiques quotidiennes, qu</w:t>
      </w:r>
      <w:r w:rsidR="0098105F">
        <w:t>’</w:t>
      </w:r>
      <w:r w:rsidRPr="009026A4">
        <w:t>il s</w:t>
      </w:r>
      <w:r w:rsidR="0098105F">
        <w:t>’</w:t>
      </w:r>
      <w:r w:rsidRPr="009026A4">
        <w:t>agisse de processus physiques ou biologiques, pourvu que l</w:t>
      </w:r>
      <w:r w:rsidR="0098105F">
        <w:t>’</w:t>
      </w:r>
      <w:r w:rsidRPr="009026A4">
        <w:t>on dispose d</w:t>
      </w:r>
      <w:r w:rsidR="0098105F">
        <w:t>’</w:t>
      </w:r>
      <w:r w:rsidRPr="009026A4">
        <w:t>un modèle de simulation pour l</w:t>
      </w:r>
      <w:r w:rsidR="0098105F">
        <w:t>’</w:t>
      </w:r>
      <w:r w:rsidRPr="009026A4">
        <w:t>organisme ou le processus en question. Le système peut faire des prévisions autant pour des emplacements spécifiques (points), que pour des territoires entiers si on fournit un modèle altimétrique numérique (DEM) pour la région d</w:t>
      </w:r>
      <w:r w:rsidR="0098105F">
        <w:t>’</w:t>
      </w:r>
      <w:r w:rsidRPr="009026A4">
        <w:t>étude. Ces prévisions peuvent former l</w:t>
      </w:r>
      <w:r w:rsidR="0098105F">
        <w:t>’</w:t>
      </w:r>
      <w:r w:rsidRPr="009026A4">
        <w:t>assise des plans de gestion visant à déployer avec efficience les ressources disponibles, en fonction du moment ou des risques, ainsi qu</w:t>
      </w:r>
      <w:r w:rsidR="0098105F">
        <w:t>’</w:t>
      </w:r>
      <w:r w:rsidRPr="009026A4">
        <w:t>à optimiser l</w:t>
      </w:r>
      <w:r w:rsidR="0098105F">
        <w:t>’</w:t>
      </w:r>
      <w:r w:rsidRPr="009026A4">
        <w:t>efficacité des mesures prises. Utilisé de concert avec des scénarios de changement climatique, BioSIM permet également de prévoir l</w:t>
      </w:r>
      <w:r w:rsidR="0098105F">
        <w:t>’</w:t>
      </w:r>
      <w:r w:rsidRPr="009026A4">
        <w:t>évolution des processus dans un environnement changeant.</w:t>
      </w:r>
    </w:p>
    <w:p w14:paraId="43D36971" w14:textId="77777777" w:rsidR="009401CA" w:rsidRPr="009026A4" w:rsidRDefault="009401CA" w:rsidP="009401CA">
      <w:pPr>
        <w:jc w:val="both"/>
      </w:pPr>
    </w:p>
    <w:p w14:paraId="2080FE14" w14:textId="64D100FD" w:rsidR="009401CA" w:rsidRPr="009026A4" w:rsidRDefault="009401CA" w:rsidP="009401CA">
      <w:pPr>
        <w:jc w:val="both"/>
      </w:pPr>
      <w:r w:rsidRPr="009026A4">
        <w:t>Les fonctions de base de BioSIM consistent à fournir des intrants météorologiques ajustés selon le lieu géographique, à régir l</w:t>
      </w:r>
      <w:r w:rsidR="0098105F">
        <w:t>’</w:t>
      </w:r>
      <w:r w:rsidRPr="009026A4">
        <w:t xml:space="preserve">exécution des simulations et à extraire des renseignements des extrants des modèles pour leur présentation ou leur analyse ultérieure. BioSIM assemble les données météorologiques provenant de deux bases de données à référence spatiale : les </w:t>
      </w:r>
      <w:r w:rsidRPr="009026A4">
        <w:rPr>
          <w:i/>
        </w:rPr>
        <w:t>Bases de données normales</w:t>
      </w:r>
      <w:r w:rsidRPr="009026A4">
        <w:t xml:space="preserve"> contiennent les statistiques météorologiques mensuelles à long terme (30 ans) (c.</w:t>
      </w:r>
      <w:r w:rsidRPr="009026A4">
        <w:noBreakHyphen/>
        <w:t>à</w:t>
      </w:r>
      <w:r w:rsidRPr="009026A4">
        <w:noBreakHyphen/>
        <w:t xml:space="preserve">d. les moyennes, les variances, les corrélations) et les </w:t>
      </w:r>
      <w:r w:rsidRPr="009026A4">
        <w:rPr>
          <w:i/>
        </w:rPr>
        <w:t xml:space="preserve">Bases de données </w:t>
      </w:r>
      <w:ins w:id="690" w:author="St-Amant, Rémi" w:date="2018-02-23T07:56:00Z">
        <w:r w:rsidR="00443B84">
          <w:rPr>
            <w:i/>
          </w:rPr>
          <w:t>d’observations</w:t>
        </w:r>
      </w:ins>
      <w:del w:id="691" w:author="St-Amant, Rémi" w:date="2018-02-23T07:56:00Z">
        <w:r w:rsidRPr="009026A4" w:rsidDel="00443B84">
          <w:rPr>
            <w:i/>
          </w:rPr>
          <w:delText>quotidiennes</w:delText>
        </w:r>
      </w:del>
      <w:r w:rsidRPr="009026A4">
        <w:t xml:space="preserve"> contiennent les conditions météorologiques quotidiennes</w:t>
      </w:r>
      <w:ins w:id="692" w:author="St-Amant, Rémi" w:date="2018-02-23T07:56:00Z">
        <w:r w:rsidR="00443B84">
          <w:t>/horaires</w:t>
        </w:r>
      </w:ins>
      <w:r w:rsidRPr="009026A4">
        <w:t xml:space="preserve"> historiques. BioSIM choisit les stations météorologiques les plus proches pour chaque point de simulation, d</w:t>
      </w:r>
      <w:r w:rsidR="0098105F">
        <w:t>’</w:t>
      </w:r>
      <w:r w:rsidRPr="009026A4">
        <w:t>après une liste d</w:t>
      </w:r>
      <w:r w:rsidR="0098105F">
        <w:t>’</w:t>
      </w:r>
      <w:r w:rsidRPr="009026A4">
        <w:t>emplacements (appelée liste de localisations), il ajuste les données pour tenir compte des différences d</w:t>
      </w:r>
      <w:r w:rsidR="0098105F">
        <w:t>’</w:t>
      </w:r>
      <w:r w:rsidRPr="009026A4">
        <w:t>élévation, de latitude</w:t>
      </w:r>
      <w:ins w:id="693" w:author="St-Amant, Rémi" w:date="2018-02-23T07:57:00Z">
        <w:r w:rsidR="00443B84">
          <w:t>,</w:t>
        </w:r>
      </w:ins>
      <w:r w:rsidRPr="009026A4">
        <w:t xml:space="preserve"> </w:t>
      </w:r>
      <w:del w:id="694" w:author="St-Amant, Rémi" w:date="2018-02-23T07:57:00Z">
        <w:r w:rsidRPr="009026A4" w:rsidDel="00443B84">
          <w:delText xml:space="preserve">et de </w:delText>
        </w:r>
      </w:del>
      <w:ins w:id="695" w:author="St-Amant, Rémi" w:date="2018-02-23T07:57:00Z">
        <w:r w:rsidR="00443B84">
          <w:t xml:space="preserve">de </w:t>
        </w:r>
      </w:ins>
      <w:r w:rsidRPr="009026A4">
        <w:t>longitude</w:t>
      </w:r>
      <w:ins w:id="696" w:author="St-Amant, Rémi" w:date="2018-02-23T07:57:00Z">
        <w:r w:rsidR="00443B84">
          <w:t xml:space="preserve"> et de la distance au littoral</w:t>
        </w:r>
      </w:ins>
      <w:r w:rsidRPr="009026A4">
        <w:t xml:space="preserve">, et il restaure au besoin la variation stochastique </w:t>
      </w:r>
      <w:del w:id="697" w:author="St-Amant, Rémi" w:date="2018-02-23T07:58:00Z">
        <w:r w:rsidRPr="009026A4" w:rsidDel="00443B84">
          <w:delText xml:space="preserve">dans </w:delText>
        </w:r>
      </w:del>
      <w:ins w:id="698" w:author="St-Amant, Rémi" w:date="2018-02-23T07:58:00Z">
        <w:r w:rsidR="00443B84">
          <w:t>à partir de</w:t>
        </w:r>
      </w:ins>
      <w:del w:id="699" w:author="St-Amant, Rémi" w:date="2018-02-23T07:58:00Z">
        <w:r w:rsidRPr="009026A4" w:rsidDel="00443B84">
          <w:delText>le</w:delText>
        </w:r>
      </w:del>
      <w:r w:rsidRPr="009026A4">
        <w:t>s normales à long terme (processus appelé désagrégation). Les séries chronologiques de données météorologiques transmises au modèle de simulation peuvent être composées de données quotidiennes</w:t>
      </w:r>
      <w:ins w:id="700" w:author="St-Amant, Rémi" w:date="2018-02-23T07:59:00Z">
        <w:r w:rsidR="00443B84">
          <w:t>/horaires</w:t>
        </w:r>
      </w:ins>
      <w:r w:rsidRPr="009026A4">
        <w:t xml:space="preserve"> historiques ou simulées, ou des deux types. Ce </w:t>
      </w:r>
      <w:r w:rsidRPr="009026A4">
        <w:lastRenderedPageBreak/>
        <w:t>qui distingue BioSIM des autres logiciels, c</w:t>
      </w:r>
      <w:r w:rsidR="0098105F">
        <w:t>’</w:t>
      </w:r>
      <w:r w:rsidRPr="009026A4">
        <w:t>est sa capacité de combiner en une seule opération des données météorologiques quotidiennes</w:t>
      </w:r>
      <w:ins w:id="701" w:author="St-Amant, Rémi" w:date="2018-02-23T07:59:00Z">
        <w:r w:rsidR="00443B84">
          <w:t>/horaires</w:t>
        </w:r>
      </w:ins>
      <w:r w:rsidRPr="009026A4">
        <w:t xml:space="preserve"> réelles (y compris les prévisions à court terme) et les normales désagrégées.</w:t>
      </w:r>
    </w:p>
    <w:p w14:paraId="0F9FF992" w14:textId="6CC7376E" w:rsidR="009401CA" w:rsidRPr="009026A4" w:rsidRDefault="00E36ABC" w:rsidP="009401CA">
      <w:ins w:id="702" w:author="St-Amant, Rémi" w:date="2018-02-26T09:12:00Z">
        <w:r w:rsidRPr="00E36ABC">
          <w:rPr>
            <w:noProof/>
            <w:lang w:val="en-CA" w:eastAsia="en-CA"/>
          </w:rPr>
          <w:lastRenderedPageBreak/>
          <w:drawing>
            <wp:inline distT="0" distB="0" distL="0" distR="0" wp14:anchorId="1CE94ABA" wp14:editId="59A61CD7">
              <wp:extent cx="5380653" cy="8205746"/>
              <wp:effectExtent l="0" t="0" r="0" b="5080"/>
              <wp:docPr id="138" name="Image 138" descr="D:\Project\doc\images\GeneralF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oject\doc\images\GeneralFrc.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81709" cy="8207357"/>
                      </a:xfrm>
                      <a:prstGeom prst="rect">
                        <a:avLst/>
                      </a:prstGeom>
                      <a:noFill/>
                      <a:ln>
                        <a:noFill/>
                      </a:ln>
                    </pic:spPr>
                  </pic:pic>
                </a:graphicData>
              </a:graphic>
            </wp:inline>
          </w:drawing>
        </w:r>
      </w:ins>
      <w:del w:id="703" w:author="St-Amant, Rémi" w:date="2018-02-26T09:12:00Z">
        <w:r w:rsidR="008F78E1" w:rsidRPr="009026A4" w:rsidDel="00E36ABC">
          <w:rPr>
            <w:noProof/>
            <w:lang w:val="en-CA" w:eastAsia="en-CA"/>
          </w:rPr>
          <w:drawing>
            <wp:inline distT="0" distB="0" distL="0" distR="0" wp14:anchorId="1005638C" wp14:editId="38237BB2">
              <wp:extent cx="5970905" cy="7424420"/>
              <wp:effectExtent l="0" t="0" r="0" b="0"/>
              <wp:docPr id="2" name="Picture 2" descr="GeneralF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neralFr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0905" cy="7424420"/>
                      </a:xfrm>
                      <a:prstGeom prst="rect">
                        <a:avLst/>
                      </a:prstGeom>
                      <a:noFill/>
                      <a:ln>
                        <a:noFill/>
                      </a:ln>
                    </pic:spPr>
                  </pic:pic>
                </a:graphicData>
              </a:graphic>
            </wp:inline>
          </w:drawing>
        </w:r>
      </w:del>
    </w:p>
    <w:p w14:paraId="07360147" w14:textId="77777777" w:rsidR="009401CA" w:rsidRPr="009026A4" w:rsidRDefault="009401CA" w:rsidP="009401CA">
      <w:pPr>
        <w:jc w:val="both"/>
      </w:pPr>
    </w:p>
    <w:p w14:paraId="3DDBACDA" w14:textId="49CA9E87" w:rsidR="009401CA" w:rsidRPr="009026A4" w:rsidRDefault="009401CA" w:rsidP="009401CA">
      <w:pPr>
        <w:jc w:val="both"/>
      </w:pPr>
      <w:r w:rsidRPr="009026A4">
        <w:t>BioSIM offre des fonctions avancées d</w:t>
      </w:r>
      <w:r w:rsidR="0098105F">
        <w:t>’</w:t>
      </w:r>
      <w:r w:rsidRPr="009026A4">
        <w:t>analyse des résultats afin de résumer les extrants du modèle et de les présenter sous forme de tableaux</w:t>
      </w:r>
      <w:del w:id="704" w:author="St-Amant, Rémi" w:date="2018-02-26T09:13:00Z">
        <w:r w:rsidRPr="009026A4" w:rsidDel="00E36ABC">
          <w:delText>, de graphiques</w:delText>
        </w:r>
      </w:del>
      <w:r w:rsidRPr="009026A4">
        <w:t xml:space="preserve"> ou de cartes. À l</w:t>
      </w:r>
      <w:r w:rsidR="0098105F">
        <w:t>’</w:t>
      </w:r>
      <w:r w:rsidRPr="009026A4">
        <w:t>aide d</w:t>
      </w:r>
      <w:r w:rsidR="0098105F">
        <w:t>’</w:t>
      </w:r>
      <w:r w:rsidRPr="009026A4">
        <w:t>une carte d</w:t>
      </w:r>
      <w:r w:rsidR="0098105F">
        <w:t>’</w:t>
      </w:r>
      <w:r w:rsidRPr="009026A4">
        <w:t>élévation numérique de la région contenant les points de simulation, BioSIM peut effectuer des interpolations spatiales en utilisant diverses méthodes (krigeage, régression spatiale, distance inverse, spline) et générer des cartes (surfaces). Les simulations sont d</w:t>
      </w:r>
      <w:r w:rsidR="0098105F">
        <w:t>’</w:t>
      </w:r>
      <w:r w:rsidRPr="009026A4">
        <w:t>abord exécutées pour une série d</w:t>
      </w:r>
      <w:r w:rsidR="0098105F">
        <w:t>’</w:t>
      </w:r>
      <w:r w:rsidRPr="009026A4">
        <w:t>emplacements, et les résultats sont ensuite interpolés pour produire une carte. Cette carte peut ensuite être utilisée seule ou de concert avec d</w:t>
      </w:r>
      <w:r w:rsidR="0098105F">
        <w:t>’</w:t>
      </w:r>
      <w:r w:rsidRPr="009026A4">
        <w:t>autres données géoréférencées pour élaborer des plans de lutte antiparasitaire ou pour approfondir la compréhension de processus écologiques.</w:t>
      </w:r>
    </w:p>
    <w:p w14:paraId="2F82F98B" w14:textId="77777777" w:rsidR="009401CA" w:rsidRPr="009026A4" w:rsidRDefault="009401CA" w:rsidP="009401CA">
      <w:pPr>
        <w:jc w:val="both"/>
      </w:pPr>
    </w:p>
    <w:p w14:paraId="4EAC14E0" w14:textId="77777777" w:rsidR="009401CA" w:rsidRPr="009026A4" w:rsidRDefault="009401CA" w:rsidP="009401CA">
      <w:r w:rsidRPr="009026A4">
        <w:t>BioSIM est un outil intéressant pour toute organisation responsable de la surveillance ou de la gestion des populations d</w:t>
      </w:r>
      <w:r w:rsidR="0098105F">
        <w:t>’</w:t>
      </w:r>
      <w:r w:rsidRPr="009026A4">
        <w:t>insectes ravageurs (en sylviculture, en agriculture ou en horticulture). On peut l</w:t>
      </w:r>
      <w:r w:rsidR="0098105F">
        <w:t>’</w:t>
      </w:r>
      <w:r w:rsidRPr="009026A4">
        <w:t>utiliser pour planifier l</w:t>
      </w:r>
      <w:r w:rsidR="0098105F">
        <w:t>’</w:t>
      </w:r>
      <w:r w:rsidRPr="009026A4">
        <w:t>intervention rapide d</w:t>
      </w:r>
      <w:r w:rsidR="0098105F">
        <w:t>’</w:t>
      </w:r>
      <w:r w:rsidRPr="009026A4">
        <w:t>équipes d</w:t>
      </w:r>
      <w:r w:rsidR="0098105F">
        <w:t>’</w:t>
      </w:r>
      <w:r w:rsidRPr="009026A4">
        <w:t>échantillonnage ou de surveillance et le déploiement du matériel nécessaire (p. ex., des pièges à phéromone) sans qu</w:t>
      </w:r>
      <w:r w:rsidR="0098105F">
        <w:t>’</w:t>
      </w:r>
      <w:r w:rsidRPr="009026A4">
        <w:t>il soit nécessaire d</w:t>
      </w:r>
      <w:r w:rsidR="0098105F">
        <w:t>’</w:t>
      </w:r>
      <w:r w:rsidRPr="009026A4">
        <w:t>exercer une surveillance phénologique généralisée. En outre, il peut également servir à planifier l</w:t>
      </w:r>
      <w:r w:rsidR="0098105F">
        <w:t>’</w:t>
      </w:r>
      <w:r w:rsidRPr="009026A4">
        <w:t>application des produits antiparasitaires afin d</w:t>
      </w:r>
      <w:r w:rsidR="0098105F">
        <w:t>’</w:t>
      </w:r>
      <w:r w:rsidRPr="009026A4">
        <w:t>obtenir des résultats optimaux. Ainsi, BioSIM permet d</w:t>
      </w:r>
      <w:r w:rsidR="0098105F">
        <w:t>’</w:t>
      </w:r>
      <w:r w:rsidRPr="009026A4">
        <w:t>optimiser l</w:t>
      </w:r>
      <w:r w:rsidR="0098105F">
        <w:t>’</w:t>
      </w:r>
      <w:r w:rsidRPr="009026A4">
        <w:t>utilisation des ressources de lutte antiparasitaire, et ce, d</w:t>
      </w:r>
      <w:r w:rsidR="0098105F">
        <w:t>’</w:t>
      </w:r>
      <w:r w:rsidRPr="009026A4">
        <w:t>une manière rentable.</w:t>
      </w:r>
    </w:p>
    <w:p w14:paraId="3AA9A4E0" w14:textId="77777777" w:rsidR="009401CA" w:rsidRPr="009026A4" w:rsidRDefault="009401CA" w:rsidP="009401CA"/>
    <w:p w14:paraId="1926F481" w14:textId="77777777" w:rsidR="009401CA" w:rsidRPr="009026A4" w:rsidRDefault="009401CA" w:rsidP="006160E5">
      <w:pPr>
        <w:pStyle w:val="Titre2"/>
      </w:pPr>
      <w:bookmarkStart w:id="705" w:name="_Scientific_documentation"/>
      <w:bookmarkStart w:id="706" w:name="_Toc348100088"/>
      <w:bookmarkStart w:id="707" w:name="_Toc507669764"/>
      <w:bookmarkEnd w:id="705"/>
      <w:r w:rsidRPr="009026A4">
        <w:t>Documentation scientifique</w:t>
      </w:r>
      <w:bookmarkEnd w:id="706"/>
      <w:bookmarkEnd w:id="707"/>
    </w:p>
    <w:p w14:paraId="067EA526" w14:textId="77777777" w:rsidR="009401CA" w:rsidRPr="009026A4" w:rsidRDefault="009401CA" w:rsidP="009401CA"/>
    <w:p w14:paraId="439263B1" w14:textId="77777777" w:rsidR="009401CA" w:rsidRPr="009026A4" w:rsidRDefault="009401CA" w:rsidP="009401CA">
      <w:pPr>
        <w:jc w:val="both"/>
      </w:pPr>
      <w:r w:rsidRPr="009026A4">
        <w:t>BioSIM a été largement documenté dans la littérature scientifique. On trouvera une description générale de l</w:t>
      </w:r>
      <w:r w:rsidR="0098105F">
        <w:t>’</w:t>
      </w:r>
      <w:r w:rsidRPr="009026A4">
        <w:t>approche et des questions entourant son utilisation dans les publications suivantes :</w:t>
      </w:r>
    </w:p>
    <w:p w14:paraId="620762AD" w14:textId="77777777" w:rsidR="009401CA" w:rsidRPr="009026A4" w:rsidRDefault="009401CA" w:rsidP="009401CA">
      <w:pPr>
        <w:ind w:left="1680" w:right="884" w:hanging="480"/>
        <w:jc w:val="both"/>
        <w:rPr>
          <w:sz w:val="22"/>
          <w:szCs w:val="22"/>
        </w:rPr>
      </w:pPr>
    </w:p>
    <w:p w14:paraId="50617DD5" w14:textId="77777777" w:rsidR="009401CA" w:rsidRPr="00581494" w:rsidRDefault="009401CA" w:rsidP="009401CA">
      <w:pPr>
        <w:ind w:left="1680" w:right="884" w:hanging="480"/>
        <w:jc w:val="both"/>
        <w:rPr>
          <w:sz w:val="22"/>
          <w:szCs w:val="22"/>
          <w:lang w:val="en-CA"/>
        </w:rPr>
      </w:pPr>
      <w:bookmarkStart w:id="708" w:name="Regniere1996"/>
      <w:r w:rsidRPr="00581494">
        <w:rPr>
          <w:sz w:val="22"/>
          <w:lang w:val="en-CA"/>
        </w:rPr>
        <w:t xml:space="preserve">Régnière, J. </w:t>
      </w:r>
      <w:smartTag w:uri="urn:schemas-microsoft-com:office:smarttags" w:element="metricconverter">
        <w:smartTagPr>
          <w:attr w:name="ProductID" w:val="1996. A"/>
        </w:smartTagPr>
        <w:r w:rsidRPr="00581494">
          <w:rPr>
            <w:sz w:val="22"/>
            <w:lang w:val="en-CA"/>
          </w:rPr>
          <w:t>1996</w:t>
        </w:r>
        <w:bookmarkEnd w:id="708"/>
        <w:r w:rsidRPr="00581494">
          <w:rPr>
            <w:sz w:val="22"/>
            <w:lang w:val="en-CA"/>
          </w:rPr>
          <w:t>. A</w:t>
        </w:r>
      </w:smartTag>
      <w:r w:rsidRPr="00581494">
        <w:rPr>
          <w:sz w:val="22"/>
          <w:lang w:val="en-CA"/>
        </w:rPr>
        <w:t xml:space="preserve"> generalized approach to landscape-wide seasonal forecasting with temperature-driven simulation models. Environ. Entomol. 25:869-881.</w:t>
      </w:r>
    </w:p>
    <w:p w14:paraId="47253F4D" w14:textId="77777777" w:rsidR="009401CA" w:rsidRPr="00581494" w:rsidRDefault="009401CA" w:rsidP="009401CA">
      <w:pPr>
        <w:ind w:left="1680" w:right="884" w:hanging="480"/>
        <w:jc w:val="both"/>
        <w:rPr>
          <w:sz w:val="22"/>
          <w:szCs w:val="22"/>
          <w:lang w:val="en-CA"/>
        </w:rPr>
      </w:pPr>
    </w:p>
    <w:p w14:paraId="7AFA4E87" w14:textId="77777777" w:rsidR="009401CA" w:rsidRPr="00581494" w:rsidRDefault="009401CA" w:rsidP="009401CA">
      <w:pPr>
        <w:ind w:left="1680" w:right="884" w:hanging="480"/>
        <w:jc w:val="both"/>
        <w:rPr>
          <w:sz w:val="22"/>
          <w:szCs w:val="22"/>
          <w:lang w:val="en-CA"/>
        </w:rPr>
      </w:pPr>
      <w:r w:rsidRPr="00581494">
        <w:rPr>
          <w:sz w:val="22"/>
          <w:lang w:val="en-CA"/>
        </w:rPr>
        <w:t>Régnière, J.; Logan, J.A. 1996. Landscape-wide projection of temperature-driven processes for seasonal pest management decision support: a generalized approach. Pages 43-</w:t>
      </w:r>
      <w:smartTag w:uri="urn:schemas-microsoft-com:office:smarttags" w:element="metricconverter">
        <w:smartTagPr>
          <w:attr w:name="ProductID" w:val="55 in"/>
        </w:smartTagPr>
        <w:r w:rsidRPr="00581494">
          <w:rPr>
            <w:sz w:val="22"/>
            <w:lang w:val="en-CA"/>
          </w:rPr>
          <w:t xml:space="preserve">55 </w:t>
        </w:r>
        <w:r w:rsidRPr="00581494">
          <w:rPr>
            <w:i/>
            <w:sz w:val="22"/>
            <w:lang w:val="en-CA"/>
          </w:rPr>
          <w:t>in</w:t>
        </w:r>
      </w:smartTag>
      <w:r w:rsidRPr="00581494">
        <w:rPr>
          <w:sz w:val="22"/>
          <w:lang w:val="en-CA"/>
        </w:rPr>
        <w:t xml:space="preserve"> </w:t>
      </w:r>
      <w:smartTag w:uri="urn:schemas-microsoft-com:office:smarttags" w:element="PlaceName">
        <w:r w:rsidRPr="00581494">
          <w:rPr>
            <w:sz w:val="22"/>
            <w:lang w:val="en-CA"/>
          </w:rPr>
          <w:t>T.L.</w:t>
        </w:r>
      </w:smartTag>
      <w:r w:rsidRPr="00581494">
        <w:rPr>
          <w:sz w:val="22"/>
          <w:lang w:val="en-CA"/>
        </w:rPr>
        <w:t xml:space="preserve"> </w:t>
      </w:r>
      <w:smartTag w:uri="urn:schemas-microsoft-com:office:smarttags" w:element="PlaceType">
        <w:r w:rsidRPr="00581494">
          <w:rPr>
            <w:sz w:val="22"/>
            <w:lang w:val="en-CA"/>
          </w:rPr>
          <w:t>Shore</w:t>
        </w:r>
      </w:smartTag>
      <w:r w:rsidRPr="00581494">
        <w:rPr>
          <w:sz w:val="22"/>
          <w:lang w:val="en-CA"/>
        </w:rPr>
        <w:t xml:space="preserve"> and D.A. MacLean, eds. </w:t>
      </w:r>
      <w:r w:rsidRPr="005477CA">
        <w:rPr>
          <w:sz w:val="22"/>
          <w:lang w:val="en-CA"/>
        </w:rPr>
        <w:t xml:space="preserve">Decision Support Systems in Forest Pest Management. </w:t>
      </w:r>
      <w:r w:rsidRPr="00581494">
        <w:rPr>
          <w:sz w:val="22"/>
          <w:lang w:val="en-CA"/>
        </w:rPr>
        <w:t xml:space="preserve">Proc. Entomological Society of </w:t>
      </w:r>
      <w:smartTag w:uri="urn:schemas-microsoft-com:office:smarttags" w:element="country-region">
        <w:r w:rsidRPr="00581494">
          <w:rPr>
            <w:sz w:val="22"/>
            <w:lang w:val="en-CA"/>
          </w:rPr>
          <w:t>Canada</w:t>
        </w:r>
      </w:smartTag>
      <w:r w:rsidRPr="00581494">
        <w:rPr>
          <w:sz w:val="22"/>
          <w:lang w:val="en-CA"/>
        </w:rPr>
        <w:t xml:space="preserve"> Annual Meeting, October 17, 1995, </w:t>
      </w:r>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r w:rsidRPr="00581494">
        <w:rPr>
          <w:sz w:val="22"/>
          <w:lang w:val="en-CA"/>
        </w:rPr>
        <w:t xml:space="preserve"> Service, </w:t>
      </w:r>
      <w:smartTag w:uri="urn:schemas-microsoft-com:office:smarttags" w:element="place">
        <w:smartTag w:uri="urn:schemas-microsoft-com:office:smarttags" w:element="City">
          <w:r w:rsidRPr="00581494">
            <w:rPr>
              <w:sz w:val="22"/>
              <w:lang w:val="en-CA"/>
            </w:rPr>
            <w:t>Victoria</w:t>
          </w:r>
        </w:smartTag>
        <w:r w:rsidRPr="00581494">
          <w:rPr>
            <w:sz w:val="22"/>
            <w:lang w:val="en-CA"/>
          </w:rPr>
          <w:t xml:space="preserve">, </w:t>
        </w:r>
        <w:smartTag w:uri="urn:schemas-microsoft-com:office:smarttags" w:element="State">
          <w:r w:rsidRPr="00581494">
            <w:rPr>
              <w:sz w:val="22"/>
              <w:lang w:val="en-CA"/>
            </w:rPr>
            <w:t>BC</w:t>
          </w:r>
        </w:smartTag>
      </w:smartTag>
      <w:r w:rsidRPr="00581494">
        <w:rPr>
          <w:sz w:val="22"/>
          <w:lang w:val="en-CA"/>
        </w:rPr>
        <w:t xml:space="preserve">. </w:t>
      </w:r>
      <w:smartTag w:uri="urn:schemas-microsoft-com:office:smarttags" w:element="place">
        <w:smartTag w:uri="urn:schemas-microsoft-com:office:smarttags" w:element="PlaceName">
          <w:r w:rsidRPr="00581494">
            <w:rPr>
              <w:sz w:val="22"/>
              <w:lang w:val="en-CA"/>
            </w:rPr>
            <w:t>Canada-BC</w:t>
          </w:r>
        </w:smartTag>
        <w:r w:rsidRPr="00581494">
          <w:rPr>
            <w:sz w:val="22"/>
            <w:lang w:val="en-CA"/>
          </w:rPr>
          <w:t xml:space="preserve"> </w:t>
        </w:r>
        <w:smartTag w:uri="urn:schemas-microsoft-com:office:smarttags" w:element="PlaceType">
          <w:r w:rsidRPr="00581494">
            <w:rPr>
              <w:sz w:val="22"/>
              <w:lang w:val="en-CA"/>
            </w:rPr>
            <w:t>Forest</w:t>
          </w:r>
        </w:smartTag>
      </w:smartTag>
      <w:r w:rsidRPr="00581494">
        <w:rPr>
          <w:sz w:val="22"/>
          <w:lang w:val="en-CA"/>
        </w:rPr>
        <w:t xml:space="preserve"> Research Development Agreement Report No. 260.</w:t>
      </w:r>
    </w:p>
    <w:p w14:paraId="6FA37DE9" w14:textId="77777777" w:rsidR="009401CA" w:rsidRPr="00581494" w:rsidRDefault="009401CA" w:rsidP="009401CA">
      <w:pPr>
        <w:ind w:left="1680" w:right="884" w:hanging="480"/>
        <w:jc w:val="both"/>
        <w:rPr>
          <w:sz w:val="22"/>
          <w:szCs w:val="22"/>
          <w:lang w:val="en-CA"/>
        </w:rPr>
      </w:pPr>
    </w:p>
    <w:p w14:paraId="6E2250FF" w14:textId="77777777" w:rsidR="009401CA" w:rsidRPr="00581494" w:rsidRDefault="009401CA" w:rsidP="009401CA">
      <w:pPr>
        <w:ind w:left="1680" w:right="884" w:hanging="480"/>
        <w:jc w:val="both"/>
        <w:rPr>
          <w:rFonts w:ascii="Arial" w:hAnsi="Arial" w:cs="Arial"/>
          <w:sz w:val="20"/>
          <w:lang w:val="en-CA"/>
        </w:rPr>
      </w:pPr>
      <w:r w:rsidRPr="00581494">
        <w:rPr>
          <w:sz w:val="22"/>
          <w:lang w:val="en-CA"/>
        </w:rPr>
        <w:t>Régnière, J.; Cooke, B.; Bergeron, V. 1995. BioSIM: a computer-based decision support tool for seasonal planning of pest management activities. User</w:t>
      </w:r>
      <w:r w:rsidR="0098105F" w:rsidRPr="00581494">
        <w:rPr>
          <w:sz w:val="22"/>
          <w:lang w:val="en-CA"/>
        </w:rPr>
        <w:t>’</w:t>
      </w:r>
      <w:r w:rsidRPr="00581494">
        <w:rPr>
          <w:sz w:val="22"/>
          <w:lang w:val="en-CA"/>
        </w:rPr>
        <w:t xml:space="preserve">s manual. Natural Resources </w:t>
      </w:r>
      <w:smartTag w:uri="urn:schemas-microsoft-com:office:smarttags" w:element="country-region">
        <w:r w:rsidRPr="00581494">
          <w:rPr>
            <w:sz w:val="22"/>
            <w:lang w:val="en-CA"/>
          </w:rPr>
          <w:t>Canada</w:t>
        </w:r>
      </w:smartTag>
      <w:r w:rsidRPr="00581494">
        <w:rPr>
          <w:sz w:val="22"/>
          <w:lang w:val="en-CA"/>
        </w:rPr>
        <w:t xml:space="preserve">, </w:t>
      </w:r>
      <w:smartTag w:uri="urn:schemas-microsoft-com:office:smarttags" w:element="place">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smartTag>
      <w:r w:rsidRPr="00581494">
        <w:rPr>
          <w:sz w:val="22"/>
          <w:lang w:val="en-CA"/>
        </w:rPr>
        <w:t xml:space="preserve"> Service, Laurentian Forestry Centre, Sainte-Foy, QC. Information Report LAU-X-116.</w:t>
      </w:r>
      <w:r w:rsidRPr="00581494">
        <w:rPr>
          <w:rFonts w:ascii="Arial" w:hAnsi="Arial"/>
          <w:sz w:val="20"/>
          <w:lang w:val="en-CA"/>
        </w:rPr>
        <w:t xml:space="preserve"> </w:t>
      </w:r>
    </w:p>
    <w:p w14:paraId="358A427F" w14:textId="77777777" w:rsidR="009401CA" w:rsidRPr="00581494" w:rsidRDefault="009401CA" w:rsidP="009401CA">
      <w:pPr>
        <w:ind w:left="1200"/>
        <w:rPr>
          <w:lang w:val="en-CA"/>
        </w:rPr>
      </w:pPr>
    </w:p>
    <w:p w14:paraId="1425BF5B" w14:textId="77777777" w:rsidR="009401CA" w:rsidRPr="00581494" w:rsidRDefault="009401CA" w:rsidP="009401CA">
      <w:pPr>
        <w:ind w:left="1680" w:hanging="480"/>
        <w:rPr>
          <w:sz w:val="22"/>
          <w:szCs w:val="22"/>
          <w:lang w:val="en-CA"/>
        </w:rPr>
      </w:pPr>
      <w:r w:rsidRPr="00581494">
        <w:rPr>
          <w:sz w:val="22"/>
          <w:lang w:val="en-CA"/>
        </w:rPr>
        <w:t>Régnière, J.; St-Amant, R. 2008. BioSIM 9 User</w:t>
      </w:r>
      <w:r w:rsidR="0098105F" w:rsidRPr="00581494">
        <w:rPr>
          <w:sz w:val="22"/>
          <w:lang w:val="en-CA"/>
        </w:rPr>
        <w:t>’</w:t>
      </w:r>
      <w:r w:rsidRPr="00581494">
        <w:rPr>
          <w:sz w:val="22"/>
          <w:lang w:val="en-CA"/>
        </w:rPr>
        <w:t xml:space="preserve">s Manual. Natural Resources </w:t>
      </w:r>
      <w:smartTag w:uri="urn:schemas-microsoft-com:office:smarttags" w:element="country-region">
        <w:r w:rsidRPr="00581494">
          <w:rPr>
            <w:sz w:val="22"/>
            <w:lang w:val="en-CA"/>
          </w:rPr>
          <w:t>Canada</w:t>
        </w:r>
      </w:smartTag>
      <w:r w:rsidRPr="00581494">
        <w:rPr>
          <w:sz w:val="22"/>
          <w:lang w:val="en-CA"/>
        </w:rPr>
        <w:t xml:space="preserve">, </w:t>
      </w:r>
      <w:smartTag w:uri="urn:schemas-microsoft-com:office:smarttags" w:element="place">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smartTag>
      <w:r w:rsidRPr="00581494">
        <w:rPr>
          <w:sz w:val="22"/>
          <w:lang w:val="en-CA"/>
        </w:rPr>
        <w:t xml:space="preserve"> Service, Laurentian Forestry Centre, Information Report LAU-X-134.</w:t>
      </w:r>
    </w:p>
    <w:p w14:paraId="072AC8E6" w14:textId="77777777" w:rsidR="009401CA" w:rsidRPr="00581494" w:rsidRDefault="009401CA" w:rsidP="009401CA">
      <w:pPr>
        <w:ind w:left="1200"/>
        <w:rPr>
          <w:sz w:val="22"/>
          <w:szCs w:val="22"/>
          <w:lang w:val="en-CA"/>
        </w:rPr>
      </w:pPr>
    </w:p>
    <w:p w14:paraId="0F69D3EF" w14:textId="77777777" w:rsidR="009401CA" w:rsidRPr="00581494" w:rsidRDefault="009401CA" w:rsidP="009401CA">
      <w:pPr>
        <w:ind w:left="1200"/>
        <w:rPr>
          <w:sz w:val="22"/>
          <w:szCs w:val="22"/>
          <w:lang w:val="en-CA"/>
        </w:rPr>
      </w:pPr>
    </w:p>
    <w:p w14:paraId="69F42A06" w14:textId="77777777" w:rsidR="009401CA" w:rsidRPr="009026A4" w:rsidRDefault="009401CA" w:rsidP="009401CA">
      <w:pPr>
        <w:jc w:val="both"/>
      </w:pPr>
      <w:r w:rsidRPr="009026A4">
        <w:t>BioSIM repose sur un générateur de températures quotidiennes, décrit dans les articles suivants :</w:t>
      </w:r>
    </w:p>
    <w:p w14:paraId="56FD1CD8" w14:textId="77777777" w:rsidR="009401CA" w:rsidRPr="009026A4" w:rsidRDefault="009401CA" w:rsidP="009401CA">
      <w:pPr>
        <w:jc w:val="both"/>
        <w:rPr>
          <w:sz w:val="22"/>
          <w:szCs w:val="22"/>
        </w:rPr>
      </w:pPr>
    </w:p>
    <w:p w14:paraId="47485D31" w14:textId="77777777" w:rsidR="009401CA" w:rsidRPr="00581494" w:rsidRDefault="009401CA" w:rsidP="009401CA">
      <w:pPr>
        <w:ind w:left="1680" w:right="884" w:hanging="480"/>
        <w:jc w:val="both"/>
        <w:rPr>
          <w:sz w:val="22"/>
          <w:szCs w:val="22"/>
          <w:lang w:val="en-CA"/>
        </w:rPr>
      </w:pPr>
      <w:bookmarkStart w:id="709" w:name="RegniereBolstad"/>
      <w:r w:rsidRPr="00581494">
        <w:rPr>
          <w:sz w:val="22"/>
          <w:lang w:val="en-CA"/>
        </w:rPr>
        <w:t xml:space="preserve">Régnière, J.; Bolstad, P. </w:t>
      </w:r>
      <w:bookmarkEnd w:id="709"/>
      <w:r w:rsidRPr="00581494">
        <w:rPr>
          <w:sz w:val="22"/>
          <w:lang w:val="en-CA"/>
        </w:rPr>
        <w:t xml:space="preserve">1994. Statistical simulation of daily air temperature patterns in eastern </w:t>
      </w:r>
      <w:smartTag w:uri="urn:schemas-microsoft-com:office:smarttags" w:element="place">
        <w:r w:rsidRPr="00581494">
          <w:rPr>
            <w:sz w:val="22"/>
            <w:lang w:val="en-CA"/>
          </w:rPr>
          <w:t>North America</w:t>
        </w:r>
      </w:smartTag>
      <w:r w:rsidRPr="00581494">
        <w:rPr>
          <w:sz w:val="22"/>
          <w:lang w:val="en-CA"/>
        </w:rPr>
        <w:t xml:space="preserve"> to forecast events in insect pest management. Environ. Entomol. 23:1368-1380.</w:t>
      </w:r>
    </w:p>
    <w:p w14:paraId="3E2BE8A8" w14:textId="77777777" w:rsidR="009401CA" w:rsidRPr="00581494" w:rsidRDefault="009401CA" w:rsidP="009401CA">
      <w:pPr>
        <w:ind w:left="1680" w:right="884" w:hanging="480"/>
        <w:jc w:val="both"/>
        <w:rPr>
          <w:sz w:val="22"/>
          <w:szCs w:val="22"/>
          <w:lang w:val="en-CA"/>
        </w:rPr>
      </w:pPr>
    </w:p>
    <w:p w14:paraId="3589564A" w14:textId="77777777" w:rsidR="009401CA" w:rsidRPr="009026A4" w:rsidRDefault="009401CA" w:rsidP="009401CA">
      <w:pPr>
        <w:ind w:left="1680" w:right="884" w:hanging="480"/>
        <w:jc w:val="both"/>
        <w:rPr>
          <w:sz w:val="22"/>
          <w:szCs w:val="22"/>
        </w:rPr>
      </w:pPr>
      <w:bookmarkStart w:id="710" w:name="RegniereStAmant2007"/>
      <w:r w:rsidRPr="00581494">
        <w:rPr>
          <w:sz w:val="22"/>
          <w:lang w:val="en-CA"/>
        </w:rPr>
        <w:lastRenderedPageBreak/>
        <w:t>Régnière, J.; St-Amant, R. 2007</w:t>
      </w:r>
      <w:bookmarkEnd w:id="710"/>
      <w:r w:rsidRPr="00581494">
        <w:rPr>
          <w:sz w:val="22"/>
          <w:lang w:val="en-CA"/>
        </w:rPr>
        <w:t xml:space="preserve">. Stochastic simulation of daily air temperature and precipitation from monthly normals in North America north of </w:t>
      </w:r>
      <w:smartTag w:uri="urn:schemas-microsoft-com:office:smarttags" w:element="place">
        <w:smartTag w:uri="urn:schemas-microsoft-com:office:smarttags" w:element="country-region">
          <w:r w:rsidRPr="00581494">
            <w:rPr>
              <w:sz w:val="22"/>
              <w:lang w:val="en-CA"/>
            </w:rPr>
            <w:t>Mexico</w:t>
          </w:r>
        </w:smartTag>
      </w:smartTag>
      <w:r w:rsidRPr="00581494">
        <w:rPr>
          <w:sz w:val="22"/>
          <w:lang w:val="en-CA"/>
        </w:rPr>
        <w:t xml:space="preserve">. </w:t>
      </w:r>
      <w:r w:rsidRPr="009026A4">
        <w:rPr>
          <w:sz w:val="22"/>
        </w:rPr>
        <w:t>Int. J. Biometeorol. 51:415-430.</w:t>
      </w:r>
    </w:p>
    <w:p w14:paraId="70C025E1" w14:textId="77777777" w:rsidR="009401CA" w:rsidRPr="009026A4" w:rsidRDefault="009401CA" w:rsidP="009401CA">
      <w:pPr>
        <w:jc w:val="both"/>
        <w:rPr>
          <w:sz w:val="22"/>
          <w:szCs w:val="22"/>
        </w:rPr>
      </w:pPr>
    </w:p>
    <w:p w14:paraId="167A1024" w14:textId="77777777" w:rsidR="009401CA" w:rsidRPr="009026A4" w:rsidRDefault="009401CA" w:rsidP="009401CA">
      <w:pPr>
        <w:keepNext/>
        <w:jc w:val="both"/>
      </w:pPr>
      <w:r w:rsidRPr="009026A4">
        <w:t>Le système a été appliqué à l</w:t>
      </w:r>
      <w:r w:rsidR="0098105F">
        <w:t>’</w:t>
      </w:r>
      <w:r w:rsidRPr="009026A4">
        <w:t>écologie végétale :</w:t>
      </w:r>
    </w:p>
    <w:p w14:paraId="63CA0207" w14:textId="77777777" w:rsidR="009401CA" w:rsidRPr="009026A4" w:rsidRDefault="009401CA" w:rsidP="009401CA">
      <w:pPr>
        <w:keepNext/>
        <w:jc w:val="both"/>
      </w:pPr>
    </w:p>
    <w:p w14:paraId="57BCB549" w14:textId="77777777" w:rsidR="009401CA" w:rsidRPr="00581494" w:rsidRDefault="009401CA" w:rsidP="009401CA">
      <w:pPr>
        <w:ind w:left="1680" w:right="884" w:hanging="480"/>
        <w:jc w:val="both"/>
        <w:rPr>
          <w:sz w:val="22"/>
          <w:szCs w:val="22"/>
          <w:lang w:val="en-CA"/>
        </w:rPr>
      </w:pPr>
      <w:r w:rsidRPr="009026A4">
        <w:rPr>
          <w:sz w:val="22"/>
        </w:rPr>
        <w:t xml:space="preserve">Andalou, C.; Beaulieu, J.; Bousquet, J. 2005. </w:t>
      </w:r>
      <w:r w:rsidRPr="00581494">
        <w:rPr>
          <w:sz w:val="22"/>
          <w:lang w:val="en-CA"/>
        </w:rPr>
        <w:t xml:space="preserve">The impact of climate change on growth of local white spruce populations in </w:t>
      </w:r>
      <w:smartTag w:uri="urn:schemas-microsoft-com:office:smarttags" w:element="place">
        <w:smartTag w:uri="urn:schemas-microsoft-com:office:smarttags" w:element="City">
          <w:r w:rsidRPr="00581494">
            <w:rPr>
              <w:sz w:val="22"/>
              <w:lang w:val="en-CA"/>
            </w:rPr>
            <w:t>Québec</w:t>
          </w:r>
        </w:smartTag>
        <w:r w:rsidRPr="00581494">
          <w:rPr>
            <w:sz w:val="22"/>
            <w:lang w:val="en-CA"/>
          </w:rPr>
          <w:t xml:space="preserve">, </w:t>
        </w:r>
        <w:smartTag w:uri="urn:schemas-microsoft-com:office:smarttags" w:element="country-region">
          <w:r w:rsidRPr="00581494">
            <w:rPr>
              <w:sz w:val="22"/>
              <w:lang w:val="en-CA"/>
            </w:rPr>
            <w:t>Canada</w:t>
          </w:r>
        </w:smartTag>
      </w:smartTag>
      <w:r w:rsidRPr="00581494">
        <w:rPr>
          <w:sz w:val="22"/>
          <w:lang w:val="en-CA"/>
        </w:rPr>
        <w:t>. For. Ecol. Manag. 205:169-182.</w:t>
      </w:r>
    </w:p>
    <w:p w14:paraId="7D839D30" w14:textId="77777777" w:rsidR="009401CA" w:rsidRPr="00581494" w:rsidRDefault="009401CA" w:rsidP="009401CA">
      <w:pPr>
        <w:ind w:left="1680" w:right="884" w:hanging="480"/>
        <w:jc w:val="both"/>
        <w:rPr>
          <w:sz w:val="22"/>
          <w:szCs w:val="22"/>
          <w:lang w:val="en-CA"/>
        </w:rPr>
      </w:pPr>
    </w:p>
    <w:p w14:paraId="3D323B51" w14:textId="77777777" w:rsidR="009401CA" w:rsidRPr="00581494" w:rsidRDefault="009401CA" w:rsidP="009401CA">
      <w:pPr>
        <w:ind w:left="1680" w:right="884" w:hanging="480"/>
        <w:jc w:val="both"/>
        <w:rPr>
          <w:sz w:val="22"/>
          <w:szCs w:val="22"/>
          <w:lang w:val="en-CA"/>
        </w:rPr>
      </w:pPr>
      <w:r w:rsidRPr="00581494">
        <w:rPr>
          <w:sz w:val="22"/>
          <w:lang w:val="en-CA"/>
        </w:rPr>
        <w:t xml:space="preserve">Beaulieu, J.; Perron, M.; Bousquet, J. 2004. Multivariate patterns of adaptive genetic variation and seed source transfer in </w:t>
      </w:r>
      <w:r w:rsidRPr="00581494">
        <w:rPr>
          <w:i/>
          <w:sz w:val="22"/>
          <w:lang w:val="en-CA"/>
        </w:rPr>
        <w:t>Picea mariana</w:t>
      </w:r>
      <w:r w:rsidRPr="00581494">
        <w:rPr>
          <w:sz w:val="22"/>
          <w:lang w:val="en-CA"/>
        </w:rPr>
        <w:t xml:space="preserve">. </w:t>
      </w:r>
      <w:smartTag w:uri="urn:schemas-microsoft-com:office:smarttags" w:element="country-region">
        <w:smartTag w:uri="urn:schemas-microsoft-com:office:smarttags" w:element="place">
          <w:r w:rsidRPr="00581494">
            <w:rPr>
              <w:sz w:val="22"/>
              <w:lang w:val="en-CA"/>
            </w:rPr>
            <w:t>Can.</w:t>
          </w:r>
        </w:smartTag>
      </w:smartTag>
      <w:r w:rsidRPr="00581494">
        <w:rPr>
          <w:sz w:val="22"/>
          <w:lang w:val="en-CA"/>
        </w:rPr>
        <w:t xml:space="preserve"> J. For. Res. 34: 531-545.</w:t>
      </w:r>
    </w:p>
    <w:p w14:paraId="4B1A5616" w14:textId="77777777" w:rsidR="009401CA" w:rsidRPr="00581494" w:rsidRDefault="009401CA" w:rsidP="009401CA">
      <w:pPr>
        <w:ind w:left="1680" w:right="884" w:hanging="480"/>
        <w:jc w:val="both"/>
        <w:rPr>
          <w:sz w:val="22"/>
          <w:szCs w:val="22"/>
          <w:lang w:val="en-CA"/>
        </w:rPr>
      </w:pPr>
    </w:p>
    <w:p w14:paraId="4C6564A8" w14:textId="77777777" w:rsidR="009401CA" w:rsidRPr="00581494" w:rsidRDefault="009401CA" w:rsidP="009401CA">
      <w:pPr>
        <w:ind w:left="1680" w:right="884" w:hanging="480"/>
        <w:jc w:val="both"/>
        <w:rPr>
          <w:sz w:val="22"/>
          <w:szCs w:val="22"/>
          <w:lang w:val="en-CA"/>
        </w:rPr>
      </w:pPr>
      <w:r w:rsidRPr="00581494">
        <w:rPr>
          <w:sz w:val="22"/>
          <w:lang w:val="en-CA"/>
        </w:rPr>
        <w:t>Beaulieu, J.; Rainville, A. 2005. Adaptation to climate change: genetic variation is both a short and a long-term solution. The Forestry Chronicle. 8: 704-709.</w:t>
      </w:r>
    </w:p>
    <w:p w14:paraId="68D352A0" w14:textId="77777777" w:rsidR="009401CA" w:rsidRPr="00581494" w:rsidRDefault="009401CA" w:rsidP="009401CA">
      <w:pPr>
        <w:ind w:left="1680" w:right="884" w:hanging="480"/>
        <w:jc w:val="both"/>
        <w:rPr>
          <w:sz w:val="22"/>
          <w:szCs w:val="22"/>
          <w:lang w:val="en-CA"/>
        </w:rPr>
      </w:pPr>
    </w:p>
    <w:p w14:paraId="0E15BCEA" w14:textId="77777777" w:rsidR="009401CA" w:rsidRPr="00581494" w:rsidRDefault="009401CA" w:rsidP="009401CA">
      <w:pPr>
        <w:ind w:left="1680" w:right="884" w:hanging="480"/>
        <w:jc w:val="both"/>
        <w:rPr>
          <w:sz w:val="22"/>
          <w:szCs w:val="22"/>
          <w:lang w:val="en-CA"/>
        </w:rPr>
      </w:pPr>
      <w:r w:rsidRPr="00581494">
        <w:rPr>
          <w:sz w:val="22"/>
          <w:lang w:val="en-CA"/>
        </w:rPr>
        <w:t>Coulombe, S.; Bernier, P.Y.; Raulier, F. 2010. Uncertainty in detecting climate change impact on the projected yield of black spruce (</w:t>
      </w:r>
      <w:r w:rsidRPr="00581494">
        <w:rPr>
          <w:i/>
          <w:sz w:val="22"/>
          <w:lang w:val="en-CA"/>
        </w:rPr>
        <w:t>Picea mariana</w:t>
      </w:r>
      <w:r w:rsidRPr="00581494">
        <w:rPr>
          <w:sz w:val="22"/>
          <w:lang w:val="en-CA"/>
        </w:rPr>
        <w:t>). For. Ecol. Manag. 259: 730-738.</w:t>
      </w:r>
    </w:p>
    <w:p w14:paraId="72FD08FD" w14:textId="77777777" w:rsidR="009401CA" w:rsidRPr="00581494" w:rsidRDefault="009401CA" w:rsidP="009401CA">
      <w:pPr>
        <w:ind w:left="1680" w:right="884" w:hanging="480"/>
        <w:jc w:val="both"/>
        <w:rPr>
          <w:sz w:val="22"/>
          <w:szCs w:val="22"/>
          <w:lang w:val="en-CA"/>
        </w:rPr>
      </w:pPr>
    </w:p>
    <w:p w14:paraId="704EC3A6" w14:textId="77777777" w:rsidR="009401CA" w:rsidRPr="00581494" w:rsidRDefault="009401CA" w:rsidP="009401CA">
      <w:pPr>
        <w:ind w:left="1680" w:right="884" w:hanging="480"/>
        <w:jc w:val="both"/>
        <w:rPr>
          <w:sz w:val="22"/>
          <w:szCs w:val="22"/>
          <w:lang w:val="en-CA"/>
        </w:rPr>
      </w:pPr>
      <w:r w:rsidRPr="00581494">
        <w:rPr>
          <w:sz w:val="22"/>
          <w:lang w:val="en-CA"/>
        </w:rPr>
        <w:t>Girardin, M.P.; Bernier, P.Y.; Gauthier, S. 2011. Increasing potential NEP of eastern boreal North American forests constrained by decreasing wildlife activity. Ecosphere. 2: 1-23.</w:t>
      </w:r>
    </w:p>
    <w:p w14:paraId="18B4AD52" w14:textId="77777777" w:rsidR="009401CA" w:rsidRPr="00581494" w:rsidRDefault="009401CA" w:rsidP="009401CA">
      <w:pPr>
        <w:ind w:left="1680" w:right="884" w:hanging="480"/>
        <w:jc w:val="both"/>
        <w:rPr>
          <w:sz w:val="22"/>
          <w:szCs w:val="22"/>
          <w:lang w:val="en-CA"/>
        </w:rPr>
      </w:pPr>
    </w:p>
    <w:p w14:paraId="6669D98F" w14:textId="77777777" w:rsidR="009401CA" w:rsidRPr="005477CA" w:rsidRDefault="009401CA" w:rsidP="009401CA">
      <w:pPr>
        <w:ind w:left="1680" w:right="884" w:hanging="480"/>
        <w:jc w:val="both"/>
        <w:rPr>
          <w:sz w:val="22"/>
          <w:szCs w:val="22"/>
          <w:lang w:val="en-CA"/>
        </w:rPr>
      </w:pPr>
      <w:r w:rsidRPr="00581494">
        <w:rPr>
          <w:sz w:val="22"/>
          <w:lang w:val="en-CA"/>
        </w:rPr>
        <w:t xml:space="preserve">Girardin, M.P.; Wotton, B.M. 2009. Summer Moisture and Wildfire Risks across </w:t>
      </w:r>
      <w:smartTag w:uri="urn:schemas-microsoft-com:office:smarttags" w:element="place">
        <w:smartTag w:uri="urn:schemas-microsoft-com:office:smarttags" w:element="country-region">
          <w:r w:rsidRPr="00581494">
            <w:rPr>
              <w:sz w:val="22"/>
              <w:lang w:val="en-CA"/>
            </w:rPr>
            <w:t>Canada</w:t>
          </w:r>
        </w:smartTag>
      </w:smartTag>
      <w:r w:rsidRPr="00581494">
        <w:rPr>
          <w:sz w:val="22"/>
          <w:lang w:val="en-CA"/>
        </w:rPr>
        <w:t xml:space="preserve">. </w:t>
      </w:r>
      <w:r w:rsidRPr="005477CA">
        <w:rPr>
          <w:sz w:val="22"/>
          <w:lang w:val="en-CA"/>
        </w:rPr>
        <w:t>J. Appl. Meteor. Climatol. 48: 517-533.</w:t>
      </w:r>
    </w:p>
    <w:p w14:paraId="05CC3AB0" w14:textId="77777777" w:rsidR="009401CA" w:rsidRPr="005477CA" w:rsidRDefault="009401CA" w:rsidP="009401CA">
      <w:pPr>
        <w:ind w:left="1680" w:right="884" w:hanging="480"/>
        <w:jc w:val="both"/>
        <w:rPr>
          <w:sz w:val="22"/>
          <w:szCs w:val="22"/>
          <w:lang w:val="en-CA"/>
        </w:rPr>
      </w:pPr>
    </w:p>
    <w:p w14:paraId="06F42F75" w14:textId="77777777" w:rsidR="009401CA" w:rsidRPr="00581494" w:rsidRDefault="009401CA" w:rsidP="009401CA">
      <w:pPr>
        <w:ind w:left="1680" w:right="884" w:hanging="480"/>
        <w:jc w:val="both"/>
        <w:rPr>
          <w:sz w:val="22"/>
          <w:szCs w:val="22"/>
          <w:lang w:val="en-CA"/>
        </w:rPr>
      </w:pPr>
      <w:r w:rsidRPr="00581494">
        <w:rPr>
          <w:sz w:val="22"/>
          <w:lang w:val="en-CA"/>
        </w:rPr>
        <w:t>Govind, A.; Chen, J.M.; Bernier, P.; Margolis, H.; Guindon, L.; Beaudoin, A. 2011. Spatially distributed modeling of the long-term carbon balance of a boreal landscape. Ecol. Modell. 222: 2780-2795.</w:t>
      </w:r>
    </w:p>
    <w:p w14:paraId="60CD53D9" w14:textId="77777777" w:rsidR="009401CA" w:rsidRPr="00581494" w:rsidRDefault="009401CA" w:rsidP="009401CA">
      <w:pPr>
        <w:ind w:left="1680" w:right="884" w:hanging="480"/>
        <w:jc w:val="both"/>
        <w:rPr>
          <w:sz w:val="22"/>
          <w:szCs w:val="22"/>
          <w:lang w:val="en-CA"/>
        </w:rPr>
      </w:pPr>
    </w:p>
    <w:p w14:paraId="40169C73" w14:textId="77777777" w:rsidR="009401CA" w:rsidRPr="00581494" w:rsidRDefault="009401CA" w:rsidP="009401CA">
      <w:pPr>
        <w:ind w:left="1680" w:right="884" w:hanging="480"/>
        <w:jc w:val="both"/>
        <w:rPr>
          <w:sz w:val="22"/>
          <w:szCs w:val="22"/>
          <w:lang w:val="en-CA"/>
        </w:rPr>
      </w:pPr>
      <w:r w:rsidRPr="00581494">
        <w:rPr>
          <w:sz w:val="22"/>
          <w:lang w:val="en-CA"/>
        </w:rPr>
        <w:t>Guillemette, F.; Bédard, S.; Fortin, M. 2008. Evaluation of a tree classification system in relation to mortality risk in Québec northern hardwoods. The Forestry Chronicle. 84: 886-899.</w:t>
      </w:r>
    </w:p>
    <w:p w14:paraId="3E7CC1D7" w14:textId="77777777" w:rsidR="009401CA" w:rsidRPr="00581494" w:rsidRDefault="009401CA" w:rsidP="009401CA">
      <w:pPr>
        <w:ind w:left="1680" w:right="884" w:hanging="480"/>
        <w:jc w:val="both"/>
        <w:rPr>
          <w:sz w:val="22"/>
          <w:szCs w:val="22"/>
          <w:lang w:val="en-CA"/>
        </w:rPr>
      </w:pPr>
    </w:p>
    <w:p w14:paraId="53253BAE" w14:textId="77777777" w:rsidR="009401CA" w:rsidRPr="00581494" w:rsidRDefault="009401CA" w:rsidP="009401CA">
      <w:pPr>
        <w:ind w:left="1680" w:right="884" w:hanging="480"/>
        <w:jc w:val="both"/>
        <w:rPr>
          <w:sz w:val="22"/>
          <w:szCs w:val="22"/>
          <w:lang w:val="en-CA"/>
        </w:rPr>
      </w:pPr>
      <w:r w:rsidRPr="00581494">
        <w:rPr>
          <w:sz w:val="22"/>
          <w:lang w:val="en-CA"/>
        </w:rPr>
        <w:t xml:space="preserve">Hamel, B.; Bélanger, N.; Paré, D. 2004. Productivity of black spruce and Jack pine stands in Québec as related to climate, site biological features and soil properties. </w:t>
      </w:r>
      <w:smartTag w:uri="urn:schemas-microsoft-com:office:smarttags" w:element="place">
        <w:r w:rsidRPr="00581494">
          <w:rPr>
            <w:sz w:val="22"/>
            <w:lang w:val="en-CA"/>
          </w:rPr>
          <w:t>Forest</w:t>
        </w:r>
      </w:smartTag>
      <w:r w:rsidRPr="00581494">
        <w:rPr>
          <w:sz w:val="22"/>
          <w:lang w:val="en-CA"/>
        </w:rPr>
        <w:t xml:space="preserve"> Ecology and Management. 191: 239-251. </w:t>
      </w:r>
    </w:p>
    <w:p w14:paraId="566F7599" w14:textId="77777777" w:rsidR="009401CA" w:rsidRPr="00581494" w:rsidRDefault="009401CA" w:rsidP="009401CA">
      <w:pPr>
        <w:ind w:left="1680" w:right="884" w:hanging="480"/>
        <w:jc w:val="both"/>
        <w:rPr>
          <w:sz w:val="22"/>
          <w:szCs w:val="22"/>
          <w:lang w:val="en-CA"/>
        </w:rPr>
      </w:pPr>
    </w:p>
    <w:p w14:paraId="0CFF644C" w14:textId="77777777" w:rsidR="009401CA" w:rsidRPr="00581494" w:rsidRDefault="009401CA" w:rsidP="009401CA">
      <w:pPr>
        <w:ind w:left="1680" w:right="884" w:hanging="480"/>
        <w:jc w:val="both"/>
        <w:rPr>
          <w:sz w:val="22"/>
          <w:szCs w:val="22"/>
          <w:lang w:val="en-CA"/>
        </w:rPr>
      </w:pPr>
      <w:r w:rsidRPr="00581494">
        <w:rPr>
          <w:sz w:val="22"/>
          <w:lang w:val="en-CA"/>
        </w:rPr>
        <w:t xml:space="preserve">Houle, D.; Couture, S.; Gagnon. C. 2010. Relative role of decreasing precipitation sulfate and climate on recent lake recovery. Global Biogeochemical Cycles 24 (4). </w:t>
      </w:r>
    </w:p>
    <w:p w14:paraId="3CB778CC" w14:textId="77777777" w:rsidR="009401CA" w:rsidRPr="00581494" w:rsidRDefault="009401CA" w:rsidP="009401CA">
      <w:pPr>
        <w:ind w:left="1680" w:right="884" w:hanging="480"/>
        <w:jc w:val="both"/>
        <w:rPr>
          <w:sz w:val="22"/>
          <w:szCs w:val="22"/>
          <w:lang w:val="en-CA"/>
        </w:rPr>
      </w:pPr>
    </w:p>
    <w:p w14:paraId="65A204FF" w14:textId="77777777" w:rsidR="009401CA" w:rsidRPr="00581494" w:rsidRDefault="009401CA" w:rsidP="009401CA">
      <w:pPr>
        <w:ind w:left="1680" w:right="884" w:hanging="480"/>
        <w:jc w:val="both"/>
        <w:rPr>
          <w:sz w:val="22"/>
          <w:szCs w:val="22"/>
          <w:lang w:val="en-CA"/>
        </w:rPr>
      </w:pPr>
      <w:r w:rsidRPr="00581494">
        <w:rPr>
          <w:sz w:val="22"/>
          <w:lang w:val="en-CA"/>
        </w:rPr>
        <w:t xml:space="preserve">Le Goff, H.; Flannigan, M.D.; Bergeron, Y. 2009. Potential changes in monthly fire risk in the eastern Canadian boreal forest under future climate change. </w:t>
      </w:r>
      <w:smartTag w:uri="urn:schemas-microsoft-com:office:smarttags" w:element="country-region">
        <w:smartTag w:uri="urn:schemas-microsoft-com:office:smarttags" w:element="place">
          <w:r w:rsidRPr="00581494">
            <w:rPr>
              <w:sz w:val="22"/>
              <w:lang w:val="en-CA"/>
            </w:rPr>
            <w:t>Can.</w:t>
          </w:r>
        </w:smartTag>
      </w:smartTag>
      <w:r w:rsidRPr="00581494">
        <w:rPr>
          <w:sz w:val="22"/>
          <w:lang w:val="en-CA"/>
        </w:rPr>
        <w:t xml:space="preserve"> J. For. Res. 39: 2369-2380.</w:t>
      </w:r>
    </w:p>
    <w:p w14:paraId="13A69124" w14:textId="77777777" w:rsidR="009401CA" w:rsidRPr="00581494" w:rsidRDefault="009401CA" w:rsidP="009401CA">
      <w:pPr>
        <w:ind w:left="1680" w:right="884" w:hanging="480"/>
        <w:jc w:val="both"/>
        <w:rPr>
          <w:sz w:val="22"/>
          <w:szCs w:val="22"/>
          <w:lang w:val="en-CA"/>
        </w:rPr>
      </w:pPr>
    </w:p>
    <w:p w14:paraId="781AD822" w14:textId="77777777" w:rsidR="009401CA" w:rsidRPr="00581494" w:rsidRDefault="009401CA" w:rsidP="009401CA">
      <w:pPr>
        <w:ind w:left="1680" w:right="884" w:hanging="480"/>
        <w:jc w:val="both"/>
        <w:rPr>
          <w:sz w:val="22"/>
          <w:szCs w:val="22"/>
          <w:lang w:val="en-CA"/>
        </w:rPr>
      </w:pPr>
      <w:r w:rsidRPr="00581494">
        <w:rPr>
          <w:sz w:val="22"/>
          <w:lang w:val="en-CA"/>
        </w:rPr>
        <w:t>Michaelian, M.; Hogg, E.H.; Hall, R.J.; Arsenault, E. 2011. Massive mortality of aspen following severe drought along the southern edge of the Canadian boreal forest. Global Change Biology. 17: 2084-2094.</w:t>
      </w:r>
    </w:p>
    <w:p w14:paraId="38E28A30" w14:textId="77777777" w:rsidR="009401CA" w:rsidRPr="00581494" w:rsidRDefault="009401CA" w:rsidP="009401CA">
      <w:pPr>
        <w:ind w:left="1680" w:right="884" w:hanging="480"/>
        <w:jc w:val="both"/>
        <w:rPr>
          <w:sz w:val="22"/>
          <w:szCs w:val="22"/>
          <w:lang w:val="en-CA"/>
        </w:rPr>
      </w:pPr>
    </w:p>
    <w:p w14:paraId="65DC1466" w14:textId="77777777" w:rsidR="009401CA" w:rsidRPr="00581494" w:rsidRDefault="009401CA" w:rsidP="009401CA">
      <w:pPr>
        <w:ind w:left="1680" w:right="884" w:hanging="480"/>
        <w:jc w:val="both"/>
        <w:rPr>
          <w:sz w:val="22"/>
          <w:szCs w:val="22"/>
          <w:lang w:val="en-CA"/>
        </w:rPr>
      </w:pPr>
      <w:r w:rsidRPr="00581494">
        <w:rPr>
          <w:sz w:val="22"/>
          <w:lang w:val="en-CA"/>
        </w:rPr>
        <w:t xml:space="preserve">Pedlar, J.H.; McKenney, D.W.; Beaulieu, J.; </w:t>
      </w:r>
      <w:smartTag w:uri="urn:schemas-microsoft-com:office:smarttags" w:element="place">
        <w:smartTag w:uri="urn:schemas-microsoft-com:office:smarttags" w:element="City">
          <w:r w:rsidRPr="00581494">
            <w:rPr>
              <w:sz w:val="22"/>
              <w:lang w:val="en-CA"/>
            </w:rPr>
            <w:t>Colombo</w:t>
          </w:r>
        </w:smartTag>
      </w:smartTag>
      <w:r w:rsidRPr="00581494">
        <w:rPr>
          <w:sz w:val="22"/>
          <w:lang w:val="en-CA"/>
        </w:rPr>
        <w:t>, S.J.; McLachlan, J.S.; O</w:t>
      </w:r>
      <w:r w:rsidR="0098105F" w:rsidRPr="00581494">
        <w:rPr>
          <w:sz w:val="22"/>
          <w:lang w:val="en-CA"/>
        </w:rPr>
        <w:t>’</w:t>
      </w:r>
      <w:r w:rsidRPr="00581494">
        <w:rPr>
          <w:sz w:val="22"/>
          <w:lang w:val="en-CA"/>
        </w:rPr>
        <w:t>Neill, G.A. 2011. The implementation of assisted migration in Canadian forests. The Forestry Chronicle. 87: 766-777.</w:t>
      </w:r>
    </w:p>
    <w:p w14:paraId="47077967" w14:textId="77777777" w:rsidR="009401CA" w:rsidRPr="00581494" w:rsidRDefault="009401CA" w:rsidP="009401CA">
      <w:pPr>
        <w:ind w:left="1680" w:right="884" w:hanging="480"/>
        <w:jc w:val="both"/>
        <w:rPr>
          <w:sz w:val="22"/>
          <w:szCs w:val="22"/>
          <w:lang w:val="en-CA"/>
        </w:rPr>
      </w:pPr>
    </w:p>
    <w:p w14:paraId="04C930EC" w14:textId="77777777" w:rsidR="009401CA" w:rsidRPr="00581494" w:rsidRDefault="009401CA" w:rsidP="009401CA">
      <w:pPr>
        <w:ind w:left="1680" w:right="884" w:hanging="480"/>
        <w:jc w:val="both"/>
        <w:rPr>
          <w:sz w:val="22"/>
          <w:szCs w:val="22"/>
          <w:lang w:val="en-CA"/>
        </w:rPr>
      </w:pPr>
      <w:r w:rsidRPr="00581494">
        <w:rPr>
          <w:sz w:val="22"/>
          <w:lang w:val="en-CA"/>
        </w:rPr>
        <w:t xml:space="preserve">Pinno, B.D.; Paré, D.; Guindon, L.; Bélanger, N. 2009. Predicting productivity of trembling aspen in the Boreal Shield ecozone of </w:t>
      </w:r>
      <w:smartTag w:uri="urn:schemas-microsoft-com:office:smarttags" w:element="place">
        <w:smartTag w:uri="urn:schemas-microsoft-com:office:smarttags" w:element="State">
          <w:r w:rsidRPr="00581494">
            <w:rPr>
              <w:sz w:val="22"/>
              <w:lang w:val="en-CA"/>
            </w:rPr>
            <w:t>Quebec</w:t>
          </w:r>
        </w:smartTag>
      </w:smartTag>
      <w:r w:rsidRPr="00581494">
        <w:rPr>
          <w:sz w:val="22"/>
          <w:lang w:val="en-CA"/>
        </w:rPr>
        <w:t xml:space="preserve"> using different sources of soil and site information. </w:t>
      </w:r>
      <w:smartTag w:uri="urn:schemas-microsoft-com:office:smarttags" w:element="place">
        <w:r w:rsidRPr="00581494">
          <w:rPr>
            <w:sz w:val="22"/>
            <w:lang w:val="en-CA"/>
          </w:rPr>
          <w:t>Forest</w:t>
        </w:r>
      </w:smartTag>
      <w:r w:rsidRPr="00581494">
        <w:rPr>
          <w:sz w:val="22"/>
          <w:lang w:val="en-CA"/>
        </w:rPr>
        <w:t xml:space="preserve"> Ecology and Management. 257: 782-789.</w:t>
      </w:r>
    </w:p>
    <w:p w14:paraId="356692AB" w14:textId="77777777" w:rsidR="009401CA" w:rsidRPr="00581494" w:rsidRDefault="009401CA" w:rsidP="009401CA">
      <w:pPr>
        <w:ind w:left="1680" w:right="884" w:hanging="480"/>
        <w:jc w:val="both"/>
        <w:rPr>
          <w:sz w:val="22"/>
          <w:szCs w:val="22"/>
          <w:lang w:val="en-CA"/>
        </w:rPr>
      </w:pPr>
    </w:p>
    <w:p w14:paraId="3B158828" w14:textId="77777777" w:rsidR="009401CA" w:rsidRPr="009026A4" w:rsidRDefault="009401CA" w:rsidP="009401CA">
      <w:pPr>
        <w:ind w:left="1680" w:right="884" w:hanging="480"/>
        <w:jc w:val="both"/>
        <w:rPr>
          <w:sz w:val="22"/>
          <w:szCs w:val="22"/>
        </w:rPr>
      </w:pPr>
      <w:r w:rsidRPr="00581494">
        <w:rPr>
          <w:sz w:val="22"/>
          <w:lang w:val="en-CA"/>
        </w:rPr>
        <w:t xml:space="preserve">Raulier, F.; Bernier, P.Y.; Ung, C.-H. 2000. Modeling the influence of temperature on monthly gross primary productivity of sugar maple stands. </w:t>
      </w:r>
      <w:r w:rsidRPr="009026A4">
        <w:rPr>
          <w:sz w:val="22"/>
        </w:rPr>
        <w:t>Tree Physiology 20: 333-345.</w:t>
      </w:r>
    </w:p>
    <w:p w14:paraId="44153ECC" w14:textId="77777777" w:rsidR="009401CA" w:rsidRPr="009026A4" w:rsidRDefault="009401CA" w:rsidP="009401CA">
      <w:pPr>
        <w:ind w:left="1680" w:right="884" w:hanging="480"/>
        <w:jc w:val="both"/>
        <w:rPr>
          <w:sz w:val="22"/>
          <w:szCs w:val="22"/>
        </w:rPr>
      </w:pPr>
    </w:p>
    <w:p w14:paraId="7E16F0E5" w14:textId="77777777" w:rsidR="009401CA" w:rsidRPr="00581494" w:rsidRDefault="009401CA" w:rsidP="009401CA">
      <w:pPr>
        <w:ind w:left="1680" w:right="884" w:hanging="480"/>
        <w:jc w:val="both"/>
        <w:rPr>
          <w:sz w:val="22"/>
          <w:szCs w:val="22"/>
          <w:lang w:val="en-CA"/>
        </w:rPr>
      </w:pPr>
      <w:r w:rsidRPr="009026A4">
        <w:rPr>
          <w:sz w:val="22"/>
        </w:rPr>
        <w:t xml:space="preserve">Riopel, M.; Bégin, J.; Ruel, J.-C. 2011. Coefficients de distribution de la régénération, cinq ans après des coupes avec protection des petites tiges marchandes appliquées dans des sapinières et des pressières noires du Québec. </w:t>
      </w:r>
      <w:r w:rsidRPr="00581494">
        <w:rPr>
          <w:sz w:val="22"/>
          <w:lang w:val="en-CA"/>
        </w:rPr>
        <w:t>The Forestry Chronicle. 87: 669-683.</w:t>
      </w:r>
    </w:p>
    <w:p w14:paraId="51248AC2" w14:textId="77777777" w:rsidR="009401CA" w:rsidRPr="00581494" w:rsidRDefault="009401CA" w:rsidP="009401CA">
      <w:pPr>
        <w:ind w:left="1680" w:right="884" w:hanging="480"/>
        <w:jc w:val="both"/>
        <w:rPr>
          <w:sz w:val="22"/>
          <w:szCs w:val="22"/>
          <w:lang w:val="en-CA"/>
        </w:rPr>
      </w:pPr>
    </w:p>
    <w:p w14:paraId="01EC2134" w14:textId="77777777" w:rsidR="009401CA" w:rsidRPr="00581494" w:rsidRDefault="009401CA" w:rsidP="009401CA">
      <w:pPr>
        <w:ind w:left="1680" w:right="884" w:hanging="480"/>
        <w:jc w:val="both"/>
        <w:rPr>
          <w:sz w:val="22"/>
          <w:szCs w:val="22"/>
          <w:lang w:val="en-CA"/>
        </w:rPr>
      </w:pPr>
      <w:r w:rsidRPr="00581494">
        <w:rPr>
          <w:sz w:val="22"/>
          <w:lang w:val="en-CA"/>
        </w:rPr>
        <w:t xml:space="preserve">Tardif, J.; Girardin, M.P.; Conciatori, F. 2011. Light rings as bioindicators of climate change in interior </w:t>
      </w:r>
      <w:smartTag w:uri="urn:schemas-microsoft-com:office:smarttags" w:element="place">
        <w:r w:rsidRPr="00581494">
          <w:rPr>
            <w:sz w:val="22"/>
            <w:lang w:val="en-CA"/>
          </w:rPr>
          <w:t>North America</w:t>
        </w:r>
      </w:smartTag>
      <w:r w:rsidRPr="00581494">
        <w:rPr>
          <w:sz w:val="22"/>
          <w:lang w:val="en-CA"/>
        </w:rPr>
        <w:t>. Global and Planetary Change. 79: 134-144.</w:t>
      </w:r>
    </w:p>
    <w:p w14:paraId="5AC26A82" w14:textId="77777777" w:rsidR="009401CA" w:rsidRPr="00581494" w:rsidRDefault="009401CA" w:rsidP="009401CA">
      <w:pPr>
        <w:ind w:left="1680" w:right="884" w:hanging="480"/>
        <w:jc w:val="both"/>
        <w:rPr>
          <w:sz w:val="22"/>
          <w:szCs w:val="22"/>
          <w:lang w:val="en-CA"/>
        </w:rPr>
      </w:pPr>
    </w:p>
    <w:p w14:paraId="6F7CD3EB" w14:textId="77777777" w:rsidR="009401CA" w:rsidRPr="009026A4" w:rsidRDefault="009401CA" w:rsidP="009401CA">
      <w:pPr>
        <w:ind w:left="1680" w:right="884" w:hanging="480"/>
        <w:jc w:val="both"/>
        <w:rPr>
          <w:sz w:val="22"/>
          <w:szCs w:val="22"/>
        </w:rPr>
      </w:pPr>
      <w:r w:rsidRPr="00581494">
        <w:rPr>
          <w:sz w:val="22"/>
          <w:lang w:val="en-CA"/>
        </w:rPr>
        <w:t xml:space="preserve">Ung, C.-H.; Bernier, P.Y.; Raulier, F.; Fournier, R.A.; Lambert, M.-C.; Régnière, J. 2001. Biophysical site indices for shade tolerant and intolerant boreal species. </w:t>
      </w:r>
      <w:r w:rsidRPr="009026A4">
        <w:rPr>
          <w:sz w:val="22"/>
        </w:rPr>
        <w:t>For. Sci. 47:83-95.</w:t>
      </w:r>
    </w:p>
    <w:p w14:paraId="22DAD549" w14:textId="77777777" w:rsidR="009401CA" w:rsidRPr="009026A4" w:rsidRDefault="009401CA" w:rsidP="009401CA">
      <w:pPr>
        <w:ind w:right="884"/>
        <w:jc w:val="both"/>
        <w:rPr>
          <w:sz w:val="22"/>
          <w:szCs w:val="22"/>
        </w:rPr>
      </w:pPr>
    </w:p>
    <w:p w14:paraId="40350F30" w14:textId="77777777" w:rsidR="009401CA" w:rsidRPr="009026A4" w:rsidRDefault="009401CA" w:rsidP="009401CA">
      <w:pPr>
        <w:jc w:val="both"/>
      </w:pPr>
      <w:r w:rsidRPr="009026A4">
        <w:t>Il a été appliqué à l</w:t>
      </w:r>
      <w:r w:rsidR="0098105F">
        <w:t>’</w:t>
      </w:r>
      <w:r w:rsidRPr="009026A4">
        <w:t>étude de plusieurs insectes :</w:t>
      </w:r>
    </w:p>
    <w:p w14:paraId="4E946AB8" w14:textId="77777777" w:rsidR="009401CA" w:rsidRPr="009026A4" w:rsidRDefault="009401CA" w:rsidP="009401CA">
      <w:pPr>
        <w:ind w:left="600"/>
        <w:jc w:val="both"/>
      </w:pPr>
    </w:p>
    <w:p w14:paraId="2ECEFD38" w14:textId="77777777" w:rsidR="009401CA" w:rsidRPr="00581494" w:rsidRDefault="009401CA" w:rsidP="009401CA">
      <w:pPr>
        <w:ind w:left="1680" w:right="884" w:hanging="480"/>
        <w:jc w:val="both"/>
        <w:rPr>
          <w:sz w:val="22"/>
          <w:szCs w:val="22"/>
          <w:lang w:val="en-CA"/>
        </w:rPr>
      </w:pPr>
      <w:r w:rsidRPr="00581494">
        <w:rPr>
          <w:sz w:val="22"/>
          <w:lang w:val="en-CA"/>
        </w:rPr>
        <w:t xml:space="preserve">Anderson, D. P.; Sturtevant, B.R. 2011. Pattern analysis of eastern spruce budworm </w:t>
      </w:r>
      <w:r w:rsidRPr="00581494">
        <w:rPr>
          <w:i/>
          <w:sz w:val="22"/>
          <w:lang w:val="en-CA"/>
        </w:rPr>
        <w:t>Choristoneura fumiferana</w:t>
      </w:r>
      <w:r w:rsidRPr="00581494">
        <w:rPr>
          <w:sz w:val="22"/>
          <w:lang w:val="en-CA"/>
        </w:rPr>
        <w:t xml:space="preserve"> dispersal. Ecography. 34: 488-497.</w:t>
      </w:r>
    </w:p>
    <w:p w14:paraId="55D52828" w14:textId="77777777" w:rsidR="009401CA" w:rsidRPr="00581494" w:rsidRDefault="009401CA" w:rsidP="009401CA">
      <w:pPr>
        <w:ind w:left="1680" w:right="884" w:hanging="480"/>
        <w:jc w:val="both"/>
        <w:rPr>
          <w:sz w:val="22"/>
          <w:szCs w:val="22"/>
          <w:lang w:val="en-CA"/>
        </w:rPr>
      </w:pPr>
    </w:p>
    <w:p w14:paraId="6D726610" w14:textId="77777777" w:rsidR="009401CA" w:rsidRPr="00581494" w:rsidRDefault="009401CA" w:rsidP="009401CA">
      <w:pPr>
        <w:ind w:left="1680" w:right="884" w:hanging="480"/>
        <w:jc w:val="both"/>
        <w:rPr>
          <w:sz w:val="22"/>
          <w:szCs w:val="22"/>
          <w:lang w:val="en-CA"/>
        </w:rPr>
      </w:pPr>
      <w:r w:rsidRPr="00581494">
        <w:rPr>
          <w:sz w:val="22"/>
          <w:lang w:val="en-CA"/>
        </w:rPr>
        <w:t xml:space="preserve">Bentz, B.; Régnière, J.; Fettig, C.J.; Hansen, E.M.; Hayes, J.L.; Hicke, J.A.; Kelsey, R.G.; Lundquist, J.; Negrón, J.F.; Seybold, S.J. 2010. Climate Change and Bark Beetles of the Western US and </w:t>
      </w:r>
      <w:smartTag w:uri="urn:schemas-microsoft-com:office:smarttags" w:element="country-region">
        <w:smartTag w:uri="urn:schemas-microsoft-com:office:smarttags" w:element="place">
          <w:r w:rsidRPr="00581494">
            <w:rPr>
              <w:sz w:val="22"/>
              <w:lang w:val="en-CA"/>
            </w:rPr>
            <w:t>Canada</w:t>
          </w:r>
        </w:smartTag>
      </w:smartTag>
      <w:r w:rsidRPr="00581494">
        <w:rPr>
          <w:sz w:val="22"/>
          <w:lang w:val="en-CA"/>
        </w:rPr>
        <w:t>: Direct and Indirect Effects. BioScience 60: 602-613.</w:t>
      </w:r>
    </w:p>
    <w:p w14:paraId="58C2645B" w14:textId="77777777" w:rsidR="009401CA" w:rsidRPr="00581494" w:rsidRDefault="009401CA" w:rsidP="009401CA">
      <w:pPr>
        <w:ind w:left="1680" w:right="884" w:hanging="480"/>
        <w:jc w:val="both"/>
        <w:rPr>
          <w:sz w:val="22"/>
          <w:szCs w:val="22"/>
          <w:lang w:val="en-CA"/>
        </w:rPr>
      </w:pPr>
    </w:p>
    <w:p w14:paraId="3490CA4E" w14:textId="77777777" w:rsidR="009401CA" w:rsidRPr="00581494" w:rsidRDefault="009401CA" w:rsidP="009401CA">
      <w:pPr>
        <w:ind w:left="1680" w:right="884" w:hanging="480"/>
        <w:jc w:val="both"/>
        <w:rPr>
          <w:i/>
          <w:sz w:val="22"/>
          <w:szCs w:val="22"/>
          <w:lang w:val="en-CA"/>
        </w:rPr>
      </w:pPr>
      <w:r w:rsidRPr="00581494">
        <w:rPr>
          <w:sz w:val="22"/>
          <w:lang w:val="en-CA"/>
        </w:rPr>
        <w:t>Bourchier, R.S.; van Herewijk, B.H. 2010. Distribution and potential spread of Japanses knotweed (</w:t>
      </w:r>
      <w:r w:rsidRPr="00581494">
        <w:rPr>
          <w:i/>
          <w:sz w:val="22"/>
          <w:lang w:val="en-CA"/>
        </w:rPr>
        <w:t>Polygonum cuspidatum</w:t>
      </w:r>
      <w:r w:rsidRPr="00581494">
        <w:rPr>
          <w:sz w:val="22"/>
          <w:lang w:val="en-CA"/>
        </w:rPr>
        <w:t xml:space="preserve">) in </w:t>
      </w:r>
      <w:smartTag w:uri="urn:schemas-microsoft-com:office:smarttags" w:element="place">
        <w:smartTag w:uri="urn:schemas-microsoft-com:office:smarttags" w:element="country-region">
          <w:r w:rsidRPr="00581494">
            <w:rPr>
              <w:sz w:val="22"/>
              <w:lang w:val="en-CA"/>
            </w:rPr>
            <w:t>Canada</w:t>
          </w:r>
        </w:smartTag>
      </w:smartTag>
      <w:r w:rsidRPr="00581494">
        <w:rPr>
          <w:sz w:val="22"/>
          <w:lang w:val="en-CA"/>
        </w:rPr>
        <w:t xml:space="preserve"> relative to climate tresholds. Invasive Plant Sci. Manag. 3: 32-39.</w:t>
      </w:r>
      <w:r w:rsidRPr="00581494">
        <w:rPr>
          <w:i/>
          <w:sz w:val="22"/>
          <w:lang w:val="en-CA"/>
        </w:rPr>
        <w:t xml:space="preserve"> </w:t>
      </w:r>
    </w:p>
    <w:p w14:paraId="31ADE49C" w14:textId="77777777" w:rsidR="009401CA" w:rsidRPr="00581494" w:rsidRDefault="009401CA" w:rsidP="009401CA">
      <w:pPr>
        <w:ind w:left="1680" w:right="884" w:hanging="480"/>
        <w:jc w:val="both"/>
        <w:rPr>
          <w:i/>
          <w:sz w:val="22"/>
          <w:szCs w:val="22"/>
          <w:lang w:val="en-CA"/>
        </w:rPr>
      </w:pPr>
    </w:p>
    <w:p w14:paraId="7727F914" w14:textId="77777777" w:rsidR="009401CA" w:rsidRPr="00581494" w:rsidRDefault="009401CA" w:rsidP="009401CA">
      <w:pPr>
        <w:ind w:left="1680" w:right="884" w:hanging="480"/>
        <w:jc w:val="both"/>
        <w:rPr>
          <w:sz w:val="22"/>
          <w:szCs w:val="22"/>
          <w:lang w:val="en-CA"/>
        </w:rPr>
      </w:pPr>
      <w:r w:rsidRPr="00581494">
        <w:rPr>
          <w:sz w:val="22"/>
          <w:lang w:val="en-CA"/>
        </w:rPr>
        <w:t xml:space="preserve">Carroll, A.; Régnière, J.; Logan, J.A.; Taylor, S.W.; Bentz, B.J.; Powell, J.A. 2006. Impacts of climate change on range expansion by the mountain pine beetle. Natural Resources </w:t>
      </w:r>
      <w:smartTag w:uri="urn:schemas-microsoft-com:office:smarttags" w:element="country-region">
        <w:r w:rsidRPr="00581494">
          <w:rPr>
            <w:sz w:val="22"/>
            <w:lang w:val="en-CA"/>
          </w:rPr>
          <w:t>Canada</w:t>
        </w:r>
      </w:smartTag>
      <w:r w:rsidRPr="00581494">
        <w:rPr>
          <w:sz w:val="22"/>
          <w:lang w:val="en-CA"/>
        </w:rPr>
        <w:t xml:space="preserve">, </w:t>
      </w:r>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r w:rsidRPr="00581494">
        <w:rPr>
          <w:sz w:val="22"/>
          <w:lang w:val="en-CA"/>
        </w:rPr>
        <w:t xml:space="preserve"> Service, Pacific Forestry Centre, </w:t>
      </w:r>
      <w:smartTag w:uri="urn:schemas-microsoft-com:office:smarttags" w:element="place">
        <w:smartTag w:uri="urn:schemas-microsoft-com:office:smarttags" w:element="City">
          <w:r w:rsidRPr="00581494">
            <w:rPr>
              <w:sz w:val="22"/>
              <w:lang w:val="en-CA"/>
            </w:rPr>
            <w:t>Victoria</w:t>
          </w:r>
        </w:smartTag>
        <w:r w:rsidRPr="00581494">
          <w:rPr>
            <w:sz w:val="22"/>
            <w:lang w:val="en-CA"/>
          </w:rPr>
          <w:t xml:space="preserve">, </w:t>
        </w:r>
        <w:smartTag w:uri="urn:schemas-microsoft-com:office:smarttags" w:element="State">
          <w:r w:rsidRPr="00581494">
            <w:rPr>
              <w:sz w:val="22"/>
              <w:lang w:val="en-CA"/>
            </w:rPr>
            <w:t>BC</w:t>
          </w:r>
        </w:smartTag>
      </w:smartTag>
      <w:r w:rsidRPr="00581494">
        <w:rPr>
          <w:sz w:val="22"/>
          <w:lang w:val="en-CA"/>
        </w:rPr>
        <w:t>. Mountain Pine Beetle Initiative Working Paper No. 2006-14.</w:t>
      </w:r>
    </w:p>
    <w:p w14:paraId="538B6E3F" w14:textId="77777777" w:rsidR="009401CA" w:rsidRPr="00581494" w:rsidRDefault="009401CA" w:rsidP="009401CA">
      <w:pPr>
        <w:ind w:left="1680" w:right="884" w:hanging="480"/>
        <w:jc w:val="both"/>
        <w:rPr>
          <w:i/>
          <w:sz w:val="22"/>
          <w:szCs w:val="22"/>
          <w:lang w:val="en-CA"/>
        </w:rPr>
      </w:pPr>
    </w:p>
    <w:p w14:paraId="27115C00" w14:textId="77777777" w:rsidR="009401CA" w:rsidRPr="00581494" w:rsidRDefault="009401CA" w:rsidP="009401CA">
      <w:pPr>
        <w:ind w:left="1680" w:right="884" w:hanging="480"/>
        <w:jc w:val="both"/>
        <w:rPr>
          <w:sz w:val="22"/>
          <w:szCs w:val="22"/>
          <w:lang w:val="en-CA"/>
        </w:rPr>
      </w:pPr>
      <w:r w:rsidRPr="00581494">
        <w:rPr>
          <w:sz w:val="22"/>
          <w:lang w:val="en-CA"/>
        </w:rPr>
        <w:t xml:space="preserve">Carroll, A.L.; Taylor, S.W.; Régnière, J.; Safranyik, L. 2004. Effects of climate change on range expansion by the mountain pine beetle in </w:t>
      </w:r>
      <w:smartTag w:uri="urn:schemas-microsoft-com:office:smarttags" w:element="State">
        <w:smartTag w:uri="urn:schemas-microsoft-com:office:smarttags" w:element="place">
          <w:r w:rsidRPr="00581494">
            <w:rPr>
              <w:sz w:val="22"/>
              <w:lang w:val="en-CA"/>
            </w:rPr>
            <w:t>British Columbia</w:t>
          </w:r>
        </w:smartTag>
      </w:smartTag>
      <w:r w:rsidRPr="00581494">
        <w:rPr>
          <w:sz w:val="22"/>
          <w:lang w:val="en-CA"/>
        </w:rPr>
        <w:t>. 2004. Pages 223-</w:t>
      </w:r>
      <w:smartTag w:uri="urn:schemas-microsoft-com:office:smarttags" w:element="metricconverter">
        <w:smartTagPr>
          <w:attr w:name="ProductID" w:val="232 in"/>
        </w:smartTagPr>
        <w:r w:rsidRPr="00581494">
          <w:rPr>
            <w:sz w:val="22"/>
            <w:lang w:val="en-CA"/>
          </w:rPr>
          <w:t xml:space="preserve">232 </w:t>
        </w:r>
        <w:r w:rsidRPr="00581494">
          <w:rPr>
            <w:i/>
            <w:sz w:val="22"/>
            <w:lang w:val="en-CA"/>
          </w:rPr>
          <w:t>in</w:t>
        </w:r>
      </w:smartTag>
      <w:r w:rsidRPr="00581494">
        <w:rPr>
          <w:sz w:val="22"/>
          <w:lang w:val="en-CA"/>
        </w:rPr>
        <w:t xml:space="preserve"> </w:t>
      </w:r>
      <w:smartTag w:uri="urn:schemas-microsoft-com:office:smarttags" w:element="PlaceName">
        <w:r w:rsidRPr="00581494">
          <w:rPr>
            <w:sz w:val="22"/>
            <w:lang w:val="en-CA"/>
          </w:rPr>
          <w:t>T.L.</w:t>
        </w:r>
      </w:smartTag>
      <w:r w:rsidRPr="00581494">
        <w:rPr>
          <w:sz w:val="22"/>
          <w:lang w:val="en-CA"/>
        </w:rPr>
        <w:t xml:space="preserve"> </w:t>
      </w:r>
      <w:smartTag w:uri="urn:schemas-microsoft-com:office:smarttags" w:element="PlaceType">
        <w:r w:rsidRPr="00581494">
          <w:rPr>
            <w:sz w:val="22"/>
            <w:lang w:val="en-CA"/>
          </w:rPr>
          <w:t>Shore</w:t>
        </w:r>
      </w:smartTag>
      <w:r w:rsidRPr="00581494">
        <w:rPr>
          <w:sz w:val="22"/>
          <w:lang w:val="en-CA"/>
        </w:rPr>
        <w:t xml:space="preserve">, J.E. Brooks et J.E. Stone, </w:t>
      </w:r>
      <w:smartTag w:uri="urn:schemas-microsoft-com:office:smarttags" w:element="PlaceName">
        <w:r w:rsidRPr="00581494">
          <w:rPr>
            <w:sz w:val="22"/>
            <w:lang w:val="en-CA"/>
          </w:rPr>
          <w:t>eds.</w:t>
        </w:r>
      </w:smartTag>
      <w:r w:rsidRPr="00581494">
        <w:rPr>
          <w:sz w:val="22"/>
          <w:lang w:val="en-CA"/>
        </w:rPr>
        <w:t xml:space="preserve"> </w:t>
      </w:r>
      <w:smartTag w:uri="urn:schemas-microsoft-com:office:smarttags" w:element="PlaceType">
        <w:r w:rsidRPr="00581494">
          <w:rPr>
            <w:sz w:val="22"/>
            <w:lang w:val="en-CA"/>
          </w:rPr>
          <w:t>Mountain</w:t>
        </w:r>
      </w:smartTag>
      <w:r w:rsidRPr="00581494">
        <w:rPr>
          <w:sz w:val="22"/>
          <w:lang w:val="en-CA"/>
        </w:rPr>
        <w:t xml:space="preserve"> Pine Beetle Symposium: Challenges and Solutions, October 30-31, 2003, </w:t>
      </w:r>
      <w:smartTag w:uri="urn:schemas-microsoft-com:office:smarttags" w:element="place">
        <w:smartTag w:uri="urn:schemas-microsoft-com:office:smarttags" w:element="City">
          <w:r w:rsidRPr="00581494">
            <w:rPr>
              <w:sz w:val="22"/>
              <w:lang w:val="en-CA"/>
            </w:rPr>
            <w:lastRenderedPageBreak/>
            <w:t>Kelowna</w:t>
          </w:r>
        </w:smartTag>
        <w:r w:rsidRPr="00581494">
          <w:rPr>
            <w:sz w:val="22"/>
            <w:lang w:val="en-CA"/>
          </w:rPr>
          <w:t xml:space="preserve">, </w:t>
        </w:r>
        <w:smartTag w:uri="urn:schemas-microsoft-com:office:smarttags" w:element="State">
          <w:r w:rsidRPr="00581494">
            <w:rPr>
              <w:sz w:val="22"/>
              <w:lang w:val="en-CA"/>
            </w:rPr>
            <w:t>BC</w:t>
          </w:r>
        </w:smartTag>
      </w:smartTag>
      <w:r w:rsidRPr="00581494">
        <w:rPr>
          <w:sz w:val="22"/>
          <w:lang w:val="en-CA"/>
        </w:rPr>
        <w:t xml:space="preserve">. Natural Resources </w:t>
      </w:r>
      <w:smartTag w:uri="urn:schemas-microsoft-com:office:smarttags" w:element="country-region">
        <w:r w:rsidRPr="00581494">
          <w:rPr>
            <w:sz w:val="22"/>
            <w:lang w:val="en-CA"/>
          </w:rPr>
          <w:t>Canada</w:t>
        </w:r>
      </w:smartTag>
      <w:r w:rsidRPr="00581494">
        <w:rPr>
          <w:sz w:val="22"/>
          <w:lang w:val="en-CA"/>
        </w:rPr>
        <w:t xml:space="preserve">, </w:t>
      </w:r>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r w:rsidRPr="00581494">
        <w:rPr>
          <w:sz w:val="22"/>
          <w:lang w:val="en-CA"/>
        </w:rPr>
        <w:t xml:space="preserve"> Service, Pacific Forestry Centre, </w:t>
      </w:r>
      <w:smartTag w:uri="urn:schemas-microsoft-com:office:smarttags" w:element="place">
        <w:smartTag w:uri="urn:schemas-microsoft-com:office:smarttags" w:element="City">
          <w:r w:rsidRPr="00581494">
            <w:rPr>
              <w:sz w:val="22"/>
              <w:lang w:val="en-CA"/>
            </w:rPr>
            <w:t>Victoria</w:t>
          </w:r>
        </w:smartTag>
        <w:r w:rsidRPr="00581494">
          <w:rPr>
            <w:sz w:val="22"/>
            <w:lang w:val="en-CA"/>
          </w:rPr>
          <w:t xml:space="preserve">, </w:t>
        </w:r>
        <w:smartTag w:uri="urn:schemas-microsoft-com:office:smarttags" w:element="State">
          <w:r w:rsidRPr="00581494">
            <w:rPr>
              <w:sz w:val="22"/>
              <w:lang w:val="en-CA"/>
            </w:rPr>
            <w:t>BC</w:t>
          </w:r>
        </w:smartTag>
      </w:smartTag>
      <w:r w:rsidRPr="00581494">
        <w:rPr>
          <w:sz w:val="22"/>
          <w:lang w:val="en-CA"/>
        </w:rPr>
        <w:t xml:space="preserve">. Information Report BC-X-399. </w:t>
      </w:r>
    </w:p>
    <w:p w14:paraId="6003422A" w14:textId="77777777" w:rsidR="009401CA" w:rsidRPr="00581494" w:rsidRDefault="009401CA" w:rsidP="009401CA">
      <w:pPr>
        <w:ind w:left="1680" w:right="884" w:hanging="480"/>
        <w:jc w:val="both"/>
        <w:rPr>
          <w:sz w:val="22"/>
          <w:szCs w:val="22"/>
          <w:lang w:val="en-CA"/>
        </w:rPr>
      </w:pPr>
    </w:p>
    <w:p w14:paraId="780E411C" w14:textId="77777777" w:rsidR="009401CA" w:rsidRPr="00581494" w:rsidRDefault="009401CA" w:rsidP="009401CA">
      <w:pPr>
        <w:ind w:left="1680" w:right="884" w:hanging="480"/>
        <w:jc w:val="both"/>
        <w:rPr>
          <w:sz w:val="22"/>
          <w:szCs w:val="22"/>
          <w:lang w:val="en-CA"/>
        </w:rPr>
      </w:pPr>
      <w:r w:rsidRPr="00581494">
        <w:rPr>
          <w:sz w:val="22"/>
          <w:lang w:val="en-CA"/>
        </w:rPr>
        <w:t xml:space="preserve">Cudmore, T.J.; Björklund, N.; Caroll, A.L.; Lindgren, B.S. 2010. Climate change and range expansion of an aggressive bark beetle: evidence of higher beetle reproduction in naïve host tree populations. Journal of Applied Ecology. 47: 1036-1043. </w:t>
      </w:r>
    </w:p>
    <w:p w14:paraId="55E4D90A" w14:textId="77777777" w:rsidR="009401CA" w:rsidRPr="00581494" w:rsidRDefault="009401CA" w:rsidP="009401CA">
      <w:pPr>
        <w:ind w:right="884"/>
        <w:jc w:val="both"/>
        <w:rPr>
          <w:sz w:val="22"/>
          <w:szCs w:val="22"/>
          <w:lang w:val="en-CA"/>
        </w:rPr>
      </w:pPr>
    </w:p>
    <w:p w14:paraId="476736DD" w14:textId="77777777" w:rsidR="009401CA" w:rsidRPr="00581494" w:rsidRDefault="009401CA" w:rsidP="009401CA">
      <w:pPr>
        <w:ind w:left="1680" w:right="884" w:hanging="480"/>
        <w:jc w:val="both"/>
        <w:rPr>
          <w:sz w:val="22"/>
          <w:szCs w:val="22"/>
          <w:lang w:val="en-CA"/>
        </w:rPr>
      </w:pPr>
      <w:r w:rsidRPr="00581494">
        <w:rPr>
          <w:sz w:val="22"/>
          <w:lang w:val="en-CA"/>
        </w:rPr>
        <w:t xml:space="preserve">Hansen, E.M.; Bentz, B.J.; Turner, D.L. 2001. Temperature-based model for predicting univoltine brood proportions in spruce beetle (Coleoptera: Scolytidae). </w:t>
      </w:r>
      <w:smartTag w:uri="urn:schemas-microsoft-com:office:smarttags" w:element="place">
        <w:smartTag w:uri="urn:schemas-microsoft-com:office:smarttags" w:element="country-region">
          <w:r w:rsidRPr="00581494">
            <w:rPr>
              <w:sz w:val="22"/>
              <w:lang w:val="en-CA"/>
            </w:rPr>
            <w:t>Can.</w:t>
          </w:r>
        </w:smartTag>
      </w:smartTag>
      <w:r w:rsidRPr="00581494">
        <w:rPr>
          <w:sz w:val="22"/>
          <w:lang w:val="en-CA"/>
        </w:rPr>
        <w:t xml:space="preserve"> Entomol. 133:827-841.</w:t>
      </w:r>
    </w:p>
    <w:p w14:paraId="5DB09B25" w14:textId="77777777" w:rsidR="009401CA" w:rsidRPr="00581494" w:rsidRDefault="009401CA" w:rsidP="009401CA">
      <w:pPr>
        <w:ind w:left="1680" w:right="884" w:hanging="480"/>
        <w:jc w:val="both"/>
        <w:rPr>
          <w:sz w:val="22"/>
          <w:szCs w:val="22"/>
          <w:lang w:val="en-CA"/>
        </w:rPr>
      </w:pPr>
    </w:p>
    <w:p w14:paraId="5B3CB2A1" w14:textId="77777777" w:rsidR="009401CA" w:rsidRPr="00581494" w:rsidRDefault="009401CA" w:rsidP="009401CA">
      <w:pPr>
        <w:ind w:left="1680" w:right="884" w:hanging="480"/>
        <w:jc w:val="both"/>
        <w:rPr>
          <w:sz w:val="22"/>
          <w:szCs w:val="22"/>
          <w:lang w:val="en-CA"/>
        </w:rPr>
      </w:pPr>
      <w:r w:rsidRPr="00581494">
        <w:rPr>
          <w:sz w:val="22"/>
          <w:lang w:val="en-CA"/>
        </w:rPr>
        <w:t>Houle, D.; Duchesne, L.; Boutin, R. 2009. Effects of a spruce budworm outbreak on element export below the rooting zone: a case study for a balsam fir forest. Ann. For. Sci. 66: 707</w:t>
      </w:r>
    </w:p>
    <w:p w14:paraId="429DC2AC" w14:textId="77777777" w:rsidR="009401CA" w:rsidRPr="00581494" w:rsidRDefault="009401CA" w:rsidP="009401CA">
      <w:pPr>
        <w:ind w:left="1680" w:right="884" w:hanging="480"/>
        <w:jc w:val="both"/>
        <w:rPr>
          <w:sz w:val="22"/>
          <w:szCs w:val="22"/>
          <w:lang w:val="en-CA"/>
        </w:rPr>
      </w:pPr>
    </w:p>
    <w:p w14:paraId="394227D0" w14:textId="77777777" w:rsidR="009401CA" w:rsidRPr="00581494" w:rsidRDefault="009401CA" w:rsidP="009401CA">
      <w:pPr>
        <w:ind w:left="1680" w:right="884" w:hanging="480"/>
        <w:jc w:val="both"/>
        <w:rPr>
          <w:sz w:val="22"/>
          <w:szCs w:val="22"/>
          <w:lang w:val="en-CA"/>
        </w:rPr>
      </w:pPr>
      <w:r w:rsidRPr="00581494">
        <w:rPr>
          <w:sz w:val="22"/>
          <w:lang w:val="en-CA"/>
        </w:rPr>
        <w:t>Logan, J.A.; Macfarlane, W.W.; Wilcox, L. 2010. Whitebark pine vulnerability to climate driven mountain pine beetle disturbance in the Greater Yellowstone ecosystem. Ecol. Appl. 20: 895-902.</w:t>
      </w:r>
    </w:p>
    <w:p w14:paraId="39FE1C8C" w14:textId="77777777" w:rsidR="009401CA" w:rsidRPr="00581494" w:rsidRDefault="009401CA" w:rsidP="009401CA">
      <w:pPr>
        <w:ind w:left="1680" w:right="884" w:hanging="480"/>
        <w:jc w:val="both"/>
        <w:rPr>
          <w:sz w:val="22"/>
          <w:szCs w:val="22"/>
          <w:lang w:val="en-CA"/>
        </w:rPr>
      </w:pPr>
    </w:p>
    <w:p w14:paraId="6499F35C" w14:textId="77777777" w:rsidR="009401CA" w:rsidRPr="00581494" w:rsidRDefault="009401CA" w:rsidP="009401CA">
      <w:pPr>
        <w:ind w:left="1680" w:right="884" w:hanging="480"/>
        <w:jc w:val="both"/>
        <w:rPr>
          <w:sz w:val="22"/>
          <w:szCs w:val="22"/>
          <w:lang w:val="en-CA"/>
        </w:rPr>
      </w:pPr>
      <w:r w:rsidRPr="00581494">
        <w:rPr>
          <w:sz w:val="22"/>
          <w:lang w:val="en-CA"/>
        </w:rPr>
        <w:t>Logan, J.A.; Régnière, J.; Powell, J.A. 2003. Assessing the impacts of global warming on forest pest dynamics. Frontiers in Ecology and the Environment 1: 130-137</w:t>
      </w:r>
    </w:p>
    <w:p w14:paraId="0119FBB9" w14:textId="77777777" w:rsidR="009401CA" w:rsidRPr="00581494" w:rsidRDefault="009401CA" w:rsidP="009401CA">
      <w:pPr>
        <w:ind w:left="1680" w:right="884" w:hanging="480"/>
        <w:jc w:val="both"/>
        <w:rPr>
          <w:sz w:val="22"/>
          <w:szCs w:val="22"/>
          <w:lang w:val="en-CA"/>
        </w:rPr>
      </w:pPr>
    </w:p>
    <w:p w14:paraId="5CDA9FE1" w14:textId="77777777" w:rsidR="009401CA" w:rsidRPr="00581494" w:rsidRDefault="009401CA" w:rsidP="009401CA">
      <w:pPr>
        <w:ind w:left="1680" w:right="884" w:hanging="480"/>
        <w:jc w:val="both"/>
        <w:rPr>
          <w:sz w:val="22"/>
          <w:szCs w:val="22"/>
          <w:lang w:val="en-CA"/>
        </w:rPr>
      </w:pPr>
      <w:r w:rsidRPr="00581494">
        <w:rPr>
          <w:sz w:val="22"/>
          <w:lang w:val="en-CA"/>
        </w:rPr>
        <w:t xml:space="preserve">Logan, J.A.; Régnière, J.; Gray, D.R.; Munson, A.S. 2007. Risk assessment in the face of a changing environment: gypsy moth and climate change in </w:t>
      </w:r>
      <w:smartTag w:uri="urn:schemas-microsoft-com:office:smarttags" w:element="State">
        <w:smartTag w:uri="urn:schemas-microsoft-com:office:smarttags" w:element="place">
          <w:r w:rsidRPr="00581494">
            <w:rPr>
              <w:sz w:val="22"/>
              <w:lang w:val="en-CA"/>
            </w:rPr>
            <w:t>Utah</w:t>
          </w:r>
        </w:smartTag>
      </w:smartTag>
      <w:r w:rsidRPr="00581494">
        <w:rPr>
          <w:sz w:val="22"/>
          <w:lang w:val="en-CA"/>
        </w:rPr>
        <w:t>. Ecol. Appl. 17:101-117.</w:t>
      </w:r>
    </w:p>
    <w:p w14:paraId="4A345301" w14:textId="77777777" w:rsidR="009401CA" w:rsidRPr="00581494" w:rsidRDefault="009401CA" w:rsidP="009401CA">
      <w:pPr>
        <w:ind w:left="1680" w:right="884" w:hanging="480"/>
        <w:jc w:val="both"/>
        <w:rPr>
          <w:sz w:val="22"/>
          <w:szCs w:val="22"/>
          <w:lang w:val="en-CA"/>
        </w:rPr>
      </w:pPr>
    </w:p>
    <w:p w14:paraId="5461319E" w14:textId="77777777" w:rsidR="009401CA" w:rsidRPr="00581494" w:rsidRDefault="009401CA" w:rsidP="009401CA">
      <w:pPr>
        <w:ind w:left="1680" w:right="884" w:hanging="480"/>
        <w:jc w:val="both"/>
        <w:rPr>
          <w:sz w:val="22"/>
          <w:szCs w:val="22"/>
          <w:lang w:val="en-CA"/>
        </w:rPr>
      </w:pPr>
      <w:r w:rsidRPr="00581494">
        <w:rPr>
          <w:sz w:val="22"/>
          <w:lang w:val="en-CA"/>
        </w:rPr>
        <w:t>Nealis, V.G.; Régnière, J.; Gray, D.R. 2001. Modeling seasonal development of gypsy moth in a novel environment for decision support of an eradication program. Pages 124-</w:t>
      </w:r>
      <w:smartTag w:uri="urn:schemas-microsoft-com:office:smarttags" w:element="metricconverter">
        <w:smartTagPr>
          <w:attr w:name="ProductID" w:val="132 in"/>
        </w:smartTagPr>
        <w:r w:rsidRPr="00581494">
          <w:rPr>
            <w:sz w:val="22"/>
            <w:lang w:val="en-CA"/>
          </w:rPr>
          <w:t xml:space="preserve">132 </w:t>
        </w:r>
        <w:r w:rsidRPr="00581494">
          <w:rPr>
            <w:i/>
            <w:sz w:val="22"/>
            <w:lang w:val="en-CA"/>
          </w:rPr>
          <w:t>in</w:t>
        </w:r>
      </w:smartTag>
      <w:r w:rsidRPr="00581494">
        <w:rPr>
          <w:sz w:val="22"/>
          <w:lang w:val="en-CA"/>
        </w:rPr>
        <w:t xml:space="preserve"> A.M. Liebhold, M.L. McManus, I.S.Otvos and S.L.C. Fosbroke, eds. Proc. Integrated Management and Dynamics of Forest Defoliating Insects, August 15-19, 1999, Victoria BC. </w:t>
      </w:r>
      <w:smartTag w:uri="urn:schemas-microsoft-com:office:smarttags" w:element="place">
        <w:smartTag w:uri="urn:schemas-microsoft-com:office:smarttags" w:element="PlaceName">
          <w:r w:rsidRPr="00581494">
            <w:rPr>
              <w:sz w:val="22"/>
              <w:lang w:val="en-CA"/>
            </w:rPr>
            <w:t>USDA</w:t>
          </w:r>
        </w:smartTag>
        <w:r w:rsidRPr="00581494">
          <w:rPr>
            <w:sz w:val="22"/>
            <w:lang w:val="en-CA"/>
          </w:rPr>
          <w:t xml:space="preserve"> </w:t>
        </w:r>
        <w:smartTag w:uri="urn:schemas-microsoft-com:office:smarttags" w:element="PlaceType">
          <w:r w:rsidRPr="00581494">
            <w:rPr>
              <w:sz w:val="22"/>
              <w:lang w:val="en-CA"/>
            </w:rPr>
            <w:t>Forest</w:t>
          </w:r>
        </w:smartTag>
      </w:smartTag>
      <w:r w:rsidRPr="00581494">
        <w:rPr>
          <w:sz w:val="22"/>
          <w:lang w:val="en-CA"/>
        </w:rPr>
        <w:t xml:space="preserve"> Service, General Technical Report NE-277.</w:t>
      </w:r>
    </w:p>
    <w:p w14:paraId="2FB95596" w14:textId="77777777" w:rsidR="009401CA" w:rsidRPr="00581494" w:rsidRDefault="009401CA" w:rsidP="009401CA">
      <w:pPr>
        <w:ind w:left="1680" w:right="884" w:hanging="480"/>
        <w:jc w:val="both"/>
        <w:rPr>
          <w:sz w:val="22"/>
          <w:szCs w:val="22"/>
          <w:lang w:val="en-CA"/>
        </w:rPr>
      </w:pPr>
    </w:p>
    <w:p w14:paraId="74153780" w14:textId="77777777" w:rsidR="009401CA" w:rsidRPr="00581494" w:rsidRDefault="009401CA" w:rsidP="009401CA">
      <w:pPr>
        <w:ind w:left="1680" w:right="884" w:hanging="480"/>
        <w:jc w:val="both"/>
        <w:rPr>
          <w:sz w:val="22"/>
          <w:szCs w:val="22"/>
          <w:lang w:val="en-CA"/>
        </w:rPr>
      </w:pPr>
      <w:r w:rsidRPr="00581494">
        <w:rPr>
          <w:sz w:val="22"/>
          <w:lang w:val="en-CA"/>
        </w:rPr>
        <w:t xml:space="preserve">Pitt, J.P.; Régnière, J.; Worner, S. 2007. Risk assessment of the gypsy moth, </w:t>
      </w:r>
      <w:r w:rsidRPr="00581494">
        <w:rPr>
          <w:i/>
          <w:sz w:val="22"/>
          <w:lang w:val="en-CA"/>
        </w:rPr>
        <w:t>Lymantria dispar</w:t>
      </w:r>
      <w:r w:rsidRPr="00581494">
        <w:rPr>
          <w:sz w:val="22"/>
          <w:lang w:val="en-CA"/>
        </w:rPr>
        <w:t xml:space="preserve"> (L), in </w:t>
      </w:r>
      <w:smartTag w:uri="urn:schemas-microsoft-com:office:smarttags" w:element="country-region">
        <w:smartTag w:uri="urn:schemas-microsoft-com:office:smarttags" w:element="place">
          <w:r w:rsidRPr="00581494">
            <w:rPr>
              <w:sz w:val="22"/>
              <w:lang w:val="en-CA"/>
            </w:rPr>
            <w:t>New Zealand</w:t>
          </w:r>
        </w:smartTag>
      </w:smartTag>
      <w:r w:rsidRPr="00581494">
        <w:rPr>
          <w:sz w:val="22"/>
          <w:lang w:val="en-CA"/>
        </w:rPr>
        <w:t xml:space="preserve"> based on phenology modelling. Int. J. Biometeorol. 51:295-305.</w:t>
      </w:r>
    </w:p>
    <w:p w14:paraId="6CFF2BCC" w14:textId="77777777" w:rsidR="009401CA" w:rsidRPr="00581494" w:rsidRDefault="009401CA" w:rsidP="009401CA">
      <w:pPr>
        <w:ind w:left="1680" w:right="884" w:hanging="480"/>
        <w:jc w:val="both"/>
        <w:rPr>
          <w:sz w:val="22"/>
          <w:szCs w:val="22"/>
          <w:lang w:val="en-CA"/>
        </w:rPr>
      </w:pPr>
    </w:p>
    <w:p w14:paraId="14402C85" w14:textId="77777777" w:rsidR="009401CA" w:rsidRPr="005477CA" w:rsidRDefault="009401CA" w:rsidP="009401CA">
      <w:pPr>
        <w:ind w:left="1680" w:right="884" w:hanging="480"/>
        <w:jc w:val="both"/>
        <w:rPr>
          <w:sz w:val="22"/>
          <w:szCs w:val="22"/>
          <w:lang w:val="en-CA"/>
        </w:rPr>
      </w:pPr>
      <w:r w:rsidRPr="00581494">
        <w:rPr>
          <w:sz w:val="22"/>
          <w:lang w:val="en-CA"/>
        </w:rPr>
        <w:t xml:space="preserve">Régnière, J.; Bentz, B. 2007. Modelling cold tolerance in the mountain pine beetle, </w:t>
      </w:r>
      <w:r w:rsidRPr="00581494">
        <w:rPr>
          <w:i/>
          <w:sz w:val="22"/>
          <w:lang w:val="en-CA"/>
        </w:rPr>
        <w:t>Dendroctonus ponderosae</w:t>
      </w:r>
      <w:r w:rsidRPr="00581494">
        <w:rPr>
          <w:sz w:val="22"/>
          <w:lang w:val="en-CA"/>
        </w:rPr>
        <w:t xml:space="preserve">. </w:t>
      </w:r>
      <w:r w:rsidRPr="005477CA">
        <w:rPr>
          <w:sz w:val="22"/>
          <w:lang w:val="en-CA"/>
        </w:rPr>
        <w:t>J. Insect Physiol.</w:t>
      </w:r>
      <w:r w:rsidRPr="005477CA">
        <w:rPr>
          <w:sz w:val="20"/>
          <w:lang w:val="en-CA"/>
        </w:rPr>
        <w:t xml:space="preserve"> 53:559-572</w:t>
      </w:r>
    </w:p>
    <w:p w14:paraId="7CF8A415" w14:textId="77777777" w:rsidR="009401CA" w:rsidRPr="005477CA" w:rsidRDefault="009401CA" w:rsidP="009401CA">
      <w:pPr>
        <w:ind w:left="1680" w:right="884" w:hanging="480"/>
        <w:jc w:val="both"/>
        <w:rPr>
          <w:sz w:val="22"/>
          <w:szCs w:val="22"/>
          <w:lang w:val="en-CA"/>
        </w:rPr>
      </w:pPr>
    </w:p>
    <w:p w14:paraId="69BBBB8D" w14:textId="77777777" w:rsidR="009401CA" w:rsidRPr="00581494" w:rsidRDefault="009401CA" w:rsidP="009401CA">
      <w:pPr>
        <w:ind w:left="1680" w:right="884" w:hanging="480"/>
        <w:jc w:val="both"/>
        <w:rPr>
          <w:sz w:val="22"/>
          <w:szCs w:val="22"/>
          <w:lang w:val="en-CA"/>
        </w:rPr>
      </w:pPr>
      <w:r w:rsidRPr="00581494">
        <w:rPr>
          <w:sz w:val="22"/>
          <w:lang w:val="en-CA"/>
        </w:rPr>
        <w:t xml:space="preserve">Régnière, J.; Nealis, V. 2002. Modelling seasonality of gypsy moth, </w:t>
      </w:r>
      <w:r w:rsidRPr="00581494">
        <w:rPr>
          <w:i/>
          <w:sz w:val="22"/>
          <w:lang w:val="en-CA"/>
        </w:rPr>
        <w:t>Lymantria dispar</w:t>
      </w:r>
      <w:r w:rsidRPr="00581494">
        <w:rPr>
          <w:sz w:val="22"/>
          <w:lang w:val="en-CA"/>
        </w:rPr>
        <w:t xml:space="preserve"> (Lepidoptera: Lymantriidae), to evaluate probability of its persistence in novel environments. </w:t>
      </w:r>
      <w:smartTag w:uri="urn:schemas-microsoft-com:office:smarttags" w:element="place">
        <w:smartTag w:uri="urn:schemas-microsoft-com:office:smarttags" w:element="country-region">
          <w:r w:rsidRPr="00581494">
            <w:rPr>
              <w:sz w:val="22"/>
              <w:lang w:val="en-CA"/>
            </w:rPr>
            <w:t>Can.</w:t>
          </w:r>
        </w:smartTag>
      </w:smartTag>
      <w:r w:rsidRPr="00581494">
        <w:rPr>
          <w:sz w:val="22"/>
          <w:lang w:val="en-CA"/>
        </w:rPr>
        <w:t xml:space="preserve"> Entomol. 134:805-824.</w:t>
      </w:r>
    </w:p>
    <w:p w14:paraId="62170F39" w14:textId="77777777" w:rsidR="009401CA" w:rsidRPr="00581494" w:rsidRDefault="009401CA" w:rsidP="009401CA">
      <w:pPr>
        <w:ind w:left="1680" w:right="884" w:hanging="480"/>
        <w:jc w:val="both"/>
        <w:rPr>
          <w:sz w:val="22"/>
          <w:szCs w:val="22"/>
          <w:lang w:val="en-CA"/>
        </w:rPr>
      </w:pPr>
    </w:p>
    <w:p w14:paraId="29AFF957" w14:textId="77777777" w:rsidR="009401CA" w:rsidRPr="00581494" w:rsidRDefault="009401CA" w:rsidP="009401CA">
      <w:pPr>
        <w:ind w:left="1680" w:right="884" w:hanging="480"/>
        <w:jc w:val="both"/>
        <w:rPr>
          <w:sz w:val="22"/>
          <w:szCs w:val="22"/>
          <w:lang w:val="en-CA"/>
        </w:rPr>
      </w:pPr>
      <w:r w:rsidRPr="00581494">
        <w:rPr>
          <w:sz w:val="22"/>
          <w:lang w:val="en-CA"/>
        </w:rPr>
        <w:t>Régnière, J.; Sharov, A. 1997. Forecasting gypsy moth flight in the northeastern US with BioSIM. Pages 99-</w:t>
      </w:r>
      <w:smartTag w:uri="urn:schemas-microsoft-com:office:smarttags" w:element="metricconverter">
        <w:smartTagPr>
          <w:attr w:name="ProductID" w:val="103 in"/>
        </w:smartTagPr>
        <w:r w:rsidRPr="00581494">
          <w:rPr>
            <w:sz w:val="22"/>
            <w:lang w:val="en-CA"/>
          </w:rPr>
          <w:t xml:space="preserve">103 </w:t>
        </w:r>
        <w:r w:rsidRPr="00581494">
          <w:rPr>
            <w:i/>
            <w:sz w:val="22"/>
            <w:lang w:val="en-CA"/>
          </w:rPr>
          <w:t>in</w:t>
        </w:r>
      </w:smartTag>
      <w:r w:rsidRPr="00581494">
        <w:rPr>
          <w:sz w:val="22"/>
          <w:lang w:val="en-CA"/>
        </w:rPr>
        <w:t xml:space="preserve"> Integrating Spatial Information Technologies for Tomorrow, GIS-97 Conference Proceedings, February 18, 1997, </w:t>
      </w:r>
      <w:smartTag w:uri="urn:schemas-microsoft-com:office:smarttags" w:element="place">
        <w:smartTag w:uri="urn:schemas-microsoft-com:office:smarttags" w:element="City">
          <w:r w:rsidRPr="00581494">
            <w:rPr>
              <w:sz w:val="22"/>
              <w:lang w:val="en-CA"/>
            </w:rPr>
            <w:t>Vancouver</w:t>
          </w:r>
        </w:smartTag>
        <w:r w:rsidRPr="00581494">
          <w:rPr>
            <w:sz w:val="22"/>
            <w:lang w:val="en-CA"/>
          </w:rPr>
          <w:t xml:space="preserve">, </w:t>
        </w:r>
        <w:smartTag w:uri="urn:schemas-microsoft-com:office:smarttags" w:element="State">
          <w:r w:rsidRPr="00581494">
            <w:rPr>
              <w:sz w:val="22"/>
              <w:lang w:val="en-CA"/>
            </w:rPr>
            <w:t>BC</w:t>
          </w:r>
        </w:smartTag>
      </w:smartTag>
      <w:r w:rsidRPr="00581494">
        <w:rPr>
          <w:sz w:val="22"/>
          <w:lang w:val="en-CA"/>
        </w:rPr>
        <w:t>.</w:t>
      </w:r>
    </w:p>
    <w:p w14:paraId="5EFD4D34" w14:textId="77777777" w:rsidR="009401CA" w:rsidRPr="00581494" w:rsidRDefault="009401CA" w:rsidP="009401CA">
      <w:pPr>
        <w:ind w:left="1680" w:right="884" w:hanging="480"/>
        <w:jc w:val="both"/>
        <w:rPr>
          <w:sz w:val="22"/>
          <w:szCs w:val="22"/>
          <w:lang w:val="en-CA"/>
        </w:rPr>
      </w:pPr>
    </w:p>
    <w:p w14:paraId="3687B27C" w14:textId="77777777" w:rsidR="009401CA" w:rsidRPr="009026A4" w:rsidRDefault="009401CA" w:rsidP="009401CA">
      <w:pPr>
        <w:ind w:left="1680" w:right="884" w:hanging="480"/>
        <w:jc w:val="both"/>
        <w:rPr>
          <w:sz w:val="22"/>
          <w:szCs w:val="22"/>
        </w:rPr>
      </w:pPr>
      <w:r w:rsidRPr="00581494">
        <w:rPr>
          <w:sz w:val="22"/>
          <w:lang w:val="en-CA"/>
        </w:rPr>
        <w:lastRenderedPageBreak/>
        <w:t xml:space="preserve">Régnière, J.; Sharov, A. 1999. Simulating temperature-dependent processes at the sub-continental scale: male gypsy moth flight phenology as an example. </w:t>
      </w:r>
      <w:r w:rsidRPr="009026A4">
        <w:rPr>
          <w:sz w:val="22"/>
        </w:rPr>
        <w:t>Int. J. Biometeorol. 42:146-152.</w:t>
      </w:r>
    </w:p>
    <w:p w14:paraId="0ED71CC9" w14:textId="77777777" w:rsidR="009401CA" w:rsidRPr="009026A4" w:rsidRDefault="009401CA" w:rsidP="009401CA">
      <w:pPr>
        <w:ind w:right="884"/>
        <w:jc w:val="both"/>
        <w:rPr>
          <w:sz w:val="22"/>
        </w:rPr>
      </w:pPr>
    </w:p>
    <w:p w14:paraId="6D780769" w14:textId="77777777" w:rsidR="009401CA" w:rsidRPr="00581494" w:rsidRDefault="009401CA" w:rsidP="009401CA">
      <w:pPr>
        <w:ind w:left="1680" w:right="884" w:hanging="480"/>
        <w:jc w:val="both"/>
        <w:rPr>
          <w:sz w:val="22"/>
          <w:szCs w:val="22"/>
          <w:lang w:val="en-CA"/>
        </w:rPr>
      </w:pPr>
      <w:r w:rsidRPr="009026A4">
        <w:rPr>
          <w:sz w:val="22"/>
        </w:rPr>
        <w:t xml:space="preserve">Régnière, J.; Lavigne, D.; Dickison, R.; Staples, A. 1995. </w:t>
      </w:r>
      <w:r w:rsidRPr="00581494">
        <w:rPr>
          <w:sz w:val="22"/>
          <w:lang w:val="en-CA"/>
        </w:rPr>
        <w:t xml:space="preserve">Performance analysis of BioSIM, a seasonal pest management planning tool, in </w:t>
      </w:r>
      <w:smartTag w:uri="urn:schemas-microsoft-com:office:smarttags" w:element="place">
        <w:smartTag w:uri="urn:schemas-microsoft-com:office:smarttags" w:element="State">
          <w:r w:rsidRPr="00581494">
            <w:rPr>
              <w:sz w:val="22"/>
              <w:lang w:val="en-CA"/>
            </w:rPr>
            <w:t>New Brunswick</w:t>
          </w:r>
        </w:smartTag>
      </w:smartTag>
      <w:r w:rsidRPr="00581494">
        <w:rPr>
          <w:sz w:val="22"/>
          <w:lang w:val="en-CA"/>
        </w:rPr>
        <w:t xml:space="preserve"> in 1992 and 1993. Natural Resources </w:t>
      </w:r>
      <w:smartTag w:uri="urn:schemas-microsoft-com:office:smarttags" w:element="country-region">
        <w:r w:rsidRPr="00581494">
          <w:rPr>
            <w:sz w:val="22"/>
            <w:lang w:val="en-CA"/>
          </w:rPr>
          <w:t>Canada</w:t>
        </w:r>
      </w:smartTag>
      <w:r w:rsidRPr="00581494">
        <w:rPr>
          <w:sz w:val="22"/>
          <w:lang w:val="en-CA"/>
        </w:rPr>
        <w:t xml:space="preserve">, </w:t>
      </w:r>
      <w:smartTag w:uri="urn:schemas-microsoft-com:office:smarttags" w:element="place">
        <w:smartTag w:uri="urn:schemas-microsoft-com:office:smarttags" w:element="PlaceName">
          <w:r w:rsidRPr="00581494">
            <w:rPr>
              <w:sz w:val="22"/>
              <w:lang w:val="en-CA"/>
            </w:rPr>
            <w:t>Canadian</w:t>
          </w:r>
        </w:smartTag>
        <w:r w:rsidRPr="00581494">
          <w:rPr>
            <w:sz w:val="22"/>
            <w:lang w:val="en-CA"/>
          </w:rPr>
          <w:t xml:space="preserve"> </w:t>
        </w:r>
        <w:smartTag w:uri="urn:schemas-microsoft-com:office:smarttags" w:element="PlaceType">
          <w:r w:rsidRPr="00581494">
            <w:rPr>
              <w:sz w:val="22"/>
              <w:lang w:val="en-CA"/>
            </w:rPr>
            <w:t>Forest</w:t>
          </w:r>
        </w:smartTag>
      </w:smartTag>
      <w:r w:rsidRPr="00581494">
        <w:rPr>
          <w:sz w:val="22"/>
          <w:lang w:val="en-CA"/>
        </w:rPr>
        <w:t xml:space="preserve"> Service, Laurentian Forestry Centre, Sainte-Foy, QC. Information Report LAU-X-115. </w:t>
      </w:r>
    </w:p>
    <w:p w14:paraId="30C1306C" w14:textId="77777777" w:rsidR="009401CA" w:rsidRPr="00581494" w:rsidRDefault="009401CA" w:rsidP="009401CA">
      <w:pPr>
        <w:ind w:left="1680" w:right="884" w:hanging="480"/>
        <w:jc w:val="both"/>
        <w:rPr>
          <w:sz w:val="22"/>
          <w:szCs w:val="22"/>
          <w:lang w:val="en-CA"/>
        </w:rPr>
      </w:pPr>
    </w:p>
    <w:p w14:paraId="7E6B5AA6" w14:textId="77777777" w:rsidR="009401CA" w:rsidRPr="00581494" w:rsidRDefault="009401CA" w:rsidP="009401CA">
      <w:pPr>
        <w:ind w:left="1680" w:right="884" w:hanging="480"/>
        <w:jc w:val="both"/>
        <w:rPr>
          <w:sz w:val="22"/>
          <w:szCs w:val="22"/>
          <w:lang w:val="en-CA"/>
        </w:rPr>
      </w:pPr>
      <w:r w:rsidRPr="00581494">
        <w:rPr>
          <w:sz w:val="22"/>
          <w:lang w:val="en-CA"/>
        </w:rPr>
        <w:t xml:space="preserve">Régnière, J.; Lavigne, D.; Dupont, A.; Carter, N. 2007. Predicting the seasonal development of the yellowheaded spruce sawfly, </w:t>
      </w:r>
      <w:r w:rsidRPr="00581494">
        <w:rPr>
          <w:i/>
          <w:sz w:val="22"/>
          <w:lang w:val="en-CA"/>
        </w:rPr>
        <w:t>Pikonema alaskensis</w:t>
      </w:r>
      <w:r w:rsidRPr="00581494">
        <w:rPr>
          <w:sz w:val="22"/>
          <w:lang w:val="en-CA"/>
        </w:rPr>
        <w:t xml:space="preserve"> (Hymenoptera: Tenthredinidae), in </w:t>
      </w:r>
      <w:smartTag w:uri="urn:schemas-microsoft-com:office:smarttags" w:element="place">
        <w:r w:rsidRPr="00581494">
          <w:rPr>
            <w:sz w:val="22"/>
            <w:lang w:val="en-CA"/>
          </w:rPr>
          <w:t>Eastern Canada</w:t>
        </w:r>
      </w:smartTag>
      <w:r w:rsidRPr="00581494">
        <w:rPr>
          <w:sz w:val="22"/>
          <w:lang w:val="en-CA"/>
        </w:rPr>
        <w:t xml:space="preserve">. </w:t>
      </w:r>
      <w:smartTag w:uri="urn:schemas-microsoft-com:office:smarttags" w:element="place">
        <w:smartTag w:uri="urn:schemas-microsoft-com:office:smarttags" w:element="country-region">
          <w:r w:rsidRPr="00581494">
            <w:rPr>
              <w:sz w:val="22"/>
              <w:lang w:val="en-CA"/>
            </w:rPr>
            <w:t>Can.</w:t>
          </w:r>
        </w:smartTag>
      </w:smartTag>
      <w:r w:rsidRPr="00581494">
        <w:rPr>
          <w:sz w:val="22"/>
          <w:lang w:val="en-CA"/>
        </w:rPr>
        <w:t xml:space="preserve"> Entomol. </w:t>
      </w:r>
      <w:r w:rsidRPr="00581494">
        <w:rPr>
          <w:sz w:val="20"/>
          <w:lang w:val="en-CA"/>
        </w:rPr>
        <w:t>139:365-377</w:t>
      </w:r>
    </w:p>
    <w:p w14:paraId="77819414" w14:textId="77777777" w:rsidR="009401CA" w:rsidRPr="00581494" w:rsidRDefault="009401CA" w:rsidP="009401CA">
      <w:pPr>
        <w:ind w:left="1684" w:right="885" w:hanging="482"/>
        <w:jc w:val="both"/>
        <w:rPr>
          <w:sz w:val="22"/>
          <w:szCs w:val="22"/>
          <w:lang w:val="en-CA"/>
        </w:rPr>
      </w:pPr>
    </w:p>
    <w:p w14:paraId="411AB42F" w14:textId="77777777" w:rsidR="009401CA" w:rsidRPr="005477CA" w:rsidRDefault="009401CA" w:rsidP="009401CA">
      <w:pPr>
        <w:ind w:left="1680" w:right="884" w:hanging="480"/>
        <w:jc w:val="both"/>
        <w:rPr>
          <w:sz w:val="22"/>
          <w:lang w:val="en-CA"/>
        </w:rPr>
      </w:pPr>
      <w:bookmarkStart w:id="711" w:name="_Toc162663956"/>
      <w:r w:rsidRPr="00581494">
        <w:rPr>
          <w:sz w:val="22"/>
          <w:lang w:val="en-CA"/>
        </w:rPr>
        <w:t xml:space="preserve">Régnière, J.; Nealis, V.; Porter, K. 2007. </w:t>
      </w:r>
      <w:bookmarkStart w:id="712" w:name="_top"/>
      <w:bookmarkEnd w:id="712"/>
      <w:r w:rsidRPr="00581494">
        <w:rPr>
          <w:sz w:val="22"/>
          <w:lang w:val="en-CA"/>
        </w:rPr>
        <w:t xml:space="preserve">Climate suitability and management of biological invasions: gypsy moth in </w:t>
      </w:r>
      <w:smartTag w:uri="urn:schemas-microsoft-com:office:smarttags" w:element="country-region">
        <w:smartTag w:uri="urn:schemas-microsoft-com:office:smarttags" w:element="place">
          <w:r w:rsidRPr="00581494">
            <w:rPr>
              <w:sz w:val="22"/>
              <w:lang w:val="en-CA"/>
            </w:rPr>
            <w:t>Canada</w:t>
          </w:r>
        </w:smartTag>
      </w:smartTag>
      <w:r w:rsidRPr="00581494">
        <w:rPr>
          <w:sz w:val="22"/>
          <w:lang w:val="en-CA"/>
        </w:rPr>
        <w:t xml:space="preserve">. </w:t>
      </w:r>
      <w:r w:rsidRPr="005477CA">
        <w:rPr>
          <w:sz w:val="22"/>
          <w:lang w:val="en-CA"/>
        </w:rPr>
        <w:t>Biol. Invasions (in press).</w:t>
      </w:r>
      <w:bookmarkEnd w:id="711"/>
    </w:p>
    <w:p w14:paraId="387F3EB9" w14:textId="77777777" w:rsidR="009401CA" w:rsidRPr="005477CA" w:rsidRDefault="009401CA" w:rsidP="009401CA">
      <w:pPr>
        <w:ind w:left="1680" w:right="884" w:hanging="480"/>
        <w:jc w:val="both"/>
        <w:rPr>
          <w:sz w:val="22"/>
          <w:szCs w:val="22"/>
          <w:lang w:val="en-CA"/>
        </w:rPr>
      </w:pPr>
    </w:p>
    <w:p w14:paraId="04961C46" w14:textId="77777777" w:rsidR="009401CA" w:rsidRPr="00581494" w:rsidRDefault="009401CA" w:rsidP="009401CA">
      <w:pPr>
        <w:ind w:left="1680" w:right="884" w:hanging="480"/>
        <w:jc w:val="both"/>
        <w:rPr>
          <w:sz w:val="22"/>
          <w:szCs w:val="22"/>
          <w:lang w:val="en-CA"/>
        </w:rPr>
      </w:pPr>
      <w:r w:rsidRPr="005477CA">
        <w:rPr>
          <w:sz w:val="22"/>
          <w:lang w:val="en-CA"/>
        </w:rPr>
        <w:t xml:space="preserve">Régnière, J.; St-Amant, R.; Duval, P. 2010. </w:t>
      </w:r>
      <w:r w:rsidRPr="00581494">
        <w:rPr>
          <w:color w:val="000000"/>
          <w:sz w:val="22"/>
          <w:lang w:val="en-CA"/>
        </w:rPr>
        <w:t>Predicting Insect Distributions under Climate Change from Physiological Responses: Spruce budworm as an example. Biological Invasions (DOI 10.1007/s10530-010-9918-1.</w:t>
      </w:r>
      <w:r w:rsidRPr="00581494">
        <w:rPr>
          <w:sz w:val="22"/>
          <w:lang w:val="en-CA"/>
        </w:rPr>
        <w:t xml:space="preserve"> </w:t>
      </w:r>
    </w:p>
    <w:p w14:paraId="0DC74D79" w14:textId="77777777" w:rsidR="009401CA" w:rsidRPr="00581494" w:rsidRDefault="009401CA" w:rsidP="009401CA">
      <w:pPr>
        <w:ind w:left="1680" w:right="884" w:hanging="480"/>
        <w:jc w:val="both"/>
        <w:rPr>
          <w:sz w:val="22"/>
          <w:szCs w:val="22"/>
          <w:lang w:val="en-CA"/>
        </w:rPr>
      </w:pPr>
    </w:p>
    <w:p w14:paraId="31F3DC98" w14:textId="77777777" w:rsidR="009401CA" w:rsidRPr="00581494" w:rsidRDefault="009401CA" w:rsidP="009401CA">
      <w:pPr>
        <w:ind w:left="1680" w:right="884" w:hanging="480"/>
        <w:jc w:val="both"/>
        <w:rPr>
          <w:bCs/>
          <w:sz w:val="22"/>
          <w:szCs w:val="22"/>
          <w:lang w:val="en-CA"/>
        </w:rPr>
      </w:pPr>
      <w:r w:rsidRPr="00581494">
        <w:rPr>
          <w:sz w:val="22"/>
          <w:lang w:val="en-CA"/>
        </w:rPr>
        <w:t>Safranyik, L.; Carroll, AL.; Régnière, J.; Langor, D.W.; Riel, W.G.; Shore, T.L.; Peter, B.; Cooke, B.J.; Nealis, V.G.; Taylor, S.W. 2010. Assessment of range expansion of the mountain pine beetle in the boreal forest. The Canadian Entomologist 142: 415-442.</w:t>
      </w:r>
    </w:p>
    <w:p w14:paraId="7362918D" w14:textId="77777777" w:rsidR="009401CA" w:rsidRPr="00581494" w:rsidRDefault="009401CA" w:rsidP="009401CA">
      <w:pPr>
        <w:ind w:left="1680" w:right="884" w:hanging="480"/>
        <w:jc w:val="both"/>
        <w:rPr>
          <w:bCs/>
          <w:sz w:val="22"/>
          <w:szCs w:val="22"/>
          <w:lang w:val="en-CA"/>
        </w:rPr>
      </w:pPr>
    </w:p>
    <w:p w14:paraId="2776C25D" w14:textId="77777777" w:rsidR="009401CA" w:rsidRPr="00581494" w:rsidRDefault="009401CA" w:rsidP="009401CA">
      <w:pPr>
        <w:ind w:left="1680" w:right="884" w:hanging="480"/>
        <w:jc w:val="both"/>
        <w:rPr>
          <w:bCs/>
          <w:sz w:val="22"/>
          <w:szCs w:val="22"/>
          <w:lang w:val="en-CA"/>
        </w:rPr>
      </w:pPr>
      <w:r w:rsidRPr="00581494">
        <w:rPr>
          <w:sz w:val="22"/>
          <w:lang w:val="en-CA"/>
        </w:rPr>
        <w:t>Tobin, P.C.; Sharov, A.A.; Liebhold, A.A.; Leonard, D.S.; Roberts, E.A.; Learn, M.R. 2004. Management of the Gypsy Moth through a Decision Algorithm under the STS Project. American Entomologist. 50: 200-209.</w:t>
      </w:r>
    </w:p>
    <w:p w14:paraId="120B323E" w14:textId="77777777" w:rsidR="009401CA" w:rsidRPr="00581494" w:rsidRDefault="009401CA" w:rsidP="009401CA">
      <w:pPr>
        <w:ind w:left="1680" w:right="884" w:hanging="480"/>
        <w:jc w:val="both"/>
        <w:rPr>
          <w:bCs/>
          <w:sz w:val="22"/>
          <w:szCs w:val="22"/>
          <w:lang w:val="en-CA"/>
        </w:rPr>
      </w:pPr>
    </w:p>
    <w:p w14:paraId="529340CD" w14:textId="77777777" w:rsidR="009401CA" w:rsidRPr="00581494" w:rsidRDefault="009401CA" w:rsidP="009401CA">
      <w:pPr>
        <w:ind w:left="1680" w:right="884" w:hanging="480"/>
        <w:jc w:val="both"/>
        <w:rPr>
          <w:sz w:val="22"/>
          <w:szCs w:val="22"/>
          <w:lang w:val="en-CA"/>
        </w:rPr>
      </w:pPr>
      <w:r w:rsidRPr="00581494">
        <w:rPr>
          <w:sz w:val="22"/>
          <w:lang w:val="en-CA"/>
        </w:rPr>
        <w:t xml:space="preserve">Tobin, P.C.; Van Stappen, J.; </w:t>
      </w:r>
      <w:smartTag w:uri="urn:schemas-microsoft-com:office:smarttags" w:element="place">
        <w:r w:rsidRPr="00581494">
          <w:rPr>
            <w:sz w:val="22"/>
            <w:lang w:val="en-CA"/>
          </w:rPr>
          <w:t>Blackburn</w:t>
        </w:r>
      </w:smartTag>
      <w:r w:rsidRPr="00581494">
        <w:rPr>
          <w:sz w:val="22"/>
          <w:lang w:val="en-CA"/>
        </w:rPr>
        <w:t xml:space="preserve">, L.M. 2010. Human visitation rates to the Apostle Islands National Lakeshore and the introduction of the non-native species </w:t>
      </w:r>
      <w:r w:rsidRPr="00581494">
        <w:rPr>
          <w:i/>
          <w:sz w:val="22"/>
          <w:lang w:val="en-CA"/>
        </w:rPr>
        <w:t>Lymantria dispar</w:t>
      </w:r>
      <w:r w:rsidRPr="00581494">
        <w:rPr>
          <w:sz w:val="22"/>
          <w:lang w:val="en-CA"/>
        </w:rPr>
        <w:t xml:space="preserve"> (L.). Journal of Environmental Management. 91: 1991-1996.</w:t>
      </w:r>
    </w:p>
    <w:p w14:paraId="7629CEDD" w14:textId="77777777" w:rsidR="009401CA" w:rsidRPr="00581494" w:rsidRDefault="009401CA" w:rsidP="009401CA">
      <w:pPr>
        <w:ind w:right="884"/>
        <w:jc w:val="both"/>
        <w:rPr>
          <w:rFonts w:ascii="Arial" w:hAnsi="Arial" w:cs="Arial"/>
          <w:sz w:val="20"/>
          <w:lang w:val="en-CA"/>
        </w:rPr>
      </w:pPr>
    </w:p>
    <w:p w14:paraId="3CF1DEAF" w14:textId="77777777" w:rsidR="009401CA" w:rsidRPr="009026A4" w:rsidRDefault="009401CA" w:rsidP="009401CA">
      <w:pPr>
        <w:ind w:left="1680" w:right="884" w:hanging="480"/>
        <w:jc w:val="both"/>
        <w:rPr>
          <w:sz w:val="22"/>
          <w:szCs w:val="22"/>
        </w:rPr>
      </w:pPr>
      <w:r w:rsidRPr="00581494">
        <w:rPr>
          <w:sz w:val="22"/>
          <w:lang w:val="en-CA"/>
        </w:rPr>
        <w:t xml:space="preserve">Tran, J.K.; Ylioja, T.; </w:t>
      </w:r>
      <w:smartTag w:uri="urn:schemas-microsoft-com:office:smarttags" w:element="place">
        <w:smartTag w:uri="urn:schemas-microsoft-com:office:smarttags" w:element="City">
          <w:r w:rsidRPr="00581494">
            <w:rPr>
              <w:sz w:val="22"/>
              <w:lang w:val="en-CA"/>
            </w:rPr>
            <w:t>Billings</w:t>
          </w:r>
        </w:smartTag>
      </w:smartTag>
      <w:r w:rsidRPr="00581494">
        <w:rPr>
          <w:sz w:val="22"/>
          <w:lang w:val="en-CA"/>
        </w:rPr>
        <w:t xml:space="preserve">, R.F.; Régnière, J.; Ayres, M.P. 2007. Impact of minimum winter temperatures on the population dynamics of </w:t>
      </w:r>
      <w:r w:rsidRPr="00581494">
        <w:rPr>
          <w:i/>
          <w:sz w:val="22"/>
          <w:lang w:val="en-CA"/>
        </w:rPr>
        <w:t>Dendroctonus frontalis</w:t>
      </w:r>
      <w:r w:rsidRPr="00581494">
        <w:rPr>
          <w:sz w:val="22"/>
          <w:lang w:val="en-CA"/>
        </w:rPr>
        <w:t xml:space="preserve"> (Coleoptera: Scolytinae). </w:t>
      </w:r>
      <w:r w:rsidRPr="009026A4">
        <w:rPr>
          <w:sz w:val="22"/>
        </w:rPr>
        <w:t xml:space="preserve">Ecol. Appl. </w:t>
      </w:r>
      <w:r w:rsidRPr="009026A4">
        <w:rPr>
          <w:sz w:val="20"/>
        </w:rPr>
        <w:t>17:882-899.</w:t>
      </w:r>
    </w:p>
    <w:p w14:paraId="25F8B6B8" w14:textId="77777777" w:rsidR="009401CA" w:rsidRPr="009026A4" w:rsidRDefault="009401CA" w:rsidP="009401CA">
      <w:pPr>
        <w:ind w:left="1680" w:right="884" w:hanging="480"/>
        <w:jc w:val="both"/>
        <w:rPr>
          <w:sz w:val="22"/>
          <w:szCs w:val="22"/>
        </w:rPr>
      </w:pPr>
    </w:p>
    <w:p w14:paraId="51866DD6" w14:textId="77777777" w:rsidR="009401CA" w:rsidRPr="009026A4" w:rsidRDefault="009401CA" w:rsidP="009401CA">
      <w:pPr>
        <w:ind w:right="884"/>
        <w:jc w:val="both"/>
        <w:rPr>
          <w:sz w:val="22"/>
          <w:szCs w:val="22"/>
        </w:rPr>
      </w:pPr>
    </w:p>
    <w:p w14:paraId="2D307F0A" w14:textId="77777777" w:rsidR="009401CA" w:rsidRPr="009026A4" w:rsidRDefault="009401CA" w:rsidP="009401CA">
      <w:pPr>
        <w:ind w:right="884"/>
        <w:jc w:val="both"/>
        <w:rPr>
          <w:sz w:val="22"/>
          <w:szCs w:val="22"/>
        </w:rPr>
      </w:pPr>
    </w:p>
    <w:p w14:paraId="3886635F" w14:textId="77777777" w:rsidR="009401CA" w:rsidRPr="009026A4" w:rsidRDefault="009401CA" w:rsidP="006160E5">
      <w:pPr>
        <w:pStyle w:val="Titre2"/>
      </w:pPr>
      <w:bookmarkStart w:id="713" w:name="_Toc348100089"/>
      <w:bookmarkStart w:id="714" w:name="_Toc507669765"/>
      <w:r w:rsidRPr="009026A4">
        <w:t>Installation de BioSIM</w:t>
      </w:r>
      <w:bookmarkEnd w:id="713"/>
      <w:bookmarkEnd w:id="714"/>
    </w:p>
    <w:p w14:paraId="169F0AF5" w14:textId="77777777" w:rsidR="009401CA" w:rsidRPr="009026A4" w:rsidRDefault="009401CA" w:rsidP="009401CA">
      <w:bookmarkStart w:id="715" w:name="_Technical_support"/>
      <w:bookmarkEnd w:id="715"/>
    </w:p>
    <w:p w14:paraId="6E740B81" w14:textId="140A6E91" w:rsidR="009401CA" w:rsidRPr="009026A4" w:rsidRDefault="009401CA" w:rsidP="00C2471D">
      <w:pPr>
        <w:pStyle w:val="Titre3"/>
      </w:pPr>
      <w:bookmarkStart w:id="716" w:name="TechSupport"/>
      <w:bookmarkStart w:id="717" w:name="_Toc348100090"/>
      <w:bookmarkStart w:id="718" w:name="_Toc507669766"/>
      <w:r w:rsidRPr="009026A4">
        <w:t>Soutien technique</w:t>
      </w:r>
      <w:bookmarkEnd w:id="716"/>
      <w:bookmarkEnd w:id="717"/>
      <w:bookmarkEnd w:id="718"/>
    </w:p>
    <w:p w14:paraId="74EA3E09" w14:textId="77777777" w:rsidR="009401CA" w:rsidRPr="009026A4" w:rsidRDefault="009401CA" w:rsidP="009401CA"/>
    <w:p w14:paraId="595AC7F1" w14:textId="48EBB032" w:rsidR="009401CA" w:rsidRPr="009026A4" w:rsidRDefault="009401CA" w:rsidP="009401CA">
      <w:pPr>
        <w:jc w:val="both"/>
      </w:pPr>
      <w:r w:rsidRPr="009026A4">
        <w:t>BioSIM est distribué gratuitement, mais le Service canadien des forêts ne peut assurer un soutien technique complet gratuit. Néanmoins, si vous avez des questions, vous pouvez les adresser aux développeurs, aux adresses électroniques indiquées ci-dessous. Pour les questions générales concernant l</w:t>
      </w:r>
      <w:r w:rsidR="0098105F">
        <w:t>’</w:t>
      </w:r>
      <w:r w:rsidRPr="009026A4">
        <w:t>utilité et l</w:t>
      </w:r>
      <w:r w:rsidR="0098105F">
        <w:t>’</w:t>
      </w:r>
      <w:r w:rsidRPr="009026A4">
        <w:t>approche de BioSIM, veuillez communiquer avec Jacques Régnière à l</w:t>
      </w:r>
      <w:r w:rsidR="0098105F">
        <w:t>’</w:t>
      </w:r>
      <w:r w:rsidRPr="009026A4">
        <w:t xml:space="preserve">adresse </w:t>
      </w:r>
      <w:hyperlink r:id="rId15" w:history="1">
        <w:r w:rsidR="005477CA" w:rsidRPr="00DE4953">
          <w:rPr>
            <w:rStyle w:val="Lienhypertexte"/>
          </w:rPr>
          <w:t>Jacques.Regniere@canada.ca</w:t>
        </w:r>
      </w:hyperlink>
      <w:r w:rsidRPr="009026A4">
        <w:t xml:space="preserve">. Pour les questions plus techniques concernant </w:t>
      </w:r>
      <w:r w:rsidRPr="009026A4">
        <w:lastRenderedPageBreak/>
        <w:t>l</w:t>
      </w:r>
      <w:r w:rsidR="0098105F">
        <w:t>’</w:t>
      </w:r>
      <w:r w:rsidRPr="009026A4">
        <w:t>installation et l</w:t>
      </w:r>
      <w:r w:rsidR="0098105F">
        <w:t>’</w:t>
      </w:r>
      <w:r w:rsidRPr="009026A4">
        <w:t>utilisation du logiciel, veuillez communiquer avec Rémi Saint-Amant à l</w:t>
      </w:r>
      <w:r w:rsidR="0098105F">
        <w:t>’</w:t>
      </w:r>
      <w:r w:rsidRPr="009026A4">
        <w:t xml:space="preserve">adresse </w:t>
      </w:r>
      <w:hyperlink r:id="rId16" w:history="1">
        <w:r w:rsidR="005477CA" w:rsidRPr="00DE4953">
          <w:rPr>
            <w:rStyle w:val="Lienhypertexte"/>
          </w:rPr>
          <w:t>Remi.Saint-Amant@Canada.ca</w:t>
        </w:r>
      </w:hyperlink>
      <w:r w:rsidRPr="009026A4">
        <w:t>. Si vous avez d</w:t>
      </w:r>
      <w:r w:rsidR="0098105F">
        <w:t>’</w:t>
      </w:r>
      <w:r w:rsidRPr="009026A4">
        <w:t>importants besoins de soutien technique, vous pouvez conclure un arrangement à cette fin avec le Service canadien des forêts et les développeurs de BioSIM. Vous pouvez joindre les développeurs de BioSIM par courriel aux adresses électroniques susmentionnées, ou par la poste à l</w:t>
      </w:r>
      <w:r w:rsidR="0098105F">
        <w:t>’</w:t>
      </w:r>
      <w:r w:rsidRPr="009026A4">
        <w:t>adresse suivante :</w:t>
      </w:r>
    </w:p>
    <w:p w14:paraId="0AB55F51" w14:textId="77777777" w:rsidR="009401CA" w:rsidRPr="009026A4" w:rsidRDefault="009401CA" w:rsidP="009401CA">
      <w:pPr>
        <w:pStyle w:val="Normalcentr"/>
        <w:jc w:val="both"/>
      </w:pPr>
    </w:p>
    <w:p w14:paraId="6B165614" w14:textId="77777777" w:rsidR="009401CA" w:rsidRPr="009026A4" w:rsidRDefault="009401CA" w:rsidP="009401CA">
      <w:pPr>
        <w:pStyle w:val="Normalcentr"/>
        <w:spacing w:after="0"/>
      </w:pPr>
      <w:smartTag w:uri="urn:schemas-microsoft-com:office:smarttags" w:element="PersonName">
        <w:smartTagPr>
          <w:attr w:name="ProductID" w:val="Jacques R￩gni￨re"/>
        </w:smartTagPr>
        <w:r w:rsidRPr="009026A4">
          <w:t>Jacques Régnière</w:t>
        </w:r>
      </w:smartTag>
      <w:r w:rsidRPr="009026A4">
        <w:t xml:space="preserve"> ou Rémi Saint-Amant</w:t>
      </w:r>
    </w:p>
    <w:p w14:paraId="52F12B2F" w14:textId="77777777" w:rsidR="009401CA" w:rsidRPr="009026A4" w:rsidRDefault="009401CA" w:rsidP="009401CA">
      <w:pPr>
        <w:pStyle w:val="Normalcentr"/>
        <w:spacing w:after="0"/>
      </w:pPr>
      <w:r w:rsidRPr="009026A4">
        <w:t>Ressources naturelles Canada</w:t>
      </w:r>
    </w:p>
    <w:p w14:paraId="091295E6" w14:textId="77777777" w:rsidR="009401CA" w:rsidRPr="009026A4" w:rsidRDefault="009401CA" w:rsidP="009401CA">
      <w:pPr>
        <w:pStyle w:val="Normalcentr"/>
        <w:spacing w:after="0"/>
      </w:pPr>
      <w:r w:rsidRPr="009026A4">
        <w:t>Service canadien des forêts</w:t>
      </w:r>
    </w:p>
    <w:p w14:paraId="290D5AA5" w14:textId="77777777" w:rsidR="009401CA" w:rsidRPr="009026A4" w:rsidRDefault="009401CA" w:rsidP="009401CA">
      <w:pPr>
        <w:pStyle w:val="Normalcentr"/>
        <w:spacing w:after="0"/>
      </w:pPr>
      <w:r w:rsidRPr="009026A4">
        <w:t>Centre de foresterie des Laurentides</w:t>
      </w:r>
    </w:p>
    <w:p w14:paraId="005B275D" w14:textId="77777777" w:rsidR="009401CA" w:rsidRPr="009026A4" w:rsidRDefault="009401CA" w:rsidP="009401CA">
      <w:pPr>
        <w:pStyle w:val="Normalcentr"/>
        <w:spacing w:after="0"/>
      </w:pPr>
      <w:r w:rsidRPr="009026A4">
        <w:t>1055, rue du P.E.P.S.</w:t>
      </w:r>
    </w:p>
    <w:p w14:paraId="4401CFD6" w14:textId="77777777" w:rsidR="009401CA" w:rsidRPr="009026A4" w:rsidRDefault="009401CA" w:rsidP="009401CA">
      <w:pPr>
        <w:pStyle w:val="Normalcentr"/>
        <w:spacing w:after="0"/>
      </w:pPr>
      <w:r w:rsidRPr="009026A4">
        <w:t>C.P. 10380, succ. Sainte-Foy</w:t>
      </w:r>
    </w:p>
    <w:p w14:paraId="148F0F4D" w14:textId="77777777" w:rsidR="009401CA" w:rsidRPr="009026A4" w:rsidRDefault="009401CA" w:rsidP="009401CA">
      <w:pPr>
        <w:pStyle w:val="Normalcentr"/>
        <w:spacing w:after="0"/>
      </w:pPr>
      <w:r w:rsidRPr="009026A4">
        <w:t>Québec (Québec)  G1V 4C7  Canada</w:t>
      </w:r>
    </w:p>
    <w:p w14:paraId="4F4AB492" w14:textId="77777777" w:rsidR="009401CA" w:rsidRPr="009026A4" w:rsidRDefault="009401CA" w:rsidP="009401CA">
      <w:pPr>
        <w:pStyle w:val="Normalcentr"/>
      </w:pPr>
    </w:p>
    <w:p w14:paraId="7FFE1655" w14:textId="77777777" w:rsidR="009401CA" w:rsidRPr="009026A4" w:rsidRDefault="009401CA" w:rsidP="00C2471D">
      <w:pPr>
        <w:pStyle w:val="Titre3"/>
      </w:pPr>
      <w:bookmarkStart w:id="719" w:name="_Toc348100091"/>
      <w:bookmarkStart w:id="720" w:name="_Toc507669767"/>
      <w:r w:rsidRPr="009026A4">
        <w:t>Installation</w:t>
      </w:r>
      <w:bookmarkEnd w:id="719"/>
      <w:bookmarkEnd w:id="720"/>
    </w:p>
    <w:p w14:paraId="51ABBE27" w14:textId="77777777" w:rsidR="009401CA" w:rsidRPr="009026A4" w:rsidRDefault="009401CA" w:rsidP="009401CA"/>
    <w:p w14:paraId="44AAC100" w14:textId="3E22CDC8" w:rsidR="009401CA" w:rsidRPr="009026A4" w:rsidRDefault="009401CA" w:rsidP="009401CA">
      <w:r w:rsidRPr="009026A4">
        <w:t>BioSIM est distribué sur Internet sous forme d</w:t>
      </w:r>
      <w:r w:rsidR="0098105F">
        <w:t>’</w:t>
      </w:r>
      <w:r w:rsidRPr="009026A4">
        <w:t xml:space="preserve">un fichier </w:t>
      </w:r>
      <w:del w:id="721" w:author="St-Amant, Rémi" w:date="2018-02-26T09:16:00Z">
        <w:r w:rsidRPr="009026A4" w:rsidDel="00E36ABC">
          <w:delText>exécutable</w:delText>
        </w:r>
      </w:del>
      <w:ins w:id="722" w:author="St-Amant, Rémi" w:date="2018-02-26T09:17:00Z">
        <w:r w:rsidR="00E36ABC">
          <w:t>compressé</w:t>
        </w:r>
      </w:ins>
      <w:r w:rsidRPr="009026A4">
        <w:t>, et il suffit de cliquer sur le lien suivant :</w:t>
      </w:r>
    </w:p>
    <w:p w14:paraId="65BAE6E1" w14:textId="77777777" w:rsidR="009401CA" w:rsidRPr="009026A4" w:rsidRDefault="009401CA" w:rsidP="009401CA"/>
    <w:p w14:paraId="4E382353" w14:textId="67F4DEA7" w:rsidR="009401CA" w:rsidRPr="009026A4" w:rsidRDefault="00A21BC6" w:rsidP="009401CA">
      <w:hyperlink r:id="rId17" w:history="1">
        <w:r w:rsidR="009401CA" w:rsidRPr="009026A4">
          <w:rPr>
            <w:rStyle w:val="Lienhypertexte"/>
          </w:rPr>
          <w:t>ftp://ftp.cfl.scf.rncan.gc.ca/regniere/software/</w:t>
        </w:r>
      </w:hyperlink>
      <w:r w:rsidR="009401CA" w:rsidRPr="009026A4">
        <w:rPr>
          <w:rStyle w:val="Lienhypertexte"/>
        </w:rPr>
        <w:t>BioSIM/</w:t>
      </w:r>
    </w:p>
    <w:p w14:paraId="5AAFFBF8" w14:textId="77777777" w:rsidR="009401CA" w:rsidRPr="009026A4" w:rsidRDefault="009401CA" w:rsidP="009401CA"/>
    <w:p w14:paraId="2C624A9D" w14:textId="7EF25811" w:rsidR="009401CA" w:rsidRPr="009026A4" w:rsidRDefault="009401CA" w:rsidP="009401CA">
      <w:pPr>
        <w:rPr>
          <w:snapToGrid/>
          <w:szCs w:val="24"/>
        </w:rPr>
      </w:pPr>
      <w:r w:rsidRPr="009026A4">
        <w:t>Téléchargez le fichier BioSIMxx_x_x.</w:t>
      </w:r>
      <w:r w:rsidR="005477CA">
        <w:t>zip</w:t>
      </w:r>
      <w:r w:rsidRPr="009026A4">
        <w:t xml:space="preserve"> (où « xx_x_x » correspond à la version la plus récente, p. ex., 1</w:t>
      </w:r>
      <w:r w:rsidR="005477CA">
        <w:t>1</w:t>
      </w:r>
      <w:r w:rsidRPr="009026A4">
        <w:t>_1_0 pour la version 1</w:t>
      </w:r>
      <w:r w:rsidR="005477CA">
        <w:t>1</w:t>
      </w:r>
      <w:r w:rsidRPr="009026A4">
        <w:t>.1.0) et enregistrez-le dans un répertoire sur l</w:t>
      </w:r>
      <w:r w:rsidR="0098105F">
        <w:t>’</w:t>
      </w:r>
      <w:r w:rsidRPr="009026A4">
        <w:t>ordinateur cible</w:t>
      </w:r>
      <w:r w:rsidR="005477CA">
        <w:t>. Dé</w:t>
      </w:r>
      <w:ins w:id="723" w:author="St-Amant, Rémi" w:date="2018-02-26T09:17:00Z">
        <w:r w:rsidR="00E36ABC">
          <w:t>compresser</w:t>
        </w:r>
      </w:ins>
      <w:del w:id="724" w:author="St-Amant, Rémi" w:date="2018-02-26T09:17:00Z">
        <w:r w:rsidR="005477CA" w:rsidDel="00E36ABC">
          <w:delText>zipper</w:delText>
        </w:r>
      </w:del>
      <w:r w:rsidR="005477CA">
        <w:t xml:space="preserve"> le fichier dans un répertoire</w:t>
      </w:r>
      <w:r w:rsidRPr="009026A4">
        <w:t>.</w:t>
      </w:r>
    </w:p>
    <w:p w14:paraId="51D523A1" w14:textId="77777777" w:rsidR="009401CA" w:rsidRPr="009026A4" w:rsidRDefault="009401CA" w:rsidP="009401CA">
      <w:pPr>
        <w:jc w:val="both"/>
      </w:pPr>
    </w:p>
    <w:p w14:paraId="78C4B2F9" w14:textId="46637028" w:rsidR="009401CA" w:rsidRPr="009026A4" w:rsidDel="002013B7" w:rsidRDefault="009401CA">
      <w:pPr>
        <w:jc w:val="both"/>
        <w:rPr>
          <w:del w:id="725" w:author="St-Amant, Rémi" w:date="2018-02-26T09:22:00Z"/>
        </w:rPr>
      </w:pPr>
      <w:r w:rsidRPr="009026A4">
        <w:t>Le fichier BioSIMxx_x_x</w:t>
      </w:r>
      <w:r w:rsidR="005477CA">
        <w:t>.zip</w:t>
      </w:r>
      <w:r w:rsidRPr="009026A4">
        <w:t xml:space="preserve"> est un</w:t>
      </w:r>
      <w:r w:rsidR="005477CA">
        <w:t xml:space="preserve"> fichier zippé contenant </w:t>
      </w:r>
      <w:r w:rsidRPr="009026A4">
        <w:t>BioSIM et tous les autres programmes utilitaires développés au Centre de foresterie des Laurentides</w:t>
      </w:r>
      <w:r w:rsidR="005477CA">
        <w:t>.</w:t>
      </w:r>
      <w:r w:rsidRPr="009026A4">
        <w:t xml:space="preserve"> </w:t>
      </w:r>
      <w:del w:id="726" w:author="St-Amant, Rémi" w:date="2018-02-26T09:22:00Z">
        <w:r w:rsidRPr="009026A4" w:rsidDel="002013B7">
          <w:delText>Ce répertoire racine contiendra l</w:delText>
        </w:r>
        <w:r w:rsidR="0098105F" w:rsidDel="002013B7">
          <w:delText>’</w:delText>
        </w:r>
        <w:r w:rsidRPr="009026A4" w:rsidDel="002013B7">
          <w:delText>arborescence suivante :</w:delText>
        </w:r>
      </w:del>
    </w:p>
    <w:p w14:paraId="2D12F258" w14:textId="7A451C00" w:rsidR="009401CA" w:rsidRPr="009026A4" w:rsidDel="002013B7" w:rsidRDefault="008F78E1">
      <w:pPr>
        <w:jc w:val="both"/>
        <w:rPr>
          <w:del w:id="727" w:author="St-Amant, Rémi" w:date="2018-02-26T09:22:00Z"/>
        </w:rPr>
      </w:pPr>
      <w:del w:id="728" w:author="St-Amant, Rémi" w:date="2018-02-26T09:22:00Z">
        <w:r w:rsidRPr="009026A4" w:rsidDel="002013B7">
          <w:rPr>
            <w:noProof/>
            <w:lang w:val="en-CA" w:eastAsia="en-CA"/>
          </w:rPr>
          <w:drawing>
            <wp:anchor distT="0" distB="0" distL="114300" distR="114300" simplePos="0" relativeHeight="251633152" behindDoc="0" locked="0" layoutInCell="1" allowOverlap="1" wp14:anchorId="61C9426C" wp14:editId="17021E86">
              <wp:simplePos x="0" y="0"/>
              <wp:positionH relativeFrom="column">
                <wp:posOffset>0</wp:posOffset>
              </wp:positionH>
              <wp:positionV relativeFrom="paragraph">
                <wp:posOffset>144145</wp:posOffset>
              </wp:positionV>
              <wp:extent cx="997200" cy="1530000"/>
              <wp:effectExtent l="0" t="0" r="0" b="0"/>
              <wp:wrapSquare wrapText="bothSides"/>
              <wp:docPr id="53"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97200" cy="1530000"/>
                      </a:xfrm>
                      <a:prstGeom prst="rect">
                        <a:avLst/>
                      </a:prstGeom>
                      <a:noFill/>
                    </pic:spPr>
                  </pic:pic>
                </a:graphicData>
              </a:graphic>
              <wp14:sizeRelH relativeFrom="page">
                <wp14:pctWidth>0</wp14:pctWidth>
              </wp14:sizeRelH>
              <wp14:sizeRelV relativeFrom="page">
                <wp14:pctHeight>0</wp14:pctHeight>
              </wp14:sizeRelV>
            </wp:anchor>
          </w:drawing>
        </w:r>
      </w:del>
    </w:p>
    <w:p w14:paraId="4AE7E56C" w14:textId="021062F0" w:rsidR="009401CA" w:rsidRPr="009026A4" w:rsidDel="002013B7" w:rsidRDefault="009401CA">
      <w:pPr>
        <w:jc w:val="both"/>
        <w:rPr>
          <w:del w:id="729" w:author="St-Amant, Rémi" w:date="2018-02-26T09:22:00Z"/>
          <w:sz w:val="22"/>
          <w:szCs w:val="22"/>
        </w:rPr>
        <w:pPrChange w:id="730" w:author="St-Amant, Rémi" w:date="2018-02-26T09:22:00Z">
          <w:pPr/>
        </w:pPrChange>
      </w:pPr>
      <w:del w:id="731" w:author="St-Amant, Rémi" w:date="2018-02-26T09:22:00Z">
        <w:r w:rsidRPr="009026A4" w:rsidDel="002013B7">
          <w:rPr>
            <w:sz w:val="22"/>
          </w:rPr>
          <w:delText>RNCan</w:delText>
        </w:r>
      </w:del>
    </w:p>
    <w:p w14:paraId="3D5936B4" w14:textId="0BB9CEC1" w:rsidR="009401CA" w:rsidRPr="009026A4" w:rsidDel="002013B7" w:rsidRDefault="009401CA">
      <w:pPr>
        <w:jc w:val="both"/>
        <w:rPr>
          <w:del w:id="732" w:author="St-Amant, Rémi" w:date="2018-02-26T09:22:00Z"/>
          <w:sz w:val="22"/>
          <w:szCs w:val="22"/>
        </w:rPr>
        <w:pPrChange w:id="733" w:author="St-Amant, Rémi" w:date="2018-02-26T09:22:00Z">
          <w:pPr>
            <w:ind w:left="1080"/>
          </w:pPr>
        </w:pPrChange>
      </w:pPr>
      <w:del w:id="734" w:author="St-Amant, Rémi" w:date="2018-02-26T09:22:00Z">
        <w:r w:rsidRPr="009026A4" w:rsidDel="002013B7">
          <w:rPr>
            <w:sz w:val="22"/>
          </w:rPr>
          <w:delText>BioSIM</w:delText>
        </w:r>
      </w:del>
    </w:p>
    <w:p w14:paraId="22946265" w14:textId="39484560" w:rsidR="009401CA" w:rsidRPr="009026A4" w:rsidDel="002013B7" w:rsidRDefault="009401CA">
      <w:pPr>
        <w:jc w:val="both"/>
        <w:rPr>
          <w:del w:id="735" w:author="St-Amant, Rémi" w:date="2018-02-26T09:22:00Z"/>
          <w:sz w:val="22"/>
          <w:szCs w:val="22"/>
        </w:rPr>
        <w:pPrChange w:id="736" w:author="St-Amant, Rémi" w:date="2018-02-26T09:22:00Z">
          <w:pPr>
            <w:ind w:left="1080"/>
          </w:pPr>
        </w:pPrChange>
      </w:pPr>
      <w:del w:id="737" w:author="St-Amant, Rémi" w:date="2018-02-26T09:22:00Z">
        <w:r w:rsidRPr="009026A4" w:rsidDel="002013B7">
          <w:rPr>
            <w:sz w:val="22"/>
          </w:rPr>
          <w:delText xml:space="preserve">Modèles </w:delText>
        </w:r>
      </w:del>
    </w:p>
    <w:p w14:paraId="318F8FB7" w14:textId="55A19EAD" w:rsidR="009401CA" w:rsidRPr="009026A4" w:rsidDel="002013B7" w:rsidRDefault="009401CA">
      <w:pPr>
        <w:jc w:val="both"/>
        <w:rPr>
          <w:del w:id="738" w:author="St-Amant, Rémi" w:date="2018-02-26T09:22:00Z"/>
          <w:sz w:val="22"/>
          <w:szCs w:val="22"/>
        </w:rPr>
        <w:pPrChange w:id="739" w:author="St-Amant, Rémi" w:date="2018-02-26T09:22:00Z">
          <w:pPr>
            <w:ind w:left="1080"/>
          </w:pPr>
        </w:pPrChange>
      </w:pPr>
      <w:del w:id="740" w:author="St-Amant, Rémi" w:date="2018-02-26T09:22:00Z">
        <w:r w:rsidRPr="009026A4" w:rsidDel="002013B7">
          <w:rPr>
            <w:sz w:val="22"/>
          </w:rPr>
          <w:delText>Exemples - Emplacement par défaut de l</w:delText>
        </w:r>
        <w:r w:rsidR="0098105F" w:rsidDel="002013B7">
          <w:rPr>
            <w:sz w:val="22"/>
          </w:rPr>
          <w:delText>’</w:delText>
        </w:r>
        <w:r w:rsidRPr="009026A4" w:rsidDel="002013B7">
          <w:rPr>
            <w:sz w:val="22"/>
          </w:rPr>
          <w:delText>exemple de projet BioSIM</w:delText>
        </w:r>
      </w:del>
    </w:p>
    <w:p w14:paraId="6B891CD8" w14:textId="32BD3020" w:rsidR="009401CA" w:rsidRPr="009026A4" w:rsidDel="002013B7" w:rsidRDefault="009401CA">
      <w:pPr>
        <w:jc w:val="both"/>
        <w:rPr>
          <w:del w:id="741" w:author="St-Amant, Rémi" w:date="2018-02-26T09:22:00Z"/>
          <w:sz w:val="22"/>
          <w:szCs w:val="22"/>
        </w:rPr>
        <w:pPrChange w:id="742" w:author="St-Amant, Rémi" w:date="2018-02-26T09:22:00Z">
          <w:pPr>
            <w:ind w:left="1080"/>
          </w:pPr>
        </w:pPrChange>
      </w:pPr>
      <w:del w:id="743" w:author="St-Amant, Rémi" w:date="2018-02-26T09:22:00Z">
        <w:r w:rsidRPr="009026A4" w:rsidDel="002013B7">
          <w:rPr>
            <w:sz w:val="22"/>
          </w:rPr>
          <w:delText>Cartes - Répertoire par défaut des cartes d</w:delText>
        </w:r>
        <w:r w:rsidR="0098105F" w:rsidDel="002013B7">
          <w:rPr>
            <w:sz w:val="22"/>
          </w:rPr>
          <w:delText>’</w:delText>
        </w:r>
        <w:r w:rsidRPr="009026A4" w:rsidDel="002013B7">
          <w:rPr>
            <w:sz w:val="22"/>
          </w:rPr>
          <w:delText>élévation numériques communes</w:delText>
        </w:r>
      </w:del>
    </w:p>
    <w:p w14:paraId="0624819C" w14:textId="627EC236" w:rsidR="009401CA" w:rsidRPr="009026A4" w:rsidDel="002013B7" w:rsidRDefault="009401CA">
      <w:pPr>
        <w:jc w:val="both"/>
        <w:rPr>
          <w:del w:id="744" w:author="St-Amant, Rémi" w:date="2018-02-26T09:22:00Z"/>
          <w:sz w:val="22"/>
          <w:szCs w:val="22"/>
        </w:rPr>
        <w:pPrChange w:id="745" w:author="St-Amant, Rémi" w:date="2018-02-26T09:22:00Z">
          <w:pPr>
            <w:ind w:left="1080"/>
          </w:pPr>
        </w:pPrChange>
      </w:pPr>
      <w:del w:id="746" w:author="St-Amant, Rémi" w:date="2018-02-26T09:22:00Z">
        <w:r w:rsidRPr="009026A4" w:rsidDel="002013B7">
          <w:rPr>
            <w:sz w:val="22"/>
          </w:rPr>
          <w:delText>PLT - Programmes PLTWin et PLTWidget (affichage des données)</w:delText>
        </w:r>
      </w:del>
    </w:p>
    <w:p w14:paraId="418CE9F4" w14:textId="37C167D9" w:rsidR="009401CA" w:rsidRPr="009026A4" w:rsidDel="002013B7" w:rsidRDefault="009401CA">
      <w:pPr>
        <w:jc w:val="both"/>
        <w:rPr>
          <w:del w:id="747" w:author="St-Amant, Rémi" w:date="2018-02-26T09:22:00Z"/>
          <w:sz w:val="22"/>
          <w:szCs w:val="22"/>
        </w:rPr>
        <w:pPrChange w:id="748" w:author="St-Amant, Rémi" w:date="2018-02-26T09:22:00Z">
          <w:pPr>
            <w:ind w:left="1080"/>
          </w:pPr>
        </w:pPrChange>
      </w:pPr>
      <w:del w:id="749" w:author="St-Amant, Rémi" w:date="2018-02-26T09:22:00Z">
        <w:r w:rsidRPr="009026A4" w:rsidDel="002013B7">
          <w:rPr>
            <w:sz w:val="22"/>
          </w:rPr>
          <w:delText>ShowMap - Affichage de cartes</w:delText>
        </w:r>
      </w:del>
    </w:p>
    <w:p w14:paraId="55F81CE4" w14:textId="1D24B80F" w:rsidR="009401CA" w:rsidRPr="009026A4" w:rsidDel="002013B7" w:rsidRDefault="009401CA">
      <w:pPr>
        <w:jc w:val="both"/>
        <w:rPr>
          <w:del w:id="750" w:author="St-Amant, Rémi" w:date="2018-02-26T09:22:00Z"/>
          <w:sz w:val="22"/>
          <w:szCs w:val="22"/>
        </w:rPr>
        <w:pPrChange w:id="751" w:author="St-Amant, Rémi" w:date="2018-02-26T09:22:00Z">
          <w:pPr>
            <w:ind w:left="1080"/>
          </w:pPr>
        </w:pPrChange>
      </w:pPr>
      <w:del w:id="752" w:author="St-Amant, Rémi" w:date="2018-02-26T09:22:00Z">
        <w:r w:rsidRPr="009026A4" w:rsidDel="002013B7">
          <w:rPr>
            <w:sz w:val="22"/>
          </w:rPr>
          <w:delText>Palette - Fichiers des palettes de couleurs</w:delText>
        </w:r>
      </w:del>
    </w:p>
    <w:p w14:paraId="2A793C35" w14:textId="6F1F61C8" w:rsidR="009401CA" w:rsidRPr="009026A4" w:rsidRDefault="009401CA">
      <w:pPr>
        <w:jc w:val="both"/>
        <w:rPr>
          <w:sz w:val="22"/>
          <w:szCs w:val="22"/>
        </w:rPr>
        <w:pPrChange w:id="753" w:author="St-Amant, Rémi" w:date="2018-02-26T09:22:00Z">
          <w:pPr>
            <w:ind w:left="1701" w:hanging="621"/>
          </w:pPr>
        </w:pPrChange>
      </w:pPr>
      <w:del w:id="754" w:author="St-Amant, Rémi" w:date="2018-02-26T09:22:00Z">
        <w:r w:rsidRPr="009026A4" w:rsidDel="002013B7">
          <w:rPr>
            <w:sz w:val="22"/>
          </w:rPr>
          <w:delText>Données météo - Emplacement par défaut des bases de données météorologiques communes</w:delText>
        </w:r>
      </w:del>
    </w:p>
    <w:p w14:paraId="08078DE1" w14:textId="1019A9C2" w:rsidR="009401CA" w:rsidRDefault="009401CA" w:rsidP="009401CA">
      <w:pPr>
        <w:jc w:val="both"/>
        <w:rPr>
          <w:ins w:id="755" w:author="St-Amant, Rémi" w:date="2018-02-26T09:21:00Z"/>
        </w:rPr>
      </w:pPr>
    </w:p>
    <w:p w14:paraId="4FDA40D4" w14:textId="12D34A47" w:rsidR="00E36ABC" w:rsidRPr="00E36ABC" w:rsidRDefault="002013B7" w:rsidP="00E36ABC">
      <w:pPr>
        <w:rPr>
          <w:ins w:id="756" w:author="St-Amant, Rémi" w:date="2018-02-26T09:21:00Z"/>
        </w:rPr>
      </w:pPr>
      <w:ins w:id="757" w:author="St-Amant, Rémi" w:date="2018-02-26T09:23:00Z">
        <w:r w:rsidRPr="00E36ABC">
          <w:t>Une démo complète</w:t>
        </w:r>
      </w:ins>
      <w:ins w:id="758" w:author="St-Amant, Rémi" w:date="2018-02-26T09:21:00Z">
        <w:r w:rsidR="00E36ABC" w:rsidRPr="00E36ABC">
          <w:rPr>
            <w:rPrChange w:id="759" w:author="St-Amant, Rémi" w:date="2018-02-26T09:22:00Z">
              <w:rPr>
                <w:lang w:val="en-CA"/>
              </w:rPr>
            </w:rPrChange>
          </w:rPr>
          <w:t xml:space="preserve"> avec les base de données </w:t>
        </w:r>
      </w:ins>
      <w:ins w:id="760" w:author="St-Amant, Rémi" w:date="2018-02-26T09:22:00Z">
        <w:r w:rsidR="00E36ABC" w:rsidRPr="00E36ABC">
          <w:rPr>
            <w:rPrChange w:id="761" w:author="St-Amant, Rémi" w:date="2018-02-26T09:22:00Z">
              <w:rPr>
                <w:lang w:val="en-CA"/>
              </w:rPr>
            </w:rPrChange>
          </w:rPr>
          <w:t xml:space="preserve">est </w:t>
        </w:r>
        <w:r w:rsidR="00E36ABC" w:rsidRPr="00E36ABC">
          <w:t>disponible</w:t>
        </w:r>
        <w:r w:rsidR="00E36ABC" w:rsidRPr="00E36ABC">
          <w:rPr>
            <w:rPrChange w:id="762" w:author="St-Amant, Rémi" w:date="2018-02-26T09:22:00Z">
              <w:rPr>
                <w:lang w:val="en-CA"/>
              </w:rPr>
            </w:rPrChange>
          </w:rPr>
          <w:t xml:space="preserve"> ici</w:t>
        </w:r>
        <w:r w:rsidR="00E36ABC">
          <w:t xml:space="preserve"> </w:t>
        </w:r>
        <w:r w:rsidR="00E36ABC" w:rsidRPr="00E36ABC">
          <w:rPr>
            <w:rPrChange w:id="763" w:author="St-Amant, Rémi" w:date="2018-02-26T09:22:00Z">
              <w:rPr>
                <w:lang w:val="en-CA"/>
              </w:rPr>
            </w:rPrChange>
          </w:rPr>
          <w:t>:</w:t>
        </w:r>
      </w:ins>
    </w:p>
    <w:p w14:paraId="02F5D2CC" w14:textId="77777777" w:rsidR="00E36ABC" w:rsidRPr="00E36ABC" w:rsidRDefault="00E36ABC" w:rsidP="00E36ABC">
      <w:pPr>
        <w:rPr>
          <w:ins w:id="764" w:author="St-Amant, Rémi" w:date="2018-02-26T09:21:00Z"/>
        </w:rPr>
      </w:pPr>
      <w:ins w:id="765" w:author="St-Amant, Rémi" w:date="2018-02-26T09:21:00Z">
        <w:r>
          <w:fldChar w:fldCharType="begin"/>
        </w:r>
        <w:r w:rsidRPr="00E36ABC">
          <w:instrText xml:space="preserve"> HYPERLINK "ftp://ftp.cfl.scf.rncan.gc.ca/regniere/software/BioSIM/DemoBioSIM.zip" </w:instrText>
        </w:r>
        <w:r>
          <w:fldChar w:fldCharType="separate"/>
        </w:r>
        <w:r w:rsidRPr="00E36ABC">
          <w:rPr>
            <w:rStyle w:val="Lienhypertexte"/>
          </w:rPr>
          <w:t>ftp://ftp.cfl.scf.rncan.gc.ca/regniere/software/BioSIM/DemoBioSIM.zip</w:t>
        </w:r>
        <w:r>
          <w:rPr>
            <w:rStyle w:val="Lienhypertexte"/>
          </w:rPr>
          <w:fldChar w:fldCharType="end"/>
        </w:r>
        <w:r w:rsidRPr="00E36ABC">
          <w:rPr>
            <w:color w:val="FF0000"/>
          </w:rPr>
          <w:t xml:space="preserve"> </w:t>
        </w:r>
      </w:ins>
    </w:p>
    <w:p w14:paraId="4392288E" w14:textId="77777777" w:rsidR="00E36ABC" w:rsidRPr="00E36ABC" w:rsidRDefault="00E36ABC" w:rsidP="009401CA">
      <w:pPr>
        <w:jc w:val="both"/>
      </w:pPr>
    </w:p>
    <w:p w14:paraId="24DAB54D" w14:textId="77777777" w:rsidR="009401CA" w:rsidRPr="00E36ABC" w:rsidRDefault="009401CA" w:rsidP="009401CA"/>
    <w:p w14:paraId="756A062A" w14:textId="77777777" w:rsidR="009401CA" w:rsidRPr="009026A4" w:rsidRDefault="009401CA" w:rsidP="00C2471D">
      <w:pPr>
        <w:pStyle w:val="Titre3"/>
      </w:pPr>
      <w:bookmarkStart w:id="766" w:name="_Toc348100092"/>
      <w:bookmarkStart w:id="767" w:name="_Toc507669768"/>
      <w:r w:rsidRPr="009026A4">
        <w:t>Configuration requise</w:t>
      </w:r>
      <w:bookmarkEnd w:id="766"/>
      <w:bookmarkEnd w:id="767"/>
    </w:p>
    <w:p w14:paraId="7F7B6620" w14:textId="77777777" w:rsidR="009401CA" w:rsidRPr="009026A4" w:rsidRDefault="009401CA" w:rsidP="009401CA"/>
    <w:p w14:paraId="3C09D6FB" w14:textId="5455A38E" w:rsidR="009401CA" w:rsidRDefault="009401CA" w:rsidP="009401CA">
      <w:pPr>
        <w:jc w:val="both"/>
      </w:pPr>
      <w:r w:rsidRPr="009026A4">
        <w:t>BioSIM est compatible avec les systèmes d</w:t>
      </w:r>
      <w:r w:rsidR="0098105F">
        <w:t>’</w:t>
      </w:r>
      <w:r w:rsidRPr="009026A4">
        <w:t>exploitation Microsoft Windows XP</w:t>
      </w:r>
      <w:r w:rsidR="005477CA">
        <w:t>,</w:t>
      </w:r>
      <w:r w:rsidRPr="009026A4">
        <w:t xml:space="preserve"> Windows 7</w:t>
      </w:r>
      <w:ins w:id="768" w:author="St-Amant, Rémi" w:date="2018-02-26T09:18:00Z">
        <w:r w:rsidR="00E36ABC">
          <w:t>,</w:t>
        </w:r>
        <w:r w:rsidR="00E36ABC" w:rsidRPr="009026A4">
          <w:t xml:space="preserve"> Windows </w:t>
        </w:r>
        <w:r w:rsidR="00E36ABC">
          <w:t>8</w:t>
        </w:r>
      </w:ins>
      <w:r w:rsidR="005477CA">
        <w:t xml:space="preserve"> et Windows 10</w:t>
      </w:r>
      <w:r w:rsidRPr="009026A4">
        <w:t>, et il fonctionnera sur les ordinateurs disposant d</w:t>
      </w:r>
      <w:r w:rsidR="0098105F">
        <w:t>’</w:t>
      </w:r>
      <w:r w:rsidRPr="009026A4">
        <w:t xml:space="preserve">au moins </w:t>
      </w:r>
      <w:ins w:id="769" w:author="St-Amant, Rémi" w:date="2018-02-26T09:18:00Z">
        <w:r w:rsidR="00E36ABC">
          <w:t>2</w:t>
        </w:r>
      </w:ins>
      <w:r w:rsidRPr="009026A4">
        <w:t>50 Mo d</w:t>
      </w:r>
      <w:r w:rsidR="0098105F">
        <w:t>’</w:t>
      </w:r>
      <w:r w:rsidRPr="009026A4">
        <w:t>espace disque libre.</w:t>
      </w:r>
    </w:p>
    <w:p w14:paraId="608930AD" w14:textId="77777777" w:rsidR="00804DDE" w:rsidRDefault="00804DDE" w:rsidP="009401CA">
      <w:pPr>
        <w:jc w:val="both"/>
      </w:pPr>
    </w:p>
    <w:p w14:paraId="0A1D405B" w14:textId="77BD7906" w:rsidR="00804DDE" w:rsidRPr="009026A4" w:rsidRDefault="00804DDE" w:rsidP="009401CA">
      <w:pPr>
        <w:jc w:val="both"/>
      </w:pPr>
      <w:r>
        <w:t>BioSIM 1</w:t>
      </w:r>
      <w:r w:rsidR="005477CA">
        <w:t>1</w:t>
      </w:r>
      <w:r>
        <w:t xml:space="preserve"> est un logi</w:t>
      </w:r>
      <w:r w:rsidR="005477CA">
        <w:t>ciel capable de calcul parallèle</w:t>
      </w:r>
      <w:r>
        <w:t xml:space="preserve">. Il fait automatiquement plein usage des machines à cœur multiple. </w:t>
      </w:r>
    </w:p>
    <w:p w14:paraId="1F3A9EEE" w14:textId="77777777" w:rsidR="009401CA" w:rsidRPr="009026A4" w:rsidRDefault="009401CA" w:rsidP="009401CA">
      <w:pPr>
        <w:jc w:val="both"/>
      </w:pPr>
    </w:p>
    <w:p w14:paraId="26EFC8F5" w14:textId="77777777" w:rsidR="009401CA" w:rsidRPr="009026A4" w:rsidRDefault="009401CA" w:rsidP="00C2471D">
      <w:pPr>
        <w:pStyle w:val="Titre3"/>
      </w:pPr>
      <w:bookmarkStart w:id="770" w:name="_Toc348100093"/>
      <w:bookmarkStart w:id="771" w:name="_Toc507669769"/>
      <w:r w:rsidRPr="009026A4">
        <w:t>Utilitaires</w:t>
      </w:r>
      <w:bookmarkEnd w:id="770"/>
      <w:bookmarkEnd w:id="771"/>
    </w:p>
    <w:p w14:paraId="57FD3732" w14:textId="77777777" w:rsidR="009401CA" w:rsidRPr="009026A4" w:rsidRDefault="009401CA" w:rsidP="009401CA"/>
    <w:p w14:paraId="283B4AFD" w14:textId="77777777" w:rsidR="009401CA" w:rsidRPr="009026A4" w:rsidRDefault="009401CA" w:rsidP="009401CA">
      <w:pPr>
        <w:jc w:val="both"/>
      </w:pPr>
      <w:r w:rsidRPr="009026A4">
        <w:t>Six programmes distincts sont fournis avec BioSIM pour compléter les capacités du système (voir le système d</w:t>
      </w:r>
      <w:r w:rsidR="0098105F">
        <w:t>’</w:t>
      </w:r>
      <w:r w:rsidRPr="009026A4">
        <w:t>aide de chaque utilitaire pour plus d</w:t>
      </w:r>
      <w:r w:rsidR="0098105F">
        <w:t>’</w:t>
      </w:r>
      <w:r w:rsidRPr="009026A4">
        <w:t>information sur son utilisation) :</w:t>
      </w:r>
    </w:p>
    <w:p w14:paraId="05B88CE0" w14:textId="77777777" w:rsidR="009401CA" w:rsidRPr="009026A4" w:rsidRDefault="009401CA" w:rsidP="009401CA">
      <w:pPr>
        <w:jc w:val="both"/>
      </w:pPr>
    </w:p>
    <w:p w14:paraId="1401335C" w14:textId="77777777" w:rsidR="009401CA" w:rsidRPr="009026A4" w:rsidRDefault="009401CA" w:rsidP="000C369D">
      <w:pPr>
        <w:numPr>
          <w:ilvl w:val="0"/>
          <w:numId w:val="1"/>
        </w:numPr>
        <w:tabs>
          <w:tab w:val="left" w:pos="720"/>
        </w:tabs>
        <w:snapToGrid w:val="0"/>
        <w:jc w:val="both"/>
      </w:pPr>
      <w:r w:rsidRPr="009026A4">
        <w:lastRenderedPageBreak/>
        <w:t>Éditeur de bases de données de normales : permet de modifier les bases de données contenant les normales.</w:t>
      </w:r>
    </w:p>
    <w:p w14:paraId="0D1C1CED" w14:textId="63225987" w:rsidR="009401CA" w:rsidRDefault="009401CA" w:rsidP="000C369D">
      <w:pPr>
        <w:numPr>
          <w:ilvl w:val="0"/>
          <w:numId w:val="1"/>
        </w:numPr>
        <w:tabs>
          <w:tab w:val="left" w:pos="720"/>
        </w:tabs>
        <w:snapToGrid w:val="0"/>
        <w:jc w:val="both"/>
        <w:rPr>
          <w:ins w:id="772" w:author="St-Amant, Rémi" w:date="2018-02-26T09:23:00Z"/>
        </w:rPr>
      </w:pPr>
      <w:r w:rsidRPr="009026A4">
        <w:t>Éditeur de bases de données quotidiennes</w:t>
      </w:r>
      <w:ins w:id="773" w:author="St-Amant, Rémi" w:date="2018-02-26T09:23:00Z">
        <w:r w:rsidR="002013B7">
          <w:t>/horaires</w:t>
        </w:r>
      </w:ins>
      <w:r w:rsidRPr="009026A4">
        <w:t> : permet de modifier les bases de données quotidiennes</w:t>
      </w:r>
      <w:ins w:id="774" w:author="St-Amant, Rémi" w:date="2018-02-26T09:23:00Z">
        <w:r w:rsidR="002013B7">
          <w:t>/horaires</w:t>
        </w:r>
      </w:ins>
      <w:r w:rsidRPr="009026A4">
        <w:t>.</w:t>
      </w:r>
    </w:p>
    <w:p w14:paraId="37D1872E" w14:textId="0B7310B4" w:rsidR="002013B7" w:rsidRDefault="002013B7" w:rsidP="000C369D">
      <w:pPr>
        <w:numPr>
          <w:ilvl w:val="0"/>
          <w:numId w:val="1"/>
        </w:numPr>
        <w:tabs>
          <w:tab w:val="left" w:pos="720"/>
        </w:tabs>
        <w:snapToGrid w:val="0"/>
        <w:jc w:val="both"/>
        <w:rPr>
          <w:ins w:id="775" w:author="St-Amant, Rémi" w:date="2018-02-26T09:24:00Z"/>
        </w:rPr>
      </w:pPr>
      <w:ins w:id="776" w:author="St-Amant, Rémi" w:date="2018-02-26T09:23:00Z">
        <w:r>
          <w:t>TéléchargeurMétéo</w:t>
        </w:r>
      </w:ins>
      <w:ins w:id="777" w:author="St-Amant, Rémi" w:date="2018-02-26T09:24:00Z">
        <w:r>
          <w:t> </w:t>
        </w:r>
      </w:ins>
      <w:ins w:id="778" w:author="St-Amant, Rémi" w:date="2018-02-26T09:23:00Z">
        <w:r>
          <w:t>:</w:t>
        </w:r>
      </w:ins>
      <w:ins w:id="779" w:author="St-Amant, Rémi" w:date="2018-02-26T09:24:00Z">
        <w:r>
          <w:t xml:space="preserve"> permet de mettre à jou r et de créer dews abses de données en format BioSIM.</w:t>
        </w:r>
      </w:ins>
    </w:p>
    <w:p w14:paraId="60072E6D" w14:textId="465FEC27" w:rsidR="002013B7" w:rsidRPr="009026A4" w:rsidRDefault="002013B7" w:rsidP="000C369D">
      <w:pPr>
        <w:numPr>
          <w:ilvl w:val="0"/>
          <w:numId w:val="1"/>
        </w:numPr>
        <w:tabs>
          <w:tab w:val="left" w:pos="720"/>
        </w:tabs>
        <w:snapToGrid w:val="0"/>
        <w:jc w:val="both"/>
      </w:pPr>
      <w:ins w:id="780" w:author="St-Amant, Rémi" w:date="2018-02-26T09:24:00Z">
        <w:r>
          <w:t>Station</w:t>
        </w:r>
      </w:ins>
      <w:ins w:id="781" w:author="St-Amant, Rémi" w:date="2018-02-26T09:25:00Z">
        <w:r>
          <w:t>s</w:t>
        </w:r>
      </w:ins>
      <w:ins w:id="782" w:author="St-Amant, Rémi" w:date="2018-02-26T09:24:00Z">
        <w:r>
          <w:t>Apparier : permet de visualiser les stations sélectionner pour une liste de localisations.</w:t>
        </w:r>
      </w:ins>
    </w:p>
    <w:p w14:paraId="0A8E7509" w14:textId="7720D240" w:rsidR="009401CA" w:rsidRPr="009026A4" w:rsidDel="002013B7" w:rsidRDefault="009401CA" w:rsidP="000C369D">
      <w:pPr>
        <w:numPr>
          <w:ilvl w:val="0"/>
          <w:numId w:val="1"/>
        </w:numPr>
        <w:tabs>
          <w:tab w:val="left" w:pos="720"/>
        </w:tabs>
        <w:snapToGrid w:val="0"/>
        <w:jc w:val="both"/>
        <w:rPr>
          <w:del w:id="783" w:author="St-Amant, Rémi" w:date="2018-02-26T09:23:00Z"/>
        </w:rPr>
      </w:pPr>
      <w:del w:id="784" w:author="St-Amant, Rémi" w:date="2018-02-26T09:23:00Z">
        <w:r w:rsidRPr="009026A4" w:rsidDel="002013B7">
          <w:delText>MergeFiles (fichiers de fusion) : permet de fusionner le contenu de deux fichiers d</w:delText>
        </w:r>
        <w:r w:rsidR="0098105F" w:rsidDel="002013B7">
          <w:delText>’</w:delText>
        </w:r>
        <w:r w:rsidRPr="009026A4" w:rsidDel="002013B7">
          <w:delText>après les en-têtes de colonne.</w:delText>
        </w:r>
      </w:del>
    </w:p>
    <w:p w14:paraId="162C91F2" w14:textId="77777777" w:rsidR="009401CA" w:rsidRPr="009026A4" w:rsidRDefault="009401CA" w:rsidP="000C369D">
      <w:pPr>
        <w:numPr>
          <w:ilvl w:val="0"/>
          <w:numId w:val="1"/>
        </w:numPr>
        <w:tabs>
          <w:tab w:val="left" w:pos="720"/>
        </w:tabs>
        <w:snapToGrid w:val="0"/>
        <w:jc w:val="both"/>
      </w:pPr>
      <w:r w:rsidRPr="009026A4">
        <w:t>ShowMap (affichage) : programme d</w:t>
      </w:r>
      <w:r w:rsidR="0098105F">
        <w:t>’</w:t>
      </w:r>
      <w:r w:rsidRPr="009026A4">
        <w:t>interrogation et d</w:t>
      </w:r>
      <w:r w:rsidR="0098105F">
        <w:t>’</w:t>
      </w:r>
      <w:r w:rsidRPr="009026A4">
        <w:t>affichage de cartes (grilles, vecteurs).</w:t>
      </w:r>
    </w:p>
    <w:p w14:paraId="46E7A2D1" w14:textId="77777777" w:rsidR="009401CA" w:rsidRPr="009026A4" w:rsidRDefault="009401CA" w:rsidP="000C369D">
      <w:pPr>
        <w:numPr>
          <w:ilvl w:val="0"/>
          <w:numId w:val="1"/>
        </w:numPr>
        <w:tabs>
          <w:tab w:val="left" w:pos="720"/>
        </w:tabs>
        <w:snapToGrid w:val="0"/>
        <w:jc w:val="both"/>
      </w:pPr>
      <w:r w:rsidRPr="009026A4">
        <w:t>TDate : permet de modifier les dates.</w:t>
      </w:r>
    </w:p>
    <w:p w14:paraId="3F5E04B7" w14:textId="49E63364" w:rsidR="009401CA" w:rsidRPr="009026A4" w:rsidDel="002013B7" w:rsidRDefault="009401CA" w:rsidP="000C369D">
      <w:pPr>
        <w:numPr>
          <w:ilvl w:val="0"/>
          <w:numId w:val="1"/>
        </w:numPr>
        <w:tabs>
          <w:tab w:val="left" w:pos="720"/>
        </w:tabs>
        <w:snapToGrid w:val="0"/>
        <w:jc w:val="both"/>
        <w:rPr>
          <w:del w:id="785" w:author="St-Amant, Rémi" w:date="2018-02-26T09:23:00Z"/>
        </w:rPr>
      </w:pPr>
      <w:del w:id="786" w:author="St-Amant, Rémi" w:date="2018-02-26T09:23:00Z">
        <w:r w:rsidRPr="009026A4" w:rsidDel="002013B7">
          <w:delText>PLTWidget : progiciel graphique.</w:delText>
        </w:r>
      </w:del>
    </w:p>
    <w:p w14:paraId="14E7C3B0" w14:textId="77777777" w:rsidR="009401CA" w:rsidRPr="009026A4" w:rsidRDefault="009401CA" w:rsidP="009401CA">
      <w:pPr>
        <w:tabs>
          <w:tab w:val="left" w:pos="720"/>
        </w:tabs>
        <w:snapToGrid w:val="0"/>
        <w:jc w:val="both"/>
      </w:pPr>
    </w:p>
    <w:p w14:paraId="1A4AFD4C" w14:textId="4C988FF5" w:rsidR="009401CA" w:rsidRPr="009026A4" w:rsidRDefault="009401CA" w:rsidP="009401CA">
      <w:pPr>
        <w:jc w:val="both"/>
      </w:pPr>
      <w:r w:rsidRPr="009026A4">
        <w:t>BioSIM peut également exporter les données d</w:t>
      </w:r>
      <w:r w:rsidR="0098105F">
        <w:t>’</w:t>
      </w:r>
      <w:r w:rsidRPr="009026A4">
        <w:t>analyse vers votre tableur Windows favori (p. ex., Microsoft Excel</w:t>
      </w:r>
      <w:ins w:id="787" w:author="St-Amant, Rémi" w:date="2018-02-26T09:25:00Z">
        <w:r w:rsidR="002013B7">
          <w:t>, LibreOffice</w:t>
        </w:r>
      </w:ins>
      <w:r w:rsidRPr="009026A4">
        <w:t>).</w:t>
      </w:r>
    </w:p>
    <w:p w14:paraId="49E41597" w14:textId="77777777" w:rsidR="009401CA" w:rsidRPr="009026A4" w:rsidRDefault="009401CA" w:rsidP="009401CA">
      <w:pPr>
        <w:jc w:val="both"/>
      </w:pPr>
    </w:p>
    <w:p w14:paraId="4E1D188C" w14:textId="77777777" w:rsidR="009401CA" w:rsidRPr="009026A4" w:rsidRDefault="009401CA" w:rsidP="00C2471D">
      <w:pPr>
        <w:pStyle w:val="Titre3"/>
      </w:pPr>
      <w:bookmarkStart w:id="788" w:name="_Toc348100094"/>
      <w:bookmarkStart w:id="789" w:name="_Toc507669770"/>
      <w:r w:rsidRPr="009026A4">
        <w:t>Langue</w:t>
      </w:r>
      <w:bookmarkEnd w:id="788"/>
      <w:bookmarkEnd w:id="789"/>
    </w:p>
    <w:p w14:paraId="4D4392C4" w14:textId="77777777" w:rsidR="009401CA" w:rsidRPr="009026A4" w:rsidRDefault="009401CA" w:rsidP="009401CA">
      <w:pPr>
        <w:jc w:val="both"/>
      </w:pPr>
    </w:p>
    <w:p w14:paraId="3462563A" w14:textId="34C44464" w:rsidR="009401CA" w:rsidRPr="009026A4" w:rsidRDefault="009401CA" w:rsidP="009401CA">
      <w:pPr>
        <w:jc w:val="both"/>
      </w:pPr>
      <w:r w:rsidRPr="009026A4">
        <w:t xml:space="preserve">BioSIM est disponible en français et en anglais. Pour changer la langue, vous devez sélectionner [Outils] [Langue] puis cliquer [(Français ou English)] dans la barre de menu. </w:t>
      </w:r>
      <w:del w:id="790" w:author="St-Amant, Rémi" w:date="2018-02-26T09:26:00Z">
        <w:r w:rsidRPr="009026A4" w:rsidDel="002013B7">
          <w:delText>Pour que le changement entre en vigueur, vous devez fermer et redémarrer BioSIM.</w:delText>
        </w:r>
      </w:del>
    </w:p>
    <w:p w14:paraId="3B92AD90" w14:textId="77777777" w:rsidR="009401CA" w:rsidRPr="009026A4" w:rsidRDefault="009401CA" w:rsidP="009401CA">
      <w:pPr>
        <w:jc w:val="both"/>
        <w:rPr>
          <w:b/>
        </w:rPr>
      </w:pPr>
    </w:p>
    <w:p w14:paraId="05193386" w14:textId="77777777" w:rsidR="009401CA" w:rsidRPr="009026A4" w:rsidRDefault="009401CA" w:rsidP="006160E5">
      <w:pPr>
        <w:pStyle w:val="Titre2"/>
      </w:pPr>
      <w:bookmarkStart w:id="791" w:name="_Toc348017867"/>
      <w:bookmarkStart w:id="792" w:name="_Toc348100095"/>
      <w:bookmarkStart w:id="793" w:name="_Toc507669771"/>
      <w:r w:rsidRPr="009026A4">
        <w:t>Exécuter BioSIM</w:t>
      </w:r>
      <w:bookmarkEnd w:id="791"/>
      <w:bookmarkEnd w:id="792"/>
      <w:bookmarkEnd w:id="793"/>
    </w:p>
    <w:p w14:paraId="32DA56B9" w14:textId="77777777" w:rsidR="009401CA" w:rsidRPr="009026A4" w:rsidRDefault="009401CA" w:rsidP="009401CA">
      <w:pPr>
        <w:jc w:val="both"/>
      </w:pPr>
    </w:p>
    <w:p w14:paraId="7D3DD623" w14:textId="77777777" w:rsidR="009401CA" w:rsidRPr="009026A4" w:rsidRDefault="009401CA" w:rsidP="00C2471D">
      <w:pPr>
        <w:pStyle w:val="Titre3"/>
      </w:pPr>
      <w:bookmarkStart w:id="794" w:name="_Toc348100096"/>
      <w:bookmarkStart w:id="795" w:name="_Toc507669772"/>
      <w:r w:rsidRPr="009026A4">
        <w:t>Par l</w:t>
      </w:r>
      <w:r w:rsidR="0098105F">
        <w:t>’</w:t>
      </w:r>
      <w:r w:rsidRPr="009026A4">
        <w:t>interface usagé</w:t>
      </w:r>
      <w:bookmarkEnd w:id="794"/>
      <w:bookmarkEnd w:id="795"/>
    </w:p>
    <w:p w14:paraId="484D023D" w14:textId="77777777" w:rsidR="009401CA" w:rsidRPr="009026A4" w:rsidRDefault="009401CA" w:rsidP="009401CA">
      <w:pPr>
        <w:jc w:val="both"/>
      </w:pPr>
    </w:p>
    <w:p w14:paraId="4D5BAC03" w14:textId="5BEE7217" w:rsidR="009401CA" w:rsidRPr="004316E0" w:rsidRDefault="002013B7" w:rsidP="009401CA">
      <w:pPr>
        <w:jc w:val="both"/>
        <w:rPr>
          <w:rPrChange w:id="796" w:author="St-Amant, Rémi" w:date="2018-02-26T09:35:00Z">
            <w:rPr>
              <w:lang w:val="en-CA"/>
            </w:rPr>
          </w:rPrChange>
        </w:rPr>
      </w:pPr>
      <w:ins w:id="797" w:author="St-Amant, Rémi" w:date="2018-02-26T09:27:00Z">
        <w:r w:rsidRPr="004316E0">
          <w:rPr>
            <w:rPrChange w:id="798" w:author="St-Amant, Rémi" w:date="2018-02-26T09:35:00Z">
              <w:rPr>
                <w:lang w:val="en-CA"/>
              </w:rPr>
            </w:rPrChange>
          </w:rPr>
          <w:t xml:space="preserve">Pour </w:t>
        </w:r>
      </w:ins>
      <w:ins w:id="799" w:author="St-Amant, Rémi" w:date="2018-02-26T09:35:00Z">
        <w:r w:rsidR="004316E0" w:rsidRPr="004316E0">
          <w:t>exécuter</w:t>
        </w:r>
      </w:ins>
      <w:ins w:id="800" w:author="St-Amant, Rémi" w:date="2018-02-26T09:34:00Z">
        <w:r w:rsidR="004316E0" w:rsidRPr="004316E0">
          <w:rPr>
            <w:rPrChange w:id="801" w:author="St-Amant, Rémi" w:date="2018-02-26T09:35:00Z">
              <w:rPr>
                <w:lang w:val="en-CA"/>
              </w:rPr>
            </w:rPrChange>
          </w:rPr>
          <w:t xml:space="preserve"> l’i</w:t>
        </w:r>
      </w:ins>
      <w:ins w:id="802" w:author="St-Amant, Rémi" w:date="2018-02-26T09:35:00Z">
        <w:r w:rsidR="004316E0" w:rsidRPr="004316E0">
          <w:rPr>
            <w:rPrChange w:id="803" w:author="St-Amant, Rémi" w:date="2018-02-26T09:35:00Z">
              <w:rPr>
                <w:lang w:val="en-CA"/>
              </w:rPr>
            </w:rPrChange>
          </w:rPr>
          <w:t>n</w:t>
        </w:r>
      </w:ins>
      <w:ins w:id="804" w:author="St-Amant, Rémi" w:date="2018-02-26T09:34:00Z">
        <w:r w:rsidR="004316E0" w:rsidRPr="004316E0">
          <w:rPr>
            <w:rPrChange w:id="805" w:author="St-Amant, Rémi" w:date="2018-02-26T09:35:00Z">
              <w:rPr>
                <w:lang w:val="en-CA"/>
              </w:rPr>
            </w:rPrChange>
          </w:rPr>
          <w:t xml:space="preserve">terface de BioSIM, double-cliquer sur l’exécutable BioSIM11.exe. </w:t>
        </w:r>
      </w:ins>
      <w:del w:id="806" w:author="St-Amant, Rémi" w:date="2018-02-26T09:35:00Z">
        <w:r w:rsidR="009401CA" w:rsidRPr="004316E0" w:rsidDel="004316E0">
          <w:rPr>
            <w:rPrChange w:id="807" w:author="St-Amant, Rémi" w:date="2018-02-26T09:35:00Z">
              <w:rPr>
                <w:lang w:val="en-CA"/>
              </w:rPr>
            </w:rPrChange>
          </w:rPr>
          <w:delText xml:space="preserve">To start BioSIM, the user can either double-click on the BioSIM icon </w:delText>
        </w:r>
        <w:r w:rsidR="008F78E1" w:rsidRPr="009026A4" w:rsidDel="004316E0">
          <w:rPr>
            <w:noProof/>
            <w:lang w:val="en-CA" w:eastAsia="en-CA"/>
          </w:rPr>
          <w:drawing>
            <wp:inline distT="0" distB="0" distL="0" distR="0" wp14:anchorId="5F321BC1" wp14:editId="205F9AE0">
              <wp:extent cx="218440" cy="218440"/>
              <wp:effectExtent l="0" t="0" r="0" b="0"/>
              <wp:docPr id="3" name="Picture 3" descr="LogoHaut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Haute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8440" cy="218440"/>
                      </a:xfrm>
                      <a:prstGeom prst="rect">
                        <a:avLst/>
                      </a:prstGeom>
                      <a:noFill/>
                      <a:ln>
                        <a:noFill/>
                      </a:ln>
                    </pic:spPr>
                  </pic:pic>
                </a:graphicData>
              </a:graphic>
            </wp:inline>
          </w:drawing>
        </w:r>
        <w:r w:rsidR="009401CA" w:rsidRPr="004316E0" w:rsidDel="004316E0">
          <w:rPr>
            <w:rPrChange w:id="808" w:author="St-Amant, Rémi" w:date="2018-02-26T09:35:00Z">
              <w:rPr>
                <w:lang w:val="en-CA"/>
              </w:rPr>
            </w:rPrChange>
          </w:rPr>
          <w:delText xml:space="preserve"> located on the desktop, or select it in the computer</w:delText>
        </w:r>
        <w:r w:rsidR="0098105F" w:rsidRPr="004316E0" w:rsidDel="004316E0">
          <w:rPr>
            <w:rPrChange w:id="809" w:author="St-Amant, Rémi" w:date="2018-02-26T09:35:00Z">
              <w:rPr>
                <w:lang w:val="en-CA"/>
              </w:rPr>
            </w:rPrChange>
          </w:rPr>
          <w:delText>’</w:delText>
        </w:r>
        <w:r w:rsidR="009401CA" w:rsidRPr="004316E0" w:rsidDel="004316E0">
          <w:rPr>
            <w:rPrChange w:id="810" w:author="St-Amant, Rémi" w:date="2018-02-26T09:35:00Z">
              <w:rPr>
                <w:lang w:val="en-CA"/>
              </w:rPr>
            </w:rPrChange>
          </w:rPr>
          <w:delText>s Start menu. BioSIM</w:delText>
        </w:r>
        <w:r w:rsidR="0098105F" w:rsidRPr="004316E0" w:rsidDel="004316E0">
          <w:rPr>
            <w:rPrChange w:id="811" w:author="St-Amant, Rémi" w:date="2018-02-26T09:35:00Z">
              <w:rPr>
                <w:lang w:val="en-CA"/>
              </w:rPr>
            </w:rPrChange>
          </w:rPr>
          <w:delText>’</w:delText>
        </w:r>
        <w:r w:rsidR="009401CA" w:rsidRPr="004316E0" w:rsidDel="004316E0">
          <w:rPr>
            <w:rPrChange w:id="812" w:author="St-Amant, Rémi" w:date="2018-02-26T09:35:00Z">
              <w:rPr>
                <w:lang w:val="en-CA"/>
              </w:rPr>
            </w:rPrChange>
          </w:rPr>
          <w:delText>s interface is available in both French and English. To choose a language, the user must select [Tools] [Language] and then [(Français or English)] from the menu bar. Please note that for the change to be effective, BioSIM must be closed and restarted.</w:delText>
        </w:r>
      </w:del>
    </w:p>
    <w:p w14:paraId="50E2BE5D" w14:textId="77777777" w:rsidR="009401CA" w:rsidRPr="004316E0" w:rsidRDefault="009401CA" w:rsidP="009401CA">
      <w:pPr>
        <w:jc w:val="both"/>
        <w:rPr>
          <w:rPrChange w:id="813" w:author="St-Amant, Rémi" w:date="2018-02-26T09:35:00Z">
            <w:rPr>
              <w:lang w:val="en-CA"/>
            </w:rPr>
          </w:rPrChange>
        </w:rPr>
      </w:pPr>
    </w:p>
    <w:p w14:paraId="25ADD65F" w14:textId="77777777" w:rsidR="009401CA" w:rsidRPr="009026A4" w:rsidRDefault="009401CA" w:rsidP="00C2471D">
      <w:pPr>
        <w:pStyle w:val="Titre3"/>
      </w:pPr>
      <w:bookmarkStart w:id="814" w:name="_Toc348017869"/>
      <w:bookmarkStart w:id="815" w:name="_Toc348100097"/>
      <w:bookmarkStart w:id="816" w:name="_Toc507669773"/>
      <w:r w:rsidRPr="009026A4">
        <w:t>Par ligne de commande</w:t>
      </w:r>
      <w:bookmarkEnd w:id="814"/>
      <w:bookmarkEnd w:id="815"/>
      <w:bookmarkEnd w:id="816"/>
    </w:p>
    <w:p w14:paraId="1905B329" w14:textId="77777777" w:rsidR="009401CA" w:rsidRPr="009026A4" w:rsidRDefault="009401CA" w:rsidP="009401CA">
      <w:pPr>
        <w:keepNext/>
        <w:jc w:val="both"/>
        <w:rPr>
          <w:b/>
        </w:rPr>
      </w:pPr>
    </w:p>
    <w:p w14:paraId="0AB6EBA9" w14:textId="458A2961" w:rsidR="009401CA" w:rsidRPr="002013B7" w:rsidRDefault="009401CA" w:rsidP="009401CA">
      <w:pPr>
        <w:keepNext/>
        <w:jc w:val="both"/>
        <w:rPr>
          <w:rPrChange w:id="817" w:author="St-Amant, Rémi" w:date="2018-02-26T09:31:00Z">
            <w:rPr>
              <w:lang w:val="en-CA"/>
            </w:rPr>
          </w:rPrChange>
        </w:rPr>
      </w:pPr>
      <w:r w:rsidRPr="002013B7">
        <w:rPr>
          <w:rPrChange w:id="818" w:author="St-Amant, Rémi" w:date="2018-02-26T09:28:00Z">
            <w:rPr>
              <w:lang w:val="en-CA"/>
            </w:rPr>
          </w:rPrChange>
        </w:rPr>
        <w:t>BioSIM</w:t>
      </w:r>
      <w:ins w:id="819" w:author="St-Amant, Rémi" w:date="2018-02-26T09:27:00Z">
        <w:r w:rsidR="002013B7" w:rsidRPr="002013B7">
          <w:rPr>
            <w:rPrChange w:id="820" w:author="St-Amant, Rémi" w:date="2018-02-26T09:28:00Z">
              <w:rPr>
                <w:lang w:val="en-CA"/>
              </w:rPr>
            </w:rPrChange>
          </w:rPr>
          <w:t xml:space="preserve"> peut être </w:t>
        </w:r>
      </w:ins>
      <w:ins w:id="821" w:author="St-Amant, Rémi" w:date="2018-02-26T09:29:00Z">
        <w:r w:rsidR="002013B7">
          <w:t>exécuté</w:t>
        </w:r>
      </w:ins>
      <w:ins w:id="822" w:author="St-Amant, Rémi" w:date="2018-02-26T09:27:00Z">
        <w:r w:rsidR="002013B7" w:rsidRPr="002013B7">
          <w:rPr>
            <w:rPrChange w:id="823" w:author="St-Amant, Rémi" w:date="2018-02-26T09:28:00Z">
              <w:rPr>
                <w:lang w:val="en-CA"/>
              </w:rPr>
            </w:rPrChange>
          </w:rPr>
          <w:t xml:space="preserve"> en mode ligne de commande</w:t>
        </w:r>
      </w:ins>
      <w:ins w:id="824" w:author="St-Amant, Rémi" w:date="2018-02-26T09:28:00Z">
        <w:r w:rsidR="002013B7" w:rsidRPr="002013B7">
          <w:t xml:space="preserve"> en utilisa</w:t>
        </w:r>
        <w:r w:rsidR="002013B7" w:rsidRPr="002013B7">
          <w:rPr>
            <w:rPrChange w:id="825" w:author="St-Amant, Rémi" w:date="2018-02-26T09:28:00Z">
              <w:rPr>
                <w:lang w:val="en-CA"/>
              </w:rPr>
            </w:rPrChange>
          </w:rPr>
          <w:t>nt</w:t>
        </w:r>
        <w:r w:rsidR="002013B7" w:rsidRPr="002013B7">
          <w:t xml:space="preserve"> </w:t>
        </w:r>
      </w:ins>
      <w:ins w:id="826" w:author="St-Amant, Rémi" w:date="2018-02-26T09:29:00Z">
        <w:r w:rsidR="002013B7" w:rsidRPr="002013B7">
          <w:t>les tâches planif</w:t>
        </w:r>
        <w:r w:rsidR="002013B7">
          <w:t>iées</w:t>
        </w:r>
      </w:ins>
      <w:ins w:id="827" w:author="St-Amant, Rémi" w:date="2018-02-26T09:28:00Z">
        <w:r w:rsidR="002013B7" w:rsidRPr="002013B7">
          <w:t xml:space="preserve"> de Windows. </w:t>
        </w:r>
      </w:ins>
      <w:ins w:id="828" w:author="St-Amant, Rémi" w:date="2018-02-26T09:29:00Z">
        <w:r w:rsidR="002013B7" w:rsidRPr="002013B7">
          <w:t xml:space="preserve">C’est très utile pour planifier une </w:t>
        </w:r>
        <w:r w:rsidR="002013B7" w:rsidRPr="002013B7">
          <w:rPr>
            <w:rPrChange w:id="829" w:author="St-Amant, Rémi" w:date="2018-02-26T09:31:00Z">
              <w:rPr>
                <w:lang w:val="en-CA"/>
              </w:rPr>
            </w:rPrChange>
          </w:rPr>
          <w:t xml:space="preserve">execution quotidienne. </w:t>
        </w:r>
      </w:ins>
      <w:ins w:id="830" w:author="St-Amant, Rémi" w:date="2018-02-26T09:31:00Z">
        <w:r w:rsidR="002013B7" w:rsidRPr="002013B7">
          <w:rPr>
            <w:rPrChange w:id="831" w:author="St-Amant, Rémi" w:date="2018-02-26T09:31:00Z">
              <w:rPr>
                <w:lang w:val="en-CA"/>
              </w:rPr>
            </w:rPrChange>
          </w:rPr>
          <w:t xml:space="preserve">Pour exeécuter </w:t>
        </w:r>
      </w:ins>
      <w:del w:id="832" w:author="St-Amant, Rémi" w:date="2018-02-26T09:28:00Z">
        <w:r w:rsidRPr="002013B7" w:rsidDel="002013B7">
          <w:rPr>
            <w:rPrChange w:id="833" w:author="St-Amant, Rémi" w:date="2018-02-26T09:31:00Z">
              <w:rPr>
                <w:lang w:val="en-CA"/>
              </w:rPr>
            </w:rPrChange>
          </w:rPr>
          <w:delText xml:space="preserve"> can be run from a command line (in script mode), using Windows Explorer</w:delText>
        </w:r>
        <w:r w:rsidR="0098105F" w:rsidRPr="002013B7" w:rsidDel="002013B7">
          <w:rPr>
            <w:rPrChange w:id="834" w:author="St-Amant, Rémi" w:date="2018-02-26T09:31:00Z">
              <w:rPr>
                <w:lang w:val="en-CA"/>
              </w:rPr>
            </w:rPrChange>
          </w:rPr>
          <w:delText>’</w:delText>
        </w:r>
        <w:r w:rsidRPr="002013B7" w:rsidDel="002013B7">
          <w:rPr>
            <w:rPrChange w:id="835" w:author="St-Amant, Rémi" w:date="2018-02-26T09:31:00Z">
              <w:rPr>
                <w:lang w:val="en-CA"/>
              </w:rPr>
            </w:rPrChange>
          </w:rPr>
          <w:delText xml:space="preserve">s task scheduler. </w:delText>
        </w:r>
      </w:del>
      <w:del w:id="836" w:author="St-Amant, Rémi" w:date="2018-02-26T09:30:00Z">
        <w:r w:rsidRPr="002013B7" w:rsidDel="002013B7">
          <w:rPr>
            <w:rPrChange w:id="837" w:author="St-Amant, Rémi" w:date="2018-02-26T09:31:00Z">
              <w:rPr>
                <w:lang w:val="en-CA"/>
              </w:rPr>
            </w:rPrChange>
          </w:rPr>
          <w:delText xml:space="preserve">This is very useful when setting up a scheduled task to be run automatically (e.g. every day). When </w:delText>
        </w:r>
      </w:del>
      <w:del w:id="838" w:author="St-Amant, Rémi" w:date="2018-02-26T09:31:00Z">
        <w:r w:rsidRPr="002013B7" w:rsidDel="002013B7">
          <w:rPr>
            <w:rPrChange w:id="839" w:author="St-Amant, Rémi" w:date="2018-02-26T09:31:00Z">
              <w:rPr>
                <w:lang w:val="en-CA"/>
              </w:rPr>
            </w:rPrChange>
          </w:rPr>
          <w:delText xml:space="preserve">BioSIM is run in command line mode, only the checked components of the project are executed. To execute </w:delText>
        </w:r>
      </w:del>
      <w:r w:rsidRPr="002013B7">
        <w:rPr>
          <w:rPrChange w:id="840" w:author="St-Amant, Rémi" w:date="2018-02-26T09:31:00Z">
            <w:rPr>
              <w:lang w:val="en-CA"/>
            </w:rPr>
          </w:rPrChange>
        </w:rPr>
        <w:t xml:space="preserve">BioSIM </w:t>
      </w:r>
      <w:ins w:id="841" w:author="St-Amant, Rémi" w:date="2018-02-26T09:31:00Z">
        <w:r w:rsidR="002013B7">
          <w:t xml:space="preserve">en ligne de commande, utiliser la syntaxte suivante : </w:t>
        </w:r>
      </w:ins>
      <w:del w:id="842" w:author="St-Amant, Rémi" w:date="2018-02-26T09:31:00Z">
        <w:r w:rsidRPr="002013B7" w:rsidDel="002013B7">
          <w:rPr>
            <w:rPrChange w:id="843" w:author="St-Amant, Rémi" w:date="2018-02-26T09:31:00Z">
              <w:rPr>
                <w:lang w:val="en-CA"/>
              </w:rPr>
            </w:rPrChange>
          </w:rPr>
          <w:delText>in script mode, use the following syntax:</w:delText>
        </w:r>
      </w:del>
    </w:p>
    <w:p w14:paraId="267B7BFA" w14:textId="77777777" w:rsidR="009401CA" w:rsidRPr="002013B7" w:rsidRDefault="009401CA" w:rsidP="009401CA">
      <w:pPr>
        <w:jc w:val="both"/>
        <w:rPr>
          <w:rPrChange w:id="844" w:author="St-Amant, Rémi" w:date="2018-02-26T09:31:00Z">
            <w:rPr>
              <w:lang w:val="en-CA"/>
            </w:rPr>
          </w:rPrChange>
        </w:rPr>
      </w:pPr>
    </w:p>
    <w:p w14:paraId="6A4FE788" w14:textId="4AAB5BD3" w:rsidR="009401CA" w:rsidRPr="00BF55E5" w:rsidRDefault="009401CA" w:rsidP="009401CA">
      <w:pPr>
        <w:jc w:val="both"/>
        <w:rPr>
          <w:rPrChange w:id="845" w:author="St-Amant, Rémi" w:date="2018-03-01T12:14:00Z">
            <w:rPr>
              <w:lang w:val="en-CA"/>
            </w:rPr>
          </w:rPrChange>
        </w:rPr>
      </w:pPr>
      <w:r w:rsidRPr="00BF55E5">
        <w:rPr>
          <w:rPrChange w:id="846" w:author="St-Amant, Rémi" w:date="2018-03-01T12:14:00Z">
            <w:rPr>
              <w:lang w:val="en-CA"/>
            </w:rPr>
          </w:rPrChange>
        </w:rPr>
        <w:t>BioSIM10.exe "</w:t>
      </w:r>
      <w:del w:id="847" w:author="St-Amant, Rémi" w:date="2018-02-26T09:32:00Z">
        <w:r w:rsidRPr="00BF55E5" w:rsidDel="002013B7">
          <w:rPr>
            <w:rPrChange w:id="848" w:author="St-Amant, Rémi" w:date="2018-03-01T12:14:00Z">
              <w:rPr>
                <w:lang w:val="en-CA"/>
              </w:rPr>
            </w:rPrChange>
          </w:rPr>
          <w:delText>ProjectFilePath</w:delText>
        </w:r>
      </w:del>
      <w:ins w:id="849" w:author="St-Amant, Rémi" w:date="2018-02-26T09:32:00Z">
        <w:r w:rsidR="002013B7" w:rsidRPr="00BF55E5">
          <w:rPr>
            <w:rPrChange w:id="850" w:author="St-Amant, Rémi" w:date="2018-03-01T12:14:00Z">
              <w:rPr>
                <w:lang w:val="en-CA"/>
              </w:rPr>
            </w:rPrChange>
          </w:rPr>
          <w:t>ProjetBioSIM</w:t>
        </w:r>
      </w:ins>
      <w:r w:rsidRPr="00BF55E5">
        <w:rPr>
          <w:rPrChange w:id="851" w:author="St-Amant, Rémi" w:date="2018-03-01T12:14:00Z">
            <w:rPr>
              <w:lang w:val="en-CA"/>
            </w:rPr>
          </w:rPrChange>
        </w:rPr>
        <w:t>" -</w:t>
      </w:r>
      <w:del w:id="852" w:author="St-Amant, Rémi" w:date="2018-02-26T09:31:00Z">
        <w:r w:rsidRPr="00BF55E5" w:rsidDel="002013B7">
          <w:rPr>
            <w:rPrChange w:id="853" w:author="St-Amant, Rémi" w:date="2018-03-01T12:14:00Z">
              <w:rPr>
                <w:lang w:val="en-CA"/>
              </w:rPr>
            </w:rPrChange>
          </w:rPr>
          <w:delText>E</w:delText>
        </w:r>
      </w:del>
      <w:ins w:id="854" w:author="St-Amant, Rémi" w:date="2018-02-26T09:31:00Z">
        <w:r w:rsidR="002013B7" w:rsidRPr="00BF55E5">
          <w:rPr>
            <w:rPrChange w:id="855" w:author="St-Amant, Rémi" w:date="2018-03-01T12:14:00Z">
              <w:rPr>
                <w:lang w:val="en-CA"/>
              </w:rPr>
            </w:rPrChange>
          </w:rPr>
          <w:t>e</w:t>
        </w:r>
      </w:ins>
    </w:p>
    <w:p w14:paraId="167231B6" w14:textId="77777777" w:rsidR="009401CA" w:rsidRPr="00BF55E5" w:rsidRDefault="009401CA" w:rsidP="009401CA">
      <w:pPr>
        <w:jc w:val="both"/>
        <w:rPr>
          <w:rPrChange w:id="856" w:author="St-Amant, Rémi" w:date="2018-03-01T12:14:00Z">
            <w:rPr>
              <w:lang w:val="en-CA"/>
            </w:rPr>
          </w:rPrChange>
        </w:rPr>
      </w:pPr>
      <w:r w:rsidRPr="00BF55E5">
        <w:rPr>
          <w:rPrChange w:id="857" w:author="St-Amant, Rémi" w:date="2018-03-01T12:14:00Z">
            <w:rPr>
              <w:lang w:val="en-CA"/>
            </w:rPr>
          </w:rPrChange>
        </w:rPr>
        <w:t xml:space="preserve"> </w:t>
      </w:r>
    </w:p>
    <w:p w14:paraId="35E9DCC6" w14:textId="5C59EEBB" w:rsidR="009401CA" w:rsidRPr="002013B7" w:rsidRDefault="002013B7" w:rsidP="009401CA">
      <w:pPr>
        <w:jc w:val="both"/>
        <w:rPr>
          <w:rPrChange w:id="858" w:author="St-Amant, Rémi" w:date="2018-02-26T09:33:00Z">
            <w:rPr>
              <w:lang w:val="en-CA"/>
            </w:rPr>
          </w:rPrChange>
        </w:rPr>
      </w:pPr>
      <w:ins w:id="859" w:author="St-Amant, Rémi" w:date="2018-02-26T09:31:00Z">
        <w:r w:rsidRPr="002013B7">
          <w:rPr>
            <w:rPrChange w:id="860" w:author="St-Amant, Rémi" w:date="2018-02-26T09:33:00Z">
              <w:rPr>
                <w:lang w:val="en-CA"/>
              </w:rPr>
            </w:rPrChange>
          </w:rPr>
          <w:t xml:space="preserve">Où </w:t>
        </w:r>
      </w:ins>
      <w:del w:id="861" w:author="St-Amant, Rémi" w:date="2018-02-26T09:31:00Z">
        <w:r w:rsidR="009401CA" w:rsidRPr="002013B7" w:rsidDel="002013B7">
          <w:rPr>
            <w:rPrChange w:id="862" w:author="St-Amant, Rémi" w:date="2018-02-26T09:33:00Z">
              <w:rPr>
                <w:lang w:val="en-CA"/>
              </w:rPr>
            </w:rPrChange>
          </w:rPr>
          <w:delText xml:space="preserve">where </w:delText>
        </w:r>
      </w:del>
      <w:r w:rsidR="009401CA" w:rsidRPr="002013B7">
        <w:rPr>
          <w:rPrChange w:id="863" w:author="St-Amant, Rémi" w:date="2018-02-26T09:33:00Z">
            <w:rPr>
              <w:lang w:val="en-CA"/>
            </w:rPr>
          </w:rPrChange>
        </w:rPr>
        <w:t>"Proje</w:t>
      </w:r>
      <w:del w:id="864" w:author="St-Amant, Rémi" w:date="2018-02-26T09:32:00Z">
        <w:r w:rsidR="009401CA" w:rsidRPr="002013B7" w:rsidDel="002013B7">
          <w:rPr>
            <w:rPrChange w:id="865" w:author="St-Amant, Rémi" w:date="2018-02-26T09:33:00Z">
              <w:rPr>
                <w:lang w:val="en-CA"/>
              </w:rPr>
            </w:rPrChange>
          </w:rPr>
          <w:delText>c</w:delText>
        </w:r>
      </w:del>
      <w:r w:rsidR="009401CA" w:rsidRPr="002013B7">
        <w:rPr>
          <w:rPrChange w:id="866" w:author="St-Amant, Rémi" w:date="2018-02-26T09:33:00Z">
            <w:rPr>
              <w:lang w:val="en-CA"/>
            </w:rPr>
          </w:rPrChange>
        </w:rPr>
        <w:t>t</w:t>
      </w:r>
      <w:del w:id="867" w:author="St-Amant, Rémi" w:date="2018-02-26T09:32:00Z">
        <w:r w:rsidR="009401CA" w:rsidRPr="002013B7" w:rsidDel="002013B7">
          <w:rPr>
            <w:rPrChange w:id="868" w:author="St-Amant, Rémi" w:date="2018-02-26T09:33:00Z">
              <w:rPr>
                <w:lang w:val="en-CA"/>
              </w:rPr>
            </w:rPrChange>
          </w:rPr>
          <w:delText>FilePath</w:delText>
        </w:r>
      </w:del>
      <w:ins w:id="869" w:author="St-Amant, Rémi" w:date="2018-02-26T09:32:00Z">
        <w:r w:rsidRPr="002013B7">
          <w:rPr>
            <w:rPrChange w:id="870" w:author="St-Amant, Rémi" w:date="2018-02-26T09:33:00Z">
              <w:rPr>
                <w:lang w:val="en-CA"/>
              </w:rPr>
            </w:rPrChange>
          </w:rPr>
          <w:t>BioSIM</w:t>
        </w:r>
      </w:ins>
      <w:r w:rsidR="009401CA" w:rsidRPr="002013B7">
        <w:rPr>
          <w:rPrChange w:id="871" w:author="St-Amant, Rémi" w:date="2018-02-26T09:33:00Z">
            <w:rPr>
              <w:lang w:val="en-CA"/>
            </w:rPr>
          </w:rPrChange>
        </w:rPr>
        <w:t xml:space="preserve">" </w:t>
      </w:r>
      <w:ins w:id="872" w:author="St-Amant, Rémi" w:date="2018-02-26T09:32:00Z">
        <w:r w:rsidRPr="002013B7">
          <w:rPr>
            <w:rPrChange w:id="873" w:author="St-Amant, Rémi" w:date="2018-02-26T09:33:00Z">
              <w:rPr>
                <w:lang w:val="en-CA"/>
              </w:rPr>
            </w:rPrChange>
          </w:rPr>
          <w:t xml:space="preserve">est un projet avec l’extension .biox. </w:t>
        </w:r>
      </w:ins>
      <w:ins w:id="874" w:author="St-Amant, Rémi" w:date="2018-02-26T09:33:00Z">
        <w:r w:rsidR="002A2CCE">
          <w:t>D</w:t>
        </w:r>
      </w:ins>
      <w:ins w:id="875" w:author="St-Amant, Rémi" w:date="2018-02-26T09:32:00Z">
        <w:r w:rsidRPr="002013B7">
          <w:rPr>
            <w:rPrChange w:id="876" w:author="St-Amant, Rémi" w:date="2018-02-26T09:33:00Z">
              <w:rPr>
                <w:lang w:val="en-CA"/>
              </w:rPr>
            </w:rPrChange>
          </w:rPr>
          <w:t xml:space="preserve">eux autres options sont aussi </w:t>
        </w:r>
      </w:ins>
      <w:ins w:id="877" w:author="St-Amant, Rémi" w:date="2018-02-26T09:33:00Z">
        <w:r w:rsidR="002A2CCE" w:rsidRPr="002013B7">
          <w:t>disponible</w:t>
        </w:r>
        <w:r w:rsidR="002A2CCE">
          <w:t>s,</w:t>
        </w:r>
      </w:ins>
      <w:ins w:id="878" w:author="St-Amant, Rémi" w:date="2018-02-26T09:32:00Z">
        <w:r w:rsidRPr="002013B7">
          <w:rPr>
            <w:rPrChange w:id="879" w:author="St-Amant, Rémi" w:date="2018-02-26T09:33:00Z">
              <w:rPr>
                <w:lang w:val="en-CA"/>
              </w:rPr>
            </w:rPrChange>
          </w:rPr>
          <w:t xml:space="preserve"> soit –show pour afficher un dialogue sur la progression et </w:t>
        </w:r>
      </w:ins>
      <w:ins w:id="880" w:author="St-Amant, Rémi" w:date="2018-02-26T09:33:00Z">
        <w:r w:rsidR="002A2CCE">
          <w:t>–log « FicheirLog » pour une sortie d</w:t>
        </w:r>
      </w:ins>
      <w:ins w:id="881" w:author="St-Amant, Rémi" w:date="2018-02-26T09:34:00Z">
        <w:r w:rsidR="002A2CCE">
          <w:t>’exécution</w:t>
        </w:r>
      </w:ins>
      <w:del w:id="882" w:author="St-Amant, Rémi" w:date="2018-02-26T09:33:00Z">
        <w:r w:rsidR="009401CA" w:rsidRPr="002013B7" w:rsidDel="002A2CCE">
          <w:rPr>
            <w:rPrChange w:id="883" w:author="St-Amant, Rémi" w:date="2018-02-26T09:33:00Z">
              <w:rPr>
                <w:lang w:val="en-CA"/>
              </w:rPr>
            </w:rPrChange>
          </w:rPr>
          <w:delText>is the complete path to a BioSIM project file</w:delText>
        </w:r>
      </w:del>
      <w:r w:rsidR="009401CA" w:rsidRPr="002013B7">
        <w:rPr>
          <w:rPrChange w:id="884" w:author="St-Amant, Rémi" w:date="2018-02-26T09:33:00Z">
            <w:rPr>
              <w:lang w:val="en-CA"/>
            </w:rPr>
          </w:rPrChange>
        </w:rPr>
        <w:t>.</w:t>
      </w:r>
    </w:p>
    <w:p w14:paraId="67C7609C" w14:textId="77777777" w:rsidR="009401CA" w:rsidRPr="002013B7" w:rsidRDefault="009401CA" w:rsidP="009401CA">
      <w:pPr>
        <w:jc w:val="both"/>
        <w:rPr>
          <w:rPrChange w:id="885" w:author="St-Amant, Rémi" w:date="2018-02-26T09:33:00Z">
            <w:rPr>
              <w:lang w:val="en-CA"/>
            </w:rPr>
          </w:rPrChange>
        </w:rPr>
      </w:pPr>
    </w:p>
    <w:p w14:paraId="66D221DA" w14:textId="77777777" w:rsidR="009401CA" w:rsidRPr="002013B7" w:rsidRDefault="009401CA" w:rsidP="009401CA">
      <w:pPr>
        <w:jc w:val="both"/>
        <w:rPr>
          <w:rPrChange w:id="886" w:author="St-Amant, Rémi" w:date="2018-02-26T09:33:00Z">
            <w:rPr>
              <w:lang w:val="en-CA"/>
            </w:rPr>
          </w:rPrChange>
        </w:rPr>
      </w:pPr>
    </w:p>
    <w:p w14:paraId="26699897" w14:textId="77777777" w:rsidR="009401CA" w:rsidRPr="002013B7" w:rsidRDefault="009401CA" w:rsidP="009401CA">
      <w:pPr>
        <w:jc w:val="both"/>
        <w:rPr>
          <w:b/>
          <w:rPrChange w:id="887" w:author="St-Amant, Rémi" w:date="2018-02-26T09:33:00Z">
            <w:rPr>
              <w:b/>
              <w:lang w:val="en-CA"/>
            </w:rPr>
          </w:rPrChange>
        </w:rPr>
      </w:pPr>
    </w:p>
    <w:p w14:paraId="3C0F9E04" w14:textId="77777777" w:rsidR="009401CA" w:rsidRPr="009026A4" w:rsidRDefault="009401CA" w:rsidP="006160E5">
      <w:pPr>
        <w:pStyle w:val="Titre2"/>
      </w:pPr>
      <w:bookmarkStart w:id="888" w:name="_Toc348100098"/>
      <w:bookmarkStart w:id="889" w:name="_Toc507669774"/>
      <w:r w:rsidRPr="009026A4">
        <w:t>Fonctionnement de BioSIM</w:t>
      </w:r>
      <w:bookmarkEnd w:id="888"/>
      <w:bookmarkEnd w:id="889"/>
    </w:p>
    <w:p w14:paraId="3E2DCC08" w14:textId="77777777" w:rsidR="009401CA" w:rsidRPr="009026A4" w:rsidRDefault="009401CA" w:rsidP="009401CA"/>
    <w:p w14:paraId="7DF91ACE" w14:textId="77777777" w:rsidR="009401CA" w:rsidRPr="009026A4" w:rsidRDefault="009401CA" w:rsidP="00C2471D">
      <w:pPr>
        <w:pStyle w:val="Titre3"/>
      </w:pPr>
      <w:bookmarkStart w:id="890" w:name="_Toc348100099"/>
      <w:bookmarkStart w:id="891" w:name="_Toc507669775"/>
      <w:r w:rsidRPr="009026A4">
        <w:t>Information requise</w:t>
      </w:r>
      <w:bookmarkEnd w:id="890"/>
      <w:bookmarkEnd w:id="891"/>
    </w:p>
    <w:p w14:paraId="5886511D" w14:textId="77777777" w:rsidR="009401CA" w:rsidRPr="009026A4" w:rsidRDefault="009401CA" w:rsidP="009401CA"/>
    <w:p w14:paraId="33E29E2D" w14:textId="77777777" w:rsidR="009401CA" w:rsidRPr="009026A4" w:rsidRDefault="009401CA" w:rsidP="009401CA">
      <w:r w:rsidRPr="009026A4">
        <w:t>BioSIM contrôle l</w:t>
      </w:r>
      <w:r w:rsidR="0098105F">
        <w:t>’</w:t>
      </w:r>
      <w:r w:rsidRPr="009026A4">
        <w:t>exécution des modèles de simulation régis par la température pour la prévision des processus saisonniers. Pour ce faire, le système doit :</w:t>
      </w:r>
    </w:p>
    <w:p w14:paraId="17DAF99E" w14:textId="77777777" w:rsidR="009401CA" w:rsidRPr="009026A4" w:rsidRDefault="009401CA" w:rsidP="009401CA">
      <w:pPr>
        <w:jc w:val="both"/>
      </w:pPr>
    </w:p>
    <w:p w14:paraId="46A6F100" w14:textId="0FAE70CC" w:rsidR="009401CA" w:rsidRPr="009026A4" w:rsidRDefault="009401CA" w:rsidP="000C369D">
      <w:pPr>
        <w:numPr>
          <w:ilvl w:val="0"/>
          <w:numId w:val="2"/>
        </w:numPr>
        <w:tabs>
          <w:tab w:val="left" w:pos="720"/>
        </w:tabs>
        <w:snapToGrid w:val="0"/>
        <w:jc w:val="both"/>
      </w:pPr>
      <w:r w:rsidRPr="009026A4">
        <w:lastRenderedPageBreak/>
        <w:t xml:space="preserve">fournir au modèle de simulation des séries chronologiques </w:t>
      </w:r>
      <w:ins w:id="892" w:author="St-Amant, Rémi" w:date="2018-02-26T09:36:00Z">
        <w:r w:rsidR="00DB02B3" w:rsidRPr="009026A4">
          <w:t xml:space="preserve">propres à une région géographique </w:t>
        </w:r>
      </w:ins>
      <w:r w:rsidRPr="009026A4">
        <w:t xml:space="preserve">de </w:t>
      </w:r>
      <w:ins w:id="893" w:author="St-Amant, Rémi" w:date="2018-02-26T09:36:00Z">
        <w:r w:rsidR="00DB02B3">
          <w:t xml:space="preserve">différent élément dont : la </w:t>
        </w:r>
      </w:ins>
      <w:r w:rsidRPr="009026A4">
        <w:t>températures quotidiennes</w:t>
      </w:r>
      <w:ins w:id="894" w:author="St-Amant, Rémi" w:date="2018-02-26T09:36:00Z">
        <w:r w:rsidR="00DB02B3">
          <w:t>/horaires</w:t>
        </w:r>
      </w:ins>
      <w:r w:rsidRPr="009026A4">
        <w:t xml:space="preserve"> de l</w:t>
      </w:r>
      <w:r w:rsidR="0098105F">
        <w:t>’</w:t>
      </w:r>
      <w:r w:rsidRPr="009026A4">
        <w:t>air (minimum et maximum)</w:t>
      </w:r>
      <w:del w:id="895" w:author="St-Amant, Rémi" w:date="2018-02-26T09:37:00Z">
        <w:r w:rsidRPr="009026A4" w:rsidDel="00DB02B3">
          <w:delText xml:space="preserve"> </w:delText>
        </w:r>
      </w:del>
      <w:del w:id="896" w:author="St-Amant, Rémi" w:date="2018-02-26T09:36:00Z">
        <w:r w:rsidRPr="009026A4" w:rsidDel="00DB02B3">
          <w:delText xml:space="preserve">propres à une région géographique </w:delText>
        </w:r>
      </w:del>
      <w:del w:id="897" w:author="St-Amant, Rémi" w:date="2018-02-26T09:37:00Z">
        <w:r w:rsidRPr="009026A4" w:rsidDel="00DB02B3">
          <w:delText>et</w:delText>
        </w:r>
      </w:del>
      <w:r w:rsidRPr="009026A4">
        <w:t>,</w:t>
      </w:r>
      <w:del w:id="898" w:author="St-Amant, Rémi" w:date="2018-02-26T09:37:00Z">
        <w:r w:rsidRPr="009026A4" w:rsidDel="00DB02B3">
          <w:delText xml:space="preserve"> facultativement,</w:delText>
        </w:r>
      </w:del>
      <w:r w:rsidRPr="009026A4">
        <w:t xml:space="preserve"> des données de précipitations, </w:t>
      </w:r>
      <w:ins w:id="899" w:author="St-Amant, Rémi" w:date="2018-02-26T09:37:00Z">
        <w:r w:rsidR="00DB02B3" w:rsidRPr="009026A4">
          <w:t>du point de rosée, de l</w:t>
        </w:r>
        <w:r w:rsidR="00DB02B3">
          <w:t>’</w:t>
        </w:r>
        <w:r w:rsidR="00DB02B3" w:rsidRPr="009026A4">
          <w:t>humidité relative</w:t>
        </w:r>
        <w:r w:rsidR="00DB02B3">
          <w:t>,</w:t>
        </w:r>
        <w:r w:rsidR="00DB02B3" w:rsidRPr="009026A4">
          <w:t xml:space="preserve"> </w:t>
        </w:r>
      </w:ins>
      <w:r w:rsidRPr="009026A4">
        <w:t>de la vitesse du vent, des chutes et de l</w:t>
      </w:r>
      <w:r w:rsidR="0098105F">
        <w:t>’</w:t>
      </w:r>
      <w:r w:rsidRPr="009026A4">
        <w:t xml:space="preserve">accumulation de neige, </w:t>
      </w:r>
      <w:ins w:id="900" w:author="St-Amant, Rémi" w:date="2018-02-26T09:37:00Z">
        <w:r w:rsidR="00DB02B3">
          <w:t xml:space="preserve">de la pression atmosphérique </w:t>
        </w:r>
      </w:ins>
      <w:del w:id="901" w:author="St-Amant, Rémi" w:date="2018-02-26T09:37:00Z">
        <w:r w:rsidRPr="009026A4" w:rsidDel="00DB02B3">
          <w:delText>du point de rosée, de l</w:delText>
        </w:r>
        <w:r w:rsidR="0098105F" w:rsidDel="00DB02B3">
          <w:delText>’</w:delText>
        </w:r>
        <w:r w:rsidRPr="009026A4" w:rsidDel="00DB02B3">
          <w:delText xml:space="preserve">humidité relative </w:delText>
        </w:r>
      </w:del>
      <w:r w:rsidRPr="009026A4">
        <w:t>et/ou du rayonnement solaire;</w:t>
      </w:r>
    </w:p>
    <w:p w14:paraId="0D78553C" w14:textId="77777777" w:rsidR="009401CA" w:rsidRPr="009026A4" w:rsidRDefault="009401CA" w:rsidP="000C369D">
      <w:pPr>
        <w:numPr>
          <w:ilvl w:val="0"/>
          <w:numId w:val="2"/>
        </w:numPr>
        <w:tabs>
          <w:tab w:val="left" w:pos="720"/>
        </w:tabs>
        <w:snapToGrid w:val="0"/>
        <w:jc w:val="both"/>
      </w:pPr>
      <w:r w:rsidRPr="009026A4">
        <w:t>contrôle l</w:t>
      </w:r>
      <w:r w:rsidR="0098105F">
        <w:t>’</w:t>
      </w:r>
      <w:r w:rsidRPr="009026A4">
        <w:t>exécution du modèle de simulation sélectionné, en variant facultativement certains paramètres du modèle;</w:t>
      </w:r>
    </w:p>
    <w:p w14:paraId="5C6A962B" w14:textId="641FD4E2" w:rsidR="009401CA" w:rsidRPr="009026A4" w:rsidRDefault="009401CA" w:rsidP="000C369D">
      <w:pPr>
        <w:numPr>
          <w:ilvl w:val="0"/>
          <w:numId w:val="2"/>
        </w:numPr>
        <w:tabs>
          <w:tab w:val="left" w:pos="720"/>
        </w:tabs>
        <w:snapToGrid w:val="0"/>
        <w:jc w:val="both"/>
      </w:pPr>
      <w:r w:rsidRPr="009026A4">
        <w:t>fusionner tous les extrants dans un</w:t>
      </w:r>
      <w:del w:id="902" w:author="St-Amant, Rémi" w:date="2018-02-26T09:38:00Z">
        <w:r w:rsidRPr="009026A4" w:rsidDel="00DB02B3">
          <w:delText>e base de données</w:delText>
        </w:r>
      </w:del>
      <w:ins w:id="903" w:author="St-Amant, Rémi" w:date="2018-02-26T09:38:00Z">
        <w:r w:rsidR="00DB02B3">
          <w:t xml:space="preserve"> seul composante</w:t>
        </w:r>
      </w:ins>
      <w:r w:rsidRPr="009026A4">
        <w:t>;</w:t>
      </w:r>
    </w:p>
    <w:p w14:paraId="000FD261" w14:textId="7622511A" w:rsidR="009401CA" w:rsidRPr="009026A4" w:rsidRDefault="009401CA" w:rsidP="000C369D">
      <w:pPr>
        <w:numPr>
          <w:ilvl w:val="0"/>
          <w:numId w:val="2"/>
        </w:numPr>
        <w:tabs>
          <w:tab w:val="left" w:pos="720"/>
        </w:tabs>
        <w:snapToGrid w:val="0"/>
        <w:jc w:val="both"/>
      </w:pPr>
      <w:r w:rsidRPr="009026A4">
        <w:t xml:space="preserve">examiner les extrants du modèle pour extraire les caractéristiques statistiques </w:t>
      </w:r>
      <w:r w:rsidR="00556389">
        <w:t>précisées</w:t>
      </w:r>
      <w:r w:rsidRPr="009026A4">
        <w:t xml:space="preserve"> par l</w:t>
      </w:r>
      <w:r w:rsidR="0098105F">
        <w:t>’</w:t>
      </w:r>
      <w:r w:rsidRPr="009026A4">
        <w:t xml:space="preserve">utilisateur et présenter cette information sous forme </w:t>
      </w:r>
      <w:del w:id="904" w:author="St-Amant, Rémi" w:date="2018-02-26T09:38:00Z">
        <w:r w:rsidRPr="009026A4" w:rsidDel="00DB02B3">
          <w:delText xml:space="preserve">de graphiques, </w:delText>
        </w:r>
      </w:del>
      <w:r w:rsidRPr="009026A4">
        <w:t>de tableaux ou de cartes.</w:t>
      </w:r>
    </w:p>
    <w:p w14:paraId="7A069625" w14:textId="77777777" w:rsidR="009401CA" w:rsidRPr="009026A4" w:rsidRDefault="009401CA" w:rsidP="009401CA">
      <w:pPr>
        <w:jc w:val="both"/>
      </w:pPr>
    </w:p>
    <w:p w14:paraId="69BB1183" w14:textId="77777777" w:rsidR="009401CA" w:rsidRPr="009026A4" w:rsidRDefault="009401CA" w:rsidP="009401CA">
      <w:pPr>
        <w:jc w:val="both"/>
      </w:pPr>
      <w:r w:rsidRPr="009026A4">
        <w:t>BioSIM utilise sept sources principales de données :</w:t>
      </w:r>
    </w:p>
    <w:p w14:paraId="489BB0D2" w14:textId="77777777" w:rsidR="009401CA" w:rsidRPr="009026A4" w:rsidRDefault="009401CA" w:rsidP="009401CA">
      <w:pPr>
        <w:jc w:val="both"/>
      </w:pPr>
    </w:p>
    <w:p w14:paraId="17DB4727" w14:textId="1F56231F" w:rsidR="009401CA" w:rsidRPr="009026A4" w:rsidRDefault="009401CA" w:rsidP="000C369D">
      <w:pPr>
        <w:numPr>
          <w:ilvl w:val="0"/>
          <w:numId w:val="3"/>
        </w:numPr>
        <w:tabs>
          <w:tab w:val="left" w:pos="720"/>
        </w:tabs>
        <w:snapToGrid w:val="0"/>
        <w:jc w:val="both"/>
      </w:pPr>
      <w:r w:rsidRPr="009026A4">
        <w:t>données météorologiques (accessibles par l</w:t>
      </w:r>
      <w:r w:rsidR="0098105F">
        <w:t>’</w:t>
      </w:r>
      <w:del w:id="905" w:author="St-Amant, Rémi" w:date="2018-02-26T09:39:00Z">
        <w:r w:rsidR="00443B84" w:rsidDel="003037A3">
          <w:fldChar w:fldCharType="begin"/>
        </w:r>
        <w:r w:rsidR="00443B84" w:rsidDel="003037A3">
          <w:delInstrText xml:space="preserve"> HYPERLINK </w:delInstrText>
        </w:r>
        <w:r w:rsidR="00443B84" w:rsidDel="003037A3">
          <w:fldChar w:fldCharType="separate"/>
        </w:r>
        <w:r w:rsidRPr="003037A3" w:rsidDel="003037A3">
          <w:rPr>
            <w:rPrChange w:id="906" w:author="St-Amant, Rémi" w:date="2018-02-26T09:39:00Z">
              <w:rPr>
                <w:rStyle w:val="Lienhypertexte"/>
              </w:rPr>
            </w:rPrChange>
          </w:rPr>
          <w:delText>Éditeur de données liées</w:delText>
        </w:r>
        <w:r w:rsidR="00443B84" w:rsidDel="003037A3">
          <w:rPr>
            <w:rStyle w:val="Lienhypertexte"/>
          </w:rPr>
          <w:fldChar w:fldCharType="end"/>
        </w:r>
      </w:del>
      <w:ins w:id="907" w:author="St-Amant, Rémi" w:date="2018-02-26T09:39:00Z">
        <w:r w:rsidR="003037A3" w:rsidRPr="003037A3">
          <w:rPr>
            <w:rPrChange w:id="908" w:author="St-Amant, Rémi" w:date="2018-02-26T09:39:00Z">
              <w:rPr>
                <w:rStyle w:val="Lienhypertexte"/>
              </w:rPr>
            </w:rPrChange>
          </w:rPr>
          <w:t>Éditeur de données liées</w:t>
        </w:r>
      </w:ins>
      <w:r w:rsidRPr="009026A4">
        <w:t>)</w:t>
      </w:r>
    </w:p>
    <w:p w14:paraId="524554FF" w14:textId="77777777" w:rsidR="009401CA" w:rsidRPr="009026A4" w:rsidRDefault="009401CA" w:rsidP="000C369D">
      <w:pPr>
        <w:numPr>
          <w:ilvl w:val="1"/>
          <w:numId w:val="3"/>
        </w:numPr>
        <w:tabs>
          <w:tab w:val="left" w:pos="1440"/>
        </w:tabs>
        <w:snapToGrid w:val="0"/>
        <w:jc w:val="both"/>
      </w:pPr>
      <w:r w:rsidRPr="009026A4">
        <w:t>normales (statistiques mensuelles),</w:t>
      </w:r>
    </w:p>
    <w:p w14:paraId="48DA8C75" w14:textId="288CCEE8" w:rsidR="009401CA" w:rsidRDefault="009401CA" w:rsidP="000C369D">
      <w:pPr>
        <w:numPr>
          <w:ilvl w:val="1"/>
          <w:numId w:val="3"/>
        </w:numPr>
        <w:tabs>
          <w:tab w:val="left" w:pos="1440"/>
        </w:tabs>
        <w:snapToGrid w:val="0"/>
        <w:jc w:val="both"/>
        <w:rPr>
          <w:ins w:id="909" w:author="St-Amant, Rémi" w:date="2018-02-26T09:38:00Z"/>
        </w:rPr>
      </w:pPr>
      <w:r w:rsidRPr="009026A4">
        <w:rPr>
          <w:spacing w:val="-2"/>
        </w:rPr>
        <w:t>données quotidiennes</w:t>
      </w:r>
      <w:r w:rsidRPr="009026A4">
        <w:t xml:space="preserve"> (y compris les prévisions);</w:t>
      </w:r>
    </w:p>
    <w:p w14:paraId="69C92075" w14:textId="7AC55DE5" w:rsidR="003037A3" w:rsidRPr="009026A4" w:rsidRDefault="003037A3" w:rsidP="003037A3">
      <w:pPr>
        <w:numPr>
          <w:ilvl w:val="1"/>
          <w:numId w:val="3"/>
        </w:numPr>
        <w:tabs>
          <w:tab w:val="left" w:pos="1440"/>
        </w:tabs>
        <w:snapToGrid w:val="0"/>
        <w:jc w:val="both"/>
        <w:rPr>
          <w:ins w:id="910" w:author="St-Amant, Rémi" w:date="2018-02-26T09:38:00Z"/>
        </w:rPr>
      </w:pPr>
      <w:ins w:id="911" w:author="St-Amant, Rémi" w:date="2018-02-26T09:38:00Z">
        <w:r w:rsidRPr="009026A4">
          <w:rPr>
            <w:spacing w:val="-2"/>
          </w:rPr>
          <w:t xml:space="preserve">données </w:t>
        </w:r>
      </w:ins>
      <w:ins w:id="912" w:author="St-Amant, Rémi" w:date="2018-02-26T09:39:00Z">
        <w:r>
          <w:rPr>
            <w:spacing w:val="-2"/>
          </w:rPr>
          <w:t xml:space="preserve">horaires </w:t>
        </w:r>
      </w:ins>
      <w:ins w:id="913" w:author="St-Amant, Rémi" w:date="2018-02-26T09:38:00Z">
        <w:r w:rsidRPr="009026A4">
          <w:t>(y compris les prévisions);</w:t>
        </w:r>
      </w:ins>
    </w:p>
    <w:p w14:paraId="3CEA6AC1" w14:textId="46A994FB" w:rsidR="003037A3" w:rsidRPr="009026A4" w:rsidRDefault="003037A3">
      <w:pPr>
        <w:numPr>
          <w:ilvl w:val="1"/>
          <w:numId w:val="3"/>
        </w:numPr>
        <w:tabs>
          <w:tab w:val="left" w:pos="1440"/>
        </w:tabs>
        <w:snapToGrid w:val="0"/>
        <w:jc w:val="both"/>
      </w:pPr>
      <w:ins w:id="914" w:author="St-Amant, Rémi" w:date="2018-02-26T09:38:00Z">
        <w:r w:rsidRPr="009026A4">
          <w:rPr>
            <w:spacing w:val="-2"/>
          </w:rPr>
          <w:t xml:space="preserve">données </w:t>
        </w:r>
      </w:ins>
      <w:ins w:id="915" w:author="St-Amant, Rémi" w:date="2018-02-26T09:39:00Z">
        <w:r>
          <w:rPr>
            <w:spacing w:val="-2"/>
          </w:rPr>
          <w:t xml:space="preserve">sous forme cartographique </w:t>
        </w:r>
      </w:ins>
      <w:ins w:id="916" w:author="St-Amant, Rémi" w:date="2018-02-26T09:38:00Z">
        <w:r w:rsidRPr="009026A4">
          <w:t>(</w:t>
        </w:r>
      </w:ins>
      <w:ins w:id="917" w:author="St-Amant, Rémi" w:date="2018-02-26T09:39:00Z">
        <w:r>
          <w:t>Gribs</w:t>
        </w:r>
      </w:ins>
      <w:ins w:id="918" w:author="St-Amant, Rémi" w:date="2018-02-26T09:38:00Z">
        <w:r w:rsidRPr="009026A4">
          <w:t>);</w:t>
        </w:r>
      </w:ins>
    </w:p>
    <w:p w14:paraId="034B4BD6" w14:textId="359A6CCE" w:rsidR="009401CA" w:rsidRPr="009026A4" w:rsidRDefault="009401CA" w:rsidP="000C369D">
      <w:pPr>
        <w:numPr>
          <w:ilvl w:val="0"/>
          <w:numId w:val="3"/>
        </w:numPr>
        <w:tabs>
          <w:tab w:val="left" w:pos="720"/>
        </w:tabs>
        <w:snapToGrid w:val="0"/>
        <w:jc w:val="both"/>
      </w:pPr>
      <w:r w:rsidRPr="009026A4">
        <w:t>modèles altimétriques numériques (DEM), accessibles par l</w:t>
      </w:r>
      <w:r w:rsidR="0098105F">
        <w:t>’</w:t>
      </w:r>
      <w:del w:id="919" w:author="St-Amant, Rémi" w:date="2018-02-26T09:40:00Z">
        <w:r w:rsidR="00443B84" w:rsidDel="003037A3">
          <w:fldChar w:fldCharType="begin"/>
        </w:r>
        <w:r w:rsidR="00443B84" w:rsidDel="003037A3">
          <w:delInstrText xml:space="preserve"> HYPERLINK </w:delInstrText>
        </w:r>
        <w:r w:rsidR="00443B84" w:rsidDel="003037A3">
          <w:fldChar w:fldCharType="separate"/>
        </w:r>
        <w:r w:rsidRPr="003037A3" w:rsidDel="003037A3">
          <w:rPr>
            <w:rPrChange w:id="920" w:author="St-Amant, Rémi" w:date="2018-02-26T09:40:00Z">
              <w:rPr>
                <w:rStyle w:val="Lienhypertexte"/>
              </w:rPr>
            </w:rPrChange>
          </w:rPr>
          <w:delText>Éditeur de données liées</w:delText>
        </w:r>
        <w:r w:rsidR="00443B84" w:rsidDel="003037A3">
          <w:rPr>
            <w:rStyle w:val="Lienhypertexte"/>
          </w:rPr>
          <w:fldChar w:fldCharType="end"/>
        </w:r>
      </w:del>
      <w:ins w:id="921" w:author="St-Amant, Rémi" w:date="2018-02-26T09:40:00Z">
        <w:r w:rsidR="003037A3" w:rsidRPr="003037A3">
          <w:rPr>
            <w:rPrChange w:id="922" w:author="St-Amant, Rémi" w:date="2018-02-26T09:40:00Z">
              <w:rPr>
                <w:rStyle w:val="Lienhypertexte"/>
              </w:rPr>
            </w:rPrChange>
          </w:rPr>
          <w:t>Éditeur de données liées</w:t>
        </w:r>
      </w:ins>
      <w:r w:rsidRPr="009026A4">
        <w:t>);</w:t>
      </w:r>
    </w:p>
    <w:p w14:paraId="7AA8F05C" w14:textId="00AD6C37" w:rsidR="009401CA" w:rsidRPr="009026A4" w:rsidRDefault="009401CA" w:rsidP="000C369D">
      <w:pPr>
        <w:numPr>
          <w:ilvl w:val="0"/>
          <w:numId w:val="3"/>
        </w:numPr>
        <w:tabs>
          <w:tab w:val="left" w:pos="720"/>
        </w:tabs>
        <w:snapToGrid w:val="0"/>
        <w:jc w:val="both"/>
      </w:pPr>
      <w:r w:rsidRPr="009026A4">
        <w:t>modèles (accessibles par l</w:t>
      </w:r>
      <w:r w:rsidR="0098105F">
        <w:t>’</w:t>
      </w:r>
      <w:del w:id="923" w:author="St-Amant, Rémi" w:date="2018-02-26T09:40:00Z">
        <w:r w:rsidR="00443B84" w:rsidDel="003037A3">
          <w:fldChar w:fldCharType="begin"/>
        </w:r>
        <w:r w:rsidR="00443B84" w:rsidDel="003037A3">
          <w:delInstrText xml:space="preserve"> HYPERLINK </w:delInstrText>
        </w:r>
        <w:r w:rsidR="00443B84" w:rsidDel="003037A3">
          <w:fldChar w:fldCharType="separate"/>
        </w:r>
        <w:r w:rsidRPr="003037A3" w:rsidDel="003037A3">
          <w:rPr>
            <w:rPrChange w:id="924" w:author="St-Amant, Rémi" w:date="2018-02-26T09:40:00Z">
              <w:rPr>
                <w:rStyle w:val="Lienhypertexte"/>
              </w:rPr>
            </w:rPrChange>
          </w:rPr>
          <w:delText>Éditeur de données liées</w:delText>
        </w:r>
        <w:r w:rsidR="00443B84" w:rsidDel="003037A3">
          <w:rPr>
            <w:rStyle w:val="Lienhypertexte"/>
          </w:rPr>
          <w:fldChar w:fldCharType="end"/>
        </w:r>
      </w:del>
      <w:ins w:id="925" w:author="St-Amant, Rémi" w:date="2018-02-26T09:40:00Z">
        <w:r w:rsidR="003037A3" w:rsidRPr="003037A3">
          <w:rPr>
            <w:rPrChange w:id="926" w:author="St-Amant, Rémi" w:date="2018-02-26T09:40:00Z">
              <w:rPr>
                <w:rStyle w:val="Lienhypertexte"/>
              </w:rPr>
            </w:rPrChange>
          </w:rPr>
          <w:t>Éditeur de données liées</w:t>
        </w:r>
      </w:ins>
      <w:r w:rsidRPr="009026A4">
        <w:t>);</w:t>
      </w:r>
    </w:p>
    <w:p w14:paraId="3E19EC4A" w14:textId="0C314000" w:rsidR="009401CA" w:rsidRPr="009026A4" w:rsidRDefault="009401CA" w:rsidP="000C369D">
      <w:pPr>
        <w:numPr>
          <w:ilvl w:val="0"/>
          <w:numId w:val="3"/>
        </w:numPr>
        <w:tabs>
          <w:tab w:val="left" w:pos="720"/>
        </w:tabs>
        <w:snapToGrid w:val="0"/>
        <w:jc w:val="both"/>
      </w:pPr>
      <w:r w:rsidRPr="009026A4">
        <w:t>intrants du modèle (propres à chaque modèle et accessibles par l</w:t>
      </w:r>
      <w:r w:rsidR="0098105F">
        <w:t>’</w:t>
      </w:r>
      <w:r w:rsidRPr="009026A4">
        <w:t xml:space="preserve">onglet </w:t>
      </w:r>
      <w:r w:rsidRPr="009026A4">
        <w:rPr>
          <w:i/>
        </w:rPr>
        <w:t>Intrants</w:t>
      </w:r>
      <w:r w:rsidRPr="009026A4">
        <w:t xml:space="preserve"> de l</w:t>
      </w:r>
      <w:r w:rsidR="0098105F">
        <w:t>’</w:t>
      </w:r>
      <w:del w:id="927" w:author="St-Amant, Rémi" w:date="2018-02-26T09:40:00Z">
        <w:r w:rsidR="00443B84" w:rsidDel="003037A3">
          <w:fldChar w:fldCharType="begin"/>
        </w:r>
        <w:r w:rsidR="00443B84" w:rsidDel="003037A3">
          <w:delInstrText xml:space="preserve"> HYPERLINK </w:delInstrText>
        </w:r>
        <w:r w:rsidR="00443B84" w:rsidDel="003037A3">
          <w:fldChar w:fldCharType="separate"/>
        </w:r>
        <w:r w:rsidRPr="003037A3" w:rsidDel="003037A3">
          <w:rPr>
            <w:rPrChange w:id="928" w:author="St-Amant, Rémi" w:date="2018-02-26T09:40:00Z">
              <w:rPr>
                <w:rStyle w:val="Lienhypertexte"/>
              </w:rPr>
            </w:rPrChange>
          </w:rPr>
          <w:delText>Éditeur de modèles</w:delText>
        </w:r>
        <w:r w:rsidR="00443B84" w:rsidDel="003037A3">
          <w:rPr>
            <w:rStyle w:val="Lienhypertexte"/>
          </w:rPr>
          <w:fldChar w:fldCharType="end"/>
        </w:r>
      </w:del>
      <w:ins w:id="929" w:author="St-Amant, Rémi" w:date="2018-02-26T09:40:00Z">
        <w:r w:rsidR="003037A3" w:rsidRPr="003037A3">
          <w:rPr>
            <w:rPrChange w:id="930" w:author="St-Amant, Rémi" w:date="2018-02-26T09:40:00Z">
              <w:rPr>
                <w:rStyle w:val="Lienhypertexte"/>
              </w:rPr>
            </w:rPrChange>
          </w:rPr>
          <w:t>Éditeur de modèles</w:t>
        </w:r>
      </w:ins>
      <w:r w:rsidRPr="009026A4">
        <w:t>);</w:t>
      </w:r>
    </w:p>
    <w:p w14:paraId="038AAED3" w14:textId="5A871FCB" w:rsidR="009401CA" w:rsidRPr="009026A4" w:rsidRDefault="009401CA" w:rsidP="000C369D">
      <w:pPr>
        <w:numPr>
          <w:ilvl w:val="0"/>
          <w:numId w:val="3"/>
        </w:numPr>
        <w:tabs>
          <w:tab w:val="left" w:pos="720"/>
        </w:tabs>
        <w:snapToGrid w:val="0"/>
        <w:jc w:val="both"/>
      </w:pPr>
      <w:r w:rsidRPr="009026A4">
        <w:t>intrants météorologiques (accessibles par l</w:t>
      </w:r>
      <w:r w:rsidR="0098105F">
        <w:t>’</w:t>
      </w:r>
      <w:del w:id="931" w:author="St-Amant, Rémi" w:date="2018-02-26T09:40:00Z">
        <w:r w:rsidR="00443B84" w:rsidDel="003037A3">
          <w:fldChar w:fldCharType="begin"/>
        </w:r>
        <w:r w:rsidR="00443B84" w:rsidDel="003037A3">
          <w:delInstrText xml:space="preserve"> HYPERLINK </w:delInstrText>
        </w:r>
        <w:r w:rsidR="00443B84" w:rsidDel="003037A3">
          <w:fldChar w:fldCharType="separate"/>
        </w:r>
        <w:r w:rsidRPr="003037A3" w:rsidDel="003037A3">
          <w:rPr>
            <w:rPrChange w:id="932" w:author="St-Amant, Rémi" w:date="2018-02-26T09:40:00Z">
              <w:rPr>
                <w:rStyle w:val="Lienhypertexte"/>
              </w:rPr>
            </w:rPrChange>
          </w:rPr>
          <w:delText>Éditeur d</w:delText>
        </w:r>
        <w:r w:rsidR="0098105F" w:rsidRPr="003037A3" w:rsidDel="003037A3">
          <w:rPr>
            <w:rPrChange w:id="933" w:author="St-Amant, Rémi" w:date="2018-02-26T09:40:00Z">
              <w:rPr>
                <w:rStyle w:val="Lienhypertexte"/>
              </w:rPr>
            </w:rPrChange>
          </w:rPr>
          <w:delText>’</w:delText>
        </w:r>
        <w:r w:rsidRPr="003037A3" w:rsidDel="003037A3">
          <w:rPr>
            <w:rPrChange w:id="934" w:author="St-Amant, Rémi" w:date="2018-02-26T09:40:00Z">
              <w:rPr>
                <w:rStyle w:val="Lienhypertexte"/>
              </w:rPr>
            </w:rPrChange>
          </w:rPr>
          <w:delText>intrants du générateur météo</w:delText>
        </w:r>
        <w:r w:rsidR="00443B84" w:rsidDel="003037A3">
          <w:rPr>
            <w:rStyle w:val="Lienhypertexte"/>
          </w:rPr>
          <w:fldChar w:fldCharType="end"/>
        </w:r>
      </w:del>
      <w:ins w:id="935" w:author="St-Amant, Rémi" w:date="2018-02-26T09:40:00Z">
        <w:r w:rsidR="003037A3" w:rsidRPr="003037A3">
          <w:rPr>
            <w:rPrChange w:id="936" w:author="St-Amant, Rémi" w:date="2018-02-26T09:40:00Z">
              <w:rPr>
                <w:rStyle w:val="Lienhypertexte"/>
              </w:rPr>
            </w:rPrChange>
          </w:rPr>
          <w:t>Éditeur d’intrants du générateur météo</w:t>
        </w:r>
      </w:ins>
      <w:r w:rsidRPr="009026A4">
        <w:t>);</w:t>
      </w:r>
    </w:p>
    <w:p w14:paraId="7A618341" w14:textId="4D4B9A15" w:rsidR="009401CA" w:rsidRPr="009026A4" w:rsidRDefault="009401CA" w:rsidP="000C369D">
      <w:pPr>
        <w:numPr>
          <w:ilvl w:val="0"/>
          <w:numId w:val="3"/>
        </w:numPr>
        <w:tabs>
          <w:tab w:val="left" w:pos="720"/>
        </w:tabs>
        <w:snapToGrid w:val="0"/>
        <w:jc w:val="both"/>
      </w:pPr>
      <w:r w:rsidRPr="009026A4">
        <w:t>listes d</w:t>
      </w:r>
      <w:r w:rsidR="0098105F">
        <w:t>’</w:t>
      </w:r>
      <w:r w:rsidRPr="009026A4">
        <w:t>emplacements (accessibles par l</w:t>
      </w:r>
      <w:r w:rsidR="0098105F">
        <w:t>’</w:t>
      </w:r>
      <w:del w:id="937" w:author="St-Amant, Rémi" w:date="2018-02-26T09:40:00Z">
        <w:r w:rsidR="00443B84" w:rsidDel="003037A3">
          <w:fldChar w:fldCharType="begin"/>
        </w:r>
        <w:r w:rsidR="00443B84" w:rsidDel="003037A3">
          <w:delInstrText xml:space="preserve"> HYPERLINK </w:delInstrText>
        </w:r>
        <w:r w:rsidR="00443B84" w:rsidDel="003037A3">
          <w:fldChar w:fldCharType="separate"/>
        </w:r>
        <w:r w:rsidRPr="003037A3" w:rsidDel="003037A3">
          <w:rPr>
            <w:rPrChange w:id="938" w:author="St-Amant, Rémi" w:date="2018-02-26T09:40:00Z">
              <w:rPr>
                <w:rStyle w:val="Lienhypertexte"/>
              </w:rPr>
            </w:rPrChange>
          </w:rPr>
          <w:delText>Éditeur de listes de localisations</w:delText>
        </w:r>
        <w:r w:rsidR="00443B84" w:rsidDel="003037A3">
          <w:rPr>
            <w:rStyle w:val="Lienhypertexte"/>
          </w:rPr>
          <w:fldChar w:fldCharType="end"/>
        </w:r>
      </w:del>
      <w:ins w:id="939" w:author="St-Amant, Rémi" w:date="2018-02-26T09:40:00Z">
        <w:r w:rsidR="003037A3" w:rsidRPr="003037A3">
          <w:rPr>
            <w:rPrChange w:id="940" w:author="St-Amant, Rémi" w:date="2018-02-26T09:40:00Z">
              <w:rPr>
                <w:rStyle w:val="Lienhypertexte"/>
              </w:rPr>
            </w:rPrChange>
          </w:rPr>
          <w:t>Éditeur de listes de localisations</w:t>
        </w:r>
      </w:ins>
      <w:r w:rsidRPr="009026A4">
        <w:t>).</w:t>
      </w:r>
    </w:p>
    <w:p w14:paraId="09F55412" w14:textId="77777777" w:rsidR="009401CA" w:rsidRPr="009026A4" w:rsidRDefault="009401CA" w:rsidP="009401CA">
      <w:pPr>
        <w:snapToGrid w:val="0"/>
        <w:ind w:left="360"/>
        <w:jc w:val="both"/>
      </w:pPr>
    </w:p>
    <w:p w14:paraId="23A6E8F8" w14:textId="77777777" w:rsidR="009401CA" w:rsidRPr="009026A4" w:rsidRDefault="009401CA" w:rsidP="009401CA">
      <w:pPr>
        <w:jc w:val="both"/>
      </w:pPr>
      <w:r w:rsidRPr="009026A4">
        <w:t>Une extension spécifique est associée à chacun de ces fichiers d</w:t>
      </w:r>
      <w:r w:rsidR="0098105F">
        <w:t>’</w:t>
      </w:r>
      <w:r w:rsidRPr="009026A4">
        <w:t>intrants :</w:t>
      </w:r>
    </w:p>
    <w:p w14:paraId="55442EEF" w14:textId="77777777" w:rsidR="009401CA" w:rsidRPr="009026A4" w:rsidRDefault="009401CA" w:rsidP="009401CA">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2"/>
        <w:gridCol w:w="2124"/>
        <w:gridCol w:w="2619"/>
        <w:gridCol w:w="2749"/>
      </w:tblGrid>
      <w:tr w:rsidR="009401CA" w:rsidRPr="009026A4" w14:paraId="4E34A079" w14:textId="77777777" w:rsidTr="00F73B49">
        <w:tc>
          <w:tcPr>
            <w:tcW w:w="1902" w:type="dxa"/>
            <w:shd w:val="clear" w:color="auto" w:fill="auto"/>
          </w:tcPr>
          <w:p w14:paraId="33C9738C" w14:textId="77777777" w:rsidR="009401CA" w:rsidRPr="009026A4" w:rsidRDefault="009401CA" w:rsidP="009401CA">
            <w:r w:rsidRPr="009026A4">
              <w:t>Type de données</w:t>
            </w:r>
          </w:p>
        </w:tc>
        <w:tc>
          <w:tcPr>
            <w:tcW w:w="2124" w:type="dxa"/>
            <w:shd w:val="clear" w:color="auto" w:fill="auto"/>
          </w:tcPr>
          <w:p w14:paraId="52628AD7" w14:textId="77777777" w:rsidR="009401CA" w:rsidRPr="009026A4" w:rsidRDefault="009401CA" w:rsidP="009401CA">
            <w:r w:rsidRPr="009026A4">
              <w:t>Extension de fichier</w:t>
            </w:r>
          </w:p>
        </w:tc>
        <w:tc>
          <w:tcPr>
            <w:tcW w:w="2619" w:type="dxa"/>
            <w:shd w:val="clear" w:color="auto" w:fill="auto"/>
          </w:tcPr>
          <w:p w14:paraId="297530CD" w14:textId="77777777" w:rsidR="009401CA" w:rsidRPr="009026A4" w:rsidRDefault="009401CA" w:rsidP="009401CA">
            <w:r w:rsidRPr="009026A4">
              <w:t>Sous-répertoire du projet où se trouve le fichier</w:t>
            </w:r>
          </w:p>
        </w:tc>
        <w:tc>
          <w:tcPr>
            <w:tcW w:w="2749" w:type="dxa"/>
            <w:shd w:val="clear" w:color="auto" w:fill="auto"/>
          </w:tcPr>
          <w:p w14:paraId="0FDDE205" w14:textId="77777777" w:rsidR="009401CA" w:rsidRPr="009026A4" w:rsidRDefault="009401CA" w:rsidP="009401CA">
            <w:r w:rsidRPr="009026A4">
              <w:t>Peut être enregistré dans l</w:t>
            </w:r>
            <w:r w:rsidR="0098105F">
              <w:t>’</w:t>
            </w:r>
            <w:r w:rsidRPr="009026A4">
              <w:t>un des répertoires globaux de BioSIM?</w:t>
            </w:r>
          </w:p>
        </w:tc>
      </w:tr>
      <w:tr w:rsidR="009401CA" w:rsidRPr="009026A4" w14:paraId="5602BF7C" w14:textId="77777777" w:rsidTr="00F73B49">
        <w:tc>
          <w:tcPr>
            <w:tcW w:w="1902" w:type="dxa"/>
            <w:shd w:val="clear" w:color="auto" w:fill="auto"/>
          </w:tcPr>
          <w:p w14:paraId="53FD26CF" w14:textId="77777777" w:rsidR="009401CA" w:rsidRPr="009026A4" w:rsidRDefault="009401CA" w:rsidP="009401CA">
            <w:r w:rsidRPr="009026A4">
              <w:t xml:space="preserve">Normales météorologiques </w:t>
            </w:r>
          </w:p>
        </w:tc>
        <w:tc>
          <w:tcPr>
            <w:tcW w:w="2124" w:type="dxa"/>
            <w:shd w:val="clear" w:color="auto" w:fill="auto"/>
          </w:tcPr>
          <w:p w14:paraId="31C6BFC6" w14:textId="57C409B7" w:rsidR="009401CA" w:rsidRPr="009026A4" w:rsidRDefault="009401CA" w:rsidP="009401CA">
            <w:r w:rsidRPr="009026A4">
              <w:t>.Normals</w:t>
            </w:r>
            <w:r w:rsidR="00F73B49">
              <w:t>DB</w:t>
            </w:r>
          </w:p>
        </w:tc>
        <w:tc>
          <w:tcPr>
            <w:tcW w:w="2619" w:type="dxa"/>
            <w:shd w:val="clear" w:color="auto" w:fill="auto"/>
          </w:tcPr>
          <w:p w14:paraId="30B7C9F9" w14:textId="77777777" w:rsidR="009401CA" w:rsidRPr="009026A4" w:rsidRDefault="009401CA" w:rsidP="009401CA">
            <w:r w:rsidRPr="009026A4">
              <w:t>\Weather\</w:t>
            </w:r>
          </w:p>
        </w:tc>
        <w:tc>
          <w:tcPr>
            <w:tcW w:w="2749" w:type="dxa"/>
            <w:shd w:val="clear" w:color="auto" w:fill="auto"/>
          </w:tcPr>
          <w:p w14:paraId="15CC3465" w14:textId="77777777" w:rsidR="009401CA" w:rsidRPr="009026A4" w:rsidRDefault="009401CA" w:rsidP="009401CA">
            <w:r w:rsidRPr="009026A4">
              <w:t>Oui</w:t>
            </w:r>
          </w:p>
        </w:tc>
      </w:tr>
      <w:tr w:rsidR="009401CA" w:rsidRPr="009026A4" w14:paraId="0730712D" w14:textId="77777777" w:rsidTr="00F73B49">
        <w:tc>
          <w:tcPr>
            <w:tcW w:w="1902" w:type="dxa"/>
            <w:shd w:val="clear" w:color="auto" w:fill="auto"/>
          </w:tcPr>
          <w:p w14:paraId="4278EC1C" w14:textId="77777777" w:rsidR="009401CA" w:rsidRPr="009026A4" w:rsidRDefault="009401CA" w:rsidP="009401CA">
            <w:r w:rsidRPr="009026A4">
              <w:t>Données météorologiques quotidiennes</w:t>
            </w:r>
          </w:p>
        </w:tc>
        <w:tc>
          <w:tcPr>
            <w:tcW w:w="2124" w:type="dxa"/>
            <w:shd w:val="clear" w:color="auto" w:fill="auto"/>
          </w:tcPr>
          <w:p w14:paraId="3406D5E0" w14:textId="53662DAA" w:rsidR="009401CA" w:rsidRPr="009026A4" w:rsidRDefault="009401CA" w:rsidP="00F73B49">
            <w:r w:rsidRPr="009026A4">
              <w:t>.Daily</w:t>
            </w:r>
            <w:r w:rsidR="00F73B49">
              <w:t>DB</w:t>
            </w:r>
          </w:p>
        </w:tc>
        <w:tc>
          <w:tcPr>
            <w:tcW w:w="2619" w:type="dxa"/>
            <w:shd w:val="clear" w:color="auto" w:fill="auto"/>
          </w:tcPr>
          <w:p w14:paraId="0547B4D7" w14:textId="77777777" w:rsidR="009401CA" w:rsidRPr="009026A4" w:rsidRDefault="009401CA" w:rsidP="009401CA">
            <w:r w:rsidRPr="009026A4">
              <w:t>\Weather\</w:t>
            </w:r>
          </w:p>
        </w:tc>
        <w:tc>
          <w:tcPr>
            <w:tcW w:w="2749" w:type="dxa"/>
            <w:shd w:val="clear" w:color="auto" w:fill="auto"/>
          </w:tcPr>
          <w:p w14:paraId="2AF15401" w14:textId="77777777" w:rsidR="009401CA" w:rsidRPr="009026A4" w:rsidRDefault="009401CA" w:rsidP="009401CA">
            <w:r w:rsidRPr="009026A4">
              <w:t>Oui</w:t>
            </w:r>
          </w:p>
        </w:tc>
      </w:tr>
      <w:tr w:rsidR="00F73B49" w:rsidRPr="009026A4" w14:paraId="3B2748FD" w14:textId="77777777" w:rsidTr="00F73B49">
        <w:tc>
          <w:tcPr>
            <w:tcW w:w="1902" w:type="dxa"/>
            <w:shd w:val="clear" w:color="auto" w:fill="auto"/>
          </w:tcPr>
          <w:p w14:paraId="184C2190" w14:textId="1E407348" w:rsidR="00F73B49" w:rsidRPr="009026A4" w:rsidRDefault="00F73B49" w:rsidP="00F73B49">
            <w:r w:rsidRPr="009026A4">
              <w:t xml:space="preserve">Données météorologiques </w:t>
            </w:r>
            <w:r>
              <w:t>horaires</w:t>
            </w:r>
          </w:p>
        </w:tc>
        <w:tc>
          <w:tcPr>
            <w:tcW w:w="2124" w:type="dxa"/>
            <w:shd w:val="clear" w:color="auto" w:fill="auto"/>
          </w:tcPr>
          <w:p w14:paraId="3BB04CA8" w14:textId="3CB62F44" w:rsidR="00F73B49" w:rsidRPr="009026A4" w:rsidRDefault="00F73B49" w:rsidP="00F73B49">
            <w:r>
              <w:t>.HourlyDB</w:t>
            </w:r>
          </w:p>
        </w:tc>
        <w:tc>
          <w:tcPr>
            <w:tcW w:w="2619" w:type="dxa"/>
            <w:shd w:val="clear" w:color="auto" w:fill="auto"/>
          </w:tcPr>
          <w:p w14:paraId="75799D79" w14:textId="209F24F4" w:rsidR="00F73B49" w:rsidRPr="009026A4" w:rsidRDefault="00F73B49" w:rsidP="00F73B49">
            <w:r>
              <w:t>\Weather\</w:t>
            </w:r>
          </w:p>
        </w:tc>
        <w:tc>
          <w:tcPr>
            <w:tcW w:w="2749" w:type="dxa"/>
            <w:shd w:val="clear" w:color="auto" w:fill="auto"/>
          </w:tcPr>
          <w:p w14:paraId="559B1FFE" w14:textId="7C8B6227" w:rsidR="00F73B49" w:rsidRPr="009026A4" w:rsidRDefault="00F73B49" w:rsidP="00F73B49">
            <w:r>
              <w:t>Oui</w:t>
            </w:r>
          </w:p>
        </w:tc>
      </w:tr>
      <w:tr w:rsidR="00F73B49" w:rsidRPr="009026A4" w14:paraId="603E26E9" w14:textId="77777777" w:rsidTr="00F73B49">
        <w:tc>
          <w:tcPr>
            <w:tcW w:w="1902" w:type="dxa"/>
            <w:shd w:val="clear" w:color="auto" w:fill="auto"/>
          </w:tcPr>
          <w:p w14:paraId="68727169" w14:textId="77777777" w:rsidR="00F73B49" w:rsidRPr="009026A4" w:rsidRDefault="00F73B49" w:rsidP="00F73B49">
            <w:r w:rsidRPr="009026A4">
              <w:t>DEM</w:t>
            </w:r>
          </w:p>
        </w:tc>
        <w:tc>
          <w:tcPr>
            <w:tcW w:w="2124" w:type="dxa"/>
            <w:shd w:val="clear" w:color="auto" w:fill="auto"/>
          </w:tcPr>
          <w:p w14:paraId="0975AD7A" w14:textId="77777777" w:rsidR="00F73B49" w:rsidRPr="009026A4" w:rsidRDefault="00F73B49" w:rsidP="00F73B49">
            <w:r w:rsidRPr="009026A4">
              <w:t>.tif, .flt, .adf, etc.</w:t>
            </w:r>
          </w:p>
        </w:tc>
        <w:tc>
          <w:tcPr>
            <w:tcW w:w="2619" w:type="dxa"/>
            <w:shd w:val="clear" w:color="auto" w:fill="auto"/>
          </w:tcPr>
          <w:p w14:paraId="028CDD1E" w14:textId="77777777" w:rsidR="00F73B49" w:rsidRPr="009026A4" w:rsidRDefault="00F73B49" w:rsidP="00F73B49">
            <w:r w:rsidRPr="009026A4">
              <w:t>\MapInput\</w:t>
            </w:r>
          </w:p>
        </w:tc>
        <w:tc>
          <w:tcPr>
            <w:tcW w:w="2749" w:type="dxa"/>
            <w:shd w:val="clear" w:color="auto" w:fill="auto"/>
          </w:tcPr>
          <w:p w14:paraId="710B796C" w14:textId="77777777" w:rsidR="00F73B49" w:rsidRPr="009026A4" w:rsidRDefault="00F73B49" w:rsidP="00F73B49">
            <w:r w:rsidRPr="009026A4">
              <w:t>Oui</w:t>
            </w:r>
          </w:p>
        </w:tc>
      </w:tr>
      <w:tr w:rsidR="00F73B49" w:rsidRPr="009026A4" w14:paraId="1C77AE42" w14:textId="77777777" w:rsidTr="00F73B49">
        <w:tc>
          <w:tcPr>
            <w:tcW w:w="1902" w:type="dxa"/>
            <w:shd w:val="clear" w:color="auto" w:fill="auto"/>
          </w:tcPr>
          <w:p w14:paraId="4B67A12B" w14:textId="77777777" w:rsidR="00F73B49" w:rsidRPr="009026A4" w:rsidRDefault="00F73B49" w:rsidP="00F73B49">
            <w:r w:rsidRPr="009026A4">
              <w:t>Modèle</w:t>
            </w:r>
          </w:p>
        </w:tc>
        <w:tc>
          <w:tcPr>
            <w:tcW w:w="2124" w:type="dxa"/>
            <w:shd w:val="clear" w:color="auto" w:fill="auto"/>
          </w:tcPr>
          <w:p w14:paraId="619ED75E" w14:textId="77777777" w:rsidR="00F73B49" w:rsidRPr="009026A4" w:rsidRDefault="00F73B49" w:rsidP="00F73B49">
            <w:r w:rsidRPr="009026A4">
              <w:t>.mdl</w:t>
            </w:r>
          </w:p>
        </w:tc>
        <w:tc>
          <w:tcPr>
            <w:tcW w:w="2619" w:type="dxa"/>
            <w:shd w:val="clear" w:color="auto" w:fill="auto"/>
          </w:tcPr>
          <w:p w14:paraId="25B92ECE" w14:textId="77777777" w:rsidR="00F73B49" w:rsidRPr="009026A4" w:rsidRDefault="00F73B49" w:rsidP="00F73B49">
            <w:r w:rsidRPr="009026A4">
              <w:t>\Models\ (sous BioSIM)</w:t>
            </w:r>
          </w:p>
        </w:tc>
        <w:tc>
          <w:tcPr>
            <w:tcW w:w="2749" w:type="dxa"/>
            <w:shd w:val="clear" w:color="auto" w:fill="auto"/>
          </w:tcPr>
          <w:p w14:paraId="4C455FC4" w14:textId="77777777" w:rsidR="00F73B49" w:rsidRPr="009026A4" w:rsidRDefault="00F73B49" w:rsidP="00F73B49">
            <w:r w:rsidRPr="009026A4">
              <w:t>Oui</w:t>
            </w:r>
          </w:p>
        </w:tc>
      </w:tr>
      <w:tr w:rsidR="00F73B49" w:rsidRPr="009026A4" w14:paraId="37470867" w14:textId="77777777" w:rsidTr="00F73B49">
        <w:tc>
          <w:tcPr>
            <w:tcW w:w="1902" w:type="dxa"/>
            <w:shd w:val="clear" w:color="auto" w:fill="auto"/>
          </w:tcPr>
          <w:p w14:paraId="3664DB77" w14:textId="77777777" w:rsidR="00F73B49" w:rsidRPr="009026A4" w:rsidRDefault="00F73B49" w:rsidP="00F73B49">
            <w:r w:rsidRPr="009026A4">
              <w:t>Intrants de modèle</w:t>
            </w:r>
          </w:p>
        </w:tc>
        <w:tc>
          <w:tcPr>
            <w:tcW w:w="2124" w:type="dxa"/>
            <w:shd w:val="clear" w:color="auto" w:fill="auto"/>
          </w:tcPr>
          <w:p w14:paraId="564434A1" w14:textId="77777777" w:rsidR="00F73B49" w:rsidRPr="009026A4" w:rsidRDefault="00F73B49" w:rsidP="00F73B49">
            <w:r w:rsidRPr="009026A4">
              <w:t>(propre à chaque modèle)</w:t>
            </w:r>
          </w:p>
        </w:tc>
        <w:tc>
          <w:tcPr>
            <w:tcW w:w="2619" w:type="dxa"/>
            <w:shd w:val="clear" w:color="auto" w:fill="auto"/>
          </w:tcPr>
          <w:p w14:paraId="11A3DA82" w14:textId="77777777" w:rsidR="00F73B49" w:rsidRPr="009026A4" w:rsidRDefault="00F73B49" w:rsidP="00F73B49">
            <w:r w:rsidRPr="009026A4">
              <w:t>\ModelInput\</w:t>
            </w:r>
          </w:p>
        </w:tc>
        <w:tc>
          <w:tcPr>
            <w:tcW w:w="2749" w:type="dxa"/>
            <w:shd w:val="clear" w:color="auto" w:fill="auto"/>
          </w:tcPr>
          <w:p w14:paraId="560274C8" w14:textId="77777777" w:rsidR="00F73B49" w:rsidRPr="009026A4" w:rsidRDefault="00F73B49" w:rsidP="00F73B49">
            <w:r w:rsidRPr="009026A4">
              <w:t>Non</w:t>
            </w:r>
          </w:p>
        </w:tc>
      </w:tr>
      <w:tr w:rsidR="00F73B49" w:rsidRPr="009026A4" w14:paraId="07E0C318" w14:textId="77777777" w:rsidTr="00F73B49">
        <w:tc>
          <w:tcPr>
            <w:tcW w:w="1902" w:type="dxa"/>
            <w:shd w:val="clear" w:color="auto" w:fill="auto"/>
          </w:tcPr>
          <w:p w14:paraId="3B1A38E6" w14:textId="77777777" w:rsidR="00F73B49" w:rsidRPr="009026A4" w:rsidRDefault="00F73B49" w:rsidP="00F73B49">
            <w:r w:rsidRPr="009026A4">
              <w:t>Intrants météorologiques</w:t>
            </w:r>
          </w:p>
        </w:tc>
        <w:tc>
          <w:tcPr>
            <w:tcW w:w="2124" w:type="dxa"/>
            <w:shd w:val="clear" w:color="auto" w:fill="auto"/>
          </w:tcPr>
          <w:p w14:paraId="7805B574" w14:textId="11F49E14" w:rsidR="00F73B49" w:rsidRPr="009026A4" w:rsidRDefault="00F73B49" w:rsidP="00F73B49">
            <w:r w:rsidRPr="009026A4">
              <w:t>.</w:t>
            </w:r>
            <w:r>
              <w:t>w</w:t>
            </w:r>
            <w:r w:rsidRPr="009026A4">
              <w:t>gs</w:t>
            </w:r>
          </w:p>
        </w:tc>
        <w:tc>
          <w:tcPr>
            <w:tcW w:w="2619" w:type="dxa"/>
            <w:shd w:val="clear" w:color="auto" w:fill="auto"/>
          </w:tcPr>
          <w:p w14:paraId="0E0F248C" w14:textId="7407D08B" w:rsidR="00F73B49" w:rsidRPr="009026A4" w:rsidRDefault="00F73B49" w:rsidP="00F73B49">
            <w:r w:rsidRPr="009026A4">
              <w:t>\</w:t>
            </w:r>
            <w:r>
              <w:t>WG</w:t>
            </w:r>
            <w:r w:rsidRPr="009026A4">
              <w:t>Input\</w:t>
            </w:r>
          </w:p>
        </w:tc>
        <w:tc>
          <w:tcPr>
            <w:tcW w:w="2749" w:type="dxa"/>
            <w:shd w:val="clear" w:color="auto" w:fill="auto"/>
          </w:tcPr>
          <w:p w14:paraId="75F9B6A5" w14:textId="77777777" w:rsidR="00F73B49" w:rsidRPr="009026A4" w:rsidRDefault="00F73B49" w:rsidP="00F73B49">
            <w:r w:rsidRPr="009026A4">
              <w:t>Non</w:t>
            </w:r>
          </w:p>
        </w:tc>
      </w:tr>
      <w:tr w:rsidR="00F73B49" w:rsidRPr="009026A4" w14:paraId="2A6A5929" w14:textId="77777777" w:rsidTr="00F73B49">
        <w:tc>
          <w:tcPr>
            <w:tcW w:w="1902" w:type="dxa"/>
            <w:shd w:val="clear" w:color="auto" w:fill="auto"/>
          </w:tcPr>
          <w:p w14:paraId="54A9199A" w14:textId="77777777" w:rsidR="00F73B49" w:rsidRPr="009026A4" w:rsidRDefault="00F73B49" w:rsidP="00F73B49">
            <w:r w:rsidRPr="009026A4">
              <w:t>Liste des emplacements</w:t>
            </w:r>
          </w:p>
        </w:tc>
        <w:tc>
          <w:tcPr>
            <w:tcW w:w="2124" w:type="dxa"/>
            <w:shd w:val="clear" w:color="auto" w:fill="auto"/>
          </w:tcPr>
          <w:p w14:paraId="76481763" w14:textId="77777777" w:rsidR="00F73B49" w:rsidRPr="009026A4" w:rsidRDefault="00F73B49" w:rsidP="00F73B49">
            <w:r w:rsidRPr="009026A4">
              <w:t>.csv</w:t>
            </w:r>
          </w:p>
        </w:tc>
        <w:tc>
          <w:tcPr>
            <w:tcW w:w="2619" w:type="dxa"/>
            <w:shd w:val="clear" w:color="auto" w:fill="auto"/>
          </w:tcPr>
          <w:p w14:paraId="46B62720" w14:textId="77777777" w:rsidR="00F73B49" w:rsidRPr="009026A4" w:rsidRDefault="00F73B49" w:rsidP="00F73B49">
            <w:r w:rsidRPr="009026A4">
              <w:t>\Loc\</w:t>
            </w:r>
          </w:p>
        </w:tc>
        <w:tc>
          <w:tcPr>
            <w:tcW w:w="2749" w:type="dxa"/>
            <w:shd w:val="clear" w:color="auto" w:fill="auto"/>
          </w:tcPr>
          <w:p w14:paraId="5507E1B2" w14:textId="77777777" w:rsidR="00F73B49" w:rsidRPr="009026A4" w:rsidRDefault="00F73B49" w:rsidP="00F73B49">
            <w:r w:rsidRPr="009026A4">
              <w:t>Non</w:t>
            </w:r>
          </w:p>
        </w:tc>
      </w:tr>
      <w:tr w:rsidR="00F73B49" w:rsidRPr="009026A4" w14:paraId="3AD1FD18" w14:textId="77777777" w:rsidTr="00F73B49">
        <w:tc>
          <w:tcPr>
            <w:tcW w:w="1902" w:type="dxa"/>
            <w:shd w:val="clear" w:color="auto" w:fill="auto"/>
          </w:tcPr>
          <w:p w14:paraId="4E80BF9C" w14:textId="732900DB" w:rsidR="00F73B49" w:rsidRPr="009026A4" w:rsidRDefault="00F73B49" w:rsidP="00F73B49">
            <w:r>
              <w:lastRenderedPageBreak/>
              <w:t>Variation de paramètres du modèle</w:t>
            </w:r>
          </w:p>
        </w:tc>
        <w:tc>
          <w:tcPr>
            <w:tcW w:w="2124" w:type="dxa"/>
            <w:shd w:val="clear" w:color="auto" w:fill="auto"/>
          </w:tcPr>
          <w:p w14:paraId="3C43B171" w14:textId="61AD8A57" w:rsidR="00F73B49" w:rsidRPr="009026A4" w:rsidRDefault="00F73B49" w:rsidP="00F73B49">
            <w:r w:rsidRPr="009026A4">
              <w:t>(propre à chaque modèle)</w:t>
            </w:r>
          </w:p>
        </w:tc>
        <w:tc>
          <w:tcPr>
            <w:tcW w:w="2619" w:type="dxa"/>
            <w:shd w:val="clear" w:color="auto" w:fill="auto"/>
          </w:tcPr>
          <w:p w14:paraId="0BFB19DD" w14:textId="481D1BA5" w:rsidR="00F73B49" w:rsidRPr="009026A4" w:rsidRDefault="00F73B49" w:rsidP="00F73B49">
            <w:r>
              <w:t>\</w:t>
            </w:r>
            <w:r w:rsidRPr="00F73B49">
              <w:t>ParametersVariations</w:t>
            </w:r>
            <w:r>
              <w:t>\</w:t>
            </w:r>
          </w:p>
        </w:tc>
        <w:tc>
          <w:tcPr>
            <w:tcW w:w="2749" w:type="dxa"/>
            <w:shd w:val="clear" w:color="auto" w:fill="auto"/>
          </w:tcPr>
          <w:p w14:paraId="3B1BF6A5" w14:textId="63F8581A" w:rsidR="00F73B49" w:rsidRPr="009026A4" w:rsidRDefault="00F73B49" w:rsidP="00F73B49">
            <w:r>
              <w:t>Non</w:t>
            </w:r>
          </w:p>
        </w:tc>
      </w:tr>
    </w:tbl>
    <w:p w14:paraId="4CEB3829" w14:textId="77777777" w:rsidR="009401CA" w:rsidRPr="009026A4" w:rsidRDefault="009401CA" w:rsidP="009401CA">
      <w:pPr>
        <w:jc w:val="both"/>
      </w:pPr>
    </w:p>
    <w:p w14:paraId="76D6548F" w14:textId="02A77DB0" w:rsidR="009401CA" w:rsidRPr="009026A4" w:rsidRDefault="009401CA" w:rsidP="00C2471D">
      <w:pPr>
        <w:pStyle w:val="Titre3"/>
      </w:pPr>
      <w:bookmarkStart w:id="941" w:name="_Toc348100100"/>
      <w:bookmarkStart w:id="942" w:name="_Toc507669776"/>
      <w:r w:rsidRPr="009026A4">
        <w:t>Données météorologiques</w:t>
      </w:r>
      <w:bookmarkEnd w:id="942"/>
      <w:del w:id="943" w:author="St-Amant, Rémi" w:date="2018-02-26T09:41:00Z">
        <w:r w:rsidRPr="009026A4" w:rsidDel="003037A3">
          <w:delText xml:space="preserve"> pour les simulations</w:delText>
        </w:r>
      </w:del>
      <w:bookmarkEnd w:id="941"/>
    </w:p>
    <w:p w14:paraId="1776DFB9" w14:textId="77777777" w:rsidR="009401CA" w:rsidRPr="009026A4" w:rsidRDefault="009401CA" w:rsidP="009401CA"/>
    <w:p w14:paraId="467173BB" w14:textId="5AA6CBF8" w:rsidR="00C221B1" w:rsidRPr="009026A4" w:rsidRDefault="00C221B1" w:rsidP="00C221B1">
      <w:pPr>
        <w:jc w:val="both"/>
      </w:pPr>
      <w:r w:rsidRPr="009026A4">
        <w:t>L</w:t>
      </w:r>
      <w:r>
        <w:t>’</w:t>
      </w:r>
      <w:r w:rsidRPr="009026A4">
        <w:t>une des étapes les plus cruciales, mais aussi les plus longues, de l</w:t>
      </w:r>
      <w:r>
        <w:t>’</w:t>
      </w:r>
      <w:r w:rsidRPr="009026A4">
        <w:t xml:space="preserve">application de BioSIM est la création des bases de données météorologiques utilisées par le système. Il y a </w:t>
      </w:r>
      <w:r w:rsidR="00F73B49">
        <w:t>trois</w:t>
      </w:r>
      <w:r w:rsidRPr="009026A4">
        <w:t xml:space="preserve"> types de bases de données météorologiques : les </w:t>
      </w:r>
      <w:r w:rsidRPr="009026A4">
        <w:rPr>
          <w:i/>
        </w:rPr>
        <w:t>Bases de données normales</w:t>
      </w:r>
      <w:r w:rsidR="00F73B49">
        <w:rPr>
          <w:i/>
        </w:rPr>
        <w:t>,</w:t>
      </w:r>
      <w:r w:rsidRPr="009026A4">
        <w:t xml:space="preserve"> les </w:t>
      </w:r>
      <w:r w:rsidRPr="009026A4">
        <w:rPr>
          <w:i/>
        </w:rPr>
        <w:t xml:space="preserve">Bases de données quotidiennes </w:t>
      </w:r>
      <w:r w:rsidR="00F73B49">
        <w:t>et l</w:t>
      </w:r>
      <w:r w:rsidR="00F73B49" w:rsidRPr="009026A4">
        <w:t xml:space="preserve">es </w:t>
      </w:r>
      <w:r w:rsidR="00F73B49" w:rsidRPr="00F73B49">
        <w:rPr>
          <w:i/>
        </w:rPr>
        <w:t>Bases de données horaires</w:t>
      </w:r>
      <w:r w:rsidR="00F73B49">
        <w:t xml:space="preserve"> </w:t>
      </w:r>
      <w:r w:rsidRPr="009026A4">
        <w:t>(qui incluent les prévisions). Toutes les températures contenues dans les bases de données de BioSIM sont en °C. Les précipitations sont exprimées en mm (d</w:t>
      </w:r>
      <w:r>
        <w:t>’</w:t>
      </w:r>
      <w:r w:rsidRPr="009026A4">
        <w:t xml:space="preserve">eau), </w:t>
      </w:r>
      <w:ins w:id="944" w:author="St-Amant, Rémi" w:date="2018-02-26T09:42:00Z">
        <w:r w:rsidR="003037A3" w:rsidRPr="009026A4">
          <w:t xml:space="preserve">le point de rosée, en °C </w:t>
        </w:r>
        <w:r w:rsidR="003037A3">
          <w:t xml:space="preserve"> et </w:t>
        </w:r>
      </w:ins>
      <w:r w:rsidRPr="009026A4">
        <w:t>l</w:t>
      </w:r>
      <w:r>
        <w:t>’</w:t>
      </w:r>
      <w:r w:rsidRPr="009026A4">
        <w:t>humidité relative, en %</w:t>
      </w:r>
      <w:del w:id="945" w:author="St-Amant, Rémi" w:date="2018-02-26T09:42:00Z">
        <w:r w:rsidRPr="009026A4" w:rsidDel="003037A3">
          <w:delText xml:space="preserve"> et le point de rosée, en °C</w:delText>
        </w:r>
      </w:del>
      <w:r w:rsidRPr="009026A4">
        <w:t xml:space="preserve">. Les chutes de neige </w:t>
      </w:r>
      <w:r w:rsidR="00F73B49">
        <w:t xml:space="preserve">sont en </w:t>
      </w:r>
      <w:del w:id="946" w:author="St-Amant, Rémi" w:date="2018-02-26T09:42:00Z">
        <w:r w:rsidR="00F73B49" w:rsidDel="003037A3">
          <w:delText xml:space="preserve">mm d’eau </w:delText>
        </w:r>
      </w:del>
      <w:r w:rsidRPr="009026A4">
        <w:t>et l</w:t>
      </w:r>
      <w:r>
        <w:t>’</w:t>
      </w:r>
      <w:r w:rsidRPr="009026A4">
        <w:t xml:space="preserve">accumulation de neige </w:t>
      </w:r>
      <w:ins w:id="947" w:author="St-Amant, Rémi" w:date="2018-02-26T09:42:00Z">
        <w:r w:rsidR="003037A3">
          <w:t xml:space="preserve">sont en mm d’eau et la hauteur de neige est en </w:t>
        </w:r>
      </w:ins>
      <w:del w:id="948" w:author="St-Amant, Rémi" w:date="2018-02-26T09:43:00Z">
        <w:r w:rsidRPr="009026A4" w:rsidDel="003037A3">
          <w:delText xml:space="preserve">sont indiquées en </w:delText>
        </w:r>
      </w:del>
      <w:r w:rsidR="00F73B49">
        <w:t>c</w:t>
      </w:r>
      <w:r w:rsidRPr="009026A4">
        <w:t>m</w:t>
      </w:r>
      <w:ins w:id="949" w:author="St-Amant, Rémi" w:date="2018-02-26T09:43:00Z">
        <w:r w:rsidR="003037A3">
          <w:t xml:space="preserve">, </w:t>
        </w:r>
      </w:ins>
      <w:del w:id="950" w:author="St-Amant, Rémi" w:date="2018-02-26T09:43:00Z">
        <w:r w:rsidRPr="009026A4" w:rsidDel="003037A3">
          <w:delText xml:space="preserve"> et </w:delText>
        </w:r>
      </w:del>
      <w:r w:rsidRPr="009026A4">
        <w:t>la vitesse du vent, en km/h</w:t>
      </w:r>
      <w:ins w:id="951" w:author="St-Amant, Rémi" w:date="2018-02-26T09:43:00Z">
        <w:r w:rsidR="003037A3">
          <w:t xml:space="preserve">, la direction du vent en ° nord, la pression </w:t>
        </w:r>
      </w:ins>
      <w:ins w:id="952" w:author="St-Amant, Rémi" w:date="2018-02-26T09:44:00Z">
        <w:r w:rsidR="00221395">
          <w:t>atmosphérique</w:t>
        </w:r>
      </w:ins>
      <w:ins w:id="953" w:author="St-Amant, Rémi" w:date="2018-02-26T09:43:00Z">
        <w:r w:rsidR="003037A3">
          <w:t xml:space="preserve"> en kPa, </w:t>
        </w:r>
        <w:r w:rsidR="00221395">
          <w:t>et le r</w:t>
        </w:r>
      </w:ins>
      <w:ins w:id="954" w:author="St-Amant, Rémi" w:date="2018-02-26T09:44:00Z">
        <w:r w:rsidR="00221395">
          <w:t>a</w:t>
        </w:r>
      </w:ins>
      <w:ins w:id="955" w:author="St-Amant, Rémi" w:date="2018-02-26T09:43:00Z">
        <w:r w:rsidR="003037A3">
          <w:t>illon</w:t>
        </w:r>
      </w:ins>
      <w:ins w:id="956" w:author="St-Amant, Rémi" w:date="2018-02-26T09:44:00Z">
        <w:r w:rsidR="00221395">
          <w:t>n</w:t>
        </w:r>
      </w:ins>
      <w:ins w:id="957" w:author="St-Amant, Rémi" w:date="2018-02-26T09:43:00Z">
        <w:r w:rsidR="003037A3">
          <w:t>ement solaire en watt/m²</w:t>
        </w:r>
      </w:ins>
      <w:r w:rsidRPr="009026A4">
        <w:t>.</w:t>
      </w:r>
    </w:p>
    <w:p w14:paraId="09719744" w14:textId="77777777" w:rsidR="00C221B1" w:rsidRPr="009026A4" w:rsidRDefault="00C221B1" w:rsidP="00C221B1">
      <w:pPr>
        <w:jc w:val="both"/>
      </w:pPr>
    </w:p>
    <w:p w14:paraId="65C4C65F" w14:textId="594162E6" w:rsidR="009401CA" w:rsidRPr="009026A4" w:rsidRDefault="009401CA" w:rsidP="009401CA">
      <w:pPr>
        <w:jc w:val="both"/>
      </w:pPr>
      <w:r w:rsidRPr="009026A4">
        <w:t>BioSIM assemble des données météorologiques aux fins de simulations pour chaque point de la liste d</w:t>
      </w:r>
      <w:r w:rsidR="0098105F">
        <w:t>’</w:t>
      </w:r>
      <w:r w:rsidRPr="009026A4">
        <w:t xml:space="preserve">emplacements fournie, à partir de </w:t>
      </w:r>
      <w:r w:rsidR="00F73B49">
        <w:t>trois</w:t>
      </w:r>
      <w:r w:rsidRPr="009026A4">
        <w:t xml:space="preserve"> bases de données géoréférencées.</w:t>
      </w:r>
    </w:p>
    <w:p w14:paraId="48FB0CF8" w14:textId="77777777" w:rsidR="009401CA" w:rsidRPr="009026A4" w:rsidRDefault="009401CA" w:rsidP="009401CA">
      <w:pPr>
        <w:jc w:val="both"/>
      </w:pPr>
    </w:p>
    <w:p w14:paraId="622D537E" w14:textId="77777777" w:rsidR="009401CA" w:rsidRPr="009026A4" w:rsidRDefault="009401CA" w:rsidP="009401CA">
      <w:pPr>
        <w:rPr>
          <w:b/>
          <w:i/>
        </w:rPr>
      </w:pPr>
      <w:r w:rsidRPr="009026A4">
        <w:rPr>
          <w:b/>
        </w:rPr>
        <w:t>Base de données sur les normales</w:t>
      </w:r>
      <w:r w:rsidRPr="009026A4">
        <w:rPr>
          <w:b/>
          <w:i/>
        </w:rPr>
        <w:t> :</w:t>
      </w:r>
    </w:p>
    <w:p w14:paraId="7FE8FAF6" w14:textId="77777777" w:rsidR="009401CA" w:rsidRPr="009026A4" w:rsidRDefault="009401CA" w:rsidP="009401CA">
      <w:pPr>
        <w:snapToGrid w:val="0"/>
        <w:jc w:val="both"/>
      </w:pPr>
    </w:p>
    <w:p w14:paraId="27F0A8AE" w14:textId="77777777" w:rsidR="009401CA" w:rsidRPr="009026A4" w:rsidRDefault="009401CA" w:rsidP="009401CA">
      <w:pPr>
        <w:snapToGrid w:val="0"/>
        <w:jc w:val="both"/>
      </w:pPr>
      <w:r w:rsidRPr="009026A4">
        <w:t xml:space="preserve">La « Base de données normales » contient les valeurs mensuelles moyennes à long terme (30 ans), qui sont mises à jour selon un cycle décennal. Par défaut, BioSIM est fourni avec une base de données des normales les plus récentes en Amérique du Nord (Canada et États-Unis, 1981-2010). Toutefois, plusieurs autres </w:t>
      </w:r>
      <w:r w:rsidRPr="009026A4">
        <w:rPr>
          <w:i/>
        </w:rPr>
        <w:t>Bases de données normales</w:t>
      </w:r>
      <w:r w:rsidRPr="009026A4">
        <w:t xml:space="preserve"> (p. ex., Amérique centrale et Amérique du Sud, Europe, Monde) sont disponibles à l</w:t>
      </w:r>
      <w:r w:rsidR="0098105F">
        <w:t>’</w:t>
      </w:r>
      <w:r w:rsidRPr="009026A4">
        <w:t>adresse :</w:t>
      </w:r>
    </w:p>
    <w:p w14:paraId="5683D1AF" w14:textId="049A1EF5" w:rsidR="009401CA" w:rsidRPr="00581494" w:rsidRDefault="009401CA" w:rsidP="009401CA">
      <w:pPr>
        <w:snapToGrid w:val="0"/>
        <w:jc w:val="both"/>
        <w:rPr>
          <w:lang w:val="en-CA"/>
        </w:rPr>
      </w:pPr>
      <w:r w:rsidRPr="0063407F">
        <w:rPr>
          <w:rStyle w:val="Lienhypertexte"/>
          <w:rPrChange w:id="958" w:author="St-Amant, Rémi" w:date="2018-01-29T16:35:00Z">
            <w:rPr>
              <w:rStyle w:val="Lienhypertexte"/>
              <w:lang w:val="en-CA"/>
            </w:rPr>
          </w:rPrChange>
        </w:rPr>
        <w:t xml:space="preserve"> </w:t>
      </w:r>
      <w:r w:rsidR="00443B84">
        <w:fldChar w:fldCharType="begin"/>
      </w:r>
      <w:r w:rsidR="00443B84" w:rsidRPr="00D74C42">
        <w:rPr>
          <w:lang w:val="en-CA"/>
          <w:rPrChange w:id="959" w:author="St-Amant, Rémi" w:date="2018-02-23T07:51:00Z">
            <w:rPr/>
          </w:rPrChange>
        </w:rPr>
        <w:instrText xml:space="preserve"> HYPERLINK "ftp://ftp.cfl.scf.rncan.gc.ca/regniere/Data11/Weather/Normals/" </w:instrText>
      </w:r>
      <w:r w:rsidR="00443B84">
        <w:fldChar w:fldCharType="separate"/>
      </w:r>
      <w:r w:rsidR="005477CA" w:rsidRPr="00DE4953">
        <w:rPr>
          <w:rStyle w:val="Lienhypertexte"/>
          <w:lang w:val="en-CA"/>
        </w:rPr>
        <w:t>ftp://ftp.cfl.scf.rncan.gc.ca/regniere/Data11/Weather/Normals/</w:t>
      </w:r>
      <w:r w:rsidR="00443B84">
        <w:rPr>
          <w:rStyle w:val="Lienhypertexte"/>
          <w:lang w:val="en-CA"/>
        </w:rPr>
        <w:fldChar w:fldCharType="end"/>
      </w:r>
      <w:r w:rsidRPr="00581494">
        <w:rPr>
          <w:lang w:val="en-CA"/>
        </w:rPr>
        <w:t>.</w:t>
      </w:r>
    </w:p>
    <w:p w14:paraId="1A100270" w14:textId="77777777" w:rsidR="009401CA" w:rsidRPr="00581494" w:rsidRDefault="009401CA" w:rsidP="009401CA">
      <w:pPr>
        <w:snapToGrid w:val="0"/>
        <w:jc w:val="both"/>
        <w:rPr>
          <w:lang w:val="en-CA"/>
        </w:rPr>
      </w:pPr>
    </w:p>
    <w:p w14:paraId="733A50AF" w14:textId="77777777" w:rsidR="009401CA" w:rsidRPr="009026A4" w:rsidRDefault="009401CA" w:rsidP="009401CA">
      <w:pPr>
        <w:snapToGrid w:val="0"/>
        <w:jc w:val="both"/>
      </w:pPr>
      <w:r w:rsidRPr="009026A4">
        <w:t>Les bases de données qui tiennent compte des prévisions de changement climatique sont disponibles à l</w:t>
      </w:r>
      <w:r w:rsidR="0098105F">
        <w:t>’</w:t>
      </w:r>
      <w:r w:rsidRPr="009026A4">
        <w:t>adresse :</w:t>
      </w:r>
    </w:p>
    <w:p w14:paraId="1F364D27" w14:textId="204D0FED" w:rsidR="009401CA" w:rsidRPr="00581494" w:rsidRDefault="00443B84" w:rsidP="009401CA">
      <w:pPr>
        <w:snapToGrid w:val="0"/>
        <w:jc w:val="both"/>
        <w:rPr>
          <w:rStyle w:val="Lienhypertexte"/>
          <w:lang w:val="en-CA"/>
        </w:rPr>
      </w:pPr>
      <w:r>
        <w:fldChar w:fldCharType="begin"/>
      </w:r>
      <w:r w:rsidRPr="00D74C42">
        <w:rPr>
          <w:lang w:val="en-CA"/>
          <w:rPrChange w:id="960" w:author="St-Amant, Rémi" w:date="2018-02-23T07:51:00Z">
            <w:rPr/>
          </w:rPrChange>
        </w:rPr>
        <w:instrText xml:space="preserve"> HYPERLINK "ftp://ftp.cfl.scf.rncan.gc.ca/regniere/Data11/Weather/Normals/ClimateChange" </w:instrText>
      </w:r>
      <w:r>
        <w:fldChar w:fldCharType="separate"/>
      </w:r>
      <w:r w:rsidR="00F73B49" w:rsidRPr="00DE4953">
        <w:rPr>
          <w:rStyle w:val="Lienhypertexte"/>
          <w:lang w:val="en-CA"/>
        </w:rPr>
        <w:t>ftp://ftp.cfl.scf.rncan.gc.ca/regniere/Data11/Weather/Normals/ClimateChange</w:t>
      </w:r>
      <w:r>
        <w:rPr>
          <w:rStyle w:val="Lienhypertexte"/>
          <w:lang w:val="en-CA"/>
        </w:rPr>
        <w:fldChar w:fldCharType="end"/>
      </w:r>
      <w:r w:rsidR="009401CA" w:rsidRPr="00581494">
        <w:rPr>
          <w:rStyle w:val="Lienhypertexte"/>
          <w:lang w:val="en-CA"/>
        </w:rPr>
        <w:t>.</w:t>
      </w:r>
    </w:p>
    <w:p w14:paraId="013A8326" w14:textId="77777777" w:rsidR="009401CA" w:rsidRPr="00581494" w:rsidRDefault="009401CA" w:rsidP="009401CA">
      <w:pPr>
        <w:jc w:val="both"/>
        <w:rPr>
          <w:lang w:val="en-CA"/>
        </w:rPr>
      </w:pPr>
    </w:p>
    <w:p w14:paraId="3CC60233" w14:textId="77777777" w:rsidR="009401CA" w:rsidRPr="009026A4" w:rsidRDefault="009401CA" w:rsidP="009401CA">
      <w:pPr>
        <w:jc w:val="both"/>
      </w:pPr>
      <w:r w:rsidRPr="009026A4">
        <w:t>Toute demande de bases de données personnalisées doit être adressée à l</w:t>
      </w:r>
      <w:r w:rsidR="0098105F">
        <w:t>’</w:t>
      </w:r>
      <w:hyperlink w:history="1">
        <w:r w:rsidRPr="009026A4">
          <w:rPr>
            <w:rStyle w:val="Lienhypertexte"/>
          </w:rPr>
          <w:t>équipe de développement</w:t>
        </w:r>
      </w:hyperlink>
      <w:r w:rsidRPr="009026A4">
        <w:t xml:space="preserve">. Pour en savoir plus sur les normales, veuillez consulter le document </w:t>
      </w:r>
      <w:r w:rsidRPr="009026A4">
        <w:rPr>
          <w:i/>
        </w:rPr>
        <w:t>Données normales et Éditeur des données normales</w:t>
      </w:r>
      <w:r w:rsidRPr="009026A4">
        <w:t>.</w:t>
      </w:r>
    </w:p>
    <w:p w14:paraId="134F3D9E" w14:textId="77777777" w:rsidR="009401CA" w:rsidRPr="009026A4" w:rsidRDefault="009401CA" w:rsidP="009401CA">
      <w:pPr>
        <w:snapToGrid w:val="0"/>
        <w:jc w:val="both"/>
      </w:pPr>
    </w:p>
    <w:p w14:paraId="61FB823B" w14:textId="3ADFFDE5" w:rsidR="009401CA" w:rsidRPr="009026A4" w:rsidRDefault="009401CA" w:rsidP="009401CA">
      <w:pPr>
        <w:rPr>
          <w:b/>
          <w:i/>
        </w:rPr>
      </w:pPr>
      <w:r w:rsidRPr="009026A4">
        <w:rPr>
          <w:b/>
        </w:rPr>
        <w:t>Base de données quotidiennes</w:t>
      </w:r>
      <w:ins w:id="961" w:author="St-Amant, Rémi" w:date="2018-02-26T09:46:00Z">
        <w:r w:rsidR="00094D17">
          <w:rPr>
            <w:b/>
          </w:rPr>
          <w:t>/horaires</w:t>
        </w:r>
      </w:ins>
      <w:r w:rsidRPr="009026A4">
        <w:rPr>
          <w:b/>
          <w:i/>
        </w:rPr>
        <w:t> :</w:t>
      </w:r>
    </w:p>
    <w:p w14:paraId="08BFF53E" w14:textId="77777777" w:rsidR="009401CA" w:rsidRPr="009026A4" w:rsidRDefault="009401CA" w:rsidP="009401CA">
      <w:pPr>
        <w:keepNext/>
        <w:snapToGrid w:val="0"/>
        <w:jc w:val="both"/>
      </w:pPr>
    </w:p>
    <w:p w14:paraId="472FFCE7" w14:textId="1640D1DF" w:rsidR="009401CA" w:rsidRPr="009026A4" w:rsidRDefault="009401CA" w:rsidP="009401CA">
      <w:pPr>
        <w:snapToGrid w:val="0"/>
        <w:jc w:val="both"/>
        <w:rPr>
          <w:rStyle w:val="Lienhypertexte"/>
        </w:rPr>
      </w:pPr>
      <w:r w:rsidRPr="009026A4">
        <w:t>Les données météorologiques quotidiennes</w:t>
      </w:r>
      <w:ins w:id="962" w:author="St-Amant, Rémi" w:date="2018-02-26T09:46:00Z">
        <w:r w:rsidR="00094D17">
          <w:t>/horaires</w:t>
        </w:r>
      </w:ins>
      <w:r w:rsidRPr="009026A4">
        <w:t xml:space="preserve"> observées, jusqu</w:t>
      </w:r>
      <w:r w:rsidR="0098105F">
        <w:t>’</w:t>
      </w:r>
      <w:r w:rsidRPr="009026A4">
        <w:t>à la date courante, sont contenues dans la base de données quotidiennes</w:t>
      </w:r>
      <w:ins w:id="963" w:author="St-Amant, Rémi" w:date="2018-02-26T09:46:00Z">
        <w:r w:rsidR="00094D17">
          <w:t>/horaires</w:t>
        </w:r>
      </w:ins>
      <w:r w:rsidRPr="009026A4">
        <w:t>. Des prévisions peuvent aussi être incluses dans cette base de données et être utilisées quand des prévisions météorologiques à court terme sont nécessaires pour obtenir des prévisions modélisées plus exactes (comme lors d</w:t>
      </w:r>
      <w:r w:rsidR="0098105F">
        <w:t>’</w:t>
      </w:r>
      <w:r w:rsidRPr="009026A4">
        <w:t>activités de lutte antiparasitaire comportant l</w:t>
      </w:r>
      <w:r w:rsidR="0098105F">
        <w:t>’</w:t>
      </w:r>
      <w:r w:rsidRPr="009026A4">
        <w:t xml:space="preserve">application de pesticides). Plusieurs </w:t>
      </w:r>
      <w:r w:rsidRPr="009026A4">
        <w:rPr>
          <w:i/>
        </w:rPr>
        <w:t>Bases de données quotidiennes</w:t>
      </w:r>
      <w:r w:rsidRPr="009026A4">
        <w:t xml:space="preserve"> sont disponibles à l</w:t>
      </w:r>
      <w:r w:rsidR="0098105F">
        <w:t>’</w:t>
      </w:r>
      <w:r w:rsidRPr="009026A4">
        <w:t>adresse :</w:t>
      </w:r>
    </w:p>
    <w:p w14:paraId="1705F84C" w14:textId="472AEF05" w:rsidR="009401CA" w:rsidRPr="00BF55E5" w:rsidRDefault="00F73B49" w:rsidP="009401CA">
      <w:pPr>
        <w:snapToGrid w:val="0"/>
        <w:jc w:val="both"/>
        <w:rPr>
          <w:ins w:id="964" w:author="St-Amant, Rémi" w:date="2018-02-26T09:46:00Z"/>
          <w:rPrChange w:id="965" w:author="St-Amant, Rémi" w:date="2018-03-01T12:14:00Z">
            <w:rPr>
              <w:ins w:id="966" w:author="St-Amant, Rémi" w:date="2018-02-26T09:46:00Z"/>
              <w:lang w:val="en-CA"/>
            </w:rPr>
          </w:rPrChange>
        </w:rPr>
      </w:pPr>
      <w:r>
        <w:rPr>
          <w:lang w:val="en-CA"/>
        </w:rPr>
        <w:fldChar w:fldCharType="begin"/>
      </w:r>
      <w:r w:rsidRPr="00BF55E5">
        <w:rPr>
          <w:rPrChange w:id="967" w:author="St-Amant, Rémi" w:date="2018-03-01T12:14:00Z">
            <w:rPr>
              <w:lang w:val="en-CA"/>
            </w:rPr>
          </w:rPrChange>
        </w:rPr>
        <w:instrText xml:space="preserve"> HYPERLINK "ftp://ftp.cfl.scf.rncan.gc.ca/regniere/Data11/Weather/Daily/" </w:instrText>
      </w:r>
      <w:r>
        <w:rPr>
          <w:lang w:val="en-CA"/>
        </w:rPr>
        <w:fldChar w:fldCharType="separate"/>
      </w:r>
      <w:r w:rsidRPr="00BF55E5">
        <w:rPr>
          <w:rStyle w:val="Lienhypertexte"/>
          <w:rPrChange w:id="968" w:author="St-Amant, Rémi" w:date="2018-03-01T12:14:00Z">
            <w:rPr>
              <w:rStyle w:val="Lienhypertexte"/>
              <w:lang w:val="en-CA"/>
            </w:rPr>
          </w:rPrChange>
        </w:rPr>
        <w:t>ftp://ftp.cfl.scf.rncan.gc.ca/regniere/Data11/Weather/Daily/</w:t>
      </w:r>
      <w:r>
        <w:rPr>
          <w:lang w:val="en-CA"/>
        </w:rPr>
        <w:fldChar w:fldCharType="end"/>
      </w:r>
      <w:r w:rsidR="009401CA" w:rsidRPr="00BF55E5">
        <w:rPr>
          <w:rPrChange w:id="969" w:author="St-Amant, Rémi" w:date="2018-03-01T12:14:00Z">
            <w:rPr>
              <w:lang w:val="en-CA"/>
            </w:rPr>
          </w:rPrChange>
        </w:rPr>
        <w:t>.</w:t>
      </w:r>
    </w:p>
    <w:p w14:paraId="0312AB6A" w14:textId="0F7BAEC6" w:rsidR="00094D17" w:rsidRPr="009026A4" w:rsidRDefault="00094D17" w:rsidP="00094D17">
      <w:pPr>
        <w:snapToGrid w:val="0"/>
        <w:jc w:val="both"/>
        <w:rPr>
          <w:ins w:id="970" w:author="St-Amant, Rémi" w:date="2018-02-26T09:47:00Z"/>
          <w:rStyle w:val="Lienhypertexte"/>
        </w:rPr>
      </w:pPr>
      <w:ins w:id="971" w:author="St-Amant, Rémi" w:date="2018-02-26T09:47:00Z">
        <w:r w:rsidRPr="009026A4">
          <w:t xml:space="preserve">Plusieurs </w:t>
        </w:r>
        <w:r w:rsidRPr="009026A4">
          <w:rPr>
            <w:i/>
          </w:rPr>
          <w:t xml:space="preserve">Bases de données </w:t>
        </w:r>
        <w:r>
          <w:rPr>
            <w:i/>
          </w:rPr>
          <w:t>horaires</w:t>
        </w:r>
        <w:r w:rsidRPr="009026A4">
          <w:t xml:space="preserve"> sont disponibles à l</w:t>
        </w:r>
        <w:r>
          <w:t>’</w:t>
        </w:r>
        <w:r w:rsidRPr="009026A4">
          <w:t>adresse :</w:t>
        </w:r>
      </w:ins>
    </w:p>
    <w:p w14:paraId="7E46BAF9" w14:textId="6EE4F79F" w:rsidR="00094D17" w:rsidRPr="007F2CC8" w:rsidRDefault="00094D17" w:rsidP="00094D17">
      <w:pPr>
        <w:snapToGrid w:val="0"/>
        <w:jc w:val="both"/>
        <w:rPr>
          <w:ins w:id="972" w:author="St-Amant, Rémi" w:date="2018-02-26T09:47:00Z"/>
          <w:lang w:val="en-CA"/>
        </w:rPr>
      </w:pPr>
      <w:ins w:id="973" w:author="St-Amant, Rémi" w:date="2018-02-26T09:47:00Z">
        <w:r>
          <w:rPr>
            <w:lang w:val="en-CA"/>
          </w:rPr>
          <w:fldChar w:fldCharType="begin"/>
        </w:r>
        <w:r>
          <w:rPr>
            <w:lang w:val="en-CA"/>
          </w:rPr>
          <w:instrText xml:space="preserve"> HYPERLINK "</w:instrText>
        </w:r>
        <w:r w:rsidRPr="00BF55E5">
          <w:rPr>
            <w:lang w:val="en-CA"/>
            <w:rPrChange w:id="974" w:author="St-Amant, Rémi" w:date="2018-03-01T12:13:00Z">
              <w:rPr>
                <w:rStyle w:val="Lienhypertexte"/>
                <w:lang w:val="en-CA"/>
              </w:rPr>
            </w:rPrChange>
          </w:rPr>
          <w:instrText>ftp://ftp.cfl.scf.rncan.gc.ca/regniere/Data11/Weather/Hourly/</w:instrText>
        </w:r>
        <w:r>
          <w:rPr>
            <w:lang w:val="en-CA"/>
          </w:rPr>
          <w:instrText xml:space="preserve">" </w:instrText>
        </w:r>
        <w:r>
          <w:rPr>
            <w:lang w:val="en-CA"/>
          </w:rPr>
          <w:fldChar w:fldCharType="separate"/>
        </w:r>
        <w:r w:rsidRPr="00CB05D2">
          <w:rPr>
            <w:rStyle w:val="Lienhypertexte"/>
            <w:lang w:val="en-CA"/>
          </w:rPr>
          <w:t>ftp://ftp.cfl.scf.rncan.gc.ca/regniere/Data11/Weather/Hourly/</w:t>
        </w:r>
        <w:r>
          <w:rPr>
            <w:lang w:val="en-CA"/>
          </w:rPr>
          <w:fldChar w:fldCharType="end"/>
        </w:r>
        <w:r w:rsidRPr="007F2CC8">
          <w:rPr>
            <w:lang w:val="en-CA"/>
          </w:rPr>
          <w:t>.</w:t>
        </w:r>
      </w:ins>
    </w:p>
    <w:p w14:paraId="55207B57" w14:textId="77777777" w:rsidR="00094D17" w:rsidRPr="00D74C42" w:rsidRDefault="00094D17" w:rsidP="009401CA">
      <w:pPr>
        <w:snapToGrid w:val="0"/>
        <w:jc w:val="both"/>
        <w:rPr>
          <w:lang w:val="en-CA"/>
        </w:rPr>
      </w:pPr>
    </w:p>
    <w:p w14:paraId="5B132EEF" w14:textId="77777777" w:rsidR="009401CA" w:rsidRPr="00D74C42" w:rsidRDefault="009401CA" w:rsidP="009401CA">
      <w:pPr>
        <w:jc w:val="both"/>
        <w:rPr>
          <w:lang w:val="en-CA"/>
        </w:rPr>
      </w:pPr>
    </w:p>
    <w:p w14:paraId="09FC70ED" w14:textId="610E882F" w:rsidR="009401CA" w:rsidRPr="009026A4" w:rsidRDefault="009401CA" w:rsidP="009401CA">
      <w:pPr>
        <w:jc w:val="both"/>
      </w:pPr>
      <w:r w:rsidRPr="009026A4">
        <w:t>Il convient de noter que la base de données quotidiennes pour le Canada</w:t>
      </w:r>
      <w:ins w:id="975" w:author="St-Amant, Rémi" w:date="2018-02-26T09:47:00Z">
        <w:r w:rsidR="00094D17">
          <w:t xml:space="preserve"> et les État</w:t>
        </w:r>
      </w:ins>
      <w:ins w:id="976" w:author="St-Amant, Rémi" w:date="2018-02-26T09:48:00Z">
        <w:r w:rsidR="00094D17">
          <w:t>s</w:t>
        </w:r>
      </w:ins>
      <w:ins w:id="977" w:author="St-Amant, Rémi" w:date="2018-02-26T09:47:00Z">
        <w:r w:rsidR="00094D17">
          <w:t>-Unis</w:t>
        </w:r>
      </w:ins>
      <w:r w:rsidRPr="009026A4">
        <w:t>, qui contient les données météorologiques des deux dernières années, est disponible et mise à jour fréquemment (généralement tous les jours).</w:t>
      </w:r>
    </w:p>
    <w:p w14:paraId="3484EF5E" w14:textId="1642E2A8" w:rsidR="009401CA" w:rsidRDefault="009401CA" w:rsidP="009401CA">
      <w:pPr>
        <w:jc w:val="both"/>
      </w:pPr>
    </w:p>
    <w:p w14:paraId="2CD4B42A" w14:textId="27BE0285" w:rsidR="00BF0B0C" w:rsidRPr="009026A4" w:rsidRDefault="00BF0B0C" w:rsidP="00BF0B0C">
      <w:pPr>
        <w:jc w:val="both"/>
      </w:pPr>
      <w:r w:rsidRPr="009026A4">
        <w:t xml:space="preserve">Pour en savoir plus sur les </w:t>
      </w:r>
      <w:r w:rsidRPr="009026A4">
        <w:rPr>
          <w:i/>
        </w:rPr>
        <w:t>Bases de données quotidiennes</w:t>
      </w:r>
      <w:ins w:id="978" w:author="St-Amant, Rémi" w:date="2018-02-26T09:47:00Z">
        <w:r w:rsidR="00094D17">
          <w:rPr>
            <w:i/>
          </w:rPr>
          <w:t>/horaires</w:t>
        </w:r>
      </w:ins>
      <w:r w:rsidRPr="009026A4">
        <w:t xml:space="preserve">, veuillez consulter le document </w:t>
      </w:r>
      <w:r w:rsidRPr="009026A4">
        <w:rPr>
          <w:i/>
        </w:rPr>
        <w:t xml:space="preserve">Daily </w:t>
      </w:r>
      <w:ins w:id="979" w:author="St-Amant, Rémi" w:date="2018-02-26T09:48:00Z">
        <w:r w:rsidR="00094D17">
          <w:rPr>
            <w:i/>
          </w:rPr>
          <w:t xml:space="preserve">and Hourly </w:t>
        </w:r>
      </w:ins>
      <w:del w:id="980" w:author="St-Amant, Rémi" w:date="2018-02-26T09:48:00Z">
        <w:r w:rsidRPr="009026A4" w:rsidDel="00094D17">
          <w:rPr>
            <w:i/>
          </w:rPr>
          <w:delText xml:space="preserve">Data and Daily </w:delText>
        </w:r>
      </w:del>
      <w:r w:rsidRPr="009026A4">
        <w:rPr>
          <w:i/>
        </w:rPr>
        <w:t>Editor</w:t>
      </w:r>
      <w:r w:rsidRPr="009026A4">
        <w:t>.</w:t>
      </w:r>
    </w:p>
    <w:p w14:paraId="1EFDFB42" w14:textId="77777777" w:rsidR="00BF0B0C" w:rsidRDefault="00BF0B0C" w:rsidP="009401CA">
      <w:pPr>
        <w:jc w:val="both"/>
      </w:pPr>
    </w:p>
    <w:p w14:paraId="33E77590" w14:textId="62F5538D" w:rsidR="00BF0B0C" w:rsidRPr="009026A4" w:rsidDel="00094D17" w:rsidRDefault="00BF0B0C" w:rsidP="00BF0B0C">
      <w:pPr>
        <w:rPr>
          <w:del w:id="981" w:author="St-Amant, Rémi" w:date="2018-02-26T09:49:00Z"/>
          <w:b/>
          <w:i/>
        </w:rPr>
      </w:pPr>
      <w:del w:id="982" w:author="St-Amant, Rémi" w:date="2018-02-26T09:49:00Z">
        <w:r w:rsidRPr="009026A4" w:rsidDel="00094D17">
          <w:rPr>
            <w:b/>
          </w:rPr>
          <w:delText xml:space="preserve">Base de données </w:delText>
        </w:r>
        <w:r w:rsidDel="00094D17">
          <w:rPr>
            <w:b/>
          </w:rPr>
          <w:delText xml:space="preserve">horaires </w:delText>
        </w:r>
        <w:r w:rsidRPr="009026A4" w:rsidDel="00094D17">
          <w:rPr>
            <w:b/>
            <w:i/>
          </w:rPr>
          <w:delText>:</w:delText>
        </w:r>
      </w:del>
    </w:p>
    <w:p w14:paraId="5195DB5F" w14:textId="7893304C" w:rsidR="00BF0B0C" w:rsidRPr="009026A4" w:rsidDel="00094D17" w:rsidRDefault="00BF0B0C" w:rsidP="00BF0B0C">
      <w:pPr>
        <w:keepNext/>
        <w:snapToGrid w:val="0"/>
        <w:jc w:val="both"/>
        <w:rPr>
          <w:del w:id="983" w:author="St-Amant, Rémi" w:date="2018-02-26T09:49:00Z"/>
        </w:rPr>
      </w:pPr>
    </w:p>
    <w:p w14:paraId="7D0D9EFA" w14:textId="3F3F9283" w:rsidR="00BF0B0C" w:rsidRPr="009026A4" w:rsidDel="00094D17" w:rsidRDefault="00BF0B0C" w:rsidP="00BF0B0C">
      <w:pPr>
        <w:snapToGrid w:val="0"/>
        <w:jc w:val="both"/>
        <w:rPr>
          <w:del w:id="984" w:author="St-Amant, Rémi" w:date="2018-02-26T09:49:00Z"/>
          <w:rStyle w:val="Lienhypertexte"/>
        </w:rPr>
      </w:pPr>
      <w:del w:id="985" w:author="St-Amant, Rémi" w:date="2018-02-26T09:49:00Z">
        <w:r w:rsidRPr="009026A4" w:rsidDel="00094D17">
          <w:delText xml:space="preserve">Les données météorologiques </w:delText>
        </w:r>
        <w:r w:rsidDel="00094D17">
          <w:delText xml:space="preserve">horaires </w:delText>
        </w:r>
        <w:r w:rsidRPr="009026A4" w:rsidDel="00094D17">
          <w:delText>observées</w:delText>
        </w:r>
        <w:r w:rsidDel="00094D17">
          <w:delText xml:space="preserve"> on la même forme que les données quotidienne</w:delText>
        </w:r>
        <w:r w:rsidRPr="009026A4" w:rsidDel="00094D17">
          <w:delText xml:space="preserve">. Plusieurs </w:delText>
        </w:r>
        <w:r w:rsidRPr="009026A4" w:rsidDel="00094D17">
          <w:rPr>
            <w:i/>
          </w:rPr>
          <w:delText>Bases de données quotidiennes</w:delText>
        </w:r>
        <w:r w:rsidRPr="009026A4" w:rsidDel="00094D17">
          <w:delText xml:space="preserve"> sont disponibles à l</w:delText>
        </w:r>
        <w:r w:rsidDel="00094D17">
          <w:delText>’</w:delText>
        </w:r>
        <w:r w:rsidRPr="009026A4" w:rsidDel="00094D17">
          <w:delText>adresse :</w:delText>
        </w:r>
      </w:del>
    </w:p>
    <w:p w14:paraId="0E98EA5D" w14:textId="7D07CE50" w:rsidR="00BF0B0C" w:rsidRPr="00D74C42" w:rsidDel="00094D17" w:rsidRDefault="00BF0B0C" w:rsidP="00BF0B0C">
      <w:pPr>
        <w:snapToGrid w:val="0"/>
        <w:jc w:val="both"/>
        <w:rPr>
          <w:del w:id="986" w:author="St-Amant, Rémi" w:date="2018-02-26T09:49:00Z"/>
          <w:lang w:val="en-CA"/>
        </w:rPr>
      </w:pPr>
      <w:del w:id="987" w:author="St-Amant, Rémi" w:date="2018-02-26T09:49:00Z">
        <w:r w:rsidDel="00094D17">
          <w:fldChar w:fldCharType="begin"/>
        </w:r>
        <w:r w:rsidRPr="00D74C42" w:rsidDel="00094D17">
          <w:rPr>
            <w:lang w:val="en-CA"/>
          </w:rPr>
          <w:delInstrText xml:space="preserve"> HYPERLINK "ftp://ftp.cfl.scf.rncan.gc.ca/regniere/Data11/Weather/Hourly/" </w:delInstrText>
        </w:r>
        <w:r w:rsidDel="00094D17">
          <w:fldChar w:fldCharType="separate"/>
        </w:r>
        <w:r w:rsidRPr="00D74C42" w:rsidDel="00094D17">
          <w:rPr>
            <w:rStyle w:val="Lienhypertexte"/>
            <w:lang w:val="en-CA"/>
          </w:rPr>
          <w:delText>ftp://ftp.cfl.scf.rncan.gc.ca/regniere/Data11/Weather/Hourly/</w:delText>
        </w:r>
        <w:r w:rsidDel="00094D17">
          <w:fldChar w:fldCharType="end"/>
        </w:r>
        <w:r w:rsidRPr="00D74C42" w:rsidDel="00094D17">
          <w:rPr>
            <w:lang w:val="en-CA"/>
          </w:rPr>
          <w:delText>.</w:delText>
        </w:r>
      </w:del>
    </w:p>
    <w:p w14:paraId="52BC5F76" w14:textId="2F82D032" w:rsidR="00BF0B0C" w:rsidRPr="00D74C42" w:rsidDel="00094D17" w:rsidRDefault="00BF0B0C" w:rsidP="009401CA">
      <w:pPr>
        <w:jc w:val="both"/>
        <w:rPr>
          <w:del w:id="988" w:author="St-Amant, Rémi" w:date="2018-02-26T09:49:00Z"/>
          <w:lang w:val="en-CA"/>
        </w:rPr>
      </w:pPr>
    </w:p>
    <w:p w14:paraId="6ADFB69F" w14:textId="2F2E3930" w:rsidR="009401CA" w:rsidRPr="009026A4" w:rsidDel="00094D17" w:rsidRDefault="009401CA" w:rsidP="009401CA">
      <w:pPr>
        <w:jc w:val="both"/>
        <w:rPr>
          <w:del w:id="989" w:author="St-Amant, Rémi" w:date="2018-02-26T09:49:00Z"/>
        </w:rPr>
      </w:pPr>
      <w:del w:id="990" w:author="St-Amant, Rémi" w:date="2018-02-26T09:49:00Z">
        <w:r w:rsidRPr="009026A4" w:rsidDel="00094D17">
          <w:delText xml:space="preserve">Pour en savoir plus sur les </w:delText>
        </w:r>
        <w:r w:rsidRPr="009026A4" w:rsidDel="00094D17">
          <w:rPr>
            <w:i/>
          </w:rPr>
          <w:delText xml:space="preserve">Bases de données </w:delText>
        </w:r>
        <w:r w:rsidR="00BF0B0C" w:rsidDel="00094D17">
          <w:rPr>
            <w:i/>
          </w:rPr>
          <w:delText>horaires</w:delText>
        </w:r>
        <w:r w:rsidRPr="009026A4" w:rsidDel="00094D17">
          <w:delText xml:space="preserve">, veuillez consulter le document </w:delText>
        </w:r>
        <w:r w:rsidR="00BF0B0C" w:rsidDel="00094D17">
          <w:rPr>
            <w:i/>
          </w:rPr>
          <w:delText xml:space="preserve">Hourly </w:delText>
        </w:r>
        <w:r w:rsidRPr="009026A4" w:rsidDel="00094D17">
          <w:rPr>
            <w:i/>
          </w:rPr>
          <w:delText xml:space="preserve"> Data and </w:delText>
        </w:r>
        <w:r w:rsidR="00BF0B0C" w:rsidDel="00094D17">
          <w:rPr>
            <w:i/>
          </w:rPr>
          <w:delText xml:space="preserve">Hourly </w:delText>
        </w:r>
        <w:r w:rsidRPr="009026A4" w:rsidDel="00094D17">
          <w:rPr>
            <w:i/>
          </w:rPr>
          <w:delText>Editor</w:delText>
        </w:r>
        <w:r w:rsidRPr="009026A4" w:rsidDel="00094D17">
          <w:delText>.</w:delText>
        </w:r>
      </w:del>
    </w:p>
    <w:p w14:paraId="236DEAEC" w14:textId="4761DC30" w:rsidR="009401CA" w:rsidRPr="009026A4" w:rsidDel="00094D17" w:rsidRDefault="009401CA" w:rsidP="009401CA">
      <w:pPr>
        <w:rPr>
          <w:del w:id="991" w:author="St-Amant, Rémi" w:date="2018-02-26T09:49:00Z"/>
        </w:rPr>
      </w:pPr>
    </w:p>
    <w:p w14:paraId="4ADA2EA2" w14:textId="1E722D05" w:rsidR="009401CA" w:rsidRPr="009026A4" w:rsidRDefault="009401CA" w:rsidP="009401CA">
      <w:pPr>
        <w:jc w:val="both"/>
      </w:pPr>
      <w:r w:rsidRPr="009026A4">
        <w:t>Dans ces bases de données, chaque source (station météorologique) de données météorologiques est géoréférencée (latitude, longitude, élévation). BioSIM sélectionne les « meilleures » sources de données météorologiques pour chaque point de la liste des emplacements, ajuste les données pour tenir compte des différences d</w:t>
      </w:r>
      <w:r w:rsidR="0098105F">
        <w:t>’</w:t>
      </w:r>
      <w:r w:rsidRPr="009026A4">
        <w:t>élévation, de latitude</w:t>
      </w:r>
      <w:ins w:id="992" w:author="St-Amant, Rémi" w:date="2018-02-26T09:49:00Z">
        <w:r w:rsidR="00094D17">
          <w:t xml:space="preserve">, </w:t>
        </w:r>
      </w:ins>
      <w:del w:id="993" w:author="St-Amant, Rémi" w:date="2018-02-26T09:49:00Z">
        <w:r w:rsidRPr="009026A4" w:rsidDel="00094D17">
          <w:delText xml:space="preserve"> et </w:delText>
        </w:r>
      </w:del>
      <w:r w:rsidRPr="009026A4">
        <w:t>de longitude</w:t>
      </w:r>
      <w:ins w:id="994" w:author="St-Amant, Rémi" w:date="2018-02-26T09:49:00Z">
        <w:r w:rsidR="00094D17">
          <w:t xml:space="preserve"> et de distance au littoral</w:t>
        </w:r>
      </w:ins>
      <w:r w:rsidRPr="009026A4">
        <w:t xml:space="preserve">, et génère des valeurs quotidiennes </w:t>
      </w:r>
      <w:r w:rsidR="00BF0B0C">
        <w:t xml:space="preserve">ou horaire </w:t>
      </w:r>
      <w:r w:rsidRPr="009026A4">
        <w:t>en restaurant les variations stochastiques dans les moyennes mensuelles à long terme basées sur les normales locales (voir la littérature scientifique à ce sujet). Les séries chronologiques de données météorologiques assimilées par le modèle de simulation peuvent être composées de données quotidiennes</w:t>
      </w:r>
      <w:r w:rsidR="00BF0B0C">
        <w:t xml:space="preserve"> ou horaires </w:t>
      </w:r>
      <w:r w:rsidRPr="009026A4">
        <w:t>lorsque celles-ci existent (ou sont demandées), de prévisions à court terme (lorsqu</w:t>
      </w:r>
      <w:r w:rsidR="0098105F">
        <w:t>’</w:t>
      </w:r>
      <w:r w:rsidRPr="009026A4">
        <w:t>elles sont disponibles) et de normales pour la prévision des processus dans des conditions « habituelles » ou « normales » à plus long terme ou pour corriger les lacunes dans les conditions météorologiques observées.</w:t>
      </w:r>
    </w:p>
    <w:p w14:paraId="2F3BE0F5" w14:textId="77777777" w:rsidR="009401CA" w:rsidRPr="009026A4" w:rsidRDefault="009401CA" w:rsidP="006160E5">
      <w:pPr>
        <w:pStyle w:val="Titre2"/>
      </w:pPr>
      <w:r w:rsidRPr="009026A4">
        <w:br w:type="page"/>
      </w:r>
      <w:bookmarkStart w:id="995" w:name="_Toc348100101"/>
      <w:bookmarkStart w:id="996" w:name="_Toc507669777"/>
      <w:r w:rsidRPr="009026A4">
        <w:lastRenderedPageBreak/>
        <w:t>Fenêtre principale de BioSIM</w:t>
      </w:r>
      <w:bookmarkEnd w:id="995"/>
      <w:bookmarkEnd w:id="996"/>
    </w:p>
    <w:p w14:paraId="2731E442" w14:textId="77777777" w:rsidR="009401CA" w:rsidRPr="009026A4" w:rsidRDefault="009401CA" w:rsidP="009401CA">
      <w:pPr>
        <w:jc w:val="both"/>
      </w:pPr>
    </w:p>
    <w:p w14:paraId="400E75DE" w14:textId="77777777" w:rsidR="009401CA" w:rsidRPr="009026A4" w:rsidRDefault="000A014B" w:rsidP="009401CA">
      <w:pPr>
        <w:jc w:val="both"/>
      </w:pPr>
      <w:r>
        <w:rPr>
          <w:noProof/>
          <w:snapToGrid/>
          <w:lang w:val="en-CA" w:eastAsia="en-CA"/>
        </w:rPr>
        <mc:AlternateContent>
          <mc:Choice Requires="wpg">
            <w:drawing>
              <wp:anchor distT="0" distB="0" distL="114300" distR="114300" simplePos="0" relativeHeight="251680256" behindDoc="1" locked="0" layoutInCell="1" allowOverlap="1" wp14:anchorId="706107C7" wp14:editId="55745A6C">
                <wp:simplePos x="0" y="0"/>
                <wp:positionH relativeFrom="column">
                  <wp:posOffset>-74930</wp:posOffset>
                </wp:positionH>
                <wp:positionV relativeFrom="paragraph">
                  <wp:posOffset>332105</wp:posOffset>
                </wp:positionV>
                <wp:extent cx="5719445" cy="3709035"/>
                <wp:effectExtent l="0" t="0" r="0" b="5715"/>
                <wp:wrapSquare wrapText="bothSides"/>
                <wp:docPr id="46" name="Group 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9445" cy="3709035"/>
                          <a:chOff x="2641" y="2237"/>
                          <a:chExt cx="7664" cy="5841"/>
                        </a:xfrm>
                      </wpg:grpSpPr>
                      <pic:pic xmlns:pic="http://schemas.openxmlformats.org/drawingml/2006/picture">
                        <pic:nvPicPr>
                          <pic:cNvPr id="47" name="Picture 778"/>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2641" y="2237"/>
                            <a:ext cx="7664" cy="5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 name="AutoShape 779"/>
                        <wps:cNvSpPr>
                          <a:spLocks noChangeArrowheads="1"/>
                        </wps:cNvSpPr>
                        <wps:spPr bwMode="auto">
                          <a:xfrm>
                            <a:off x="4832" y="3541"/>
                            <a:ext cx="3173" cy="948"/>
                          </a:xfrm>
                          <a:prstGeom prst="wedgeRectCallout">
                            <a:avLst>
                              <a:gd name="adj1" fmla="val -10731"/>
                              <a:gd name="adj2" fmla="val -91560"/>
                            </a:avLst>
                          </a:prstGeom>
                          <a:solidFill>
                            <a:srgbClr val="FFFFFF"/>
                          </a:solidFill>
                          <a:ln w="28575">
                            <a:solidFill>
                              <a:srgbClr val="0000FF"/>
                            </a:solidFill>
                            <a:miter lim="800000"/>
                            <a:headEnd/>
                            <a:tailEnd/>
                          </a:ln>
                        </wps:spPr>
                        <wps:txbx>
                          <w:txbxContent>
                            <w:p w14:paraId="2E5513FB" w14:textId="77777777" w:rsidR="00A21BC6" w:rsidRPr="00BA0AB6" w:rsidRDefault="00A21BC6" w:rsidP="00581494">
                              <w:pPr>
                                <w:rPr>
                                  <w:sz w:val="14"/>
                                  <w:szCs w:val="14"/>
                                </w:rPr>
                              </w:pPr>
                              <w:r w:rsidRPr="00BA0AB6">
                                <w:rPr>
                                  <w:b/>
                                  <w:sz w:val="14"/>
                                  <w:szCs w:val="14"/>
                                </w:rPr>
                                <w:t>Fenêtre principale :</w:t>
                              </w:r>
                            </w:p>
                            <w:p w14:paraId="10EC5C3A" w14:textId="77777777" w:rsidR="00A21BC6" w:rsidRDefault="00A21BC6" w:rsidP="00581494">
                              <w:pPr>
                                <w:rPr>
                                  <w:sz w:val="14"/>
                                  <w:szCs w:val="14"/>
                                </w:rPr>
                              </w:pPr>
                              <w:r>
                                <w:rPr>
                                  <w:sz w:val="14"/>
                                  <w:szCs w:val="14"/>
                                </w:rPr>
                                <w:t xml:space="preserve">Présente </w:t>
                              </w:r>
                              <w:r w:rsidRPr="00BA0AB6">
                                <w:rPr>
                                  <w:sz w:val="14"/>
                                  <w:szCs w:val="14"/>
                                </w:rPr>
                                <w:t xml:space="preserve">les résultats </w:t>
                              </w:r>
                              <w:r>
                                <w:rPr>
                                  <w:sz w:val="14"/>
                                  <w:szCs w:val="14"/>
                                </w:rPr>
                                <w:t>pour l’élément</w:t>
                              </w:r>
                              <w:r w:rsidRPr="00BA0AB6">
                                <w:rPr>
                                  <w:sz w:val="14"/>
                                  <w:szCs w:val="14"/>
                                </w:rPr>
                                <w:t xml:space="preserve"> choisi.</w:t>
                              </w:r>
                            </w:p>
                            <w:p w14:paraId="569AE0F4" w14:textId="77777777" w:rsidR="00A21BC6" w:rsidRPr="00BA0AB6" w:rsidRDefault="00A21BC6" w:rsidP="00581494">
                              <w:pPr>
                                <w:rPr>
                                  <w:sz w:val="14"/>
                                  <w:szCs w:val="14"/>
                                </w:rPr>
                              </w:pPr>
                              <w:r w:rsidRPr="00BA0AB6">
                                <w:rPr>
                                  <w:sz w:val="14"/>
                                  <w:szCs w:val="14"/>
                                </w:rPr>
                                <w:t>Onglet</w:t>
                              </w:r>
                              <w:r w:rsidRPr="00BA0AB6">
                                <w:rPr>
                                  <w:i/>
                                  <w:sz w:val="14"/>
                                  <w:szCs w:val="14"/>
                                </w:rPr>
                                <w:t xml:space="preserve"> Données </w:t>
                              </w:r>
                              <w:r w:rsidRPr="00BA0AB6">
                                <w:rPr>
                                  <w:sz w:val="14"/>
                                  <w:szCs w:val="14"/>
                                </w:rPr>
                                <w:t xml:space="preserve">: </w:t>
                              </w:r>
                              <w:r>
                                <w:rPr>
                                  <w:sz w:val="14"/>
                                  <w:szCs w:val="14"/>
                                </w:rPr>
                                <w:t>sous forme de tableau</w:t>
                              </w:r>
                            </w:p>
                            <w:p w14:paraId="0EB4E036" w14:textId="77777777" w:rsidR="00A21BC6" w:rsidRPr="00BA0AB6" w:rsidRDefault="00A21BC6" w:rsidP="00581494">
                              <w:pPr>
                                <w:rPr>
                                  <w:sz w:val="14"/>
                                  <w:szCs w:val="14"/>
                                </w:rPr>
                              </w:pPr>
                              <w:r w:rsidRPr="00BA0AB6">
                                <w:rPr>
                                  <w:sz w:val="14"/>
                                  <w:szCs w:val="14"/>
                                </w:rPr>
                                <w:t>Onglet</w:t>
                              </w:r>
                              <w:r w:rsidRPr="00BA0AB6">
                                <w:rPr>
                                  <w:i/>
                                  <w:sz w:val="14"/>
                                  <w:szCs w:val="14"/>
                                </w:rPr>
                                <w:t xml:space="preserve"> Graphique</w:t>
                              </w:r>
                              <w:r w:rsidRPr="00BA0AB6">
                                <w:rPr>
                                  <w:sz w:val="14"/>
                                  <w:szCs w:val="14"/>
                                </w:rPr>
                                <w:t xml:space="preserve"> : </w:t>
                              </w:r>
                              <w:r>
                                <w:rPr>
                                  <w:sz w:val="14"/>
                                  <w:szCs w:val="14"/>
                                </w:rPr>
                                <w:t xml:space="preserve">sous forme de </w:t>
                              </w:r>
                              <w:r w:rsidRPr="00BA0AB6">
                                <w:rPr>
                                  <w:sz w:val="14"/>
                                  <w:szCs w:val="14"/>
                                </w:rPr>
                                <w:t>graphique</w:t>
                              </w:r>
                            </w:p>
                          </w:txbxContent>
                        </wps:txbx>
                        <wps:bodyPr rot="0" vert="horz" wrap="square" lIns="91440" tIns="45720" rIns="91440" bIns="45720" anchor="t" anchorCtr="0" upright="1">
                          <a:noAutofit/>
                        </wps:bodyPr>
                      </wps:wsp>
                      <wps:wsp>
                        <wps:cNvPr id="49" name="AutoShape 780"/>
                        <wps:cNvSpPr>
                          <a:spLocks noChangeArrowheads="1"/>
                        </wps:cNvSpPr>
                        <wps:spPr bwMode="auto">
                          <a:xfrm>
                            <a:off x="7459" y="4714"/>
                            <a:ext cx="1440" cy="1800"/>
                          </a:xfrm>
                          <a:prstGeom prst="wedgeRectCallout">
                            <a:avLst>
                              <a:gd name="adj1" fmla="val 61458"/>
                              <a:gd name="adj2" fmla="val -133833"/>
                            </a:avLst>
                          </a:prstGeom>
                          <a:solidFill>
                            <a:srgbClr val="FFFFFF"/>
                          </a:solidFill>
                          <a:ln w="9525">
                            <a:solidFill>
                              <a:srgbClr val="0000FF"/>
                            </a:solidFill>
                            <a:miter lim="800000"/>
                            <a:headEnd/>
                            <a:tailEnd/>
                          </a:ln>
                        </wps:spPr>
                        <wps:txbx>
                          <w:txbxContent>
                            <w:p w14:paraId="3FCD4ABE" w14:textId="77777777" w:rsidR="00A21BC6" w:rsidRPr="00BA0AB6" w:rsidRDefault="00A21BC6" w:rsidP="00581494">
                              <w:pPr>
                                <w:rPr>
                                  <w:sz w:val="14"/>
                                  <w:szCs w:val="14"/>
                                </w:rPr>
                              </w:pPr>
                              <w:r>
                                <w:rPr>
                                  <w:b/>
                                  <w:sz w:val="14"/>
                                  <w:szCs w:val="14"/>
                                </w:rPr>
                                <w:t>Fenêtre Export :</w:t>
                              </w:r>
                              <w:r w:rsidRPr="00BA0AB6">
                                <w:rPr>
                                  <w:sz w:val="14"/>
                                  <w:szCs w:val="14"/>
                                </w:rPr>
                                <w:t xml:space="preserve"> </w:t>
                              </w:r>
                              <w:r>
                                <w:rPr>
                                  <w:sz w:val="14"/>
                                  <w:szCs w:val="14"/>
                                </w:rPr>
                                <w:t>Pour exporter les</w:t>
                              </w:r>
                              <w:r w:rsidRPr="00BA0AB6">
                                <w:rPr>
                                  <w:sz w:val="14"/>
                                  <w:szCs w:val="14"/>
                                </w:rPr>
                                <w:t xml:space="preserve"> r</w:t>
                              </w:r>
                              <w:r>
                                <w:rPr>
                                  <w:sz w:val="14"/>
                                  <w:szCs w:val="14"/>
                                </w:rPr>
                                <w:t>é</w:t>
                              </w:r>
                              <w:r w:rsidRPr="00BA0AB6">
                                <w:rPr>
                                  <w:sz w:val="14"/>
                                  <w:szCs w:val="14"/>
                                </w:rPr>
                                <w:t>sult</w:t>
                              </w:r>
                              <w:r>
                                <w:rPr>
                                  <w:sz w:val="14"/>
                                  <w:szCs w:val="14"/>
                                </w:rPr>
                                <w:t>at</w:t>
                              </w:r>
                              <w:r w:rsidRPr="00BA0AB6">
                                <w:rPr>
                                  <w:sz w:val="14"/>
                                  <w:szCs w:val="14"/>
                                </w:rPr>
                                <w:t xml:space="preserve">s </w:t>
                              </w:r>
                              <w:r>
                                <w:rPr>
                                  <w:sz w:val="14"/>
                                  <w:szCs w:val="14"/>
                                </w:rPr>
                                <w:t>de l’élément actif</w:t>
                              </w:r>
                              <w:r w:rsidRPr="00BA0AB6">
                                <w:rPr>
                                  <w:sz w:val="14"/>
                                  <w:szCs w:val="14"/>
                                </w:rPr>
                                <w:t xml:space="preserve"> </w:t>
                              </w:r>
                              <w:r>
                                <w:rPr>
                                  <w:sz w:val="14"/>
                                  <w:szCs w:val="14"/>
                                </w:rPr>
                                <w:t>à l’extérieur de</w:t>
                              </w:r>
                              <w:r w:rsidRPr="00BA0AB6">
                                <w:rPr>
                                  <w:sz w:val="14"/>
                                  <w:szCs w:val="14"/>
                                </w:rPr>
                                <w:t xml:space="preserve"> BioSIM. </w:t>
                              </w:r>
                              <w:r>
                                <w:rPr>
                                  <w:sz w:val="14"/>
                                  <w:szCs w:val="14"/>
                                </w:rPr>
                                <w:t>Permet de sélectionner les</w:t>
                              </w:r>
                              <w:r w:rsidRPr="00BA0AB6">
                                <w:rPr>
                                  <w:sz w:val="14"/>
                                  <w:szCs w:val="14"/>
                                </w:rPr>
                                <w:t xml:space="preserve"> variables </w:t>
                              </w:r>
                              <w:r>
                                <w:rPr>
                                  <w:sz w:val="14"/>
                                  <w:szCs w:val="14"/>
                                </w:rPr>
                                <w:t>et les</w:t>
                              </w:r>
                              <w:r w:rsidRPr="00BA0AB6">
                                <w:rPr>
                                  <w:sz w:val="14"/>
                                  <w:szCs w:val="14"/>
                                </w:rPr>
                                <w:t xml:space="preserve"> statisti</w:t>
                              </w:r>
                              <w:r>
                                <w:rPr>
                                  <w:sz w:val="14"/>
                                  <w:szCs w:val="14"/>
                                </w:rPr>
                                <w:t>que</w:t>
                              </w:r>
                              <w:r w:rsidRPr="00BA0AB6">
                                <w:rPr>
                                  <w:sz w:val="14"/>
                                  <w:szCs w:val="14"/>
                                </w:rPr>
                                <w:t xml:space="preserve">s </w:t>
                              </w:r>
                              <w:r>
                                <w:rPr>
                                  <w:sz w:val="14"/>
                                  <w:szCs w:val="14"/>
                                </w:rPr>
                                <w:t>à</w:t>
                              </w:r>
                              <w:r w:rsidRPr="00BA0AB6">
                                <w:rPr>
                                  <w:sz w:val="14"/>
                                  <w:szCs w:val="14"/>
                                </w:rPr>
                                <w:t xml:space="preserve"> exporte</w:t>
                              </w:r>
                              <w:r>
                                <w:rPr>
                                  <w:sz w:val="14"/>
                                  <w:szCs w:val="14"/>
                                </w:rPr>
                                <w:t>r</w:t>
                              </w:r>
                              <w:r w:rsidRPr="00BA0AB6">
                                <w:rPr>
                                  <w:sz w:val="14"/>
                                  <w:szCs w:val="14"/>
                                </w:rPr>
                                <w:t>.</w:t>
                              </w:r>
                            </w:p>
                          </w:txbxContent>
                        </wps:txbx>
                        <wps:bodyPr rot="0" vert="horz" wrap="square" lIns="91440" tIns="45720" rIns="91440" bIns="45720" anchor="t" anchorCtr="0" upright="1">
                          <a:noAutofit/>
                        </wps:bodyPr>
                      </wps:wsp>
                      <wps:wsp>
                        <wps:cNvPr id="50" name="AutoShape 781"/>
                        <wps:cNvSpPr>
                          <a:spLocks noChangeArrowheads="1"/>
                        </wps:cNvSpPr>
                        <wps:spPr bwMode="auto">
                          <a:xfrm>
                            <a:off x="4478" y="5558"/>
                            <a:ext cx="2250" cy="837"/>
                          </a:xfrm>
                          <a:prstGeom prst="wedgeRectCallout">
                            <a:avLst>
                              <a:gd name="adj1" fmla="val -112889"/>
                              <a:gd name="adj2" fmla="val -4361"/>
                            </a:avLst>
                          </a:prstGeom>
                          <a:solidFill>
                            <a:srgbClr val="FFFFFF"/>
                          </a:solidFill>
                          <a:ln w="9525">
                            <a:solidFill>
                              <a:srgbClr val="0000FF"/>
                            </a:solidFill>
                            <a:miter lim="800000"/>
                            <a:headEnd/>
                            <a:tailEnd/>
                          </a:ln>
                        </wps:spPr>
                        <wps:txbx>
                          <w:txbxContent>
                            <w:p w14:paraId="7679131F" w14:textId="77777777" w:rsidR="00A21BC6" w:rsidRDefault="00A21BC6" w:rsidP="00581494">
                              <w:pPr>
                                <w:rPr>
                                  <w:sz w:val="14"/>
                                  <w:szCs w:val="14"/>
                                </w:rPr>
                              </w:pPr>
                              <w:r>
                                <w:rPr>
                                  <w:b/>
                                  <w:sz w:val="14"/>
                                  <w:szCs w:val="14"/>
                                </w:rPr>
                                <w:t>Fenêtre Propriétés :</w:t>
                              </w:r>
                            </w:p>
                            <w:p w14:paraId="1DDF87BF" w14:textId="77777777" w:rsidR="00A21BC6" w:rsidRPr="00BA0AB6" w:rsidRDefault="00A21BC6" w:rsidP="00581494">
                              <w:pPr>
                                <w:rPr>
                                  <w:sz w:val="14"/>
                                  <w:szCs w:val="14"/>
                                </w:rPr>
                              </w:pPr>
                              <w:r>
                                <w:rPr>
                                  <w:sz w:val="14"/>
                                  <w:szCs w:val="14"/>
                                </w:rPr>
                                <w:t>Indique les propriétés</w:t>
                              </w:r>
                              <w:r w:rsidRPr="00BA0AB6">
                                <w:rPr>
                                  <w:sz w:val="14"/>
                                  <w:szCs w:val="14"/>
                                </w:rPr>
                                <w:t xml:space="preserve"> </w:t>
                              </w:r>
                              <w:r>
                                <w:rPr>
                                  <w:sz w:val="14"/>
                                  <w:szCs w:val="14"/>
                                </w:rPr>
                                <w:t>de l’élément actif</w:t>
                              </w:r>
                              <w:r w:rsidRPr="00BA0AB6">
                                <w:rPr>
                                  <w:sz w:val="14"/>
                                  <w:szCs w:val="14"/>
                                </w:rPr>
                                <w:t>.</w:t>
                              </w:r>
                            </w:p>
                          </w:txbxContent>
                        </wps:txbx>
                        <wps:bodyPr rot="0" vert="horz" wrap="square" lIns="91440" tIns="45720" rIns="91440" bIns="45720" anchor="t" anchorCtr="0" upright="1">
                          <a:noAutofit/>
                        </wps:bodyPr>
                      </wps:wsp>
                      <wps:wsp>
                        <wps:cNvPr id="51" name="AutoShape 782"/>
                        <wps:cNvSpPr>
                          <a:spLocks noChangeArrowheads="1"/>
                        </wps:cNvSpPr>
                        <wps:spPr bwMode="auto">
                          <a:xfrm>
                            <a:off x="5198" y="6638"/>
                            <a:ext cx="3600" cy="540"/>
                          </a:xfrm>
                          <a:prstGeom prst="wedgeRectCallout">
                            <a:avLst>
                              <a:gd name="adj1" fmla="val -37944"/>
                              <a:gd name="adj2" fmla="val 119259"/>
                            </a:avLst>
                          </a:prstGeom>
                          <a:solidFill>
                            <a:srgbClr val="FFFFFF"/>
                          </a:solidFill>
                          <a:ln w="9525">
                            <a:solidFill>
                              <a:srgbClr val="0000FF"/>
                            </a:solidFill>
                            <a:miter lim="800000"/>
                            <a:headEnd/>
                            <a:tailEnd/>
                          </a:ln>
                        </wps:spPr>
                        <wps:txbx>
                          <w:txbxContent>
                            <w:p w14:paraId="5182A232" w14:textId="77777777" w:rsidR="00A21BC6" w:rsidRPr="00BA0AB6" w:rsidRDefault="00A21BC6" w:rsidP="00581494">
                              <w:pPr>
                                <w:rPr>
                                  <w:sz w:val="14"/>
                                  <w:szCs w:val="14"/>
                                </w:rPr>
                              </w:pPr>
                              <w:r>
                                <w:rPr>
                                  <w:b/>
                                  <w:sz w:val="14"/>
                                  <w:szCs w:val="14"/>
                                </w:rPr>
                                <w:t>Fenêtre Message de sortie :</w:t>
                              </w:r>
                            </w:p>
                            <w:p w14:paraId="1B953527" w14:textId="77777777" w:rsidR="00A21BC6" w:rsidRPr="00BA0AB6" w:rsidRDefault="00A21BC6" w:rsidP="00581494">
                              <w:pPr>
                                <w:rPr>
                                  <w:sz w:val="14"/>
                                  <w:szCs w:val="14"/>
                                </w:rPr>
                              </w:pPr>
                              <w:r>
                                <w:rPr>
                                  <w:sz w:val="14"/>
                                  <w:szCs w:val="14"/>
                                </w:rPr>
                                <w:t>Pour voir les commentaires</w:t>
                              </w:r>
                              <w:r w:rsidRPr="00BA0AB6">
                                <w:rPr>
                                  <w:sz w:val="14"/>
                                  <w:szCs w:val="14"/>
                                </w:rPr>
                                <w:t xml:space="preserve"> </w:t>
                              </w:r>
                              <w:r>
                                <w:rPr>
                                  <w:sz w:val="14"/>
                                  <w:szCs w:val="14"/>
                                </w:rPr>
                                <w:t>au sujet de</w:t>
                              </w:r>
                              <w:r w:rsidRPr="00BA0AB6">
                                <w:rPr>
                                  <w:sz w:val="14"/>
                                  <w:szCs w:val="14"/>
                                </w:rPr>
                                <w:t xml:space="preserve"> </w:t>
                              </w:r>
                              <w:r>
                                <w:rPr>
                                  <w:sz w:val="14"/>
                                  <w:szCs w:val="14"/>
                                </w:rPr>
                                <w:t>la</w:t>
                              </w:r>
                              <w:r w:rsidRPr="00BA0AB6">
                                <w:rPr>
                                  <w:sz w:val="14"/>
                                  <w:szCs w:val="14"/>
                                </w:rPr>
                                <w:t xml:space="preserve"> </w:t>
                              </w:r>
                              <w:r>
                                <w:rPr>
                                  <w:sz w:val="14"/>
                                  <w:szCs w:val="14"/>
                                </w:rPr>
                                <w:t xml:space="preserve">dernière </w:t>
                              </w:r>
                              <w:r w:rsidRPr="00BA0AB6">
                                <w:rPr>
                                  <w:sz w:val="14"/>
                                  <w:szCs w:val="14"/>
                                </w:rPr>
                                <w:t>ex</w:t>
                              </w:r>
                              <w:r>
                                <w:rPr>
                                  <w:sz w:val="14"/>
                                  <w:szCs w:val="14"/>
                                </w:rPr>
                                <w:t>é</w:t>
                              </w:r>
                              <w:r w:rsidRPr="00BA0AB6">
                                <w:rPr>
                                  <w:sz w:val="14"/>
                                  <w:szCs w:val="14"/>
                                </w:rPr>
                                <w:t>cution.</w:t>
                              </w:r>
                            </w:p>
                          </w:txbxContent>
                        </wps:txbx>
                        <wps:bodyPr rot="0" vert="horz" wrap="square" lIns="91440" tIns="45720" rIns="91440" bIns="45720" anchor="t" anchorCtr="0" upright="1">
                          <a:noAutofit/>
                        </wps:bodyPr>
                      </wps:wsp>
                      <wps:wsp>
                        <wps:cNvPr id="52" name="AutoShape 783"/>
                        <wps:cNvSpPr>
                          <a:spLocks noChangeArrowheads="1"/>
                        </wps:cNvSpPr>
                        <wps:spPr bwMode="auto">
                          <a:xfrm>
                            <a:off x="4118" y="4830"/>
                            <a:ext cx="2340" cy="540"/>
                          </a:xfrm>
                          <a:prstGeom prst="wedgeRectCallout">
                            <a:avLst>
                              <a:gd name="adj1" fmla="val -90092"/>
                              <a:gd name="adj2" fmla="val -307913"/>
                            </a:avLst>
                          </a:prstGeom>
                          <a:solidFill>
                            <a:srgbClr val="FFFFFF"/>
                          </a:solidFill>
                          <a:ln w="9525">
                            <a:solidFill>
                              <a:srgbClr val="0000FF"/>
                            </a:solidFill>
                            <a:miter lim="800000"/>
                            <a:headEnd/>
                            <a:tailEnd/>
                          </a:ln>
                        </wps:spPr>
                        <wps:txbx>
                          <w:txbxContent>
                            <w:p w14:paraId="0F2FEC12" w14:textId="77777777" w:rsidR="00A21BC6" w:rsidRPr="00BA0AB6" w:rsidRDefault="00A21BC6" w:rsidP="00581494">
                              <w:pPr>
                                <w:rPr>
                                  <w:sz w:val="16"/>
                                </w:rPr>
                              </w:pPr>
                              <w:r w:rsidRPr="00BA0AB6">
                                <w:rPr>
                                  <w:b/>
                                  <w:sz w:val="14"/>
                                  <w:szCs w:val="14"/>
                                </w:rPr>
                                <w:t>Fenêtre de projet :</w:t>
                              </w:r>
                              <w:r w:rsidRPr="00BA0AB6">
                                <w:rPr>
                                  <w:sz w:val="14"/>
                                  <w:szCs w:val="14"/>
                                </w:rPr>
                                <w:t xml:space="preserve"> Pour ajouter un nouve</w:t>
                              </w:r>
                              <w:r>
                                <w:rPr>
                                  <w:sz w:val="14"/>
                                  <w:szCs w:val="14"/>
                                </w:rPr>
                                <w:t>l élément</w:t>
                              </w:r>
                              <w:r w:rsidRPr="00BA0AB6">
                                <w:rPr>
                                  <w:sz w:val="14"/>
                                  <w:szCs w:val="14"/>
                                </w:rPr>
                                <w:t xml:space="preserve"> au projet.</w:t>
                              </w:r>
                            </w:p>
                            <w:p w14:paraId="3C802623" w14:textId="77777777" w:rsidR="00A21BC6" w:rsidRPr="00BA0AB6" w:rsidRDefault="00A21BC6" w:rsidP="00581494"/>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6107C7" id="Group 777" o:spid="_x0000_s1026" style="position:absolute;left:0;text-align:left;margin-left:-5.9pt;margin-top:26.15pt;width:450.35pt;height:292.05pt;z-index:-251636224" coordorigin="2641,2237" coordsize="7664,584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BaG1lZCBBbWluZSBNb3V0YW91Zmlr&#10;AAAABZADAAIAAAAUAAAQsJAEAAIAAAAUAAAQxJKRAAIAAAADNjYAAJKSAAIAAAADNjYAAOocAAcA&#10;AAgMAAAIpA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L/A5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8" o:spid="_x0000_s1027" type="#_x0000_t75" style="position:absolute;left:2641;top:2237;width:7664;height:5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">
                  <v:imagedata r:id="rId21" o:titl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779" o:spid="_x0000_s1028" type="#_x0000_t61" style="position:absolute;left:4832;top:3541;width:3173;height: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" adj="8482,-8977" strokecolor="blue" strokeweight="2.25pt">
                  <v:textbox>
                    <w:txbxContent>
                      <w:p w14:paraId="2E5513FB" w14:textId="77777777" w:rsidR="00A21BC6" w:rsidRPr="00BA0AB6" w:rsidRDefault="00A21BC6" w:rsidP="00581494">
                        <w:pPr>
                          <w:rPr>
                            <w:sz w:val="14"/>
                            <w:szCs w:val="14"/>
                          </w:rPr>
                        </w:pPr>
                        <w:r w:rsidRPr="00BA0AB6">
                          <w:rPr>
                            <w:b/>
                            <w:sz w:val="14"/>
                            <w:szCs w:val="14"/>
                          </w:rPr>
                          <w:t>Fenêtre principale :</w:t>
                        </w:r>
                      </w:p>
                      <w:p w14:paraId="10EC5C3A" w14:textId="77777777" w:rsidR="00A21BC6" w:rsidRDefault="00A21BC6" w:rsidP="00581494">
                        <w:pPr>
                          <w:rPr>
                            <w:sz w:val="14"/>
                            <w:szCs w:val="14"/>
                          </w:rPr>
                        </w:pPr>
                        <w:r>
                          <w:rPr>
                            <w:sz w:val="14"/>
                            <w:szCs w:val="14"/>
                          </w:rPr>
                          <w:t xml:space="preserve">Présente </w:t>
                        </w:r>
                        <w:r w:rsidRPr="00BA0AB6">
                          <w:rPr>
                            <w:sz w:val="14"/>
                            <w:szCs w:val="14"/>
                          </w:rPr>
                          <w:t xml:space="preserve">les résultats </w:t>
                        </w:r>
                        <w:r>
                          <w:rPr>
                            <w:sz w:val="14"/>
                            <w:szCs w:val="14"/>
                          </w:rPr>
                          <w:t>pour l’élément</w:t>
                        </w:r>
                        <w:r w:rsidRPr="00BA0AB6">
                          <w:rPr>
                            <w:sz w:val="14"/>
                            <w:szCs w:val="14"/>
                          </w:rPr>
                          <w:t xml:space="preserve"> choisi.</w:t>
                        </w:r>
                      </w:p>
                      <w:p w14:paraId="569AE0F4" w14:textId="77777777" w:rsidR="00A21BC6" w:rsidRPr="00BA0AB6" w:rsidRDefault="00A21BC6" w:rsidP="00581494">
                        <w:pPr>
                          <w:rPr>
                            <w:sz w:val="14"/>
                            <w:szCs w:val="14"/>
                          </w:rPr>
                        </w:pPr>
                        <w:r w:rsidRPr="00BA0AB6">
                          <w:rPr>
                            <w:sz w:val="14"/>
                            <w:szCs w:val="14"/>
                          </w:rPr>
                          <w:t>Onglet</w:t>
                        </w:r>
                        <w:r w:rsidRPr="00BA0AB6">
                          <w:rPr>
                            <w:i/>
                            <w:sz w:val="14"/>
                            <w:szCs w:val="14"/>
                          </w:rPr>
                          <w:t xml:space="preserve"> Données </w:t>
                        </w:r>
                        <w:r w:rsidRPr="00BA0AB6">
                          <w:rPr>
                            <w:sz w:val="14"/>
                            <w:szCs w:val="14"/>
                          </w:rPr>
                          <w:t xml:space="preserve">: </w:t>
                        </w:r>
                        <w:r>
                          <w:rPr>
                            <w:sz w:val="14"/>
                            <w:szCs w:val="14"/>
                          </w:rPr>
                          <w:t>sous forme de tableau</w:t>
                        </w:r>
                      </w:p>
                      <w:p w14:paraId="0EB4E036" w14:textId="77777777" w:rsidR="00A21BC6" w:rsidRPr="00BA0AB6" w:rsidRDefault="00A21BC6" w:rsidP="00581494">
                        <w:pPr>
                          <w:rPr>
                            <w:sz w:val="14"/>
                            <w:szCs w:val="14"/>
                          </w:rPr>
                        </w:pPr>
                        <w:r w:rsidRPr="00BA0AB6">
                          <w:rPr>
                            <w:sz w:val="14"/>
                            <w:szCs w:val="14"/>
                          </w:rPr>
                          <w:t>Onglet</w:t>
                        </w:r>
                        <w:r w:rsidRPr="00BA0AB6">
                          <w:rPr>
                            <w:i/>
                            <w:sz w:val="14"/>
                            <w:szCs w:val="14"/>
                          </w:rPr>
                          <w:t xml:space="preserve"> Graphique</w:t>
                        </w:r>
                        <w:r w:rsidRPr="00BA0AB6">
                          <w:rPr>
                            <w:sz w:val="14"/>
                            <w:szCs w:val="14"/>
                          </w:rPr>
                          <w:t xml:space="preserve"> : </w:t>
                        </w:r>
                        <w:r>
                          <w:rPr>
                            <w:sz w:val="14"/>
                            <w:szCs w:val="14"/>
                          </w:rPr>
                          <w:t xml:space="preserve">sous forme de </w:t>
                        </w:r>
                        <w:r w:rsidRPr="00BA0AB6">
                          <w:rPr>
                            <w:sz w:val="14"/>
                            <w:szCs w:val="14"/>
                          </w:rPr>
                          <w:t>graphique</w:t>
                        </w:r>
                      </w:p>
                    </w:txbxContent>
                  </v:textbox>
                </v:shape>
                <v:shape id="AutoShape 780" o:spid="_x0000_s1029" type="#_x0000_t61" style="position:absolute;left:7459;top:4714;width:144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" adj="24075,-18108" strokecolor="blue">
                  <v:textbox>
                    <w:txbxContent>
                      <w:p w14:paraId="3FCD4ABE" w14:textId="77777777" w:rsidR="00A21BC6" w:rsidRPr="00BA0AB6" w:rsidRDefault="00A21BC6" w:rsidP="00581494">
                        <w:pPr>
                          <w:rPr>
                            <w:sz w:val="14"/>
                            <w:szCs w:val="14"/>
                          </w:rPr>
                        </w:pPr>
                        <w:r>
                          <w:rPr>
                            <w:b/>
                            <w:sz w:val="14"/>
                            <w:szCs w:val="14"/>
                          </w:rPr>
                          <w:t>Fenêtre Export :</w:t>
                        </w:r>
                        <w:r w:rsidRPr="00BA0AB6">
                          <w:rPr>
                            <w:sz w:val="14"/>
                            <w:szCs w:val="14"/>
                          </w:rPr>
                          <w:t xml:space="preserve"> </w:t>
                        </w:r>
                        <w:r>
                          <w:rPr>
                            <w:sz w:val="14"/>
                            <w:szCs w:val="14"/>
                          </w:rPr>
                          <w:t>Pour exporter les</w:t>
                        </w:r>
                        <w:r w:rsidRPr="00BA0AB6">
                          <w:rPr>
                            <w:sz w:val="14"/>
                            <w:szCs w:val="14"/>
                          </w:rPr>
                          <w:t xml:space="preserve"> r</w:t>
                        </w:r>
                        <w:r>
                          <w:rPr>
                            <w:sz w:val="14"/>
                            <w:szCs w:val="14"/>
                          </w:rPr>
                          <w:t>é</w:t>
                        </w:r>
                        <w:r w:rsidRPr="00BA0AB6">
                          <w:rPr>
                            <w:sz w:val="14"/>
                            <w:szCs w:val="14"/>
                          </w:rPr>
                          <w:t>sult</w:t>
                        </w:r>
                        <w:r>
                          <w:rPr>
                            <w:sz w:val="14"/>
                            <w:szCs w:val="14"/>
                          </w:rPr>
                          <w:t>at</w:t>
                        </w:r>
                        <w:r w:rsidRPr="00BA0AB6">
                          <w:rPr>
                            <w:sz w:val="14"/>
                            <w:szCs w:val="14"/>
                          </w:rPr>
                          <w:t xml:space="preserve">s </w:t>
                        </w:r>
                        <w:r>
                          <w:rPr>
                            <w:sz w:val="14"/>
                            <w:szCs w:val="14"/>
                          </w:rPr>
                          <w:t>de l’élément actif</w:t>
                        </w:r>
                        <w:r w:rsidRPr="00BA0AB6">
                          <w:rPr>
                            <w:sz w:val="14"/>
                            <w:szCs w:val="14"/>
                          </w:rPr>
                          <w:t xml:space="preserve"> </w:t>
                        </w:r>
                        <w:r>
                          <w:rPr>
                            <w:sz w:val="14"/>
                            <w:szCs w:val="14"/>
                          </w:rPr>
                          <w:t>à l’extérieur de</w:t>
                        </w:r>
                        <w:r w:rsidRPr="00BA0AB6">
                          <w:rPr>
                            <w:sz w:val="14"/>
                            <w:szCs w:val="14"/>
                          </w:rPr>
                          <w:t xml:space="preserve"> BioSIM. </w:t>
                        </w:r>
                        <w:r>
                          <w:rPr>
                            <w:sz w:val="14"/>
                            <w:szCs w:val="14"/>
                          </w:rPr>
                          <w:t>Permet de sélectionner les</w:t>
                        </w:r>
                        <w:r w:rsidRPr="00BA0AB6">
                          <w:rPr>
                            <w:sz w:val="14"/>
                            <w:szCs w:val="14"/>
                          </w:rPr>
                          <w:t xml:space="preserve"> variables </w:t>
                        </w:r>
                        <w:r>
                          <w:rPr>
                            <w:sz w:val="14"/>
                            <w:szCs w:val="14"/>
                          </w:rPr>
                          <w:t>et les</w:t>
                        </w:r>
                        <w:r w:rsidRPr="00BA0AB6">
                          <w:rPr>
                            <w:sz w:val="14"/>
                            <w:szCs w:val="14"/>
                          </w:rPr>
                          <w:t xml:space="preserve"> statisti</w:t>
                        </w:r>
                        <w:r>
                          <w:rPr>
                            <w:sz w:val="14"/>
                            <w:szCs w:val="14"/>
                          </w:rPr>
                          <w:t>que</w:t>
                        </w:r>
                        <w:r w:rsidRPr="00BA0AB6">
                          <w:rPr>
                            <w:sz w:val="14"/>
                            <w:szCs w:val="14"/>
                          </w:rPr>
                          <w:t xml:space="preserve">s </w:t>
                        </w:r>
                        <w:r>
                          <w:rPr>
                            <w:sz w:val="14"/>
                            <w:szCs w:val="14"/>
                          </w:rPr>
                          <w:t>à</w:t>
                        </w:r>
                        <w:r w:rsidRPr="00BA0AB6">
                          <w:rPr>
                            <w:sz w:val="14"/>
                            <w:szCs w:val="14"/>
                          </w:rPr>
                          <w:t xml:space="preserve"> exporte</w:t>
                        </w:r>
                        <w:r>
                          <w:rPr>
                            <w:sz w:val="14"/>
                            <w:szCs w:val="14"/>
                          </w:rPr>
                          <w:t>r</w:t>
                        </w:r>
                        <w:r w:rsidRPr="00BA0AB6">
                          <w:rPr>
                            <w:sz w:val="14"/>
                            <w:szCs w:val="14"/>
                          </w:rPr>
                          <w:t>.</w:t>
                        </w:r>
                      </w:p>
                    </w:txbxContent>
                  </v:textbox>
                </v:shape>
                <v:shape id="AutoShape 781" o:spid="_x0000_s1030" type="#_x0000_t61" style="position:absolute;left:4478;top:5558;width:2250;height: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" adj="-13584,9858" strokecolor="blue">
                  <v:textbox>
                    <w:txbxContent>
                      <w:p w14:paraId="7679131F" w14:textId="77777777" w:rsidR="00A21BC6" w:rsidRDefault="00A21BC6" w:rsidP="00581494">
                        <w:pPr>
                          <w:rPr>
                            <w:sz w:val="14"/>
                            <w:szCs w:val="14"/>
                          </w:rPr>
                        </w:pPr>
                        <w:r>
                          <w:rPr>
                            <w:b/>
                            <w:sz w:val="14"/>
                            <w:szCs w:val="14"/>
                          </w:rPr>
                          <w:t>Fenêtre Propriétés :</w:t>
                        </w:r>
                      </w:p>
                      <w:p w14:paraId="1DDF87BF" w14:textId="77777777" w:rsidR="00A21BC6" w:rsidRPr="00BA0AB6" w:rsidRDefault="00A21BC6" w:rsidP="00581494">
                        <w:pPr>
                          <w:rPr>
                            <w:sz w:val="14"/>
                            <w:szCs w:val="14"/>
                          </w:rPr>
                        </w:pPr>
                        <w:r>
                          <w:rPr>
                            <w:sz w:val="14"/>
                            <w:szCs w:val="14"/>
                          </w:rPr>
                          <w:t>Indique les propriétés</w:t>
                        </w:r>
                        <w:r w:rsidRPr="00BA0AB6">
                          <w:rPr>
                            <w:sz w:val="14"/>
                            <w:szCs w:val="14"/>
                          </w:rPr>
                          <w:t xml:space="preserve"> </w:t>
                        </w:r>
                        <w:r>
                          <w:rPr>
                            <w:sz w:val="14"/>
                            <w:szCs w:val="14"/>
                          </w:rPr>
                          <w:t>de l’élément actif</w:t>
                        </w:r>
                        <w:r w:rsidRPr="00BA0AB6">
                          <w:rPr>
                            <w:sz w:val="14"/>
                            <w:szCs w:val="14"/>
                          </w:rPr>
                          <w:t>.</w:t>
                        </w:r>
                      </w:p>
                    </w:txbxContent>
                  </v:textbox>
                </v:shape>
                <v:shape id="AutoShape 782" o:spid="_x0000_s1031" type="#_x0000_t61" style="position:absolute;left:5198;top:6638;width:36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" adj="2604,36560" strokecolor="blue">
                  <v:textbox>
                    <w:txbxContent>
                      <w:p w14:paraId="5182A232" w14:textId="77777777" w:rsidR="00A21BC6" w:rsidRPr="00BA0AB6" w:rsidRDefault="00A21BC6" w:rsidP="00581494">
                        <w:pPr>
                          <w:rPr>
                            <w:sz w:val="14"/>
                            <w:szCs w:val="14"/>
                          </w:rPr>
                        </w:pPr>
                        <w:r>
                          <w:rPr>
                            <w:b/>
                            <w:sz w:val="14"/>
                            <w:szCs w:val="14"/>
                          </w:rPr>
                          <w:t>Fenêtre Message de sortie :</w:t>
                        </w:r>
                      </w:p>
                      <w:p w14:paraId="1B953527" w14:textId="77777777" w:rsidR="00A21BC6" w:rsidRPr="00BA0AB6" w:rsidRDefault="00A21BC6" w:rsidP="00581494">
                        <w:pPr>
                          <w:rPr>
                            <w:sz w:val="14"/>
                            <w:szCs w:val="14"/>
                          </w:rPr>
                        </w:pPr>
                        <w:r>
                          <w:rPr>
                            <w:sz w:val="14"/>
                            <w:szCs w:val="14"/>
                          </w:rPr>
                          <w:t>Pour voir les commentaires</w:t>
                        </w:r>
                        <w:r w:rsidRPr="00BA0AB6">
                          <w:rPr>
                            <w:sz w:val="14"/>
                            <w:szCs w:val="14"/>
                          </w:rPr>
                          <w:t xml:space="preserve"> </w:t>
                        </w:r>
                        <w:r>
                          <w:rPr>
                            <w:sz w:val="14"/>
                            <w:szCs w:val="14"/>
                          </w:rPr>
                          <w:t>au sujet de</w:t>
                        </w:r>
                        <w:r w:rsidRPr="00BA0AB6">
                          <w:rPr>
                            <w:sz w:val="14"/>
                            <w:szCs w:val="14"/>
                          </w:rPr>
                          <w:t xml:space="preserve"> </w:t>
                        </w:r>
                        <w:r>
                          <w:rPr>
                            <w:sz w:val="14"/>
                            <w:szCs w:val="14"/>
                          </w:rPr>
                          <w:t>la</w:t>
                        </w:r>
                        <w:r w:rsidRPr="00BA0AB6">
                          <w:rPr>
                            <w:sz w:val="14"/>
                            <w:szCs w:val="14"/>
                          </w:rPr>
                          <w:t xml:space="preserve"> </w:t>
                        </w:r>
                        <w:r>
                          <w:rPr>
                            <w:sz w:val="14"/>
                            <w:szCs w:val="14"/>
                          </w:rPr>
                          <w:t xml:space="preserve">dernière </w:t>
                        </w:r>
                        <w:r w:rsidRPr="00BA0AB6">
                          <w:rPr>
                            <w:sz w:val="14"/>
                            <w:szCs w:val="14"/>
                          </w:rPr>
                          <w:t>ex</w:t>
                        </w:r>
                        <w:r>
                          <w:rPr>
                            <w:sz w:val="14"/>
                            <w:szCs w:val="14"/>
                          </w:rPr>
                          <w:t>é</w:t>
                        </w:r>
                        <w:r w:rsidRPr="00BA0AB6">
                          <w:rPr>
                            <w:sz w:val="14"/>
                            <w:szCs w:val="14"/>
                          </w:rPr>
                          <w:t>cution.</w:t>
                        </w:r>
                      </w:p>
                    </w:txbxContent>
                  </v:textbox>
                </v:shape>
                <v:shape id="AutoShape 783" o:spid="_x0000_s1032" type="#_x0000_t61" style="position:absolute;left:4118;top:4830;width:23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" adj="-8660,-55709" strokecolor="blue">
                  <v:textbox>
                    <w:txbxContent>
                      <w:p w14:paraId="0F2FEC12" w14:textId="77777777" w:rsidR="00A21BC6" w:rsidRPr="00BA0AB6" w:rsidRDefault="00A21BC6" w:rsidP="00581494">
                        <w:pPr>
                          <w:rPr>
                            <w:sz w:val="16"/>
                          </w:rPr>
                        </w:pPr>
                        <w:r w:rsidRPr="00BA0AB6">
                          <w:rPr>
                            <w:b/>
                            <w:sz w:val="14"/>
                            <w:szCs w:val="14"/>
                          </w:rPr>
                          <w:t>Fenêtre de projet :</w:t>
                        </w:r>
                        <w:r w:rsidRPr="00BA0AB6">
                          <w:rPr>
                            <w:sz w:val="14"/>
                            <w:szCs w:val="14"/>
                          </w:rPr>
                          <w:t xml:space="preserve"> Pour ajouter un nouve</w:t>
                        </w:r>
                        <w:r>
                          <w:rPr>
                            <w:sz w:val="14"/>
                            <w:szCs w:val="14"/>
                          </w:rPr>
                          <w:t>l élément</w:t>
                        </w:r>
                        <w:r w:rsidRPr="00BA0AB6">
                          <w:rPr>
                            <w:sz w:val="14"/>
                            <w:szCs w:val="14"/>
                          </w:rPr>
                          <w:t xml:space="preserve"> au projet.</w:t>
                        </w:r>
                      </w:p>
                      <w:p w14:paraId="3C802623" w14:textId="77777777" w:rsidR="00A21BC6" w:rsidRPr="00BA0AB6" w:rsidRDefault="00A21BC6" w:rsidP="00581494"/>
                    </w:txbxContent>
                  </v:textbox>
                </v:shape>
                <w10:wrap type="square"/>
              </v:group>
            </w:pict>
          </mc:Fallback>
        </mc:AlternateContent>
      </w:r>
    </w:p>
    <w:p w14:paraId="05CCA0D7" w14:textId="77777777" w:rsidR="009401CA" w:rsidRPr="009026A4" w:rsidRDefault="009401CA" w:rsidP="009401CA">
      <w:pPr>
        <w:jc w:val="both"/>
      </w:pPr>
    </w:p>
    <w:p w14:paraId="16430DC2" w14:textId="77777777" w:rsidR="009401CA" w:rsidRPr="009026A4" w:rsidRDefault="009401CA" w:rsidP="009401CA">
      <w:pPr>
        <w:jc w:val="both"/>
      </w:pPr>
      <w:r w:rsidRPr="009026A4">
        <w:t>Les boutons de la barre d</w:t>
      </w:r>
      <w:r w:rsidR="0098105F">
        <w:t>’</w:t>
      </w:r>
      <w:r w:rsidRPr="009026A4">
        <w:t>outils de la fenêtre principale contiennent les fonctions Windows habituelles pour l</w:t>
      </w:r>
      <w:r w:rsidR="0098105F">
        <w:t>’</w:t>
      </w:r>
      <w:r w:rsidRPr="009026A4">
        <w:t>édition, l</w:t>
      </w:r>
      <w:r w:rsidR="0098105F">
        <w:t>’</w:t>
      </w:r>
      <w:r w:rsidRPr="009026A4">
        <w:t>ouverture, l</w:t>
      </w:r>
      <w:r w:rsidR="0098105F">
        <w:t>’</w:t>
      </w:r>
      <w:r w:rsidRPr="009026A4">
        <w:t>enregistrement et le copier-coller. Certains boutons, toutefois, sont propres à BioSIM. Nous expliquons leur utilisation dans les pages suivantes.</w:t>
      </w:r>
    </w:p>
    <w:p w14:paraId="2573810D" w14:textId="77777777" w:rsidR="009401CA" w:rsidRPr="009026A4" w:rsidRDefault="009401CA" w:rsidP="009401CA">
      <w:pPr>
        <w:jc w:val="both"/>
      </w:pPr>
    </w:p>
    <w:p w14:paraId="5B2AA4B1" w14:textId="692D7F88" w:rsidR="009401CA" w:rsidRPr="009026A4" w:rsidRDefault="009401CA" w:rsidP="009401CA">
      <w:pPr>
        <w:jc w:val="both"/>
      </w:pPr>
      <w:r w:rsidRPr="009026A4">
        <w:t xml:space="preserve">La fenêtre principale de BioSIM </w:t>
      </w:r>
      <w:del w:id="997" w:author="St-Amant, Rémi" w:date="2018-02-26T10:30:00Z">
        <w:r w:rsidRPr="009026A4" w:rsidDel="00ED68F9">
          <w:delText xml:space="preserve">comporte </w:delText>
        </w:r>
        <w:r w:rsidR="00BF0B0C" w:rsidDel="00ED68F9">
          <w:delText>un onglet</w:delText>
        </w:r>
        <w:r w:rsidRPr="009026A4" w:rsidDel="00ED68F9">
          <w:delText xml:space="preserve"> : </w:delText>
        </w:r>
        <w:r w:rsidRPr="009026A4" w:rsidDel="00ED68F9">
          <w:rPr>
            <w:i/>
          </w:rPr>
          <w:delText>Données</w:delText>
        </w:r>
      </w:del>
      <w:ins w:id="998" w:author="St-Amant, Rémi" w:date="2018-02-26T10:30:00Z">
        <w:r w:rsidR="00ED68F9">
          <w:t xml:space="preserve">est </w:t>
        </w:r>
      </w:ins>
      <w:ins w:id="999" w:author="St-Amant, Rémi" w:date="2018-02-26T10:31:00Z">
        <w:r w:rsidR="00ED68F9">
          <w:t>le r</w:t>
        </w:r>
      </w:ins>
      <w:ins w:id="1000" w:author="St-Amant, Rémi" w:date="2018-02-26T10:30:00Z">
        <w:r w:rsidR="00ED68F9" w:rsidRPr="009026A4">
          <w:t>egistre de messages d</w:t>
        </w:r>
        <w:r w:rsidR="00ED68F9">
          <w:t>’</w:t>
        </w:r>
        <w:r w:rsidR="00ED68F9" w:rsidRPr="009026A4">
          <w:t>exécution</w:t>
        </w:r>
      </w:ins>
      <w:r w:rsidRPr="009026A4">
        <w:t>.</w:t>
      </w:r>
    </w:p>
    <w:p w14:paraId="0DFCF365" w14:textId="700FD8DE" w:rsidR="009401CA" w:rsidRPr="009026A4" w:rsidRDefault="009401CA" w:rsidP="009401CA">
      <w:pPr>
        <w:jc w:val="both"/>
      </w:pPr>
      <w:del w:id="1001" w:author="St-Amant, Rémi" w:date="2018-02-26T10:31:00Z">
        <w:r w:rsidRPr="009026A4" w:rsidDel="00ED68F9">
          <w:delText xml:space="preserve">La fenêtre principale présente en outre </w:delText>
        </w:r>
      </w:del>
      <w:ins w:id="1002" w:author="St-Amant, Rémi" w:date="2018-02-26T10:31:00Z">
        <w:r w:rsidR="00ED68F9">
          <w:t xml:space="preserve">Il y a aussi </w:t>
        </w:r>
      </w:ins>
      <w:r w:rsidRPr="009026A4">
        <w:t xml:space="preserve">quatre fenêtres secondaires : </w:t>
      </w:r>
      <w:ins w:id="1003" w:author="St-Amant, Rémi" w:date="2018-02-26T10:31:00Z">
        <w:r w:rsidR="00ED68F9">
          <w:t xml:space="preserve">Données, </w:t>
        </w:r>
      </w:ins>
      <w:r w:rsidRPr="009026A4">
        <w:t xml:space="preserve">Projet, Propriétés, </w:t>
      </w:r>
      <w:del w:id="1004" w:author="St-Amant, Rémi" w:date="2018-02-26T10:30:00Z">
        <w:r w:rsidRPr="009026A4" w:rsidDel="00ED68F9">
          <w:delText>Registre de messages d</w:delText>
        </w:r>
        <w:r w:rsidR="0098105F" w:rsidDel="00ED68F9">
          <w:delText>’</w:delText>
        </w:r>
        <w:r w:rsidRPr="009026A4" w:rsidDel="00ED68F9">
          <w:delText xml:space="preserve">exécution </w:delText>
        </w:r>
      </w:del>
      <w:r w:rsidRPr="009026A4">
        <w:t>et Export, que vous pouvez déplacer et fermer à volonté.</w:t>
      </w:r>
    </w:p>
    <w:p w14:paraId="3C121C0B" w14:textId="77777777" w:rsidR="009401CA" w:rsidRPr="009026A4" w:rsidRDefault="000A014B" w:rsidP="009401CA">
      <w:pPr>
        <w:jc w:val="both"/>
      </w:pPr>
      <w:r w:rsidRPr="009026A4">
        <w:rPr>
          <w:noProof/>
          <w:lang w:val="en-CA" w:eastAsia="en-CA"/>
        </w:rPr>
        <w:drawing>
          <wp:anchor distT="0" distB="0" distL="114300" distR="114300" simplePos="0" relativeHeight="251640320" behindDoc="1" locked="0" layoutInCell="1" allowOverlap="1" wp14:anchorId="6BBDC842" wp14:editId="6AB882D0">
            <wp:simplePos x="0" y="0"/>
            <wp:positionH relativeFrom="column">
              <wp:posOffset>4074928</wp:posOffset>
            </wp:positionH>
            <wp:positionV relativeFrom="paragraph">
              <wp:posOffset>75925</wp:posOffset>
            </wp:positionV>
            <wp:extent cx="2367915" cy="1978660"/>
            <wp:effectExtent l="0" t="0" r="0" b="2540"/>
            <wp:wrapTight wrapText="bothSides">
              <wp:wrapPolygon edited="0">
                <wp:start x="0" y="0"/>
                <wp:lineTo x="0" y="21420"/>
                <wp:lineTo x="21374" y="21420"/>
                <wp:lineTo x="21374" y="0"/>
                <wp:lineTo x="0" y="0"/>
              </wp:wrapPolygon>
            </wp:wrapTight>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2_Fenêtres_secondaires"/>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367915" cy="1978660"/>
                    </a:xfrm>
                    <a:prstGeom prst="rect">
                      <a:avLst/>
                    </a:prstGeom>
                    <a:noFill/>
                  </pic:spPr>
                </pic:pic>
              </a:graphicData>
            </a:graphic>
            <wp14:sizeRelH relativeFrom="page">
              <wp14:pctWidth>0</wp14:pctWidth>
            </wp14:sizeRelH>
            <wp14:sizeRelV relativeFrom="page">
              <wp14:pctHeight>0</wp14:pctHeight>
            </wp14:sizeRelV>
          </wp:anchor>
        </w:drawing>
      </w:r>
    </w:p>
    <w:p w14:paraId="1DCAAE3C" w14:textId="77777777" w:rsidR="009401CA" w:rsidRPr="009026A4" w:rsidRDefault="009401CA" w:rsidP="009401CA">
      <w:pPr>
        <w:jc w:val="both"/>
      </w:pPr>
      <w:r w:rsidRPr="009026A4">
        <w:t>Vous pouvez configurer les quatre fenêtres secondaires. Quand vous déplacez-glissez une fenêtre secondaire à l</w:t>
      </w:r>
      <w:r w:rsidR="0098105F">
        <w:t>’</w:t>
      </w:r>
      <w:r w:rsidRPr="009026A4">
        <w:t>aide de la souris, deux pictogrammes s</w:t>
      </w:r>
      <w:r w:rsidR="0098105F">
        <w:t>’</w:t>
      </w:r>
      <w:r w:rsidRPr="009026A4">
        <w:t>affichent à l</w:t>
      </w:r>
      <w:r w:rsidR="0098105F">
        <w:t>’</w:t>
      </w:r>
      <w:r w:rsidRPr="009026A4">
        <w:t>écran : un qui entoure la fenêtre principale, et un dans la fenêtre principale (</w:t>
      </w:r>
      <w:r w:rsidR="008F78E1" w:rsidRPr="009026A4">
        <w:rPr>
          <w:noProof/>
          <w:lang w:val="en-CA" w:eastAsia="en-CA"/>
        </w:rPr>
        <w:drawing>
          <wp:inline distT="0" distB="0" distL="0" distR="0" wp14:anchorId="06C367F7" wp14:editId="11781CF7">
            <wp:extent cx="136525" cy="136525"/>
            <wp:effectExtent l="0" t="0" r="0" b="0"/>
            <wp:docPr id="4" name="Picture 4" descr="Fenêtres_princip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nêtres_principal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ou dans n</w:t>
      </w:r>
      <w:r w:rsidR="0098105F">
        <w:t>’</w:t>
      </w:r>
      <w:r w:rsidRPr="009026A4">
        <w:t>importe quelle fenêtre secondaire (</w:t>
      </w:r>
      <w:r w:rsidR="008F78E1" w:rsidRPr="009026A4">
        <w:rPr>
          <w:noProof/>
          <w:lang w:val="en-CA" w:eastAsia="en-CA"/>
        </w:rPr>
        <w:drawing>
          <wp:inline distT="0" distB="0" distL="0" distR="0" wp14:anchorId="47FBF3A2" wp14:editId="27BE7593">
            <wp:extent cx="136525" cy="136525"/>
            <wp:effectExtent l="0" t="0" r="0" b="0"/>
            <wp:docPr id="5" name="Picture 5" descr="Fenêtres_second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enêtres_secondair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que vous tentez de faire glisser dans la première fenêtre secondaire. Ces pictogrammes indiquent l</w:t>
      </w:r>
      <w:r w:rsidR="0098105F">
        <w:t>’</w:t>
      </w:r>
      <w:r w:rsidRPr="009026A4">
        <w:t xml:space="preserve">endroit où la fenêtre secondaire qui est actuellement déplacée sera ancrée quand vous relâcherez le bouton de </w:t>
      </w:r>
      <w:smartTag w:uri="urn:schemas-microsoft-com:office:smarttags" w:element="PersonName">
        <w:smartTagPr>
          <w:attr w:name="ProductID" w:val="la souris. Vous"/>
        </w:smartTagPr>
        <w:r w:rsidRPr="009026A4">
          <w:t>la souris. Vous</w:t>
        </w:r>
      </w:smartTag>
      <w:r w:rsidRPr="009026A4">
        <w:t xml:space="preserve"> pouvez également laisser flotter les fenêtres secondaires (en d</w:t>
      </w:r>
      <w:r w:rsidR="0098105F">
        <w:t>’</w:t>
      </w:r>
      <w:r w:rsidRPr="009026A4">
        <w:t>autres mots, ne pas les ancrer).</w:t>
      </w:r>
    </w:p>
    <w:p w14:paraId="038AFE48" w14:textId="77777777" w:rsidR="009401CA" w:rsidRPr="009026A4" w:rsidRDefault="009401CA" w:rsidP="009401CA">
      <w:pPr>
        <w:jc w:val="both"/>
      </w:pPr>
    </w:p>
    <w:p w14:paraId="0649B267" w14:textId="77777777" w:rsidR="009401CA" w:rsidRPr="009026A4" w:rsidRDefault="009401CA" w:rsidP="009401CA">
      <w:pPr>
        <w:jc w:val="both"/>
      </w:pPr>
      <w:r w:rsidRPr="009026A4">
        <w:t>Toutes les fenêtres secondaires peuvent être regroupées ensemble dans une même fenêtre attachée à la fenêtre principale, et elles deviennent alors accessibles sous forme d</w:t>
      </w:r>
      <w:r w:rsidR="0098105F">
        <w:t>’</w:t>
      </w:r>
      <w:r w:rsidRPr="009026A4">
        <w:t>onglets dans cette fenêtre.</w:t>
      </w:r>
    </w:p>
    <w:p w14:paraId="544DCD44" w14:textId="77777777" w:rsidR="009401CA" w:rsidRPr="009026A4" w:rsidRDefault="009401CA" w:rsidP="009401CA">
      <w:pPr>
        <w:jc w:val="both"/>
      </w:pPr>
    </w:p>
    <w:p w14:paraId="47C89E37" w14:textId="77777777" w:rsidR="009401CA" w:rsidRPr="009026A4" w:rsidRDefault="009401CA" w:rsidP="009401CA">
      <w:pPr>
        <w:jc w:val="both"/>
      </w:pPr>
      <w:r w:rsidRPr="009026A4">
        <w:t>Une fois fermée, une fenêtre secondaire peut être rouverte en sélectionnant [Affichage] [Barres d</w:t>
      </w:r>
      <w:r w:rsidR="0098105F">
        <w:t>’</w:t>
      </w:r>
      <w:r w:rsidRPr="009026A4">
        <w:t>outils et fenêtres d</w:t>
      </w:r>
      <w:r w:rsidR="0098105F">
        <w:t>’</w:t>
      </w:r>
      <w:r w:rsidRPr="009026A4">
        <w:t>ancrage] dans la barre de menu.</w:t>
      </w:r>
    </w:p>
    <w:p w14:paraId="766A8F20" w14:textId="77777777" w:rsidR="009401CA" w:rsidRPr="009026A4" w:rsidRDefault="009401CA" w:rsidP="009401CA">
      <w:pPr>
        <w:jc w:val="both"/>
      </w:pPr>
    </w:p>
    <w:p w14:paraId="7101B515" w14:textId="77777777" w:rsidR="009401CA" w:rsidRPr="009026A4" w:rsidRDefault="009401CA" w:rsidP="009401CA">
      <w:pPr>
        <w:jc w:val="both"/>
      </w:pPr>
      <w:smartTag w:uri="urn:schemas-microsoft-com:office:smarttags" w:element="PersonName">
        <w:smartTagPr>
          <w:attr w:name="ProductID" w:val="La fen￪tre Projet"/>
        </w:smartTagPr>
        <w:r w:rsidRPr="009026A4">
          <w:t>La fenêtre Projet</w:t>
        </w:r>
      </w:smartTag>
      <w:r w:rsidRPr="009026A4">
        <w:t xml:space="preserve"> contient tous les éléments d</w:t>
      </w:r>
      <w:r w:rsidR="0098105F">
        <w:t>’</w:t>
      </w:r>
      <w:r w:rsidRPr="009026A4">
        <w:t>un projet. C</w:t>
      </w:r>
      <w:r w:rsidR="0098105F">
        <w:t>’</w:t>
      </w:r>
      <w:r w:rsidRPr="009026A4">
        <w:t>est dans cette fenêtre que vous ajoutez, retirez et modifiez des éléments de projet. Tous les onglets et toutes les fenêtres dans BioSIM sont liés à l</w:t>
      </w:r>
      <w:r w:rsidR="0098105F">
        <w:t>’</w:t>
      </w:r>
      <w:r w:rsidRPr="009026A4">
        <w:t xml:space="preserve">élément sélectionné dans </w:t>
      </w:r>
      <w:smartTag w:uri="urn:schemas-microsoft-com:office:smarttags" w:element="PersonName">
        <w:smartTagPr>
          <w:attr w:name="ProductID" w:val="la fen￪tre Projet. Un"/>
        </w:smartTagPr>
        <w:r w:rsidRPr="009026A4">
          <w:t>la fenêtre Projet. Un</w:t>
        </w:r>
      </w:smartTag>
      <w:r w:rsidRPr="009026A4">
        <w:t xml:space="preserve"> projet est composé d</w:t>
      </w:r>
      <w:r w:rsidR="0098105F">
        <w:t>’</w:t>
      </w:r>
      <w:r w:rsidRPr="009026A4">
        <w:t>un ensemble d</w:t>
      </w:r>
      <w:r w:rsidR="0098105F">
        <w:t>’</w:t>
      </w:r>
      <w:r w:rsidRPr="009026A4">
        <w:t xml:space="preserve">éléments que vous pouvez regrouper en sous-ensembles. Quand vous sélectionnez un élément dans </w:t>
      </w:r>
      <w:smartTag w:uri="urn:schemas-microsoft-com:office:smarttags" w:element="PersonName">
        <w:smartTagPr>
          <w:attr w:name="ProductID" w:val="La fen￪tre Projet"/>
        </w:smartTagPr>
        <w:r w:rsidRPr="009026A4">
          <w:t>la fenêtre Projet</w:t>
        </w:r>
      </w:smartTag>
      <w:r w:rsidRPr="009026A4">
        <w:t>, tous les autres onglets et toutes les fenêtres sont automatiquement mis à jour avec l</w:t>
      </w:r>
      <w:r w:rsidR="0098105F">
        <w:t>’</w:t>
      </w:r>
      <w:r w:rsidRPr="009026A4">
        <w:t>information au sujet de cet élément.</w:t>
      </w:r>
    </w:p>
    <w:p w14:paraId="698CED93" w14:textId="77777777" w:rsidR="009401CA" w:rsidRPr="009026A4" w:rsidRDefault="009401CA" w:rsidP="009401CA">
      <w:pPr>
        <w:jc w:val="both"/>
      </w:pPr>
    </w:p>
    <w:p w14:paraId="5E82FF7C" w14:textId="3FCC61AF" w:rsidR="009401CA" w:rsidRPr="009026A4" w:rsidRDefault="009401CA" w:rsidP="009401CA">
      <w:pPr>
        <w:jc w:val="both"/>
      </w:pPr>
      <w:r w:rsidRPr="009026A4">
        <w:t>Quand un élément est exécuté, à l</w:t>
      </w:r>
      <w:r w:rsidR="0098105F">
        <w:t>’</w:t>
      </w:r>
      <w:r w:rsidRPr="009026A4">
        <w:t xml:space="preserve">aide du bouton Exécuter cochés </w:t>
      </w:r>
      <w:r w:rsidR="008F78E1" w:rsidRPr="009026A4">
        <w:rPr>
          <w:noProof/>
          <w:lang w:val="en-CA" w:eastAsia="en-CA"/>
        </w:rPr>
        <w:drawing>
          <wp:inline distT="0" distB="0" distL="0" distR="0" wp14:anchorId="50B142FF" wp14:editId="3B640C20">
            <wp:extent cx="136525" cy="1365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ecute_Checked_button"/>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Pr="009026A4">
        <w:t xml:space="preserve"> dans la barre d</w:t>
      </w:r>
      <w:r w:rsidR="0098105F">
        <w:t>’</w:t>
      </w:r>
      <w:r w:rsidRPr="009026A4">
        <w:t>outils de la fenêtre principale, l</w:t>
      </w:r>
      <w:ins w:id="1005" w:author="St-Amant, Rémi" w:date="2018-02-26T10:32:00Z">
        <w:r w:rsidR="00ED68F9">
          <w:t xml:space="preserve">a fenêtre </w:t>
        </w:r>
      </w:ins>
      <w:del w:id="1006" w:author="St-Amant, Rémi" w:date="2018-02-26T10:32:00Z">
        <w:r w:rsidR="0098105F" w:rsidDel="00ED68F9">
          <w:delText>’</w:delText>
        </w:r>
        <w:r w:rsidRPr="009026A4" w:rsidDel="00ED68F9">
          <w:delText xml:space="preserve">onglet </w:delText>
        </w:r>
      </w:del>
      <w:r w:rsidRPr="009026A4">
        <w:rPr>
          <w:i/>
        </w:rPr>
        <w:t>Données</w:t>
      </w:r>
      <w:r w:rsidRPr="009026A4">
        <w:t xml:space="preserve"> dans la fenêtre principale indiquera les résultats numériques de l</w:t>
      </w:r>
      <w:r w:rsidR="0098105F">
        <w:t>’</w:t>
      </w:r>
      <w:r w:rsidRPr="009026A4">
        <w:t>élément en question</w:t>
      </w:r>
      <w:del w:id="1007" w:author="St-Amant, Rémi" w:date="2018-02-26T10:32:00Z">
        <w:r w:rsidRPr="009026A4" w:rsidDel="00ED68F9">
          <w:delText>, tandis que l</w:delText>
        </w:r>
        <w:r w:rsidR="0098105F" w:rsidDel="00ED68F9">
          <w:delText>’</w:delText>
        </w:r>
        <w:r w:rsidRPr="009026A4" w:rsidDel="00ED68F9">
          <w:delText xml:space="preserve">onglet </w:delText>
        </w:r>
        <w:r w:rsidRPr="009026A4" w:rsidDel="00ED68F9">
          <w:rPr>
            <w:i/>
          </w:rPr>
          <w:delText>Graphique</w:delText>
        </w:r>
        <w:r w:rsidRPr="009026A4" w:rsidDel="00ED68F9">
          <w:delText xml:space="preserve"> vous permettra de créer et de faire afficher des graphiques représentant ces résultats</w:delText>
        </w:r>
      </w:del>
      <w:r w:rsidRPr="009026A4">
        <w:t>.</w:t>
      </w:r>
    </w:p>
    <w:p w14:paraId="62902524" w14:textId="77777777" w:rsidR="009401CA" w:rsidRPr="009026A4" w:rsidRDefault="009401CA" w:rsidP="009401CA">
      <w:pPr>
        <w:jc w:val="both"/>
      </w:pPr>
    </w:p>
    <w:p w14:paraId="4EEDC1E6" w14:textId="77777777" w:rsidR="009401CA" w:rsidRPr="009026A4" w:rsidRDefault="009401CA" w:rsidP="009401CA">
      <w:pPr>
        <w:jc w:val="both"/>
      </w:pPr>
      <w:smartTag w:uri="urn:schemas-microsoft-com:office:smarttags" w:element="PersonName">
        <w:smartTagPr>
          <w:attr w:name="ProductID" w:val="La fen￪tre Propri￩t￩s"/>
        </w:smartTagPr>
        <w:r w:rsidRPr="009026A4">
          <w:t>La fenêtre Propriétés</w:t>
        </w:r>
      </w:smartTag>
      <w:r w:rsidRPr="009026A4">
        <w:t xml:space="preserve"> précise les paramètres internes de l</w:t>
      </w:r>
      <w:r w:rsidR="0098105F">
        <w:t>’</w:t>
      </w:r>
      <w:r w:rsidRPr="009026A4">
        <w:t xml:space="preserve">élément. </w:t>
      </w:r>
      <w:smartTag w:uri="urn:schemas-microsoft-com:office:smarttags" w:element="PersonName">
        <w:smartTagPr>
          <w:attr w:name="ProductID" w:val="La fen￪tre Registre"/>
        </w:smartTagPr>
        <w:r w:rsidRPr="009026A4">
          <w:t>La fenêtre Registre</w:t>
        </w:r>
      </w:smartTag>
      <w:r w:rsidRPr="009026A4">
        <w:t xml:space="preserve"> de messages d</w:t>
      </w:r>
      <w:r w:rsidR="0098105F">
        <w:t>’</w:t>
      </w:r>
      <w:r w:rsidRPr="009026A4">
        <w:t>exécution affiche les derniers messages d</w:t>
      </w:r>
      <w:r w:rsidR="0098105F">
        <w:t>’</w:t>
      </w:r>
      <w:r w:rsidRPr="009026A4">
        <w:t xml:space="preserve">exécution. </w:t>
      </w:r>
      <w:smartTag w:uri="urn:schemas-microsoft-com:office:smarttags" w:element="PersonName">
        <w:smartTagPr>
          <w:attr w:name="ProductID" w:val="La fen￪tre Export"/>
        </w:smartTagPr>
        <w:r w:rsidRPr="009026A4">
          <w:t>La fenêtre Export</w:t>
        </w:r>
      </w:smartTag>
      <w:r w:rsidRPr="009026A4">
        <w:t xml:space="preserve"> indique toutes les variables que vous avez sélectionnées en vue de les exporter (peu importe leur dimension).</w:t>
      </w:r>
    </w:p>
    <w:p w14:paraId="12347D02" w14:textId="77777777" w:rsidR="009401CA" w:rsidRPr="009026A4" w:rsidRDefault="009401CA" w:rsidP="009401CA">
      <w:pPr>
        <w:jc w:val="both"/>
      </w:pPr>
    </w:p>
    <w:p w14:paraId="02AC7126" w14:textId="77777777" w:rsidR="009401CA" w:rsidRPr="009026A4" w:rsidRDefault="009401CA" w:rsidP="006160E5">
      <w:pPr>
        <w:pStyle w:val="Titre2"/>
      </w:pPr>
      <w:bookmarkStart w:id="1008" w:name="_Toc348100102"/>
      <w:bookmarkStart w:id="1009" w:name="_Toc507669778"/>
      <w:r w:rsidRPr="009026A4">
        <w:t>Fenêtre Projet</w:t>
      </w:r>
      <w:bookmarkEnd w:id="1008"/>
      <w:bookmarkEnd w:id="1009"/>
    </w:p>
    <w:p w14:paraId="2C7D73DB" w14:textId="77777777" w:rsidR="009401CA" w:rsidRPr="009026A4" w:rsidRDefault="009401CA" w:rsidP="009401CA">
      <w:pPr>
        <w:jc w:val="both"/>
        <w:rPr>
          <w:b/>
        </w:rPr>
      </w:pPr>
    </w:p>
    <w:p w14:paraId="63D2631D" w14:textId="77777777" w:rsidR="009401CA" w:rsidRPr="009026A4" w:rsidRDefault="00A5460F" w:rsidP="009401CA">
      <w:pPr>
        <w:jc w:val="both"/>
      </w:pPr>
      <w:r w:rsidRPr="009026A4">
        <w:rPr>
          <w:noProof/>
          <w:lang w:val="en-CA" w:eastAsia="en-CA"/>
        </w:rPr>
        <w:drawing>
          <wp:anchor distT="0" distB="0" distL="114300" distR="114300" simplePos="0" relativeHeight="251641344" behindDoc="1" locked="0" layoutInCell="1" allowOverlap="1" wp14:anchorId="437F42B3" wp14:editId="042E9E67">
            <wp:simplePos x="0" y="0"/>
            <wp:positionH relativeFrom="column">
              <wp:posOffset>4369843</wp:posOffset>
            </wp:positionH>
            <wp:positionV relativeFrom="paragraph">
              <wp:posOffset>38100</wp:posOffset>
            </wp:positionV>
            <wp:extent cx="1771650" cy="2141930"/>
            <wp:effectExtent l="0" t="0" r="0" b="0"/>
            <wp:wrapTight wrapText="bothSides">
              <wp:wrapPolygon edited="0">
                <wp:start x="0" y="0"/>
                <wp:lineTo x="0" y="21325"/>
                <wp:lineTo x="21368" y="21325"/>
                <wp:lineTo x="21368" y="0"/>
                <wp:lineTo x="0" y="0"/>
              </wp:wrapPolygon>
            </wp:wrapTight>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Fenête_Projet"/>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1771650" cy="214193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La barre d</w:t>
      </w:r>
      <w:r w:rsidR="0098105F">
        <w:t>’</w:t>
      </w:r>
      <w:r w:rsidR="009401CA" w:rsidRPr="009026A4">
        <w:t xml:space="preserve">outils de </w:t>
      </w:r>
      <w:smartTag w:uri="urn:schemas-microsoft-com:office:smarttags" w:element="PersonName">
        <w:smartTagPr>
          <w:attr w:name="ProductID" w:val="La fen￪tre Projet"/>
        </w:smartTagPr>
        <w:r w:rsidR="009401CA" w:rsidRPr="009026A4">
          <w:t>la fenêtre Projet</w:t>
        </w:r>
      </w:smartTag>
      <w:r w:rsidR="009401CA" w:rsidRPr="009026A4">
        <w:t xml:space="preserve"> comporte deux rangées de boutons.</w:t>
      </w:r>
    </w:p>
    <w:p w14:paraId="1931361D" w14:textId="77777777" w:rsidR="009401CA" w:rsidRPr="009026A4" w:rsidRDefault="009401CA" w:rsidP="009401CA">
      <w:pPr>
        <w:jc w:val="both"/>
      </w:pPr>
    </w:p>
    <w:p w14:paraId="0FF5C391" w14:textId="77777777" w:rsidR="009401CA" w:rsidRPr="009026A4" w:rsidRDefault="009401CA" w:rsidP="009401CA">
      <w:pPr>
        <w:jc w:val="both"/>
      </w:pPr>
      <w:r w:rsidRPr="009026A4">
        <w:t>La première rangée contient les boutons qui vous permettent d</w:t>
      </w:r>
      <w:r w:rsidR="0098105F">
        <w:t>’</w:t>
      </w:r>
      <w:r w:rsidRPr="009026A4">
        <w:t>ajouter divers éléments à un projet, à savoir :</w:t>
      </w:r>
    </w:p>
    <w:p w14:paraId="625C3AA9" w14:textId="77777777" w:rsidR="009401CA" w:rsidRPr="009026A4" w:rsidRDefault="009401CA" w:rsidP="009401CA">
      <w:pPr>
        <w:jc w:val="both"/>
        <w:rPr>
          <w:b/>
        </w:rPr>
      </w:pPr>
    </w:p>
    <w:p w14:paraId="07434CF3" w14:textId="77777777" w:rsidR="009401CA" w:rsidRPr="009026A4" w:rsidRDefault="008F78E1" w:rsidP="009401CA">
      <w:pPr>
        <w:jc w:val="both"/>
      </w:pPr>
      <w:r w:rsidRPr="009026A4">
        <w:rPr>
          <w:b/>
          <w:noProof/>
          <w:lang w:val="en-CA" w:eastAsia="en-CA"/>
        </w:rPr>
        <w:drawing>
          <wp:inline distT="0" distB="0" distL="0" distR="0" wp14:anchorId="4A6DA472" wp14:editId="6B4A746B">
            <wp:extent cx="136525" cy="136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jouter_groupe"/>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009401CA" w:rsidRPr="009026A4">
        <w:rPr>
          <w:b/>
        </w:rPr>
        <w:t xml:space="preserve"> Ajouter groupe</w:t>
      </w:r>
      <w:r w:rsidR="009401CA" w:rsidRPr="009026A4">
        <w:t> : Regroupe les éléments en sous-projets.</w:t>
      </w:r>
    </w:p>
    <w:p w14:paraId="3BEBBACD" w14:textId="77777777" w:rsidR="00C32729" w:rsidRDefault="00C32729" w:rsidP="003B7CBE"/>
    <w:p w14:paraId="5D6A30F9" w14:textId="3BD04FC2" w:rsidR="00C32729" w:rsidRDefault="003B7CBE" w:rsidP="003B7CBE">
      <w:pPr>
        <w:jc w:val="both"/>
      </w:pPr>
      <w:r>
        <w:rPr>
          <w:noProof/>
          <w:snapToGrid/>
          <w:lang w:val="en-CA" w:eastAsia="en-CA"/>
        </w:rPr>
        <w:drawing>
          <wp:inline distT="0" distB="0" distL="0" distR="0" wp14:anchorId="7AE953CC" wp14:editId="6440BD0E">
            <wp:extent cx="135255" cy="14219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00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917" cy="152348"/>
                    </a:xfrm>
                    <a:prstGeom prst="rect">
                      <a:avLst/>
                    </a:prstGeom>
                  </pic:spPr>
                </pic:pic>
              </a:graphicData>
            </a:graphic>
          </wp:inline>
        </w:drawing>
      </w:r>
      <w:r w:rsidR="00C32729" w:rsidRPr="003B7CBE">
        <w:rPr>
          <w:b/>
        </w:rPr>
        <w:t>Ajouter mise-a-jour météorologique :</w:t>
      </w:r>
      <w:r w:rsidR="00BF0B0C">
        <w:t xml:space="preserve"> crée et mise-a-jour d</w:t>
      </w:r>
      <w:r>
        <w:t xml:space="preserve">es </w:t>
      </w:r>
      <w:r w:rsidRPr="003B7CBE">
        <w:t>données météorologiques</w:t>
      </w:r>
      <w:r w:rsidR="00BF0B0C">
        <w:t xml:space="preserve"> en appelant l’application TéléchargeurMétéo</w:t>
      </w:r>
      <w:r>
        <w:t>.</w:t>
      </w:r>
    </w:p>
    <w:p w14:paraId="4DE5ACE1" w14:textId="77777777" w:rsidR="00C32729" w:rsidRDefault="00C32729" w:rsidP="009401CA">
      <w:pPr>
        <w:jc w:val="both"/>
      </w:pPr>
    </w:p>
    <w:p w14:paraId="7F260734" w14:textId="346D4161" w:rsidR="009401CA" w:rsidRDefault="003B7CBE" w:rsidP="009401CA">
      <w:pPr>
        <w:jc w:val="both"/>
      </w:pPr>
      <w:r>
        <w:rPr>
          <w:noProof/>
          <w:snapToGrid/>
          <w:lang w:val="en-CA" w:eastAsia="en-CA"/>
        </w:rPr>
        <w:drawing>
          <wp:inline distT="0" distB="0" distL="0" distR="0" wp14:anchorId="0788F6BC" wp14:editId="2C6E31A3">
            <wp:extent cx="154248" cy="14927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006.png"/>
                    <pic:cNvPicPr/>
                  </pic:nvPicPr>
                  <pic:blipFill>
                    <a:blip r:embed="rId29">
                      <a:extLst>
                        <a:ext uri="{28A0092B-C50C-407E-A947-70E740481C1C}">
                          <a14:useLocalDpi xmlns:a14="http://schemas.microsoft.com/office/drawing/2010/main" val="0"/>
                        </a:ext>
                      </a:extLst>
                    </a:blip>
                    <a:stretch>
                      <a:fillRect/>
                    </a:stretch>
                  </pic:blipFill>
                  <pic:spPr>
                    <a:xfrm>
                      <a:off x="0" y="0"/>
                      <a:ext cx="162473" cy="157231"/>
                    </a:xfrm>
                    <a:prstGeom prst="rect">
                      <a:avLst/>
                    </a:prstGeom>
                  </pic:spPr>
                </pic:pic>
              </a:graphicData>
            </a:graphic>
          </wp:inline>
        </w:drawing>
      </w:r>
      <w:r w:rsidR="00C32729" w:rsidRPr="003B7CBE">
        <w:rPr>
          <w:b/>
        </w:rPr>
        <w:t xml:space="preserve">Ajouter </w:t>
      </w:r>
      <w:del w:id="1010" w:author="St-Amant, Rémi" w:date="2018-02-26T11:48:00Z">
        <w:r w:rsidR="00C32729" w:rsidRPr="003B7CBE" w:rsidDel="004C7813">
          <w:rPr>
            <w:b/>
          </w:rPr>
          <w:delText xml:space="preserve">Génération </w:delText>
        </w:r>
      </w:del>
      <w:ins w:id="1011" w:author="St-Amant, Rémi" w:date="2018-02-26T11:48:00Z">
        <w:r w:rsidR="004C7813">
          <w:rPr>
            <w:b/>
          </w:rPr>
          <w:t>g</w:t>
        </w:r>
        <w:r w:rsidR="004C7813" w:rsidRPr="003B7CBE">
          <w:rPr>
            <w:b/>
          </w:rPr>
          <w:t xml:space="preserve">énération </w:t>
        </w:r>
      </w:ins>
      <w:r w:rsidR="00C32729" w:rsidRPr="003B7CBE">
        <w:rPr>
          <w:b/>
        </w:rPr>
        <w:t>météorologique :</w:t>
      </w:r>
      <w:r w:rsidR="00C32729">
        <w:t xml:space="preserve"> </w:t>
      </w:r>
      <w:r>
        <w:t xml:space="preserve">généré des données météorologiques horaires ou quotidiennes à partir d’observations ou de normales mensuelles ou un mixte entre les deux. </w:t>
      </w:r>
    </w:p>
    <w:p w14:paraId="70EF636D" w14:textId="77777777" w:rsidR="00C32729" w:rsidRDefault="00C32729" w:rsidP="009401CA">
      <w:pPr>
        <w:jc w:val="both"/>
      </w:pPr>
    </w:p>
    <w:p w14:paraId="2AC65172" w14:textId="77777777" w:rsidR="00C32729" w:rsidRDefault="003B7CBE" w:rsidP="009401CA">
      <w:pPr>
        <w:jc w:val="both"/>
      </w:pPr>
      <w:r>
        <w:rPr>
          <w:noProof/>
          <w:snapToGrid/>
          <w:lang w:val="en-CA" w:eastAsia="en-CA"/>
        </w:rPr>
        <w:drawing>
          <wp:inline distT="0" distB="0" distL="0" distR="0" wp14:anchorId="1A73070E" wp14:editId="49E27532">
            <wp:extent cx="155842" cy="132924"/>
            <wp:effectExtent l="0" t="0" r="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007.png"/>
                    <pic:cNvPicPr/>
                  </pic:nvPicPr>
                  <pic:blipFill>
                    <a:blip r:embed="rId30">
                      <a:extLst>
                        <a:ext uri="{28A0092B-C50C-407E-A947-70E740481C1C}">
                          <a14:useLocalDpi xmlns:a14="http://schemas.microsoft.com/office/drawing/2010/main" val="0"/>
                        </a:ext>
                      </a:extLst>
                    </a:blip>
                    <a:stretch>
                      <a:fillRect/>
                    </a:stretch>
                  </pic:blipFill>
                  <pic:spPr>
                    <a:xfrm>
                      <a:off x="0" y="0"/>
                      <a:ext cx="160594" cy="136977"/>
                    </a:xfrm>
                    <a:prstGeom prst="rect">
                      <a:avLst/>
                    </a:prstGeom>
                  </pic:spPr>
                </pic:pic>
              </a:graphicData>
            </a:graphic>
          </wp:inline>
        </w:drawing>
      </w:r>
      <w:r w:rsidR="00C32729" w:rsidRPr="003B7CBE">
        <w:rPr>
          <w:b/>
        </w:rPr>
        <w:t>Ajouter exécution d’un modèle :</w:t>
      </w:r>
      <w:r w:rsidR="005F6D5C" w:rsidRPr="00A5460F">
        <w:rPr>
          <w:color w:val="FF0000"/>
        </w:rPr>
        <w:t xml:space="preserve"> </w:t>
      </w:r>
      <w:r w:rsidR="005F6D5C" w:rsidRPr="005F6D5C">
        <w:t>exécute les modèles pour transformer les données météorologiques en extrants propres au modèle (les modèles sont en fait des fichiers .dll ou .exe externes). Par exemple, le modèle de saisonnalité de la tordeuse des bourgeons de l’épinette transforme les données météorologiques en étapes du cycle de vie de la tordeuse.</w:t>
      </w:r>
    </w:p>
    <w:p w14:paraId="152F5E34" w14:textId="77777777" w:rsidR="00C32729" w:rsidRPr="009026A4" w:rsidRDefault="00C32729" w:rsidP="009401CA">
      <w:pPr>
        <w:jc w:val="both"/>
      </w:pPr>
      <w:r>
        <w:t xml:space="preserve"> </w:t>
      </w:r>
    </w:p>
    <w:p w14:paraId="553DB7EC" w14:textId="77777777" w:rsidR="009401CA" w:rsidRPr="009026A4" w:rsidRDefault="009401CA" w:rsidP="009401CA">
      <w:pPr>
        <w:jc w:val="both"/>
      </w:pPr>
    </w:p>
    <w:p w14:paraId="3BC5BA11" w14:textId="711A416F" w:rsidR="009401CA" w:rsidRPr="009026A4" w:rsidRDefault="008F78E1" w:rsidP="009401CA">
      <w:pPr>
        <w:jc w:val="both"/>
      </w:pPr>
      <w:r w:rsidRPr="009026A4">
        <w:rPr>
          <w:b/>
          <w:noProof/>
          <w:lang w:val="en-CA" w:eastAsia="en-CA"/>
        </w:rPr>
        <w:drawing>
          <wp:inline distT="0" distB="0" distL="0" distR="0" wp14:anchorId="0FB6DDD7" wp14:editId="756934A7">
            <wp:extent cx="122401" cy="136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jouter_analyse"/>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22401" cy="136525"/>
                    </a:xfrm>
                    <a:prstGeom prst="rect">
                      <a:avLst/>
                    </a:prstGeom>
                    <a:noFill/>
                    <a:ln>
                      <a:noFill/>
                    </a:ln>
                  </pic:spPr>
                </pic:pic>
              </a:graphicData>
            </a:graphic>
          </wp:inline>
        </w:drawing>
      </w:r>
      <w:r w:rsidR="009401CA" w:rsidRPr="009026A4">
        <w:rPr>
          <w:b/>
        </w:rPr>
        <w:t xml:space="preserve"> Ajouter analyse :</w:t>
      </w:r>
      <w:r w:rsidR="009401CA" w:rsidRPr="009026A4">
        <w:t xml:space="preserve"> Selon l</w:t>
      </w:r>
      <w:r w:rsidR="0098105F">
        <w:t>’</w:t>
      </w:r>
      <w:r w:rsidR="009401CA" w:rsidRPr="009026A4">
        <w:t>extrant d</w:t>
      </w:r>
      <w:r w:rsidR="0098105F">
        <w:t>’</w:t>
      </w:r>
      <w:r w:rsidR="009401CA" w:rsidRPr="009026A4">
        <w:t>un autre élément (</w:t>
      </w:r>
      <w:ins w:id="1012" w:author="St-Amant, Rémi" w:date="2018-02-26T10:34:00Z">
        <w:r w:rsidR="00ED68F9">
          <w:t>génération météo</w:t>
        </w:r>
      </w:ins>
      <w:del w:id="1013" w:author="St-Amant, Rémi" w:date="2018-02-26T10:34:00Z">
        <w:r w:rsidR="009401CA" w:rsidRPr="009026A4" w:rsidDel="00ED68F9">
          <w:delText>simulation</w:delText>
        </w:r>
      </w:del>
      <w:r w:rsidR="009401CA" w:rsidRPr="009026A4">
        <w:t xml:space="preserve">, </w:t>
      </w:r>
      <w:ins w:id="1014" w:author="St-Amant, Rémi" w:date="2018-02-26T10:34:00Z">
        <w:r w:rsidR="00ED68F9">
          <w:t>exécution d’un modèle</w:t>
        </w:r>
      </w:ins>
      <w:del w:id="1015" w:author="St-Amant, Rémi" w:date="2018-02-26T10:34:00Z">
        <w:r w:rsidR="009401CA" w:rsidRPr="009026A4" w:rsidDel="00ED68F9">
          <w:delText>analyse</w:delText>
        </w:r>
      </w:del>
      <w:r w:rsidR="009401CA" w:rsidRPr="009026A4">
        <w:t>, etc.), cette fonction crée un sous-ensemble de résultats pour cet élément ou extrait de l</w:t>
      </w:r>
      <w:r w:rsidR="0098105F">
        <w:t>’</w:t>
      </w:r>
      <w:r w:rsidR="009401CA" w:rsidRPr="009026A4">
        <w:t>information, comme les transformations temporelles, les événements ou les statistiques.</w:t>
      </w:r>
    </w:p>
    <w:p w14:paraId="2B7FF625" w14:textId="77777777" w:rsidR="009401CA" w:rsidRPr="009026A4" w:rsidRDefault="009401CA" w:rsidP="009401CA">
      <w:pPr>
        <w:jc w:val="both"/>
      </w:pPr>
    </w:p>
    <w:p w14:paraId="6712A65B" w14:textId="77777777" w:rsidR="009401CA" w:rsidRPr="009026A4" w:rsidRDefault="008F78E1" w:rsidP="009401CA">
      <w:pPr>
        <w:jc w:val="both"/>
      </w:pPr>
      <w:r w:rsidRPr="009026A4">
        <w:rPr>
          <w:b/>
          <w:noProof/>
          <w:lang w:val="en-CA" w:eastAsia="en-CA"/>
        </w:rPr>
        <w:lastRenderedPageBreak/>
        <w:drawing>
          <wp:inline distT="0" distB="0" distL="0" distR="0" wp14:anchorId="6015E9AB" wp14:editId="43B240D4">
            <wp:extent cx="124113" cy="1365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jouter_analyse_fonction"/>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24113" cy="136525"/>
                    </a:xfrm>
                    <a:prstGeom prst="rect">
                      <a:avLst/>
                    </a:prstGeom>
                    <a:noFill/>
                    <a:ln>
                      <a:noFill/>
                    </a:ln>
                  </pic:spPr>
                </pic:pic>
              </a:graphicData>
            </a:graphic>
          </wp:inline>
        </w:drawing>
      </w:r>
      <w:r w:rsidR="009401CA" w:rsidRPr="009026A4">
        <w:rPr>
          <w:b/>
        </w:rPr>
        <w:t xml:space="preserve"> Ajouter analyse fonction</w:t>
      </w:r>
      <w:r w:rsidR="009401CA" w:rsidRPr="009026A4">
        <w:t> : Exécute des calculs par ligne, d</w:t>
      </w:r>
      <w:r w:rsidR="0098105F">
        <w:t>’</w:t>
      </w:r>
      <w:r w:rsidR="009401CA" w:rsidRPr="009026A4">
        <w:t>après une formule.</w:t>
      </w:r>
    </w:p>
    <w:p w14:paraId="5184E4BF" w14:textId="77777777" w:rsidR="009401CA" w:rsidRPr="009026A4" w:rsidRDefault="009401CA" w:rsidP="009401CA">
      <w:pPr>
        <w:jc w:val="both"/>
      </w:pPr>
    </w:p>
    <w:p w14:paraId="72485E9B" w14:textId="77777777" w:rsidR="009401CA" w:rsidRPr="009026A4" w:rsidRDefault="008F78E1" w:rsidP="009401CA">
      <w:pPr>
        <w:jc w:val="both"/>
      </w:pPr>
      <w:r w:rsidRPr="009026A4">
        <w:rPr>
          <w:b/>
          <w:noProof/>
          <w:lang w:val="en-CA" w:eastAsia="en-CA"/>
        </w:rPr>
        <w:drawing>
          <wp:inline distT="0" distB="0" distL="0" distR="0" wp14:anchorId="286DDA96" wp14:editId="1967709B">
            <wp:extent cx="132258" cy="13652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jouter_cartographie"/>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32258" cy="136525"/>
                    </a:xfrm>
                    <a:prstGeom prst="rect">
                      <a:avLst/>
                    </a:prstGeom>
                    <a:noFill/>
                    <a:ln>
                      <a:noFill/>
                    </a:ln>
                  </pic:spPr>
                </pic:pic>
              </a:graphicData>
            </a:graphic>
          </wp:inline>
        </w:drawing>
      </w:r>
      <w:r w:rsidR="009401CA" w:rsidRPr="009026A4">
        <w:rPr>
          <w:b/>
        </w:rPr>
        <w:t xml:space="preserve"> Ajouter cartographie</w:t>
      </w:r>
      <w:r w:rsidR="009401CA" w:rsidRPr="009026A4">
        <w:t> : Ajoute un élément cartographique à un élément parent (p. ex., pour une simulation, il peut s</w:t>
      </w:r>
      <w:r w:rsidR="0098105F">
        <w:t>’</w:t>
      </w:r>
      <w:r w:rsidR="009401CA" w:rsidRPr="009026A4">
        <w:t>agir d</w:t>
      </w:r>
      <w:r w:rsidR="0098105F">
        <w:t>’</w:t>
      </w:r>
      <w:r w:rsidR="009401CA" w:rsidRPr="009026A4">
        <w:t>une analyse, d</w:t>
      </w:r>
      <w:r w:rsidR="0098105F">
        <w:t>’</w:t>
      </w:r>
      <w:r w:rsidR="009401CA" w:rsidRPr="009026A4">
        <w:t>une analyse de fonction, etc.). Exécute des interpolations spatiales afin de créer des cartes à partir de points de données.</w:t>
      </w:r>
    </w:p>
    <w:p w14:paraId="5D625DBD" w14:textId="77777777" w:rsidR="009401CA" w:rsidRPr="009026A4" w:rsidRDefault="009401CA" w:rsidP="009401CA">
      <w:pPr>
        <w:jc w:val="both"/>
      </w:pPr>
    </w:p>
    <w:p w14:paraId="21B2F833" w14:textId="77777777" w:rsidR="009401CA" w:rsidRPr="009026A4" w:rsidRDefault="009401CA" w:rsidP="009401CA">
      <w:pPr>
        <w:jc w:val="both"/>
      </w:pPr>
    </w:p>
    <w:p w14:paraId="69E87C84" w14:textId="77777777" w:rsidR="009401CA" w:rsidRPr="009026A4" w:rsidRDefault="008F78E1" w:rsidP="009401CA">
      <w:pPr>
        <w:jc w:val="both"/>
      </w:pPr>
      <w:r w:rsidRPr="009026A4">
        <w:rPr>
          <w:b/>
          <w:noProof/>
          <w:lang w:val="en-CA" w:eastAsia="en-CA"/>
        </w:rPr>
        <w:drawing>
          <wp:inline distT="0" distB="0" distL="0" distR="0" wp14:anchorId="3057A20E" wp14:editId="2CF0D252">
            <wp:extent cx="191116" cy="1911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jouter_fusion"/>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96709" cy="196709"/>
                    </a:xfrm>
                    <a:prstGeom prst="rect">
                      <a:avLst/>
                    </a:prstGeom>
                    <a:noFill/>
                    <a:ln>
                      <a:noFill/>
                    </a:ln>
                  </pic:spPr>
                </pic:pic>
              </a:graphicData>
            </a:graphic>
          </wp:inline>
        </w:drawing>
      </w:r>
      <w:r w:rsidR="009401CA" w:rsidRPr="009026A4">
        <w:rPr>
          <w:b/>
        </w:rPr>
        <w:t xml:space="preserve"> Ajouter fusion</w:t>
      </w:r>
      <w:r w:rsidR="009401CA" w:rsidRPr="009026A4">
        <w:t> : Fusionne plusieurs éléments d</w:t>
      </w:r>
      <w:r w:rsidR="0098105F">
        <w:t>’</w:t>
      </w:r>
      <w:r w:rsidR="009401CA" w:rsidRPr="009026A4">
        <w:t>un groupe pour créer un seul élément.</w:t>
      </w:r>
    </w:p>
    <w:p w14:paraId="16FDB271" w14:textId="77777777" w:rsidR="009401CA" w:rsidRPr="009026A4" w:rsidRDefault="009401CA" w:rsidP="009401CA">
      <w:pPr>
        <w:jc w:val="both"/>
      </w:pPr>
    </w:p>
    <w:p w14:paraId="1DB34E67" w14:textId="77777777" w:rsidR="009401CA" w:rsidRPr="009026A4" w:rsidRDefault="009401CA" w:rsidP="009401CA">
      <w:pPr>
        <w:jc w:val="both"/>
      </w:pPr>
      <w:r w:rsidRPr="009026A4">
        <w:t>Un nombre illimité d</w:t>
      </w:r>
      <w:r w:rsidR="0098105F">
        <w:t>’</w:t>
      </w:r>
      <w:r w:rsidRPr="009026A4">
        <w:t>éléments enfants peuvent être ajoutés à des éléments parents, ce qui vous permet de créer des chaînes de longueur et de composition variées dans chaque projet. Toutefois, selon la nature de l</w:t>
      </w:r>
      <w:r w:rsidR="0098105F">
        <w:t>’</w:t>
      </w:r>
      <w:r w:rsidRPr="009026A4">
        <w:t>élément parent, il est possible que seuls certains types d</w:t>
      </w:r>
      <w:r w:rsidR="0098105F">
        <w:t>’</w:t>
      </w:r>
      <w:r w:rsidRPr="009026A4">
        <w:t>éléments enfants puissent être ajoutés.</w:t>
      </w:r>
    </w:p>
    <w:p w14:paraId="02D3857C" w14:textId="77777777" w:rsidR="009401CA" w:rsidRPr="009026A4" w:rsidRDefault="009401CA" w:rsidP="009401CA">
      <w:pPr>
        <w:jc w:val="both"/>
      </w:pPr>
    </w:p>
    <w:p w14:paraId="07B4A524" w14:textId="77777777" w:rsidR="009401CA" w:rsidRPr="009026A4" w:rsidRDefault="009401CA" w:rsidP="009401CA">
      <w:pPr>
        <w:rPr>
          <w:szCs w:val="24"/>
        </w:rPr>
      </w:pPr>
      <w:r w:rsidRPr="009026A4">
        <w:t>Le tableau suivant indique les combinaisons parent-enfant possibles. On doit le lire par colonne seulement, et le comprendre comme suit : « L</w:t>
      </w:r>
      <w:r w:rsidR="0098105F">
        <w:t>’</w:t>
      </w:r>
      <w:r w:rsidRPr="009026A4">
        <w:t>élément indiqué dans l</w:t>
      </w:r>
      <w:r w:rsidR="0098105F">
        <w:t>’</w:t>
      </w:r>
      <w:r w:rsidRPr="009026A4">
        <w:t>en-tête de la colonne (enfant) peut (ou ne peut pas) être ajouté à l</w:t>
      </w:r>
      <w:r w:rsidR="0098105F">
        <w:t>’</w:t>
      </w:r>
      <w:r w:rsidRPr="009026A4">
        <w:t>élément indiqué dans l</w:t>
      </w:r>
      <w:r w:rsidR="0098105F">
        <w:t>’</w:t>
      </w:r>
      <w:r w:rsidRPr="009026A4">
        <w:t>en-tête de la ligne (parent) ».</w:t>
      </w:r>
    </w:p>
    <w:p w14:paraId="3830074F" w14:textId="77777777" w:rsidR="009401CA" w:rsidRPr="009026A4" w:rsidRDefault="009401CA" w:rsidP="009401CA">
      <w:pPr>
        <w:jc w:val="both"/>
      </w:pPr>
    </w:p>
    <w:tbl>
      <w:tblPr>
        <w:tblW w:w="11628" w:type="dxa"/>
        <w:tblInd w:w="-1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88"/>
        <w:gridCol w:w="720"/>
        <w:gridCol w:w="840"/>
        <w:gridCol w:w="1080"/>
        <w:gridCol w:w="1080"/>
        <w:gridCol w:w="1080"/>
        <w:gridCol w:w="1080"/>
        <w:gridCol w:w="1080"/>
        <w:gridCol w:w="1080"/>
        <w:gridCol w:w="1080"/>
        <w:gridCol w:w="1190"/>
        <w:gridCol w:w="730"/>
      </w:tblGrid>
      <w:tr w:rsidR="005F233D" w:rsidRPr="009026A4" w14:paraId="4C541089" w14:textId="77777777" w:rsidTr="00DA1DAF">
        <w:tc>
          <w:tcPr>
            <w:tcW w:w="1308" w:type="dxa"/>
            <w:gridSpan w:val="2"/>
            <w:vMerge w:val="restart"/>
            <w:shd w:val="clear" w:color="auto" w:fill="auto"/>
          </w:tcPr>
          <w:p w14:paraId="25953922" w14:textId="77777777" w:rsidR="005F233D" w:rsidRPr="009026A4" w:rsidRDefault="005F233D" w:rsidP="009401CA">
            <w:pPr>
              <w:jc w:val="both"/>
            </w:pPr>
          </w:p>
        </w:tc>
        <w:tc>
          <w:tcPr>
            <w:tcW w:w="10320" w:type="dxa"/>
            <w:gridSpan w:val="10"/>
          </w:tcPr>
          <w:p w14:paraId="68BD96EE" w14:textId="77777777" w:rsidR="005F233D" w:rsidRPr="009026A4" w:rsidRDefault="005F233D" w:rsidP="009401CA">
            <w:pPr>
              <w:jc w:val="center"/>
              <w:rPr>
                <w:b/>
              </w:rPr>
            </w:pPr>
            <w:r w:rsidRPr="009026A4">
              <w:rPr>
                <w:b/>
              </w:rPr>
              <w:t>Enfant</w:t>
            </w:r>
          </w:p>
        </w:tc>
      </w:tr>
      <w:tr w:rsidR="005F233D" w:rsidRPr="009026A4" w14:paraId="5991AC70" w14:textId="77777777" w:rsidTr="005F233D">
        <w:tc>
          <w:tcPr>
            <w:tcW w:w="1308" w:type="dxa"/>
            <w:gridSpan w:val="2"/>
            <w:vMerge/>
            <w:shd w:val="clear" w:color="auto" w:fill="auto"/>
          </w:tcPr>
          <w:p w14:paraId="500B3D12" w14:textId="77777777" w:rsidR="005F233D" w:rsidRPr="009026A4" w:rsidRDefault="005F233D" w:rsidP="009401CA">
            <w:pPr>
              <w:jc w:val="both"/>
            </w:pPr>
          </w:p>
        </w:tc>
        <w:tc>
          <w:tcPr>
            <w:tcW w:w="840" w:type="dxa"/>
            <w:shd w:val="clear" w:color="auto" w:fill="auto"/>
          </w:tcPr>
          <w:p w14:paraId="5A32CB8E"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175577C3" wp14:editId="44E03913">
                  <wp:extent cx="163830" cy="16383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d_Group"/>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63830" cy="163830"/>
                          </a:xfrm>
                          <a:prstGeom prst="rect">
                            <a:avLst/>
                          </a:prstGeom>
                          <a:noFill/>
                          <a:ln>
                            <a:noFill/>
                          </a:ln>
                        </pic:spPr>
                      </pic:pic>
                    </a:graphicData>
                  </a:graphic>
                </wp:inline>
              </w:drawing>
            </w:r>
          </w:p>
        </w:tc>
        <w:tc>
          <w:tcPr>
            <w:tcW w:w="1080" w:type="dxa"/>
          </w:tcPr>
          <w:p w14:paraId="69B7F5A1" w14:textId="77777777" w:rsidR="005F233D" w:rsidRPr="009026A4" w:rsidRDefault="005F233D" w:rsidP="005F233D">
            <w:pPr>
              <w:jc w:val="center"/>
              <w:rPr>
                <w:b/>
              </w:rPr>
            </w:pPr>
            <w:r w:rsidRPr="009026A4">
              <w:rPr>
                <w:b/>
                <w:noProof/>
                <w:lang w:val="en-CA" w:eastAsia="en-CA"/>
              </w:rPr>
              <w:drawing>
                <wp:inline distT="0" distB="0" distL="0" distR="0" wp14:anchorId="0F5FA2A1" wp14:editId="62EEA14D">
                  <wp:extent cx="132920" cy="139737"/>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_Simulation"/>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32920" cy="139737"/>
                          </a:xfrm>
                          <a:prstGeom prst="rect">
                            <a:avLst/>
                          </a:prstGeom>
                          <a:noFill/>
                          <a:ln>
                            <a:noFill/>
                          </a:ln>
                        </pic:spPr>
                      </pic:pic>
                    </a:graphicData>
                  </a:graphic>
                </wp:inline>
              </w:drawing>
            </w:r>
          </w:p>
        </w:tc>
        <w:tc>
          <w:tcPr>
            <w:tcW w:w="1080" w:type="dxa"/>
          </w:tcPr>
          <w:p w14:paraId="515702AB" w14:textId="77777777" w:rsidR="005F233D" w:rsidRPr="009026A4" w:rsidRDefault="005F233D" w:rsidP="005F233D">
            <w:pPr>
              <w:jc w:val="center"/>
              <w:rPr>
                <w:b/>
              </w:rPr>
            </w:pPr>
            <w:r w:rsidRPr="009026A4">
              <w:rPr>
                <w:b/>
                <w:noProof/>
                <w:lang w:val="en-CA" w:eastAsia="en-CA"/>
              </w:rPr>
              <w:drawing>
                <wp:inline distT="0" distB="0" distL="0" distR="0" wp14:anchorId="77AEE441" wp14:editId="0B77974A">
                  <wp:extent cx="144394" cy="139737"/>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_Simulation"/>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44394" cy="139737"/>
                          </a:xfrm>
                          <a:prstGeom prst="rect">
                            <a:avLst/>
                          </a:prstGeom>
                          <a:noFill/>
                          <a:ln>
                            <a:noFill/>
                          </a:ln>
                        </pic:spPr>
                      </pic:pic>
                    </a:graphicData>
                  </a:graphic>
                </wp:inline>
              </w:drawing>
            </w:r>
          </w:p>
        </w:tc>
        <w:tc>
          <w:tcPr>
            <w:tcW w:w="1080" w:type="dxa"/>
            <w:shd w:val="clear" w:color="auto" w:fill="auto"/>
          </w:tcPr>
          <w:p w14:paraId="120E4A84"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68FA6172" wp14:editId="6879408E">
                  <wp:extent cx="163830" cy="139737"/>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_Simulation"/>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63830" cy="139737"/>
                          </a:xfrm>
                          <a:prstGeom prst="rect">
                            <a:avLst/>
                          </a:prstGeom>
                          <a:noFill/>
                          <a:ln>
                            <a:noFill/>
                          </a:ln>
                        </pic:spPr>
                      </pic:pic>
                    </a:graphicData>
                  </a:graphic>
                </wp:inline>
              </w:drawing>
            </w:r>
          </w:p>
        </w:tc>
        <w:tc>
          <w:tcPr>
            <w:tcW w:w="1080" w:type="dxa"/>
            <w:shd w:val="clear" w:color="auto" w:fill="auto"/>
          </w:tcPr>
          <w:p w14:paraId="494D6F1D"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0EAE883E" wp14:editId="58AD6147">
                  <wp:extent cx="146882" cy="163830"/>
                  <wp:effectExtent l="0" t="0" r="571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_Analysis"/>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46882" cy="163830"/>
                          </a:xfrm>
                          <a:prstGeom prst="rect">
                            <a:avLst/>
                          </a:prstGeom>
                          <a:noFill/>
                          <a:ln>
                            <a:noFill/>
                          </a:ln>
                        </pic:spPr>
                      </pic:pic>
                    </a:graphicData>
                  </a:graphic>
                </wp:inline>
              </w:drawing>
            </w:r>
          </w:p>
        </w:tc>
        <w:tc>
          <w:tcPr>
            <w:tcW w:w="1080" w:type="dxa"/>
            <w:shd w:val="clear" w:color="auto" w:fill="auto"/>
          </w:tcPr>
          <w:p w14:paraId="3AAC781D"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0E79C7D3" wp14:editId="70F393C2">
                  <wp:extent cx="148936" cy="16383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d_Function_Analysis"/>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48936" cy="163830"/>
                          </a:xfrm>
                          <a:prstGeom prst="rect">
                            <a:avLst/>
                          </a:prstGeom>
                          <a:noFill/>
                          <a:ln>
                            <a:noFill/>
                          </a:ln>
                        </pic:spPr>
                      </pic:pic>
                    </a:graphicData>
                  </a:graphic>
                </wp:inline>
              </w:drawing>
            </w:r>
          </w:p>
        </w:tc>
        <w:tc>
          <w:tcPr>
            <w:tcW w:w="1080" w:type="dxa"/>
            <w:shd w:val="clear" w:color="auto" w:fill="auto"/>
          </w:tcPr>
          <w:p w14:paraId="0588BC71"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4B787CD3" wp14:editId="68599486">
                  <wp:extent cx="154192" cy="1638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_Input_Analysis"/>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54192" cy="163830"/>
                          </a:xfrm>
                          <a:prstGeom prst="rect">
                            <a:avLst/>
                          </a:prstGeom>
                          <a:noFill/>
                          <a:ln>
                            <a:noFill/>
                          </a:ln>
                        </pic:spPr>
                      </pic:pic>
                    </a:graphicData>
                  </a:graphic>
                </wp:inline>
              </w:drawing>
            </w:r>
          </w:p>
        </w:tc>
        <w:tc>
          <w:tcPr>
            <w:tcW w:w="1080" w:type="dxa"/>
            <w:shd w:val="clear" w:color="auto" w:fill="auto"/>
          </w:tcPr>
          <w:p w14:paraId="69B1EE99"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4FA3CBC5" wp14:editId="59CD1E67">
                  <wp:extent cx="158710" cy="1638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d_Mappi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58710" cy="163830"/>
                          </a:xfrm>
                          <a:prstGeom prst="rect">
                            <a:avLst/>
                          </a:prstGeom>
                          <a:noFill/>
                          <a:ln>
                            <a:noFill/>
                          </a:ln>
                        </pic:spPr>
                      </pic:pic>
                    </a:graphicData>
                  </a:graphic>
                </wp:inline>
              </w:drawing>
            </w:r>
          </w:p>
        </w:tc>
        <w:tc>
          <w:tcPr>
            <w:tcW w:w="1190" w:type="dxa"/>
            <w:shd w:val="clear" w:color="auto" w:fill="auto"/>
          </w:tcPr>
          <w:p w14:paraId="6A1B6295"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2D144D74" wp14:editId="7EEC3487">
                  <wp:extent cx="163830" cy="15419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_Import"/>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63830" cy="154192"/>
                          </a:xfrm>
                          <a:prstGeom prst="rect">
                            <a:avLst/>
                          </a:prstGeom>
                          <a:noFill/>
                          <a:ln>
                            <a:noFill/>
                          </a:ln>
                        </pic:spPr>
                      </pic:pic>
                    </a:graphicData>
                  </a:graphic>
                </wp:inline>
              </w:drawing>
            </w:r>
          </w:p>
        </w:tc>
        <w:tc>
          <w:tcPr>
            <w:tcW w:w="730" w:type="dxa"/>
            <w:shd w:val="clear" w:color="auto" w:fill="auto"/>
          </w:tcPr>
          <w:p w14:paraId="37A1E9C3" w14:textId="77777777" w:rsidR="005F233D" w:rsidRPr="009026A4" w:rsidRDefault="005F233D" w:rsidP="009401CA">
            <w:pPr>
              <w:jc w:val="both"/>
            </w:pPr>
            <w:r w:rsidRPr="009026A4">
              <w:rPr>
                <w:b/>
              </w:rPr>
              <w:t xml:space="preserve">   </w:t>
            </w:r>
            <w:r w:rsidRPr="009026A4">
              <w:rPr>
                <w:b/>
                <w:noProof/>
                <w:lang w:val="en-CA" w:eastAsia="en-CA"/>
              </w:rPr>
              <w:drawing>
                <wp:inline distT="0" distB="0" distL="0" distR="0" wp14:anchorId="46A813A2" wp14:editId="3905F99B">
                  <wp:extent cx="163830" cy="16383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d_Merge"/>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63830" cy="163830"/>
                          </a:xfrm>
                          <a:prstGeom prst="rect">
                            <a:avLst/>
                          </a:prstGeom>
                          <a:noFill/>
                          <a:ln>
                            <a:noFill/>
                          </a:ln>
                        </pic:spPr>
                      </pic:pic>
                    </a:graphicData>
                  </a:graphic>
                </wp:inline>
              </w:drawing>
            </w:r>
          </w:p>
        </w:tc>
      </w:tr>
      <w:tr w:rsidR="005F233D" w:rsidRPr="009026A4" w14:paraId="1B7E8BB5" w14:textId="77777777" w:rsidTr="005F233D">
        <w:tc>
          <w:tcPr>
            <w:tcW w:w="588" w:type="dxa"/>
            <w:vMerge w:val="restart"/>
            <w:shd w:val="clear" w:color="auto" w:fill="auto"/>
            <w:textDirection w:val="btLr"/>
          </w:tcPr>
          <w:p w14:paraId="44913348" w14:textId="77777777" w:rsidR="005F233D" w:rsidRPr="009026A4" w:rsidRDefault="005F233D" w:rsidP="005F233D">
            <w:pPr>
              <w:ind w:left="113" w:right="113"/>
              <w:jc w:val="center"/>
              <w:rPr>
                <w:b/>
              </w:rPr>
            </w:pPr>
            <w:r w:rsidRPr="009026A4">
              <w:rPr>
                <w:b/>
              </w:rPr>
              <w:t>Parent</w:t>
            </w:r>
          </w:p>
        </w:tc>
        <w:tc>
          <w:tcPr>
            <w:tcW w:w="720" w:type="dxa"/>
            <w:shd w:val="clear" w:color="auto" w:fill="auto"/>
          </w:tcPr>
          <w:p w14:paraId="11692EE5"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35457B49" wp14:editId="45978067">
                  <wp:extent cx="163830" cy="16383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d_Group"/>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63830" cy="163830"/>
                          </a:xfrm>
                          <a:prstGeom prst="rect">
                            <a:avLst/>
                          </a:prstGeom>
                          <a:noFill/>
                          <a:ln>
                            <a:noFill/>
                          </a:ln>
                        </pic:spPr>
                      </pic:pic>
                    </a:graphicData>
                  </a:graphic>
                </wp:inline>
              </w:drawing>
            </w:r>
          </w:p>
        </w:tc>
        <w:tc>
          <w:tcPr>
            <w:tcW w:w="840" w:type="dxa"/>
            <w:shd w:val="clear" w:color="auto" w:fill="auto"/>
          </w:tcPr>
          <w:p w14:paraId="0B38C396" w14:textId="77777777" w:rsidR="005F233D" w:rsidRPr="009026A4" w:rsidRDefault="005F233D" w:rsidP="005F233D">
            <w:pPr>
              <w:jc w:val="center"/>
              <w:rPr>
                <w:sz w:val="20"/>
              </w:rPr>
            </w:pPr>
            <w:r w:rsidRPr="009026A4">
              <w:rPr>
                <w:sz w:val="20"/>
              </w:rPr>
              <w:t>Oui</w:t>
            </w:r>
          </w:p>
        </w:tc>
        <w:tc>
          <w:tcPr>
            <w:tcW w:w="1080" w:type="dxa"/>
          </w:tcPr>
          <w:p w14:paraId="1BB41468" w14:textId="77777777" w:rsidR="005F233D" w:rsidRPr="009026A4" w:rsidRDefault="005F233D" w:rsidP="005F233D">
            <w:pPr>
              <w:jc w:val="center"/>
              <w:rPr>
                <w:sz w:val="20"/>
              </w:rPr>
            </w:pPr>
            <w:r w:rsidRPr="009026A4">
              <w:rPr>
                <w:sz w:val="20"/>
              </w:rPr>
              <w:t>Peut-être*</w:t>
            </w:r>
          </w:p>
        </w:tc>
        <w:tc>
          <w:tcPr>
            <w:tcW w:w="1080" w:type="dxa"/>
          </w:tcPr>
          <w:p w14:paraId="667F951F" w14:textId="77777777" w:rsidR="005F233D" w:rsidRPr="009026A4" w:rsidRDefault="005F233D" w:rsidP="005F233D">
            <w:pPr>
              <w:jc w:val="center"/>
              <w:rPr>
                <w:sz w:val="20"/>
              </w:rPr>
            </w:pPr>
            <w:r w:rsidRPr="009026A4">
              <w:rPr>
                <w:sz w:val="20"/>
              </w:rPr>
              <w:t>Peut-être*</w:t>
            </w:r>
          </w:p>
        </w:tc>
        <w:tc>
          <w:tcPr>
            <w:tcW w:w="1080" w:type="dxa"/>
            <w:shd w:val="clear" w:color="auto" w:fill="auto"/>
          </w:tcPr>
          <w:p w14:paraId="4788C112" w14:textId="77777777" w:rsidR="005F233D" w:rsidRPr="009026A4" w:rsidRDefault="005F233D" w:rsidP="005F233D">
            <w:pPr>
              <w:jc w:val="center"/>
              <w:rPr>
                <w:sz w:val="20"/>
              </w:rPr>
            </w:pPr>
            <w:r w:rsidRPr="009026A4">
              <w:rPr>
                <w:sz w:val="20"/>
              </w:rPr>
              <w:t>Peut-être*</w:t>
            </w:r>
          </w:p>
        </w:tc>
        <w:tc>
          <w:tcPr>
            <w:tcW w:w="1080" w:type="dxa"/>
            <w:shd w:val="clear" w:color="auto" w:fill="auto"/>
          </w:tcPr>
          <w:p w14:paraId="64639E36" w14:textId="77777777" w:rsidR="005F233D" w:rsidRPr="009026A4" w:rsidRDefault="005F233D" w:rsidP="005F233D">
            <w:pPr>
              <w:jc w:val="center"/>
              <w:rPr>
                <w:sz w:val="20"/>
              </w:rPr>
            </w:pPr>
            <w:r w:rsidRPr="009026A4">
              <w:rPr>
                <w:sz w:val="20"/>
              </w:rPr>
              <w:t>Peut-être*</w:t>
            </w:r>
          </w:p>
        </w:tc>
        <w:tc>
          <w:tcPr>
            <w:tcW w:w="1080" w:type="dxa"/>
            <w:shd w:val="clear" w:color="auto" w:fill="auto"/>
          </w:tcPr>
          <w:p w14:paraId="5CB9732E" w14:textId="77777777" w:rsidR="005F233D" w:rsidRPr="009026A4" w:rsidRDefault="005F233D" w:rsidP="005F233D">
            <w:pPr>
              <w:jc w:val="center"/>
              <w:rPr>
                <w:sz w:val="20"/>
              </w:rPr>
            </w:pPr>
            <w:r w:rsidRPr="009026A4">
              <w:rPr>
                <w:sz w:val="20"/>
              </w:rPr>
              <w:t>Peut-être*</w:t>
            </w:r>
          </w:p>
        </w:tc>
        <w:tc>
          <w:tcPr>
            <w:tcW w:w="1080" w:type="dxa"/>
            <w:shd w:val="clear" w:color="auto" w:fill="auto"/>
          </w:tcPr>
          <w:p w14:paraId="51848553" w14:textId="77777777" w:rsidR="005F233D" w:rsidRPr="009026A4" w:rsidRDefault="005F233D" w:rsidP="005F233D">
            <w:pPr>
              <w:jc w:val="center"/>
              <w:rPr>
                <w:sz w:val="20"/>
              </w:rPr>
            </w:pPr>
            <w:r w:rsidRPr="009026A4">
              <w:rPr>
                <w:sz w:val="20"/>
              </w:rPr>
              <w:t>Peut-être*</w:t>
            </w:r>
          </w:p>
        </w:tc>
        <w:tc>
          <w:tcPr>
            <w:tcW w:w="1080" w:type="dxa"/>
            <w:shd w:val="clear" w:color="auto" w:fill="auto"/>
          </w:tcPr>
          <w:p w14:paraId="63FBA448" w14:textId="77777777" w:rsidR="005F233D" w:rsidRPr="009026A4" w:rsidRDefault="005F233D" w:rsidP="005F233D">
            <w:pPr>
              <w:jc w:val="center"/>
              <w:rPr>
                <w:sz w:val="20"/>
              </w:rPr>
            </w:pPr>
            <w:r w:rsidRPr="009026A4">
              <w:rPr>
                <w:sz w:val="20"/>
              </w:rPr>
              <w:t>Peut-être*</w:t>
            </w:r>
          </w:p>
        </w:tc>
        <w:tc>
          <w:tcPr>
            <w:tcW w:w="1190" w:type="dxa"/>
            <w:shd w:val="clear" w:color="auto" w:fill="auto"/>
          </w:tcPr>
          <w:p w14:paraId="47DA43E9" w14:textId="77777777" w:rsidR="005F233D" w:rsidRPr="009026A4" w:rsidRDefault="00F01098" w:rsidP="005F233D">
            <w:pPr>
              <w:jc w:val="center"/>
              <w:rPr>
                <w:sz w:val="20"/>
              </w:rPr>
            </w:pPr>
            <w:r>
              <w:rPr>
                <w:sz w:val="20"/>
              </w:rPr>
              <w:t>Oui</w:t>
            </w:r>
          </w:p>
        </w:tc>
        <w:tc>
          <w:tcPr>
            <w:tcW w:w="730" w:type="dxa"/>
            <w:shd w:val="clear" w:color="auto" w:fill="auto"/>
          </w:tcPr>
          <w:p w14:paraId="1B6C0EC0" w14:textId="77777777" w:rsidR="005F233D" w:rsidRPr="009026A4" w:rsidRDefault="005F233D" w:rsidP="005F233D">
            <w:pPr>
              <w:jc w:val="center"/>
              <w:rPr>
                <w:sz w:val="20"/>
              </w:rPr>
            </w:pPr>
            <w:r w:rsidRPr="009026A4">
              <w:rPr>
                <w:sz w:val="20"/>
              </w:rPr>
              <w:t>Oui</w:t>
            </w:r>
          </w:p>
        </w:tc>
      </w:tr>
      <w:tr w:rsidR="005F233D" w:rsidRPr="009026A4" w14:paraId="609D0926" w14:textId="77777777" w:rsidTr="005F233D">
        <w:tc>
          <w:tcPr>
            <w:tcW w:w="588" w:type="dxa"/>
            <w:vMerge/>
            <w:shd w:val="clear" w:color="auto" w:fill="auto"/>
          </w:tcPr>
          <w:p w14:paraId="60C25BD2" w14:textId="77777777" w:rsidR="005F233D" w:rsidRPr="009026A4" w:rsidRDefault="005F233D" w:rsidP="005F233D">
            <w:pPr>
              <w:jc w:val="both"/>
              <w:rPr>
                <w:b/>
              </w:rPr>
            </w:pPr>
          </w:p>
        </w:tc>
        <w:tc>
          <w:tcPr>
            <w:tcW w:w="720" w:type="dxa"/>
            <w:shd w:val="clear" w:color="auto" w:fill="auto"/>
          </w:tcPr>
          <w:p w14:paraId="1B49628E" w14:textId="77777777" w:rsidR="005F233D" w:rsidRPr="009026A4" w:rsidRDefault="005F233D" w:rsidP="005F233D">
            <w:pPr>
              <w:jc w:val="center"/>
              <w:rPr>
                <w:b/>
              </w:rPr>
            </w:pPr>
            <w:r w:rsidRPr="009026A4">
              <w:rPr>
                <w:b/>
                <w:noProof/>
                <w:lang w:val="en-CA" w:eastAsia="en-CA"/>
              </w:rPr>
              <w:drawing>
                <wp:inline distT="0" distB="0" distL="0" distR="0" wp14:anchorId="65743B7B" wp14:editId="371ADB57">
                  <wp:extent cx="132920" cy="139737"/>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d_Simulation"/>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32920" cy="139737"/>
                          </a:xfrm>
                          <a:prstGeom prst="rect">
                            <a:avLst/>
                          </a:prstGeom>
                          <a:noFill/>
                          <a:ln>
                            <a:noFill/>
                          </a:ln>
                        </pic:spPr>
                      </pic:pic>
                    </a:graphicData>
                  </a:graphic>
                </wp:inline>
              </w:drawing>
            </w:r>
          </w:p>
        </w:tc>
        <w:tc>
          <w:tcPr>
            <w:tcW w:w="840" w:type="dxa"/>
            <w:shd w:val="clear" w:color="auto" w:fill="auto"/>
          </w:tcPr>
          <w:p w14:paraId="69569E33" w14:textId="77777777" w:rsidR="005F233D" w:rsidRPr="009026A4" w:rsidRDefault="005F233D" w:rsidP="005F233D">
            <w:pPr>
              <w:jc w:val="center"/>
              <w:rPr>
                <w:sz w:val="20"/>
              </w:rPr>
            </w:pPr>
            <w:r w:rsidRPr="009026A4">
              <w:rPr>
                <w:sz w:val="20"/>
              </w:rPr>
              <w:t>Oui</w:t>
            </w:r>
          </w:p>
        </w:tc>
        <w:tc>
          <w:tcPr>
            <w:tcW w:w="1080" w:type="dxa"/>
          </w:tcPr>
          <w:p w14:paraId="3B0008B5" w14:textId="77777777" w:rsidR="005F233D" w:rsidRPr="009026A4" w:rsidRDefault="006461E8" w:rsidP="005F233D">
            <w:pPr>
              <w:jc w:val="center"/>
              <w:rPr>
                <w:sz w:val="20"/>
              </w:rPr>
            </w:pPr>
            <w:r>
              <w:rPr>
                <w:sz w:val="20"/>
              </w:rPr>
              <w:t>Non</w:t>
            </w:r>
          </w:p>
        </w:tc>
        <w:tc>
          <w:tcPr>
            <w:tcW w:w="1080" w:type="dxa"/>
          </w:tcPr>
          <w:p w14:paraId="0B5ADD1A" w14:textId="77777777" w:rsidR="005F233D" w:rsidRPr="009026A4" w:rsidRDefault="006461E8" w:rsidP="005F233D">
            <w:pPr>
              <w:jc w:val="center"/>
              <w:rPr>
                <w:sz w:val="20"/>
              </w:rPr>
            </w:pPr>
            <w:r>
              <w:rPr>
                <w:sz w:val="20"/>
              </w:rPr>
              <w:t>Non</w:t>
            </w:r>
          </w:p>
        </w:tc>
        <w:tc>
          <w:tcPr>
            <w:tcW w:w="1080" w:type="dxa"/>
            <w:shd w:val="clear" w:color="auto" w:fill="auto"/>
          </w:tcPr>
          <w:p w14:paraId="37E0DDA7" w14:textId="77777777" w:rsidR="005F233D" w:rsidRPr="009026A4" w:rsidRDefault="006461E8" w:rsidP="005F233D">
            <w:pPr>
              <w:jc w:val="center"/>
              <w:rPr>
                <w:sz w:val="20"/>
              </w:rPr>
            </w:pPr>
            <w:r>
              <w:rPr>
                <w:sz w:val="20"/>
              </w:rPr>
              <w:t>Non</w:t>
            </w:r>
          </w:p>
        </w:tc>
        <w:tc>
          <w:tcPr>
            <w:tcW w:w="1080" w:type="dxa"/>
            <w:shd w:val="clear" w:color="auto" w:fill="auto"/>
          </w:tcPr>
          <w:p w14:paraId="48A413C7" w14:textId="77777777" w:rsidR="005F233D" w:rsidRPr="009026A4" w:rsidRDefault="006461E8" w:rsidP="005F233D">
            <w:pPr>
              <w:jc w:val="center"/>
              <w:rPr>
                <w:sz w:val="20"/>
              </w:rPr>
            </w:pPr>
            <w:r>
              <w:rPr>
                <w:sz w:val="20"/>
              </w:rPr>
              <w:t>Non</w:t>
            </w:r>
          </w:p>
        </w:tc>
        <w:tc>
          <w:tcPr>
            <w:tcW w:w="1080" w:type="dxa"/>
            <w:shd w:val="clear" w:color="auto" w:fill="auto"/>
          </w:tcPr>
          <w:p w14:paraId="59979767" w14:textId="77777777" w:rsidR="005F233D" w:rsidRPr="009026A4" w:rsidRDefault="006461E8" w:rsidP="005F233D">
            <w:pPr>
              <w:jc w:val="center"/>
              <w:rPr>
                <w:sz w:val="20"/>
              </w:rPr>
            </w:pPr>
            <w:r>
              <w:rPr>
                <w:sz w:val="20"/>
              </w:rPr>
              <w:t>Non</w:t>
            </w:r>
          </w:p>
        </w:tc>
        <w:tc>
          <w:tcPr>
            <w:tcW w:w="1080" w:type="dxa"/>
            <w:shd w:val="clear" w:color="auto" w:fill="auto"/>
          </w:tcPr>
          <w:p w14:paraId="279829A7" w14:textId="77777777" w:rsidR="005F233D" w:rsidRPr="009026A4" w:rsidRDefault="006461E8" w:rsidP="005F233D">
            <w:pPr>
              <w:jc w:val="center"/>
              <w:rPr>
                <w:sz w:val="20"/>
              </w:rPr>
            </w:pPr>
            <w:r>
              <w:rPr>
                <w:sz w:val="20"/>
              </w:rPr>
              <w:t>Non</w:t>
            </w:r>
          </w:p>
        </w:tc>
        <w:tc>
          <w:tcPr>
            <w:tcW w:w="1080" w:type="dxa"/>
            <w:shd w:val="clear" w:color="auto" w:fill="auto"/>
          </w:tcPr>
          <w:p w14:paraId="1382C057" w14:textId="77777777" w:rsidR="005F233D" w:rsidRPr="009026A4" w:rsidRDefault="00F01098" w:rsidP="005F233D">
            <w:pPr>
              <w:jc w:val="center"/>
              <w:rPr>
                <w:sz w:val="20"/>
              </w:rPr>
            </w:pPr>
            <w:r>
              <w:rPr>
                <w:sz w:val="20"/>
              </w:rPr>
              <w:t>Non</w:t>
            </w:r>
          </w:p>
        </w:tc>
        <w:tc>
          <w:tcPr>
            <w:tcW w:w="1190" w:type="dxa"/>
            <w:shd w:val="clear" w:color="auto" w:fill="auto"/>
          </w:tcPr>
          <w:p w14:paraId="1A1986D3" w14:textId="77777777" w:rsidR="005F233D" w:rsidRPr="009026A4" w:rsidRDefault="00F01098" w:rsidP="005F233D">
            <w:pPr>
              <w:jc w:val="center"/>
              <w:rPr>
                <w:sz w:val="20"/>
              </w:rPr>
            </w:pPr>
            <w:r>
              <w:rPr>
                <w:sz w:val="20"/>
              </w:rPr>
              <w:t>Oui</w:t>
            </w:r>
          </w:p>
        </w:tc>
        <w:tc>
          <w:tcPr>
            <w:tcW w:w="730" w:type="dxa"/>
            <w:shd w:val="clear" w:color="auto" w:fill="auto"/>
          </w:tcPr>
          <w:p w14:paraId="60560F7D" w14:textId="77777777" w:rsidR="005F233D" w:rsidRPr="009026A4" w:rsidRDefault="00F01098" w:rsidP="005F233D">
            <w:pPr>
              <w:jc w:val="center"/>
              <w:rPr>
                <w:sz w:val="20"/>
              </w:rPr>
            </w:pPr>
            <w:r>
              <w:rPr>
                <w:sz w:val="20"/>
              </w:rPr>
              <w:t>Oui</w:t>
            </w:r>
          </w:p>
        </w:tc>
      </w:tr>
      <w:tr w:rsidR="005F233D" w:rsidRPr="009026A4" w14:paraId="3B18B0E8" w14:textId="77777777" w:rsidTr="005F233D">
        <w:tc>
          <w:tcPr>
            <w:tcW w:w="588" w:type="dxa"/>
            <w:vMerge/>
            <w:shd w:val="clear" w:color="auto" w:fill="auto"/>
          </w:tcPr>
          <w:p w14:paraId="0374CF60" w14:textId="77777777" w:rsidR="005F233D" w:rsidRPr="009026A4" w:rsidRDefault="005F233D" w:rsidP="005F233D">
            <w:pPr>
              <w:jc w:val="both"/>
              <w:rPr>
                <w:b/>
              </w:rPr>
            </w:pPr>
          </w:p>
        </w:tc>
        <w:tc>
          <w:tcPr>
            <w:tcW w:w="720" w:type="dxa"/>
            <w:shd w:val="clear" w:color="auto" w:fill="auto"/>
          </w:tcPr>
          <w:p w14:paraId="33443DD0" w14:textId="77777777" w:rsidR="005F233D" w:rsidRPr="009026A4" w:rsidRDefault="005F233D" w:rsidP="005F233D">
            <w:pPr>
              <w:jc w:val="center"/>
              <w:rPr>
                <w:b/>
              </w:rPr>
            </w:pPr>
            <w:r w:rsidRPr="009026A4">
              <w:rPr>
                <w:b/>
                <w:noProof/>
                <w:lang w:val="en-CA" w:eastAsia="en-CA"/>
              </w:rPr>
              <w:drawing>
                <wp:inline distT="0" distB="0" distL="0" distR="0" wp14:anchorId="1C5D6389" wp14:editId="45C04AD2">
                  <wp:extent cx="144394" cy="139737"/>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d_Simulation"/>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44394" cy="139737"/>
                          </a:xfrm>
                          <a:prstGeom prst="rect">
                            <a:avLst/>
                          </a:prstGeom>
                          <a:noFill/>
                          <a:ln>
                            <a:noFill/>
                          </a:ln>
                        </pic:spPr>
                      </pic:pic>
                    </a:graphicData>
                  </a:graphic>
                </wp:inline>
              </w:drawing>
            </w:r>
          </w:p>
        </w:tc>
        <w:tc>
          <w:tcPr>
            <w:tcW w:w="840" w:type="dxa"/>
            <w:shd w:val="clear" w:color="auto" w:fill="auto"/>
          </w:tcPr>
          <w:p w14:paraId="5C042748" w14:textId="77777777" w:rsidR="005F233D" w:rsidRPr="009026A4" w:rsidRDefault="005F233D" w:rsidP="005F233D">
            <w:pPr>
              <w:jc w:val="center"/>
              <w:rPr>
                <w:sz w:val="20"/>
              </w:rPr>
            </w:pPr>
            <w:r w:rsidRPr="009026A4">
              <w:rPr>
                <w:sz w:val="20"/>
              </w:rPr>
              <w:t>Oui</w:t>
            </w:r>
          </w:p>
        </w:tc>
        <w:tc>
          <w:tcPr>
            <w:tcW w:w="1080" w:type="dxa"/>
          </w:tcPr>
          <w:p w14:paraId="2663E361" w14:textId="77777777" w:rsidR="005F233D" w:rsidRPr="009026A4" w:rsidRDefault="006461E8" w:rsidP="005F233D">
            <w:pPr>
              <w:jc w:val="center"/>
              <w:rPr>
                <w:sz w:val="20"/>
              </w:rPr>
            </w:pPr>
            <w:r>
              <w:rPr>
                <w:sz w:val="20"/>
              </w:rPr>
              <w:t>Non</w:t>
            </w:r>
          </w:p>
        </w:tc>
        <w:tc>
          <w:tcPr>
            <w:tcW w:w="1080" w:type="dxa"/>
          </w:tcPr>
          <w:p w14:paraId="6116BB21" w14:textId="77777777" w:rsidR="005F233D" w:rsidRPr="009026A4" w:rsidRDefault="006461E8" w:rsidP="005F233D">
            <w:pPr>
              <w:jc w:val="center"/>
              <w:rPr>
                <w:sz w:val="20"/>
              </w:rPr>
            </w:pPr>
            <w:r>
              <w:rPr>
                <w:sz w:val="20"/>
              </w:rPr>
              <w:t>Non</w:t>
            </w:r>
          </w:p>
        </w:tc>
        <w:tc>
          <w:tcPr>
            <w:tcW w:w="1080" w:type="dxa"/>
            <w:shd w:val="clear" w:color="auto" w:fill="auto"/>
          </w:tcPr>
          <w:p w14:paraId="4015D859" w14:textId="77777777" w:rsidR="005F233D" w:rsidRPr="009026A4" w:rsidRDefault="006461E8" w:rsidP="005F233D">
            <w:pPr>
              <w:jc w:val="center"/>
              <w:rPr>
                <w:sz w:val="20"/>
              </w:rPr>
            </w:pPr>
            <w:r>
              <w:rPr>
                <w:sz w:val="20"/>
              </w:rPr>
              <w:t>Oui</w:t>
            </w:r>
          </w:p>
        </w:tc>
        <w:tc>
          <w:tcPr>
            <w:tcW w:w="1080" w:type="dxa"/>
            <w:shd w:val="clear" w:color="auto" w:fill="auto"/>
          </w:tcPr>
          <w:p w14:paraId="2119B5BC" w14:textId="77777777" w:rsidR="005F233D" w:rsidRPr="009026A4" w:rsidRDefault="006461E8" w:rsidP="005F233D">
            <w:pPr>
              <w:jc w:val="center"/>
              <w:rPr>
                <w:sz w:val="20"/>
              </w:rPr>
            </w:pPr>
            <w:r>
              <w:rPr>
                <w:sz w:val="20"/>
              </w:rPr>
              <w:t>Oui</w:t>
            </w:r>
          </w:p>
        </w:tc>
        <w:tc>
          <w:tcPr>
            <w:tcW w:w="1080" w:type="dxa"/>
            <w:shd w:val="clear" w:color="auto" w:fill="auto"/>
          </w:tcPr>
          <w:p w14:paraId="725DBA3F" w14:textId="77777777" w:rsidR="005F233D" w:rsidRPr="009026A4" w:rsidRDefault="006461E8" w:rsidP="005F233D">
            <w:pPr>
              <w:jc w:val="center"/>
              <w:rPr>
                <w:sz w:val="20"/>
              </w:rPr>
            </w:pPr>
            <w:r>
              <w:rPr>
                <w:sz w:val="20"/>
              </w:rPr>
              <w:t>Oui</w:t>
            </w:r>
          </w:p>
        </w:tc>
        <w:tc>
          <w:tcPr>
            <w:tcW w:w="1080" w:type="dxa"/>
            <w:shd w:val="clear" w:color="auto" w:fill="auto"/>
          </w:tcPr>
          <w:p w14:paraId="10BEF1A2" w14:textId="77777777" w:rsidR="005F233D" w:rsidRPr="009026A4" w:rsidRDefault="006461E8" w:rsidP="005F233D">
            <w:pPr>
              <w:jc w:val="center"/>
              <w:rPr>
                <w:sz w:val="20"/>
              </w:rPr>
            </w:pPr>
            <w:r>
              <w:rPr>
                <w:sz w:val="20"/>
              </w:rPr>
              <w:t>Oui</w:t>
            </w:r>
          </w:p>
        </w:tc>
        <w:tc>
          <w:tcPr>
            <w:tcW w:w="1080" w:type="dxa"/>
            <w:shd w:val="clear" w:color="auto" w:fill="auto"/>
          </w:tcPr>
          <w:p w14:paraId="08489950" w14:textId="77777777" w:rsidR="005F233D" w:rsidRPr="009026A4" w:rsidRDefault="00F01098" w:rsidP="005F233D">
            <w:pPr>
              <w:jc w:val="center"/>
              <w:rPr>
                <w:sz w:val="20"/>
              </w:rPr>
            </w:pPr>
            <w:r>
              <w:rPr>
                <w:sz w:val="20"/>
              </w:rPr>
              <w:t>Oui</w:t>
            </w:r>
          </w:p>
        </w:tc>
        <w:tc>
          <w:tcPr>
            <w:tcW w:w="1190" w:type="dxa"/>
            <w:shd w:val="clear" w:color="auto" w:fill="auto"/>
          </w:tcPr>
          <w:p w14:paraId="642E5426" w14:textId="77777777" w:rsidR="005F233D" w:rsidRPr="009026A4" w:rsidRDefault="00F01098" w:rsidP="005F233D">
            <w:pPr>
              <w:jc w:val="center"/>
              <w:rPr>
                <w:sz w:val="20"/>
              </w:rPr>
            </w:pPr>
            <w:r>
              <w:rPr>
                <w:sz w:val="20"/>
              </w:rPr>
              <w:t>Oui</w:t>
            </w:r>
          </w:p>
        </w:tc>
        <w:tc>
          <w:tcPr>
            <w:tcW w:w="730" w:type="dxa"/>
            <w:shd w:val="clear" w:color="auto" w:fill="auto"/>
          </w:tcPr>
          <w:p w14:paraId="605F1796" w14:textId="77777777" w:rsidR="005F233D" w:rsidRPr="009026A4" w:rsidRDefault="00F01098" w:rsidP="005F233D">
            <w:pPr>
              <w:jc w:val="center"/>
              <w:rPr>
                <w:sz w:val="20"/>
              </w:rPr>
            </w:pPr>
            <w:r>
              <w:rPr>
                <w:sz w:val="20"/>
              </w:rPr>
              <w:t>Oui</w:t>
            </w:r>
          </w:p>
        </w:tc>
      </w:tr>
      <w:tr w:rsidR="005F233D" w:rsidRPr="009026A4" w14:paraId="16E944E6" w14:textId="77777777" w:rsidTr="005F233D">
        <w:tc>
          <w:tcPr>
            <w:tcW w:w="588" w:type="dxa"/>
            <w:vMerge/>
            <w:shd w:val="clear" w:color="auto" w:fill="auto"/>
          </w:tcPr>
          <w:p w14:paraId="3D477ED6" w14:textId="77777777" w:rsidR="005F233D" w:rsidRPr="009026A4" w:rsidRDefault="005F233D" w:rsidP="005F233D">
            <w:pPr>
              <w:jc w:val="both"/>
              <w:rPr>
                <w:b/>
              </w:rPr>
            </w:pPr>
          </w:p>
        </w:tc>
        <w:tc>
          <w:tcPr>
            <w:tcW w:w="720" w:type="dxa"/>
            <w:shd w:val="clear" w:color="auto" w:fill="auto"/>
          </w:tcPr>
          <w:p w14:paraId="7AD9A750" w14:textId="77777777" w:rsidR="005F233D" w:rsidRPr="009026A4" w:rsidRDefault="005F233D" w:rsidP="005F233D">
            <w:pPr>
              <w:jc w:val="center"/>
            </w:pPr>
            <w:r w:rsidRPr="009026A4">
              <w:rPr>
                <w:b/>
                <w:noProof/>
                <w:lang w:val="en-CA" w:eastAsia="en-CA"/>
              </w:rPr>
              <w:drawing>
                <wp:inline distT="0" distB="0" distL="0" distR="0" wp14:anchorId="63C36008" wp14:editId="59480399">
                  <wp:extent cx="163830" cy="13973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d_Simulation"/>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63830" cy="139737"/>
                          </a:xfrm>
                          <a:prstGeom prst="rect">
                            <a:avLst/>
                          </a:prstGeom>
                          <a:noFill/>
                          <a:ln>
                            <a:noFill/>
                          </a:ln>
                        </pic:spPr>
                      </pic:pic>
                    </a:graphicData>
                  </a:graphic>
                </wp:inline>
              </w:drawing>
            </w:r>
          </w:p>
        </w:tc>
        <w:tc>
          <w:tcPr>
            <w:tcW w:w="840" w:type="dxa"/>
            <w:shd w:val="clear" w:color="auto" w:fill="auto"/>
          </w:tcPr>
          <w:p w14:paraId="0AF4A486" w14:textId="77777777" w:rsidR="005F233D" w:rsidRPr="009026A4" w:rsidRDefault="005F233D" w:rsidP="005F233D">
            <w:pPr>
              <w:jc w:val="center"/>
              <w:rPr>
                <w:sz w:val="20"/>
              </w:rPr>
            </w:pPr>
            <w:r w:rsidRPr="009026A4">
              <w:rPr>
                <w:sz w:val="20"/>
              </w:rPr>
              <w:t>Oui</w:t>
            </w:r>
          </w:p>
        </w:tc>
        <w:tc>
          <w:tcPr>
            <w:tcW w:w="1080" w:type="dxa"/>
          </w:tcPr>
          <w:p w14:paraId="665850EA" w14:textId="77777777" w:rsidR="005F233D" w:rsidRPr="009026A4" w:rsidRDefault="006461E8" w:rsidP="005F233D">
            <w:pPr>
              <w:jc w:val="center"/>
              <w:rPr>
                <w:sz w:val="20"/>
              </w:rPr>
            </w:pPr>
            <w:r>
              <w:rPr>
                <w:sz w:val="20"/>
              </w:rPr>
              <w:t>Non</w:t>
            </w:r>
          </w:p>
        </w:tc>
        <w:tc>
          <w:tcPr>
            <w:tcW w:w="1080" w:type="dxa"/>
          </w:tcPr>
          <w:p w14:paraId="65250F9A" w14:textId="77777777" w:rsidR="005F233D" w:rsidRPr="009026A4" w:rsidRDefault="006461E8" w:rsidP="005F233D">
            <w:pPr>
              <w:jc w:val="center"/>
              <w:rPr>
                <w:sz w:val="20"/>
              </w:rPr>
            </w:pPr>
            <w:r>
              <w:rPr>
                <w:sz w:val="20"/>
              </w:rPr>
              <w:t>Non</w:t>
            </w:r>
          </w:p>
        </w:tc>
        <w:tc>
          <w:tcPr>
            <w:tcW w:w="1080" w:type="dxa"/>
            <w:shd w:val="clear" w:color="auto" w:fill="auto"/>
          </w:tcPr>
          <w:p w14:paraId="59D464AE" w14:textId="77777777" w:rsidR="005F233D" w:rsidRPr="009026A4" w:rsidRDefault="006461E8" w:rsidP="005F233D">
            <w:pPr>
              <w:jc w:val="center"/>
              <w:rPr>
                <w:sz w:val="20"/>
              </w:rPr>
            </w:pPr>
            <w:r>
              <w:rPr>
                <w:sz w:val="20"/>
              </w:rPr>
              <w:t>Oui</w:t>
            </w:r>
          </w:p>
        </w:tc>
        <w:tc>
          <w:tcPr>
            <w:tcW w:w="1080" w:type="dxa"/>
            <w:shd w:val="clear" w:color="auto" w:fill="auto"/>
          </w:tcPr>
          <w:p w14:paraId="442749F7" w14:textId="77777777" w:rsidR="005F233D" w:rsidRPr="009026A4" w:rsidRDefault="006461E8" w:rsidP="005F233D">
            <w:pPr>
              <w:jc w:val="center"/>
              <w:rPr>
                <w:sz w:val="20"/>
              </w:rPr>
            </w:pPr>
            <w:r>
              <w:rPr>
                <w:sz w:val="20"/>
              </w:rPr>
              <w:t>Oui</w:t>
            </w:r>
          </w:p>
        </w:tc>
        <w:tc>
          <w:tcPr>
            <w:tcW w:w="1080" w:type="dxa"/>
            <w:shd w:val="clear" w:color="auto" w:fill="auto"/>
          </w:tcPr>
          <w:p w14:paraId="324D7202" w14:textId="77777777" w:rsidR="005F233D" w:rsidRPr="009026A4" w:rsidRDefault="006461E8" w:rsidP="005F233D">
            <w:pPr>
              <w:jc w:val="center"/>
              <w:rPr>
                <w:sz w:val="20"/>
              </w:rPr>
            </w:pPr>
            <w:r>
              <w:rPr>
                <w:sz w:val="20"/>
              </w:rPr>
              <w:t>Oui</w:t>
            </w:r>
          </w:p>
        </w:tc>
        <w:tc>
          <w:tcPr>
            <w:tcW w:w="1080" w:type="dxa"/>
            <w:shd w:val="clear" w:color="auto" w:fill="auto"/>
          </w:tcPr>
          <w:p w14:paraId="601B7211" w14:textId="77777777" w:rsidR="005F233D" w:rsidRPr="009026A4" w:rsidRDefault="006461E8" w:rsidP="005F233D">
            <w:pPr>
              <w:jc w:val="center"/>
              <w:rPr>
                <w:sz w:val="20"/>
              </w:rPr>
            </w:pPr>
            <w:r>
              <w:rPr>
                <w:sz w:val="20"/>
              </w:rPr>
              <w:t>Non</w:t>
            </w:r>
          </w:p>
        </w:tc>
        <w:tc>
          <w:tcPr>
            <w:tcW w:w="1080" w:type="dxa"/>
            <w:shd w:val="clear" w:color="auto" w:fill="auto"/>
          </w:tcPr>
          <w:p w14:paraId="17F3F0FC" w14:textId="77777777" w:rsidR="005F233D" w:rsidRPr="009026A4" w:rsidRDefault="00F01098" w:rsidP="005F233D">
            <w:pPr>
              <w:jc w:val="center"/>
              <w:rPr>
                <w:sz w:val="20"/>
              </w:rPr>
            </w:pPr>
            <w:r>
              <w:rPr>
                <w:sz w:val="20"/>
              </w:rPr>
              <w:t>Oui</w:t>
            </w:r>
          </w:p>
        </w:tc>
        <w:tc>
          <w:tcPr>
            <w:tcW w:w="1190" w:type="dxa"/>
            <w:shd w:val="clear" w:color="auto" w:fill="auto"/>
          </w:tcPr>
          <w:p w14:paraId="0470C23A" w14:textId="77777777" w:rsidR="005F233D" w:rsidRPr="009026A4" w:rsidRDefault="00F01098" w:rsidP="005F233D">
            <w:pPr>
              <w:jc w:val="center"/>
              <w:rPr>
                <w:sz w:val="20"/>
              </w:rPr>
            </w:pPr>
            <w:r>
              <w:rPr>
                <w:sz w:val="20"/>
              </w:rPr>
              <w:t>Oui</w:t>
            </w:r>
          </w:p>
        </w:tc>
        <w:tc>
          <w:tcPr>
            <w:tcW w:w="730" w:type="dxa"/>
            <w:shd w:val="clear" w:color="auto" w:fill="auto"/>
          </w:tcPr>
          <w:p w14:paraId="74D7D3E7" w14:textId="77777777" w:rsidR="005F233D" w:rsidRPr="009026A4" w:rsidRDefault="00F01098" w:rsidP="005F233D">
            <w:pPr>
              <w:jc w:val="center"/>
              <w:rPr>
                <w:sz w:val="20"/>
              </w:rPr>
            </w:pPr>
            <w:r>
              <w:rPr>
                <w:sz w:val="20"/>
              </w:rPr>
              <w:t>Oui</w:t>
            </w:r>
          </w:p>
        </w:tc>
      </w:tr>
      <w:tr w:rsidR="005F233D" w:rsidRPr="009026A4" w14:paraId="7C33BC6E" w14:textId="77777777" w:rsidTr="005F233D">
        <w:tc>
          <w:tcPr>
            <w:tcW w:w="588" w:type="dxa"/>
            <w:vMerge/>
            <w:shd w:val="clear" w:color="auto" w:fill="auto"/>
          </w:tcPr>
          <w:p w14:paraId="0E04E853" w14:textId="77777777" w:rsidR="005F233D" w:rsidRPr="009026A4" w:rsidRDefault="005F233D" w:rsidP="005F233D">
            <w:pPr>
              <w:jc w:val="both"/>
              <w:rPr>
                <w:b/>
              </w:rPr>
            </w:pPr>
          </w:p>
        </w:tc>
        <w:tc>
          <w:tcPr>
            <w:tcW w:w="720" w:type="dxa"/>
            <w:shd w:val="clear" w:color="auto" w:fill="auto"/>
          </w:tcPr>
          <w:p w14:paraId="6D51778A"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71E33169" wp14:editId="33EB7E09">
                  <wp:extent cx="146882" cy="163830"/>
                  <wp:effectExtent l="0" t="0" r="571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d_Analysis"/>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46882" cy="163830"/>
                          </a:xfrm>
                          <a:prstGeom prst="rect">
                            <a:avLst/>
                          </a:prstGeom>
                          <a:noFill/>
                          <a:ln>
                            <a:noFill/>
                          </a:ln>
                        </pic:spPr>
                      </pic:pic>
                    </a:graphicData>
                  </a:graphic>
                </wp:inline>
              </w:drawing>
            </w:r>
          </w:p>
        </w:tc>
        <w:tc>
          <w:tcPr>
            <w:tcW w:w="840" w:type="dxa"/>
            <w:shd w:val="clear" w:color="auto" w:fill="auto"/>
          </w:tcPr>
          <w:p w14:paraId="6963DC98" w14:textId="77777777" w:rsidR="005F233D" w:rsidRPr="009026A4" w:rsidRDefault="005F233D" w:rsidP="005F233D">
            <w:pPr>
              <w:jc w:val="center"/>
              <w:rPr>
                <w:sz w:val="20"/>
              </w:rPr>
            </w:pPr>
            <w:r w:rsidRPr="009026A4">
              <w:rPr>
                <w:sz w:val="20"/>
              </w:rPr>
              <w:t>Oui</w:t>
            </w:r>
          </w:p>
        </w:tc>
        <w:tc>
          <w:tcPr>
            <w:tcW w:w="1080" w:type="dxa"/>
          </w:tcPr>
          <w:p w14:paraId="3712AFFA" w14:textId="77777777" w:rsidR="005F233D" w:rsidRPr="009026A4" w:rsidRDefault="006461E8" w:rsidP="005F233D">
            <w:pPr>
              <w:jc w:val="center"/>
              <w:rPr>
                <w:sz w:val="20"/>
              </w:rPr>
            </w:pPr>
            <w:r>
              <w:rPr>
                <w:sz w:val="20"/>
              </w:rPr>
              <w:t>Non</w:t>
            </w:r>
          </w:p>
        </w:tc>
        <w:tc>
          <w:tcPr>
            <w:tcW w:w="1080" w:type="dxa"/>
          </w:tcPr>
          <w:p w14:paraId="62F5CDDA" w14:textId="77777777" w:rsidR="005F233D" w:rsidRPr="009026A4" w:rsidRDefault="006461E8" w:rsidP="005F233D">
            <w:pPr>
              <w:jc w:val="center"/>
              <w:rPr>
                <w:sz w:val="20"/>
              </w:rPr>
            </w:pPr>
            <w:r>
              <w:rPr>
                <w:sz w:val="20"/>
              </w:rPr>
              <w:t>Non</w:t>
            </w:r>
          </w:p>
        </w:tc>
        <w:tc>
          <w:tcPr>
            <w:tcW w:w="1080" w:type="dxa"/>
            <w:shd w:val="clear" w:color="auto" w:fill="auto"/>
          </w:tcPr>
          <w:p w14:paraId="0AE721B4" w14:textId="77777777" w:rsidR="005F233D" w:rsidRPr="009026A4" w:rsidRDefault="006461E8" w:rsidP="005F233D">
            <w:pPr>
              <w:jc w:val="center"/>
              <w:rPr>
                <w:sz w:val="20"/>
              </w:rPr>
            </w:pPr>
            <w:r>
              <w:rPr>
                <w:sz w:val="20"/>
              </w:rPr>
              <w:t>Oui</w:t>
            </w:r>
          </w:p>
        </w:tc>
        <w:tc>
          <w:tcPr>
            <w:tcW w:w="1080" w:type="dxa"/>
            <w:shd w:val="clear" w:color="auto" w:fill="auto"/>
          </w:tcPr>
          <w:p w14:paraId="6004B361" w14:textId="77777777" w:rsidR="005F233D" w:rsidRPr="009026A4" w:rsidRDefault="006461E8" w:rsidP="005F233D">
            <w:pPr>
              <w:jc w:val="center"/>
              <w:rPr>
                <w:sz w:val="20"/>
              </w:rPr>
            </w:pPr>
            <w:r>
              <w:rPr>
                <w:sz w:val="20"/>
              </w:rPr>
              <w:t>Oui</w:t>
            </w:r>
          </w:p>
        </w:tc>
        <w:tc>
          <w:tcPr>
            <w:tcW w:w="1080" w:type="dxa"/>
            <w:shd w:val="clear" w:color="auto" w:fill="auto"/>
          </w:tcPr>
          <w:p w14:paraId="2F628AE6" w14:textId="77777777" w:rsidR="005F233D" w:rsidRPr="009026A4" w:rsidRDefault="006461E8" w:rsidP="005F233D">
            <w:pPr>
              <w:jc w:val="center"/>
              <w:rPr>
                <w:sz w:val="20"/>
              </w:rPr>
            </w:pPr>
            <w:r>
              <w:rPr>
                <w:sz w:val="20"/>
              </w:rPr>
              <w:t>Oui</w:t>
            </w:r>
          </w:p>
        </w:tc>
        <w:tc>
          <w:tcPr>
            <w:tcW w:w="1080" w:type="dxa"/>
            <w:shd w:val="clear" w:color="auto" w:fill="auto"/>
          </w:tcPr>
          <w:p w14:paraId="72775A4A" w14:textId="77777777" w:rsidR="005F233D" w:rsidRPr="009026A4" w:rsidRDefault="006461E8" w:rsidP="005F233D">
            <w:pPr>
              <w:jc w:val="center"/>
              <w:rPr>
                <w:sz w:val="20"/>
              </w:rPr>
            </w:pPr>
            <w:r>
              <w:rPr>
                <w:sz w:val="20"/>
              </w:rPr>
              <w:t>Non</w:t>
            </w:r>
          </w:p>
        </w:tc>
        <w:tc>
          <w:tcPr>
            <w:tcW w:w="1080" w:type="dxa"/>
            <w:shd w:val="clear" w:color="auto" w:fill="auto"/>
          </w:tcPr>
          <w:p w14:paraId="67CFC6AF" w14:textId="77777777" w:rsidR="005F233D" w:rsidRPr="009026A4" w:rsidRDefault="00F01098" w:rsidP="005F233D">
            <w:pPr>
              <w:jc w:val="center"/>
              <w:rPr>
                <w:sz w:val="20"/>
              </w:rPr>
            </w:pPr>
            <w:r>
              <w:rPr>
                <w:sz w:val="20"/>
              </w:rPr>
              <w:t>Oui</w:t>
            </w:r>
          </w:p>
        </w:tc>
        <w:tc>
          <w:tcPr>
            <w:tcW w:w="1190" w:type="dxa"/>
            <w:shd w:val="clear" w:color="auto" w:fill="auto"/>
          </w:tcPr>
          <w:p w14:paraId="290626E1" w14:textId="77777777" w:rsidR="005F233D" w:rsidRPr="009026A4" w:rsidRDefault="00F01098" w:rsidP="005F233D">
            <w:pPr>
              <w:jc w:val="center"/>
              <w:rPr>
                <w:sz w:val="20"/>
              </w:rPr>
            </w:pPr>
            <w:r>
              <w:rPr>
                <w:sz w:val="20"/>
              </w:rPr>
              <w:t>Oui</w:t>
            </w:r>
          </w:p>
        </w:tc>
        <w:tc>
          <w:tcPr>
            <w:tcW w:w="730" w:type="dxa"/>
            <w:shd w:val="clear" w:color="auto" w:fill="auto"/>
          </w:tcPr>
          <w:p w14:paraId="6C0E5084" w14:textId="77777777" w:rsidR="005F233D" w:rsidRPr="009026A4" w:rsidRDefault="00F01098" w:rsidP="005F233D">
            <w:pPr>
              <w:jc w:val="center"/>
              <w:rPr>
                <w:sz w:val="20"/>
              </w:rPr>
            </w:pPr>
            <w:r>
              <w:rPr>
                <w:sz w:val="20"/>
              </w:rPr>
              <w:t>Oui</w:t>
            </w:r>
          </w:p>
        </w:tc>
      </w:tr>
      <w:tr w:rsidR="005F233D" w:rsidRPr="009026A4" w14:paraId="06DF83C4" w14:textId="77777777" w:rsidTr="005F233D">
        <w:tc>
          <w:tcPr>
            <w:tcW w:w="588" w:type="dxa"/>
            <w:vMerge/>
            <w:shd w:val="clear" w:color="auto" w:fill="auto"/>
          </w:tcPr>
          <w:p w14:paraId="67D0B820" w14:textId="77777777" w:rsidR="005F233D" w:rsidRPr="009026A4" w:rsidRDefault="005F233D" w:rsidP="005F233D">
            <w:pPr>
              <w:jc w:val="both"/>
              <w:rPr>
                <w:b/>
              </w:rPr>
            </w:pPr>
          </w:p>
        </w:tc>
        <w:tc>
          <w:tcPr>
            <w:tcW w:w="720" w:type="dxa"/>
            <w:shd w:val="clear" w:color="auto" w:fill="auto"/>
          </w:tcPr>
          <w:p w14:paraId="4D34A0AE"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6C4EEC12" wp14:editId="2AC34F59">
                  <wp:extent cx="148936" cy="16383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dd_Function_Analysis"/>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48936" cy="163830"/>
                          </a:xfrm>
                          <a:prstGeom prst="rect">
                            <a:avLst/>
                          </a:prstGeom>
                          <a:noFill/>
                          <a:ln>
                            <a:noFill/>
                          </a:ln>
                        </pic:spPr>
                      </pic:pic>
                    </a:graphicData>
                  </a:graphic>
                </wp:inline>
              </w:drawing>
            </w:r>
          </w:p>
        </w:tc>
        <w:tc>
          <w:tcPr>
            <w:tcW w:w="840" w:type="dxa"/>
            <w:shd w:val="clear" w:color="auto" w:fill="auto"/>
          </w:tcPr>
          <w:p w14:paraId="7705131E" w14:textId="77777777" w:rsidR="005F233D" w:rsidRPr="009026A4" w:rsidRDefault="005F233D" w:rsidP="005F233D">
            <w:pPr>
              <w:jc w:val="center"/>
              <w:rPr>
                <w:sz w:val="20"/>
              </w:rPr>
            </w:pPr>
            <w:r w:rsidRPr="009026A4">
              <w:rPr>
                <w:sz w:val="20"/>
              </w:rPr>
              <w:t>Oui</w:t>
            </w:r>
          </w:p>
        </w:tc>
        <w:tc>
          <w:tcPr>
            <w:tcW w:w="1080" w:type="dxa"/>
          </w:tcPr>
          <w:p w14:paraId="18BB52EC" w14:textId="77777777" w:rsidR="005F233D" w:rsidRPr="009026A4" w:rsidRDefault="006461E8" w:rsidP="005F233D">
            <w:pPr>
              <w:jc w:val="center"/>
              <w:rPr>
                <w:sz w:val="20"/>
              </w:rPr>
            </w:pPr>
            <w:r>
              <w:rPr>
                <w:sz w:val="20"/>
              </w:rPr>
              <w:t>Non</w:t>
            </w:r>
          </w:p>
        </w:tc>
        <w:tc>
          <w:tcPr>
            <w:tcW w:w="1080" w:type="dxa"/>
          </w:tcPr>
          <w:p w14:paraId="6568E64C" w14:textId="77777777" w:rsidR="005F233D" w:rsidRPr="009026A4" w:rsidRDefault="006461E8" w:rsidP="005F233D">
            <w:pPr>
              <w:jc w:val="center"/>
              <w:rPr>
                <w:sz w:val="20"/>
              </w:rPr>
            </w:pPr>
            <w:r>
              <w:rPr>
                <w:sz w:val="20"/>
              </w:rPr>
              <w:t>Non</w:t>
            </w:r>
          </w:p>
        </w:tc>
        <w:tc>
          <w:tcPr>
            <w:tcW w:w="1080" w:type="dxa"/>
            <w:shd w:val="clear" w:color="auto" w:fill="auto"/>
          </w:tcPr>
          <w:p w14:paraId="0457E527" w14:textId="77777777" w:rsidR="005F233D" w:rsidRPr="009026A4" w:rsidRDefault="006461E8" w:rsidP="005F233D">
            <w:pPr>
              <w:jc w:val="center"/>
              <w:rPr>
                <w:sz w:val="20"/>
              </w:rPr>
            </w:pPr>
            <w:r>
              <w:rPr>
                <w:sz w:val="20"/>
              </w:rPr>
              <w:t>Oui</w:t>
            </w:r>
          </w:p>
        </w:tc>
        <w:tc>
          <w:tcPr>
            <w:tcW w:w="1080" w:type="dxa"/>
            <w:shd w:val="clear" w:color="auto" w:fill="auto"/>
          </w:tcPr>
          <w:p w14:paraId="3AFEC017" w14:textId="77777777" w:rsidR="005F233D" w:rsidRPr="009026A4" w:rsidRDefault="006461E8" w:rsidP="005F233D">
            <w:pPr>
              <w:jc w:val="center"/>
              <w:rPr>
                <w:sz w:val="20"/>
              </w:rPr>
            </w:pPr>
            <w:r>
              <w:rPr>
                <w:sz w:val="20"/>
              </w:rPr>
              <w:t>Oui</w:t>
            </w:r>
          </w:p>
        </w:tc>
        <w:tc>
          <w:tcPr>
            <w:tcW w:w="1080" w:type="dxa"/>
            <w:shd w:val="clear" w:color="auto" w:fill="auto"/>
          </w:tcPr>
          <w:p w14:paraId="5A1C11AA" w14:textId="77777777" w:rsidR="005F233D" w:rsidRPr="009026A4" w:rsidRDefault="006461E8" w:rsidP="005F233D">
            <w:pPr>
              <w:jc w:val="center"/>
              <w:rPr>
                <w:sz w:val="20"/>
              </w:rPr>
            </w:pPr>
            <w:r>
              <w:rPr>
                <w:sz w:val="20"/>
              </w:rPr>
              <w:t>Oui</w:t>
            </w:r>
          </w:p>
        </w:tc>
        <w:tc>
          <w:tcPr>
            <w:tcW w:w="1080" w:type="dxa"/>
            <w:shd w:val="clear" w:color="auto" w:fill="auto"/>
          </w:tcPr>
          <w:p w14:paraId="01DE8266" w14:textId="77777777" w:rsidR="005F233D" w:rsidRPr="009026A4" w:rsidRDefault="006461E8" w:rsidP="005F233D">
            <w:pPr>
              <w:jc w:val="center"/>
              <w:rPr>
                <w:sz w:val="20"/>
              </w:rPr>
            </w:pPr>
            <w:r>
              <w:rPr>
                <w:sz w:val="20"/>
              </w:rPr>
              <w:t>Non</w:t>
            </w:r>
          </w:p>
        </w:tc>
        <w:tc>
          <w:tcPr>
            <w:tcW w:w="1080" w:type="dxa"/>
            <w:shd w:val="clear" w:color="auto" w:fill="auto"/>
          </w:tcPr>
          <w:p w14:paraId="503D3C26" w14:textId="77777777" w:rsidR="005F233D" w:rsidRPr="009026A4" w:rsidRDefault="00F01098" w:rsidP="005F233D">
            <w:pPr>
              <w:jc w:val="center"/>
              <w:rPr>
                <w:sz w:val="20"/>
              </w:rPr>
            </w:pPr>
            <w:r>
              <w:rPr>
                <w:sz w:val="20"/>
              </w:rPr>
              <w:t>Oui</w:t>
            </w:r>
          </w:p>
        </w:tc>
        <w:tc>
          <w:tcPr>
            <w:tcW w:w="1190" w:type="dxa"/>
            <w:shd w:val="clear" w:color="auto" w:fill="auto"/>
          </w:tcPr>
          <w:p w14:paraId="58396761" w14:textId="77777777" w:rsidR="005F233D" w:rsidRPr="009026A4" w:rsidRDefault="00F01098" w:rsidP="005F233D">
            <w:pPr>
              <w:jc w:val="center"/>
              <w:rPr>
                <w:sz w:val="20"/>
              </w:rPr>
            </w:pPr>
            <w:r>
              <w:rPr>
                <w:sz w:val="20"/>
              </w:rPr>
              <w:t>Oui</w:t>
            </w:r>
          </w:p>
        </w:tc>
        <w:tc>
          <w:tcPr>
            <w:tcW w:w="730" w:type="dxa"/>
            <w:shd w:val="clear" w:color="auto" w:fill="auto"/>
          </w:tcPr>
          <w:p w14:paraId="2D3FE276" w14:textId="77777777" w:rsidR="005F233D" w:rsidRPr="009026A4" w:rsidRDefault="00F01098" w:rsidP="005F233D">
            <w:pPr>
              <w:jc w:val="center"/>
              <w:rPr>
                <w:sz w:val="20"/>
              </w:rPr>
            </w:pPr>
            <w:r>
              <w:rPr>
                <w:sz w:val="20"/>
              </w:rPr>
              <w:t>Oui</w:t>
            </w:r>
          </w:p>
        </w:tc>
      </w:tr>
      <w:tr w:rsidR="005F233D" w:rsidRPr="009026A4" w14:paraId="2C2BC8E9" w14:textId="77777777" w:rsidTr="005F233D">
        <w:tc>
          <w:tcPr>
            <w:tcW w:w="588" w:type="dxa"/>
            <w:vMerge/>
            <w:shd w:val="clear" w:color="auto" w:fill="auto"/>
          </w:tcPr>
          <w:p w14:paraId="47CEA0D6" w14:textId="77777777" w:rsidR="005F233D" w:rsidRPr="009026A4" w:rsidRDefault="005F233D" w:rsidP="005F233D">
            <w:pPr>
              <w:jc w:val="both"/>
              <w:rPr>
                <w:b/>
              </w:rPr>
            </w:pPr>
          </w:p>
        </w:tc>
        <w:tc>
          <w:tcPr>
            <w:tcW w:w="720" w:type="dxa"/>
            <w:shd w:val="clear" w:color="auto" w:fill="auto"/>
          </w:tcPr>
          <w:p w14:paraId="5CFD1924"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21C7D6E3" wp14:editId="0A8B75DF">
                  <wp:extent cx="154192" cy="1638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d_Input_Analysis"/>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154192" cy="163830"/>
                          </a:xfrm>
                          <a:prstGeom prst="rect">
                            <a:avLst/>
                          </a:prstGeom>
                          <a:noFill/>
                          <a:ln>
                            <a:noFill/>
                          </a:ln>
                        </pic:spPr>
                      </pic:pic>
                    </a:graphicData>
                  </a:graphic>
                </wp:inline>
              </w:drawing>
            </w:r>
          </w:p>
        </w:tc>
        <w:tc>
          <w:tcPr>
            <w:tcW w:w="840" w:type="dxa"/>
            <w:shd w:val="clear" w:color="auto" w:fill="auto"/>
          </w:tcPr>
          <w:p w14:paraId="74BA6D64" w14:textId="77777777" w:rsidR="005F233D" w:rsidRPr="009026A4" w:rsidRDefault="005F233D" w:rsidP="005F233D">
            <w:pPr>
              <w:jc w:val="center"/>
              <w:rPr>
                <w:sz w:val="20"/>
              </w:rPr>
            </w:pPr>
            <w:r w:rsidRPr="009026A4">
              <w:rPr>
                <w:sz w:val="20"/>
              </w:rPr>
              <w:t>Oui</w:t>
            </w:r>
          </w:p>
        </w:tc>
        <w:tc>
          <w:tcPr>
            <w:tcW w:w="1080" w:type="dxa"/>
          </w:tcPr>
          <w:p w14:paraId="2F038413" w14:textId="77777777" w:rsidR="005F233D" w:rsidRPr="009026A4" w:rsidRDefault="006461E8" w:rsidP="005F233D">
            <w:pPr>
              <w:jc w:val="center"/>
              <w:rPr>
                <w:sz w:val="20"/>
              </w:rPr>
            </w:pPr>
            <w:r>
              <w:rPr>
                <w:sz w:val="20"/>
              </w:rPr>
              <w:t>Non</w:t>
            </w:r>
          </w:p>
        </w:tc>
        <w:tc>
          <w:tcPr>
            <w:tcW w:w="1080" w:type="dxa"/>
          </w:tcPr>
          <w:p w14:paraId="34EE925D" w14:textId="77777777" w:rsidR="005F233D" w:rsidRPr="009026A4" w:rsidRDefault="006461E8" w:rsidP="005F233D">
            <w:pPr>
              <w:jc w:val="center"/>
              <w:rPr>
                <w:sz w:val="20"/>
              </w:rPr>
            </w:pPr>
            <w:r>
              <w:rPr>
                <w:sz w:val="20"/>
              </w:rPr>
              <w:t>Non</w:t>
            </w:r>
          </w:p>
        </w:tc>
        <w:tc>
          <w:tcPr>
            <w:tcW w:w="1080" w:type="dxa"/>
            <w:shd w:val="clear" w:color="auto" w:fill="auto"/>
          </w:tcPr>
          <w:p w14:paraId="3F71BBDF" w14:textId="77777777" w:rsidR="005F233D" w:rsidRPr="009026A4" w:rsidRDefault="006461E8" w:rsidP="005F233D">
            <w:pPr>
              <w:jc w:val="center"/>
              <w:rPr>
                <w:sz w:val="20"/>
              </w:rPr>
            </w:pPr>
            <w:r>
              <w:rPr>
                <w:sz w:val="20"/>
              </w:rPr>
              <w:t>Oui</w:t>
            </w:r>
          </w:p>
        </w:tc>
        <w:tc>
          <w:tcPr>
            <w:tcW w:w="1080" w:type="dxa"/>
            <w:shd w:val="clear" w:color="auto" w:fill="auto"/>
          </w:tcPr>
          <w:p w14:paraId="09413BCC" w14:textId="77777777" w:rsidR="005F233D" w:rsidRPr="009026A4" w:rsidRDefault="006461E8" w:rsidP="005F233D">
            <w:pPr>
              <w:jc w:val="center"/>
              <w:rPr>
                <w:sz w:val="20"/>
              </w:rPr>
            </w:pPr>
            <w:r>
              <w:rPr>
                <w:sz w:val="20"/>
              </w:rPr>
              <w:t>Oui</w:t>
            </w:r>
          </w:p>
        </w:tc>
        <w:tc>
          <w:tcPr>
            <w:tcW w:w="1080" w:type="dxa"/>
            <w:shd w:val="clear" w:color="auto" w:fill="auto"/>
          </w:tcPr>
          <w:p w14:paraId="269FB629" w14:textId="77777777" w:rsidR="005F233D" w:rsidRPr="009026A4" w:rsidRDefault="006461E8" w:rsidP="005F233D">
            <w:pPr>
              <w:jc w:val="center"/>
              <w:rPr>
                <w:sz w:val="20"/>
              </w:rPr>
            </w:pPr>
            <w:r>
              <w:rPr>
                <w:sz w:val="20"/>
              </w:rPr>
              <w:t>Oui</w:t>
            </w:r>
          </w:p>
        </w:tc>
        <w:tc>
          <w:tcPr>
            <w:tcW w:w="1080" w:type="dxa"/>
            <w:shd w:val="clear" w:color="auto" w:fill="auto"/>
          </w:tcPr>
          <w:p w14:paraId="581C0D72" w14:textId="77777777" w:rsidR="005F233D" w:rsidRPr="009026A4" w:rsidRDefault="006461E8" w:rsidP="005F233D">
            <w:pPr>
              <w:jc w:val="center"/>
              <w:rPr>
                <w:sz w:val="20"/>
              </w:rPr>
            </w:pPr>
            <w:r>
              <w:rPr>
                <w:sz w:val="20"/>
              </w:rPr>
              <w:t>Non</w:t>
            </w:r>
          </w:p>
        </w:tc>
        <w:tc>
          <w:tcPr>
            <w:tcW w:w="1080" w:type="dxa"/>
            <w:shd w:val="clear" w:color="auto" w:fill="auto"/>
          </w:tcPr>
          <w:p w14:paraId="473CC45A" w14:textId="77777777" w:rsidR="005F233D" w:rsidRPr="009026A4" w:rsidRDefault="00F01098" w:rsidP="005F233D">
            <w:pPr>
              <w:jc w:val="center"/>
              <w:rPr>
                <w:sz w:val="20"/>
              </w:rPr>
            </w:pPr>
            <w:r>
              <w:rPr>
                <w:sz w:val="20"/>
              </w:rPr>
              <w:t>Oui</w:t>
            </w:r>
          </w:p>
        </w:tc>
        <w:tc>
          <w:tcPr>
            <w:tcW w:w="1190" w:type="dxa"/>
            <w:shd w:val="clear" w:color="auto" w:fill="auto"/>
          </w:tcPr>
          <w:p w14:paraId="014586CB" w14:textId="77777777" w:rsidR="005F233D" w:rsidRPr="009026A4" w:rsidRDefault="00F01098" w:rsidP="005F233D">
            <w:pPr>
              <w:jc w:val="center"/>
              <w:rPr>
                <w:sz w:val="20"/>
              </w:rPr>
            </w:pPr>
            <w:r>
              <w:rPr>
                <w:sz w:val="20"/>
              </w:rPr>
              <w:t>Oui</w:t>
            </w:r>
          </w:p>
        </w:tc>
        <w:tc>
          <w:tcPr>
            <w:tcW w:w="730" w:type="dxa"/>
            <w:shd w:val="clear" w:color="auto" w:fill="auto"/>
          </w:tcPr>
          <w:p w14:paraId="6350C1E8" w14:textId="77777777" w:rsidR="005F233D" w:rsidRPr="009026A4" w:rsidRDefault="00F01098" w:rsidP="005F233D">
            <w:pPr>
              <w:jc w:val="center"/>
              <w:rPr>
                <w:sz w:val="20"/>
              </w:rPr>
            </w:pPr>
            <w:r>
              <w:rPr>
                <w:sz w:val="20"/>
              </w:rPr>
              <w:t>Oui</w:t>
            </w:r>
          </w:p>
        </w:tc>
      </w:tr>
      <w:tr w:rsidR="005F233D" w:rsidRPr="009026A4" w14:paraId="525C3DF4" w14:textId="77777777" w:rsidTr="005F233D">
        <w:tc>
          <w:tcPr>
            <w:tcW w:w="588" w:type="dxa"/>
            <w:vMerge/>
            <w:shd w:val="clear" w:color="auto" w:fill="auto"/>
          </w:tcPr>
          <w:p w14:paraId="26C7599A" w14:textId="77777777" w:rsidR="005F233D" w:rsidRPr="009026A4" w:rsidRDefault="005F233D" w:rsidP="005F233D">
            <w:pPr>
              <w:jc w:val="both"/>
              <w:rPr>
                <w:b/>
              </w:rPr>
            </w:pPr>
          </w:p>
        </w:tc>
        <w:tc>
          <w:tcPr>
            <w:tcW w:w="720" w:type="dxa"/>
            <w:shd w:val="clear" w:color="auto" w:fill="auto"/>
          </w:tcPr>
          <w:p w14:paraId="48C5434F"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2335905B" wp14:editId="58EFAA34">
                  <wp:extent cx="158710" cy="1638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_Mappi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58710" cy="163830"/>
                          </a:xfrm>
                          <a:prstGeom prst="rect">
                            <a:avLst/>
                          </a:prstGeom>
                          <a:noFill/>
                          <a:ln>
                            <a:noFill/>
                          </a:ln>
                        </pic:spPr>
                      </pic:pic>
                    </a:graphicData>
                  </a:graphic>
                </wp:inline>
              </w:drawing>
            </w:r>
          </w:p>
        </w:tc>
        <w:tc>
          <w:tcPr>
            <w:tcW w:w="840" w:type="dxa"/>
            <w:shd w:val="clear" w:color="auto" w:fill="auto"/>
          </w:tcPr>
          <w:p w14:paraId="52B409C9" w14:textId="77777777" w:rsidR="005F233D" w:rsidRPr="009026A4" w:rsidRDefault="005F233D" w:rsidP="005F233D">
            <w:pPr>
              <w:jc w:val="center"/>
              <w:rPr>
                <w:sz w:val="20"/>
              </w:rPr>
            </w:pPr>
            <w:r w:rsidRPr="009026A4">
              <w:rPr>
                <w:sz w:val="20"/>
              </w:rPr>
              <w:t>Oui</w:t>
            </w:r>
          </w:p>
        </w:tc>
        <w:tc>
          <w:tcPr>
            <w:tcW w:w="1080" w:type="dxa"/>
          </w:tcPr>
          <w:p w14:paraId="5FE846EC" w14:textId="77777777" w:rsidR="005F233D" w:rsidRPr="009026A4" w:rsidRDefault="006461E8" w:rsidP="005F233D">
            <w:pPr>
              <w:jc w:val="center"/>
              <w:rPr>
                <w:sz w:val="20"/>
              </w:rPr>
            </w:pPr>
            <w:r>
              <w:rPr>
                <w:sz w:val="20"/>
              </w:rPr>
              <w:t>Non</w:t>
            </w:r>
          </w:p>
        </w:tc>
        <w:tc>
          <w:tcPr>
            <w:tcW w:w="1080" w:type="dxa"/>
          </w:tcPr>
          <w:p w14:paraId="6CF5C2F1" w14:textId="77777777" w:rsidR="005F233D" w:rsidRPr="009026A4" w:rsidRDefault="006461E8" w:rsidP="005F233D">
            <w:pPr>
              <w:jc w:val="center"/>
              <w:rPr>
                <w:sz w:val="20"/>
              </w:rPr>
            </w:pPr>
            <w:r>
              <w:rPr>
                <w:sz w:val="20"/>
              </w:rPr>
              <w:t>Non</w:t>
            </w:r>
          </w:p>
        </w:tc>
        <w:tc>
          <w:tcPr>
            <w:tcW w:w="1080" w:type="dxa"/>
            <w:shd w:val="clear" w:color="auto" w:fill="auto"/>
          </w:tcPr>
          <w:p w14:paraId="2B449761" w14:textId="77777777" w:rsidR="005F233D" w:rsidRPr="009026A4" w:rsidRDefault="006461E8" w:rsidP="005F233D">
            <w:pPr>
              <w:jc w:val="center"/>
              <w:rPr>
                <w:sz w:val="20"/>
              </w:rPr>
            </w:pPr>
            <w:r>
              <w:rPr>
                <w:sz w:val="20"/>
              </w:rPr>
              <w:t>Oui</w:t>
            </w:r>
          </w:p>
        </w:tc>
        <w:tc>
          <w:tcPr>
            <w:tcW w:w="1080" w:type="dxa"/>
            <w:shd w:val="clear" w:color="auto" w:fill="auto"/>
          </w:tcPr>
          <w:p w14:paraId="01703996" w14:textId="77777777" w:rsidR="005F233D" w:rsidRPr="009026A4" w:rsidRDefault="006461E8" w:rsidP="005F233D">
            <w:pPr>
              <w:jc w:val="center"/>
              <w:rPr>
                <w:sz w:val="20"/>
              </w:rPr>
            </w:pPr>
            <w:r>
              <w:rPr>
                <w:sz w:val="20"/>
              </w:rPr>
              <w:t>Oui</w:t>
            </w:r>
          </w:p>
        </w:tc>
        <w:tc>
          <w:tcPr>
            <w:tcW w:w="1080" w:type="dxa"/>
            <w:shd w:val="clear" w:color="auto" w:fill="auto"/>
          </w:tcPr>
          <w:p w14:paraId="495DDEB2" w14:textId="77777777" w:rsidR="005F233D" w:rsidRPr="009026A4" w:rsidRDefault="006461E8" w:rsidP="005F233D">
            <w:pPr>
              <w:jc w:val="center"/>
              <w:rPr>
                <w:sz w:val="20"/>
              </w:rPr>
            </w:pPr>
            <w:r>
              <w:rPr>
                <w:sz w:val="20"/>
              </w:rPr>
              <w:t>Oui</w:t>
            </w:r>
          </w:p>
        </w:tc>
        <w:tc>
          <w:tcPr>
            <w:tcW w:w="1080" w:type="dxa"/>
            <w:shd w:val="clear" w:color="auto" w:fill="auto"/>
          </w:tcPr>
          <w:p w14:paraId="31353D24" w14:textId="77777777" w:rsidR="005F233D" w:rsidRPr="009026A4" w:rsidRDefault="006461E8" w:rsidP="005F233D">
            <w:pPr>
              <w:jc w:val="center"/>
              <w:rPr>
                <w:sz w:val="20"/>
              </w:rPr>
            </w:pPr>
            <w:r>
              <w:rPr>
                <w:sz w:val="20"/>
              </w:rPr>
              <w:t>Non</w:t>
            </w:r>
          </w:p>
        </w:tc>
        <w:tc>
          <w:tcPr>
            <w:tcW w:w="1080" w:type="dxa"/>
            <w:shd w:val="clear" w:color="auto" w:fill="auto"/>
          </w:tcPr>
          <w:p w14:paraId="62775149" w14:textId="77777777" w:rsidR="005F233D" w:rsidRPr="009026A4" w:rsidRDefault="00F01098" w:rsidP="005F233D">
            <w:pPr>
              <w:jc w:val="center"/>
              <w:rPr>
                <w:sz w:val="20"/>
              </w:rPr>
            </w:pPr>
            <w:r>
              <w:rPr>
                <w:sz w:val="20"/>
              </w:rPr>
              <w:t>Oui</w:t>
            </w:r>
          </w:p>
        </w:tc>
        <w:tc>
          <w:tcPr>
            <w:tcW w:w="1190" w:type="dxa"/>
            <w:shd w:val="clear" w:color="auto" w:fill="auto"/>
          </w:tcPr>
          <w:p w14:paraId="16765B1A" w14:textId="77777777" w:rsidR="005F233D" w:rsidRPr="009026A4" w:rsidRDefault="00F01098" w:rsidP="005F233D">
            <w:pPr>
              <w:jc w:val="center"/>
              <w:rPr>
                <w:sz w:val="20"/>
              </w:rPr>
            </w:pPr>
            <w:r>
              <w:rPr>
                <w:sz w:val="20"/>
              </w:rPr>
              <w:t>Oui</w:t>
            </w:r>
          </w:p>
        </w:tc>
        <w:tc>
          <w:tcPr>
            <w:tcW w:w="730" w:type="dxa"/>
            <w:shd w:val="clear" w:color="auto" w:fill="auto"/>
          </w:tcPr>
          <w:p w14:paraId="5591B867" w14:textId="77777777" w:rsidR="005F233D" w:rsidRPr="009026A4" w:rsidRDefault="00F01098" w:rsidP="005F233D">
            <w:pPr>
              <w:jc w:val="center"/>
              <w:rPr>
                <w:sz w:val="20"/>
              </w:rPr>
            </w:pPr>
            <w:r>
              <w:rPr>
                <w:sz w:val="20"/>
              </w:rPr>
              <w:t>Oui</w:t>
            </w:r>
          </w:p>
        </w:tc>
      </w:tr>
      <w:tr w:rsidR="005F233D" w:rsidRPr="009026A4" w14:paraId="7FB766CD" w14:textId="77777777" w:rsidTr="005F233D">
        <w:tc>
          <w:tcPr>
            <w:tcW w:w="588" w:type="dxa"/>
            <w:vMerge/>
            <w:shd w:val="clear" w:color="auto" w:fill="auto"/>
          </w:tcPr>
          <w:p w14:paraId="37C1A11E" w14:textId="77777777" w:rsidR="005F233D" w:rsidRPr="009026A4" w:rsidRDefault="005F233D" w:rsidP="005F233D">
            <w:pPr>
              <w:jc w:val="both"/>
              <w:rPr>
                <w:b/>
              </w:rPr>
            </w:pPr>
          </w:p>
        </w:tc>
        <w:tc>
          <w:tcPr>
            <w:tcW w:w="720" w:type="dxa"/>
            <w:shd w:val="clear" w:color="auto" w:fill="auto"/>
          </w:tcPr>
          <w:p w14:paraId="1A4ECFD2"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7D61811A" wp14:editId="20A2B816">
                  <wp:extent cx="163830" cy="154192"/>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d_Import"/>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63830" cy="154192"/>
                          </a:xfrm>
                          <a:prstGeom prst="rect">
                            <a:avLst/>
                          </a:prstGeom>
                          <a:noFill/>
                          <a:ln>
                            <a:noFill/>
                          </a:ln>
                        </pic:spPr>
                      </pic:pic>
                    </a:graphicData>
                  </a:graphic>
                </wp:inline>
              </w:drawing>
            </w:r>
          </w:p>
        </w:tc>
        <w:tc>
          <w:tcPr>
            <w:tcW w:w="840" w:type="dxa"/>
            <w:shd w:val="clear" w:color="auto" w:fill="auto"/>
          </w:tcPr>
          <w:p w14:paraId="5C876F8C" w14:textId="77777777" w:rsidR="005F233D" w:rsidRPr="009026A4" w:rsidRDefault="005F233D" w:rsidP="005F233D">
            <w:pPr>
              <w:jc w:val="center"/>
              <w:rPr>
                <w:sz w:val="20"/>
              </w:rPr>
            </w:pPr>
            <w:r w:rsidRPr="009026A4">
              <w:rPr>
                <w:sz w:val="20"/>
              </w:rPr>
              <w:t>Oui</w:t>
            </w:r>
          </w:p>
        </w:tc>
        <w:tc>
          <w:tcPr>
            <w:tcW w:w="1080" w:type="dxa"/>
          </w:tcPr>
          <w:p w14:paraId="52CF39E8" w14:textId="77777777" w:rsidR="005F233D" w:rsidRPr="009026A4" w:rsidRDefault="006461E8" w:rsidP="005F233D">
            <w:pPr>
              <w:jc w:val="center"/>
              <w:rPr>
                <w:sz w:val="20"/>
              </w:rPr>
            </w:pPr>
            <w:r>
              <w:rPr>
                <w:sz w:val="20"/>
              </w:rPr>
              <w:t>Non</w:t>
            </w:r>
          </w:p>
        </w:tc>
        <w:tc>
          <w:tcPr>
            <w:tcW w:w="1080" w:type="dxa"/>
          </w:tcPr>
          <w:p w14:paraId="72ED5045" w14:textId="77777777" w:rsidR="005F233D" w:rsidRPr="009026A4" w:rsidRDefault="006461E8" w:rsidP="005F233D">
            <w:pPr>
              <w:jc w:val="center"/>
              <w:rPr>
                <w:sz w:val="20"/>
              </w:rPr>
            </w:pPr>
            <w:r>
              <w:rPr>
                <w:sz w:val="20"/>
              </w:rPr>
              <w:t>Non</w:t>
            </w:r>
          </w:p>
        </w:tc>
        <w:tc>
          <w:tcPr>
            <w:tcW w:w="1080" w:type="dxa"/>
            <w:shd w:val="clear" w:color="auto" w:fill="auto"/>
          </w:tcPr>
          <w:p w14:paraId="152D62DA" w14:textId="77777777" w:rsidR="005F233D" w:rsidRPr="009026A4" w:rsidRDefault="006461E8" w:rsidP="005F233D">
            <w:pPr>
              <w:jc w:val="center"/>
              <w:rPr>
                <w:sz w:val="20"/>
              </w:rPr>
            </w:pPr>
            <w:r>
              <w:rPr>
                <w:sz w:val="20"/>
              </w:rPr>
              <w:t>Oui</w:t>
            </w:r>
          </w:p>
        </w:tc>
        <w:tc>
          <w:tcPr>
            <w:tcW w:w="1080" w:type="dxa"/>
            <w:shd w:val="clear" w:color="auto" w:fill="auto"/>
          </w:tcPr>
          <w:p w14:paraId="0935FB5F" w14:textId="77777777" w:rsidR="005F233D" w:rsidRPr="009026A4" w:rsidRDefault="006461E8" w:rsidP="005F233D">
            <w:pPr>
              <w:jc w:val="center"/>
              <w:rPr>
                <w:sz w:val="20"/>
              </w:rPr>
            </w:pPr>
            <w:r>
              <w:rPr>
                <w:sz w:val="20"/>
              </w:rPr>
              <w:t>Oui</w:t>
            </w:r>
          </w:p>
        </w:tc>
        <w:tc>
          <w:tcPr>
            <w:tcW w:w="1080" w:type="dxa"/>
            <w:shd w:val="clear" w:color="auto" w:fill="auto"/>
          </w:tcPr>
          <w:p w14:paraId="76F92B7F" w14:textId="77777777" w:rsidR="005F233D" w:rsidRPr="009026A4" w:rsidRDefault="006461E8" w:rsidP="005F233D">
            <w:pPr>
              <w:jc w:val="center"/>
              <w:rPr>
                <w:sz w:val="20"/>
              </w:rPr>
            </w:pPr>
            <w:r>
              <w:rPr>
                <w:sz w:val="20"/>
              </w:rPr>
              <w:t>Oui</w:t>
            </w:r>
          </w:p>
        </w:tc>
        <w:tc>
          <w:tcPr>
            <w:tcW w:w="1080" w:type="dxa"/>
            <w:shd w:val="clear" w:color="auto" w:fill="auto"/>
          </w:tcPr>
          <w:p w14:paraId="5006ABFC" w14:textId="77777777" w:rsidR="005F233D" w:rsidRPr="009026A4" w:rsidRDefault="006461E8" w:rsidP="005F233D">
            <w:pPr>
              <w:jc w:val="center"/>
              <w:rPr>
                <w:sz w:val="20"/>
              </w:rPr>
            </w:pPr>
            <w:r>
              <w:rPr>
                <w:sz w:val="20"/>
              </w:rPr>
              <w:t>Non</w:t>
            </w:r>
          </w:p>
        </w:tc>
        <w:tc>
          <w:tcPr>
            <w:tcW w:w="1080" w:type="dxa"/>
            <w:shd w:val="clear" w:color="auto" w:fill="auto"/>
          </w:tcPr>
          <w:p w14:paraId="2B00BE56" w14:textId="77777777" w:rsidR="005F233D" w:rsidRPr="009026A4" w:rsidRDefault="00F01098" w:rsidP="005F233D">
            <w:pPr>
              <w:jc w:val="center"/>
              <w:rPr>
                <w:sz w:val="20"/>
              </w:rPr>
            </w:pPr>
            <w:r>
              <w:rPr>
                <w:sz w:val="20"/>
              </w:rPr>
              <w:t>Oui</w:t>
            </w:r>
          </w:p>
        </w:tc>
        <w:tc>
          <w:tcPr>
            <w:tcW w:w="1190" w:type="dxa"/>
            <w:shd w:val="clear" w:color="auto" w:fill="auto"/>
          </w:tcPr>
          <w:p w14:paraId="5692B046" w14:textId="77777777" w:rsidR="005F233D" w:rsidRPr="009026A4" w:rsidRDefault="00F01098" w:rsidP="005F233D">
            <w:pPr>
              <w:jc w:val="center"/>
              <w:rPr>
                <w:sz w:val="20"/>
              </w:rPr>
            </w:pPr>
            <w:r>
              <w:rPr>
                <w:sz w:val="20"/>
              </w:rPr>
              <w:t>Oui</w:t>
            </w:r>
          </w:p>
        </w:tc>
        <w:tc>
          <w:tcPr>
            <w:tcW w:w="730" w:type="dxa"/>
            <w:shd w:val="clear" w:color="auto" w:fill="auto"/>
          </w:tcPr>
          <w:p w14:paraId="54814EC3" w14:textId="77777777" w:rsidR="005F233D" w:rsidRPr="009026A4" w:rsidRDefault="00F01098" w:rsidP="005F233D">
            <w:pPr>
              <w:jc w:val="center"/>
              <w:rPr>
                <w:sz w:val="20"/>
              </w:rPr>
            </w:pPr>
            <w:r>
              <w:rPr>
                <w:sz w:val="20"/>
              </w:rPr>
              <w:t>Oui</w:t>
            </w:r>
          </w:p>
        </w:tc>
      </w:tr>
      <w:tr w:rsidR="005F233D" w:rsidRPr="009026A4" w14:paraId="4985DCE4" w14:textId="77777777" w:rsidTr="005F233D">
        <w:tc>
          <w:tcPr>
            <w:tcW w:w="588" w:type="dxa"/>
            <w:vMerge/>
            <w:shd w:val="clear" w:color="auto" w:fill="auto"/>
          </w:tcPr>
          <w:p w14:paraId="39EFD01E" w14:textId="77777777" w:rsidR="005F233D" w:rsidRPr="009026A4" w:rsidRDefault="005F233D" w:rsidP="005F233D">
            <w:pPr>
              <w:jc w:val="both"/>
              <w:rPr>
                <w:b/>
              </w:rPr>
            </w:pPr>
          </w:p>
        </w:tc>
        <w:tc>
          <w:tcPr>
            <w:tcW w:w="720" w:type="dxa"/>
            <w:shd w:val="clear" w:color="auto" w:fill="auto"/>
          </w:tcPr>
          <w:p w14:paraId="400FDC4D" w14:textId="77777777" w:rsidR="005F233D" w:rsidRPr="009026A4" w:rsidRDefault="005F233D" w:rsidP="005F233D">
            <w:pPr>
              <w:jc w:val="both"/>
            </w:pPr>
            <w:r w:rsidRPr="009026A4">
              <w:rPr>
                <w:b/>
              </w:rPr>
              <w:t xml:space="preserve"> </w:t>
            </w:r>
            <w:r w:rsidRPr="009026A4">
              <w:rPr>
                <w:b/>
                <w:noProof/>
                <w:lang w:val="en-CA" w:eastAsia="en-CA"/>
              </w:rPr>
              <w:drawing>
                <wp:inline distT="0" distB="0" distL="0" distR="0" wp14:anchorId="1D7CDE5D" wp14:editId="5A6B5C5E">
                  <wp:extent cx="163830" cy="16383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dd_Merge"/>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63830" cy="163830"/>
                          </a:xfrm>
                          <a:prstGeom prst="rect">
                            <a:avLst/>
                          </a:prstGeom>
                          <a:noFill/>
                          <a:ln>
                            <a:noFill/>
                          </a:ln>
                        </pic:spPr>
                      </pic:pic>
                    </a:graphicData>
                  </a:graphic>
                </wp:inline>
              </w:drawing>
            </w:r>
          </w:p>
        </w:tc>
        <w:tc>
          <w:tcPr>
            <w:tcW w:w="840" w:type="dxa"/>
            <w:shd w:val="clear" w:color="auto" w:fill="auto"/>
          </w:tcPr>
          <w:p w14:paraId="3B8341CD" w14:textId="77777777" w:rsidR="005F233D" w:rsidRPr="009026A4" w:rsidRDefault="005F233D" w:rsidP="005F233D">
            <w:pPr>
              <w:jc w:val="center"/>
              <w:rPr>
                <w:sz w:val="20"/>
              </w:rPr>
            </w:pPr>
            <w:r w:rsidRPr="009026A4">
              <w:rPr>
                <w:sz w:val="20"/>
              </w:rPr>
              <w:t>Oui</w:t>
            </w:r>
          </w:p>
        </w:tc>
        <w:tc>
          <w:tcPr>
            <w:tcW w:w="1080" w:type="dxa"/>
          </w:tcPr>
          <w:p w14:paraId="3580286B" w14:textId="77777777" w:rsidR="005F233D" w:rsidRPr="009026A4" w:rsidRDefault="006461E8" w:rsidP="005F233D">
            <w:pPr>
              <w:jc w:val="center"/>
              <w:rPr>
                <w:sz w:val="20"/>
              </w:rPr>
            </w:pPr>
            <w:r>
              <w:rPr>
                <w:sz w:val="20"/>
              </w:rPr>
              <w:t>Non</w:t>
            </w:r>
          </w:p>
        </w:tc>
        <w:tc>
          <w:tcPr>
            <w:tcW w:w="1080" w:type="dxa"/>
          </w:tcPr>
          <w:p w14:paraId="109B6DA3" w14:textId="77777777" w:rsidR="005F233D" w:rsidRPr="009026A4" w:rsidRDefault="006461E8" w:rsidP="005F233D">
            <w:pPr>
              <w:jc w:val="center"/>
              <w:rPr>
                <w:sz w:val="20"/>
              </w:rPr>
            </w:pPr>
            <w:r>
              <w:rPr>
                <w:sz w:val="20"/>
              </w:rPr>
              <w:t>Non</w:t>
            </w:r>
          </w:p>
        </w:tc>
        <w:tc>
          <w:tcPr>
            <w:tcW w:w="1080" w:type="dxa"/>
            <w:shd w:val="clear" w:color="auto" w:fill="auto"/>
          </w:tcPr>
          <w:p w14:paraId="35C9B4BF" w14:textId="77777777" w:rsidR="005F233D" w:rsidRPr="009026A4" w:rsidRDefault="006461E8" w:rsidP="005F233D">
            <w:pPr>
              <w:jc w:val="center"/>
              <w:rPr>
                <w:sz w:val="20"/>
              </w:rPr>
            </w:pPr>
            <w:r>
              <w:rPr>
                <w:sz w:val="20"/>
              </w:rPr>
              <w:t>Oui</w:t>
            </w:r>
          </w:p>
        </w:tc>
        <w:tc>
          <w:tcPr>
            <w:tcW w:w="1080" w:type="dxa"/>
            <w:shd w:val="clear" w:color="auto" w:fill="auto"/>
          </w:tcPr>
          <w:p w14:paraId="1627D583" w14:textId="77777777" w:rsidR="005F233D" w:rsidRPr="009026A4" w:rsidRDefault="006461E8" w:rsidP="005F233D">
            <w:pPr>
              <w:jc w:val="center"/>
              <w:rPr>
                <w:sz w:val="20"/>
              </w:rPr>
            </w:pPr>
            <w:r>
              <w:rPr>
                <w:sz w:val="20"/>
              </w:rPr>
              <w:t>Oui</w:t>
            </w:r>
          </w:p>
        </w:tc>
        <w:tc>
          <w:tcPr>
            <w:tcW w:w="1080" w:type="dxa"/>
            <w:shd w:val="clear" w:color="auto" w:fill="auto"/>
          </w:tcPr>
          <w:p w14:paraId="1136B911" w14:textId="77777777" w:rsidR="005F233D" w:rsidRPr="009026A4" w:rsidRDefault="006461E8" w:rsidP="005F233D">
            <w:pPr>
              <w:jc w:val="center"/>
              <w:rPr>
                <w:sz w:val="20"/>
              </w:rPr>
            </w:pPr>
            <w:r>
              <w:rPr>
                <w:sz w:val="20"/>
              </w:rPr>
              <w:t>Oui</w:t>
            </w:r>
          </w:p>
        </w:tc>
        <w:tc>
          <w:tcPr>
            <w:tcW w:w="1080" w:type="dxa"/>
            <w:shd w:val="clear" w:color="auto" w:fill="auto"/>
          </w:tcPr>
          <w:p w14:paraId="7B6676AC" w14:textId="77777777" w:rsidR="005F233D" w:rsidRPr="009026A4" w:rsidRDefault="006461E8" w:rsidP="005F233D">
            <w:pPr>
              <w:jc w:val="center"/>
              <w:rPr>
                <w:sz w:val="20"/>
              </w:rPr>
            </w:pPr>
            <w:r>
              <w:rPr>
                <w:sz w:val="20"/>
              </w:rPr>
              <w:t>Non</w:t>
            </w:r>
          </w:p>
        </w:tc>
        <w:tc>
          <w:tcPr>
            <w:tcW w:w="1080" w:type="dxa"/>
            <w:shd w:val="clear" w:color="auto" w:fill="auto"/>
          </w:tcPr>
          <w:p w14:paraId="24E398DA" w14:textId="77777777" w:rsidR="005F233D" w:rsidRPr="009026A4" w:rsidRDefault="00F01098" w:rsidP="005F233D">
            <w:pPr>
              <w:jc w:val="center"/>
              <w:rPr>
                <w:sz w:val="20"/>
              </w:rPr>
            </w:pPr>
            <w:r>
              <w:rPr>
                <w:sz w:val="20"/>
              </w:rPr>
              <w:t>Oui</w:t>
            </w:r>
          </w:p>
        </w:tc>
        <w:tc>
          <w:tcPr>
            <w:tcW w:w="1190" w:type="dxa"/>
            <w:shd w:val="clear" w:color="auto" w:fill="auto"/>
          </w:tcPr>
          <w:p w14:paraId="4A6B9A1E" w14:textId="77777777" w:rsidR="005F233D" w:rsidRPr="009026A4" w:rsidRDefault="00F01098" w:rsidP="005F233D">
            <w:pPr>
              <w:jc w:val="center"/>
              <w:rPr>
                <w:sz w:val="20"/>
              </w:rPr>
            </w:pPr>
            <w:r>
              <w:rPr>
                <w:sz w:val="20"/>
              </w:rPr>
              <w:t>Oui</w:t>
            </w:r>
          </w:p>
        </w:tc>
        <w:tc>
          <w:tcPr>
            <w:tcW w:w="730" w:type="dxa"/>
            <w:shd w:val="clear" w:color="auto" w:fill="auto"/>
          </w:tcPr>
          <w:p w14:paraId="1D045036" w14:textId="77777777" w:rsidR="005F233D" w:rsidRPr="009026A4" w:rsidRDefault="00F01098" w:rsidP="005F233D">
            <w:pPr>
              <w:jc w:val="center"/>
              <w:rPr>
                <w:sz w:val="20"/>
              </w:rPr>
            </w:pPr>
            <w:r>
              <w:rPr>
                <w:sz w:val="20"/>
              </w:rPr>
              <w:t>Oui</w:t>
            </w:r>
          </w:p>
        </w:tc>
      </w:tr>
    </w:tbl>
    <w:p w14:paraId="2F77F64A" w14:textId="77777777" w:rsidR="009401CA" w:rsidRPr="009026A4" w:rsidRDefault="009401CA" w:rsidP="009401CA">
      <w:pPr>
        <w:jc w:val="both"/>
      </w:pPr>
    </w:p>
    <w:p w14:paraId="28303818" w14:textId="77777777" w:rsidR="009401CA" w:rsidRPr="009026A4" w:rsidRDefault="009401CA" w:rsidP="009401CA">
      <w:pPr>
        <w:jc w:val="both"/>
      </w:pPr>
      <w:r w:rsidRPr="009026A4">
        <w:t>* Comme un groupe </w:t>
      </w:r>
      <w:r w:rsidR="008F78E1" w:rsidRPr="009026A4">
        <w:rPr>
          <w:b/>
          <w:noProof/>
          <w:lang w:val="en-CA" w:eastAsia="en-CA"/>
        </w:rPr>
        <w:drawing>
          <wp:inline distT="0" distB="0" distL="0" distR="0" wp14:anchorId="037F7EBF" wp14:editId="4D2E1C62">
            <wp:extent cx="136525" cy="136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dd_Group"/>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Pr="009026A4">
        <w:t xml:space="preserve"> prend automatiquement le type de son élément parent, la mention « Peut-être » dans la première rangée du tableau indique qu</w:t>
      </w:r>
      <w:r w:rsidR="0098105F">
        <w:t>’</w:t>
      </w:r>
      <w:r w:rsidRPr="009026A4">
        <w:t>il pourrait être possible ou non d</w:t>
      </w:r>
      <w:r w:rsidR="0098105F">
        <w:t>’</w:t>
      </w:r>
      <w:r w:rsidRPr="009026A4">
        <w:t>ajouter un certain type d</w:t>
      </w:r>
      <w:r w:rsidR="0098105F">
        <w:t>’</w:t>
      </w:r>
      <w:r w:rsidRPr="009026A4">
        <w:t>élément à un groupe. Vous devez garder à l</w:t>
      </w:r>
      <w:r w:rsidR="0098105F">
        <w:t>’</w:t>
      </w:r>
      <w:r w:rsidRPr="009026A4">
        <w:t>esprit qu</w:t>
      </w:r>
      <w:r w:rsidR="0098105F">
        <w:t>’</w:t>
      </w:r>
      <w:r w:rsidRPr="009026A4">
        <w:t>il est possible d</w:t>
      </w:r>
      <w:r w:rsidR="0098105F">
        <w:t>’</w:t>
      </w:r>
      <w:r w:rsidRPr="009026A4">
        <w:t>ajouter un élément à un groupe seulement s</w:t>
      </w:r>
      <w:r w:rsidR="0098105F">
        <w:t>’</w:t>
      </w:r>
      <w:r w:rsidRPr="009026A4">
        <w:t>il est possible d</w:t>
      </w:r>
      <w:r w:rsidR="0098105F">
        <w:t>’</w:t>
      </w:r>
      <w:r w:rsidRPr="009026A4">
        <w:t>ajouter ce même élément à son parent.</w:t>
      </w:r>
    </w:p>
    <w:p w14:paraId="5CE4C7EF" w14:textId="77777777" w:rsidR="009401CA" w:rsidRPr="009026A4" w:rsidRDefault="009401CA" w:rsidP="009401CA">
      <w:pPr>
        <w:jc w:val="both"/>
      </w:pPr>
    </w:p>
    <w:p w14:paraId="4FD70626" w14:textId="4D67B559" w:rsidR="009401CA" w:rsidRPr="009026A4" w:rsidRDefault="009401CA" w:rsidP="009401CA">
      <w:pPr>
        <w:jc w:val="both"/>
      </w:pPr>
      <w:r w:rsidRPr="009026A4">
        <w:t>Par exemple, si un groupe </w:t>
      </w:r>
      <w:r w:rsidR="008F78E1" w:rsidRPr="009026A4">
        <w:rPr>
          <w:b/>
          <w:noProof/>
          <w:lang w:val="en-CA" w:eastAsia="en-CA"/>
        </w:rPr>
        <w:drawing>
          <wp:inline distT="0" distB="0" distL="0" distR="0" wp14:anchorId="7D03C1E0" wp14:editId="1431AC42">
            <wp:extent cx="136525" cy="136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dd_Group"/>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Pr="009026A4">
        <w:t xml:space="preserve"> est ajouté à une analyse </w:t>
      </w:r>
      <w:r w:rsidR="008F78E1" w:rsidRPr="009026A4">
        <w:rPr>
          <w:b/>
          <w:noProof/>
          <w:lang w:val="en-CA" w:eastAsia="en-CA"/>
        </w:rPr>
        <w:drawing>
          <wp:inline distT="0" distB="0" distL="0" distR="0" wp14:anchorId="50AA1972" wp14:editId="289F1078">
            <wp:extent cx="122401" cy="1365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dd_Analysis"/>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22401" cy="136525"/>
                    </a:xfrm>
                    <a:prstGeom prst="rect">
                      <a:avLst/>
                    </a:prstGeom>
                    <a:noFill/>
                    <a:ln>
                      <a:noFill/>
                    </a:ln>
                  </pic:spPr>
                </pic:pic>
              </a:graphicData>
            </a:graphic>
          </wp:inline>
        </w:drawing>
      </w:r>
      <w:r w:rsidRPr="009026A4">
        <w:t>, il est toujours possible d</w:t>
      </w:r>
      <w:r w:rsidR="0098105F">
        <w:t>’</w:t>
      </w:r>
      <w:r w:rsidRPr="009026A4">
        <w:t>ajouter un groupe </w:t>
      </w:r>
      <w:r w:rsidR="008F78E1" w:rsidRPr="009026A4">
        <w:rPr>
          <w:b/>
          <w:noProof/>
          <w:lang w:val="en-CA" w:eastAsia="en-CA"/>
        </w:rPr>
        <w:drawing>
          <wp:inline distT="0" distB="0" distL="0" distR="0" wp14:anchorId="79478E34" wp14:editId="49274D16">
            <wp:extent cx="136525" cy="1365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dd_Group"/>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Pr="009026A4">
        <w:t>,</w:t>
      </w:r>
      <w:r w:rsidR="009D104B">
        <w:t>une exécution d’un modèle</w:t>
      </w:r>
      <w:r w:rsidR="009D104B" w:rsidRPr="009026A4">
        <w:rPr>
          <w:b/>
          <w:noProof/>
          <w:lang w:val="en-CA" w:eastAsia="en-CA"/>
        </w:rPr>
        <w:drawing>
          <wp:inline distT="0" distB="0" distL="0" distR="0" wp14:anchorId="03C529ED" wp14:editId="3DE60FE9">
            <wp:extent cx="163830" cy="139737"/>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_Simulation"/>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63830" cy="139737"/>
                    </a:xfrm>
                    <a:prstGeom prst="rect">
                      <a:avLst/>
                    </a:prstGeom>
                    <a:noFill/>
                    <a:ln>
                      <a:noFill/>
                    </a:ln>
                  </pic:spPr>
                </pic:pic>
              </a:graphicData>
            </a:graphic>
          </wp:inline>
        </w:drawing>
      </w:r>
      <w:r w:rsidR="009D104B">
        <w:t xml:space="preserve">, </w:t>
      </w:r>
      <w:r w:rsidRPr="009026A4">
        <w:t>une analyse </w:t>
      </w:r>
      <w:r w:rsidR="008F78E1" w:rsidRPr="009026A4">
        <w:rPr>
          <w:b/>
          <w:noProof/>
          <w:lang w:val="en-CA" w:eastAsia="en-CA"/>
        </w:rPr>
        <w:drawing>
          <wp:inline distT="0" distB="0" distL="0" distR="0" wp14:anchorId="3DFD3AEE" wp14:editId="36CA9BC5">
            <wp:extent cx="122401" cy="136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dd_Analysis"/>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22401" cy="136525"/>
                    </a:xfrm>
                    <a:prstGeom prst="rect">
                      <a:avLst/>
                    </a:prstGeom>
                    <a:noFill/>
                    <a:ln>
                      <a:noFill/>
                    </a:ln>
                  </pic:spPr>
                </pic:pic>
              </a:graphicData>
            </a:graphic>
          </wp:inline>
        </w:drawing>
      </w:r>
      <w:r w:rsidRPr="009026A4">
        <w:t>, une analyse de fonction </w:t>
      </w:r>
      <w:r w:rsidR="008F78E1" w:rsidRPr="009026A4">
        <w:rPr>
          <w:b/>
          <w:noProof/>
          <w:lang w:val="en-CA" w:eastAsia="en-CA"/>
        </w:rPr>
        <w:drawing>
          <wp:inline distT="0" distB="0" distL="0" distR="0" wp14:anchorId="15C6B035" wp14:editId="02629A5A">
            <wp:extent cx="124113" cy="13652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dd_Function_Analysis"/>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24113" cy="136525"/>
                    </a:xfrm>
                    <a:prstGeom prst="rect">
                      <a:avLst/>
                    </a:prstGeom>
                    <a:noFill/>
                    <a:ln>
                      <a:noFill/>
                    </a:ln>
                  </pic:spPr>
                </pic:pic>
              </a:graphicData>
            </a:graphic>
          </wp:inline>
        </w:drawing>
      </w:r>
      <w:r w:rsidRPr="009026A4">
        <w:rPr>
          <w:b/>
        </w:rPr>
        <w:t xml:space="preserve"> </w:t>
      </w:r>
      <w:r w:rsidRPr="009026A4">
        <w:t>et une carte </w:t>
      </w:r>
      <w:r w:rsidR="008F78E1" w:rsidRPr="009026A4">
        <w:rPr>
          <w:b/>
          <w:noProof/>
          <w:lang w:val="en-CA" w:eastAsia="en-CA"/>
        </w:rPr>
        <w:drawing>
          <wp:inline distT="0" distB="0" distL="0" distR="0" wp14:anchorId="1BC831E9" wp14:editId="6A2F687F">
            <wp:extent cx="132258" cy="13652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dd_Mappi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32258" cy="136525"/>
                    </a:xfrm>
                    <a:prstGeom prst="rect">
                      <a:avLst/>
                    </a:prstGeom>
                    <a:noFill/>
                    <a:ln>
                      <a:noFill/>
                    </a:ln>
                  </pic:spPr>
                </pic:pic>
              </a:graphicData>
            </a:graphic>
          </wp:inline>
        </w:drawing>
      </w:r>
      <w:r w:rsidRPr="009026A4">
        <w:rPr>
          <w:b/>
        </w:rPr>
        <w:t xml:space="preserve"> </w:t>
      </w:r>
      <w:r w:rsidRPr="009026A4">
        <w:t>à ce groupe. Toutefois, il n</w:t>
      </w:r>
      <w:r w:rsidR="0098105F">
        <w:t>’</w:t>
      </w:r>
      <w:r w:rsidRPr="009026A4">
        <w:t>est plus possible d</w:t>
      </w:r>
      <w:r w:rsidR="0098105F">
        <w:t>’</w:t>
      </w:r>
      <w:r w:rsidR="009D104B">
        <w:t>ajouter un</w:t>
      </w:r>
      <w:r w:rsidRPr="009026A4">
        <w:t xml:space="preserve"> </w:t>
      </w:r>
      <w:r w:rsidR="009D104B">
        <w:t>mise-a-jour météorologique</w:t>
      </w:r>
      <w:r w:rsidRPr="009026A4">
        <w:t> </w:t>
      </w:r>
      <w:r w:rsidR="008F78E1" w:rsidRPr="009026A4">
        <w:rPr>
          <w:b/>
          <w:noProof/>
          <w:lang w:val="en-CA" w:eastAsia="en-CA"/>
        </w:rPr>
        <w:drawing>
          <wp:inline distT="0" distB="0" distL="0" distR="0" wp14:anchorId="37C8D177" wp14:editId="2E188957">
            <wp:extent cx="129865" cy="13652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dd_Simulation"/>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29865" cy="136525"/>
                    </a:xfrm>
                    <a:prstGeom prst="rect">
                      <a:avLst/>
                    </a:prstGeom>
                    <a:noFill/>
                    <a:ln>
                      <a:noFill/>
                    </a:ln>
                  </pic:spPr>
                </pic:pic>
              </a:graphicData>
            </a:graphic>
          </wp:inline>
        </w:drawing>
      </w:r>
      <w:r w:rsidRPr="009026A4">
        <w:t>,</w:t>
      </w:r>
      <w:r w:rsidR="009D104B">
        <w:t xml:space="preserve"> un générateur météorologique </w:t>
      </w:r>
      <w:r w:rsidR="009D104B" w:rsidRPr="009026A4">
        <w:rPr>
          <w:b/>
          <w:noProof/>
          <w:lang w:val="en-CA" w:eastAsia="en-CA"/>
        </w:rPr>
        <w:drawing>
          <wp:inline distT="0" distB="0" distL="0" distR="0" wp14:anchorId="7E59908A" wp14:editId="5D6648B2">
            <wp:extent cx="147600" cy="140400"/>
            <wp:effectExtent l="0" t="0" r="508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d_Simulation"/>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47600" cy="140400"/>
                    </a:xfrm>
                    <a:prstGeom prst="rect">
                      <a:avLst/>
                    </a:prstGeom>
                    <a:noFill/>
                    <a:ln>
                      <a:noFill/>
                    </a:ln>
                  </pic:spPr>
                </pic:pic>
              </a:graphicData>
            </a:graphic>
          </wp:inline>
        </w:drawing>
      </w:r>
      <w:r w:rsidR="009D104B">
        <w:t xml:space="preserve">, </w:t>
      </w:r>
      <w:r w:rsidRPr="009026A4">
        <w:t xml:space="preserve"> une analyse d</w:t>
      </w:r>
      <w:r w:rsidR="0098105F">
        <w:t>’</w:t>
      </w:r>
      <w:r w:rsidRPr="009026A4">
        <w:t>intrants </w:t>
      </w:r>
      <w:r w:rsidR="008F78E1" w:rsidRPr="009026A4">
        <w:rPr>
          <w:b/>
          <w:noProof/>
          <w:lang w:val="en-CA" w:eastAsia="en-CA"/>
        </w:rPr>
        <w:drawing>
          <wp:inline distT="0" distB="0" distL="0" distR="0" wp14:anchorId="38E60556" wp14:editId="6B678503">
            <wp:extent cx="128494" cy="13652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dd_Input_Analysis"/>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28494" cy="136525"/>
                    </a:xfrm>
                    <a:prstGeom prst="rect">
                      <a:avLst/>
                    </a:prstGeom>
                    <a:noFill/>
                    <a:ln>
                      <a:noFill/>
                    </a:ln>
                  </pic:spPr>
                </pic:pic>
              </a:graphicData>
            </a:graphic>
          </wp:inline>
        </w:drawing>
      </w:r>
      <w:r w:rsidRPr="009026A4">
        <w:rPr>
          <w:b/>
        </w:rPr>
        <w:t xml:space="preserve"> </w:t>
      </w:r>
      <w:r w:rsidRPr="009026A4">
        <w:t>ou un fichier d</w:t>
      </w:r>
      <w:r w:rsidR="0098105F">
        <w:t>’</w:t>
      </w:r>
      <w:r w:rsidRPr="009026A4">
        <w:t>importation</w:t>
      </w:r>
      <w:ins w:id="1016" w:author="St-Amant, Rémi" w:date="2018-02-26T11:50:00Z">
        <w:r w:rsidR="004C7813" w:rsidRPr="009026A4">
          <w:rPr>
            <w:b/>
            <w:noProof/>
            <w:lang w:val="en-CA" w:eastAsia="en-CA"/>
          </w:rPr>
          <w:drawing>
            <wp:inline distT="0" distB="0" distL="0" distR="0" wp14:anchorId="07454D77" wp14:editId="08B98BFA">
              <wp:extent cx="163830" cy="154192"/>
              <wp:effectExtent l="0" t="0" r="7620" b="0"/>
              <wp:docPr id="1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d_Import"/>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63830" cy="154192"/>
                      </a:xfrm>
                      <a:prstGeom prst="rect">
                        <a:avLst/>
                      </a:prstGeom>
                      <a:noFill/>
                      <a:ln>
                        <a:noFill/>
                      </a:ln>
                    </pic:spPr>
                  </pic:pic>
                </a:graphicData>
              </a:graphic>
            </wp:inline>
          </w:drawing>
        </w:r>
      </w:ins>
      <w:del w:id="1017" w:author="St-Amant, Rémi" w:date="2018-02-26T11:50:00Z">
        <w:r w:rsidRPr="009026A4" w:rsidDel="004C7813">
          <w:delText> </w:delText>
        </w:r>
        <w:r w:rsidR="008F78E1" w:rsidRPr="009026A4" w:rsidDel="004C7813">
          <w:rPr>
            <w:b/>
            <w:noProof/>
            <w:lang w:val="en-CA" w:eastAsia="en-CA"/>
          </w:rPr>
          <w:drawing>
            <wp:inline distT="0" distB="0" distL="0" distR="0" wp14:anchorId="7D66BCF2" wp14:editId="696B8FAA">
              <wp:extent cx="163830" cy="136525"/>
              <wp:effectExtent l="0" t="0" r="0" b="0"/>
              <wp:docPr id="40" name="Picture 40" descr="Add_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dd_Impor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del>
      <w:r w:rsidRPr="009026A4">
        <w:t>.</w:t>
      </w:r>
    </w:p>
    <w:p w14:paraId="0713AFFB" w14:textId="77777777" w:rsidR="009401CA" w:rsidRPr="009026A4" w:rsidRDefault="009401CA" w:rsidP="009401CA">
      <w:pPr>
        <w:jc w:val="both"/>
      </w:pPr>
    </w:p>
    <w:p w14:paraId="1952F14D" w14:textId="77777777" w:rsidR="009401CA" w:rsidRPr="009026A4" w:rsidRDefault="009401CA" w:rsidP="009401CA">
      <w:pPr>
        <w:jc w:val="both"/>
      </w:pPr>
      <w:r w:rsidRPr="009026A4">
        <w:t>Il est facile de reconnaître quand certains types d</w:t>
      </w:r>
      <w:r w:rsidR="0098105F">
        <w:t>’</w:t>
      </w:r>
      <w:r w:rsidRPr="009026A4">
        <w:t>éléments ne peuvent être ajoutés à d</w:t>
      </w:r>
      <w:r w:rsidR="0098105F">
        <w:t>’</w:t>
      </w:r>
      <w:r w:rsidRPr="009026A4">
        <w:t>autres, car les boutons sur la première ligne de la barre d</w:t>
      </w:r>
      <w:r w:rsidR="0098105F">
        <w:t>’</w:t>
      </w:r>
      <w:r w:rsidRPr="009026A4">
        <w:t xml:space="preserve">outils de </w:t>
      </w:r>
      <w:smartTag w:uri="urn:schemas-microsoft-com:office:smarttags" w:element="PersonName">
        <w:smartTagPr>
          <w:attr w:name="ProductID" w:val="La fen￪tre Projet"/>
        </w:smartTagPr>
        <w:r w:rsidRPr="009026A4">
          <w:t>la fenêtre Projet</w:t>
        </w:r>
      </w:smartTag>
      <w:r w:rsidRPr="009026A4">
        <w:t xml:space="preserve"> deviendront automatiquement grisés pour l</w:t>
      </w:r>
      <w:r w:rsidR="0098105F">
        <w:t>’</w:t>
      </w:r>
      <w:r w:rsidRPr="009026A4">
        <w:t>élément actif.</w:t>
      </w:r>
    </w:p>
    <w:p w14:paraId="1DFFC488" w14:textId="77777777" w:rsidR="009401CA" w:rsidRPr="009026A4" w:rsidRDefault="009401CA" w:rsidP="009401CA"/>
    <w:p w14:paraId="782359AA" w14:textId="77777777" w:rsidR="009401CA" w:rsidRPr="009026A4" w:rsidRDefault="009401CA" w:rsidP="009401CA">
      <w:pPr>
        <w:jc w:val="both"/>
      </w:pPr>
      <w:r w:rsidRPr="009026A4">
        <w:rPr>
          <w:u w:val="single"/>
        </w:rPr>
        <w:t>La deuxième ligne contient les boutons suivants</w:t>
      </w:r>
      <w:r w:rsidRPr="009026A4">
        <w:t> :</w:t>
      </w:r>
    </w:p>
    <w:p w14:paraId="7F33BACD" w14:textId="77777777" w:rsidR="009401CA" w:rsidRPr="009026A4" w:rsidRDefault="009401CA" w:rsidP="009401CA">
      <w:pPr>
        <w:jc w:val="both"/>
      </w:pPr>
    </w:p>
    <w:p w14:paraId="7E9247F9" w14:textId="77777777" w:rsidR="009401CA" w:rsidRPr="009026A4" w:rsidRDefault="009401CA" w:rsidP="009401CA">
      <w:pPr>
        <w:jc w:val="both"/>
      </w:pPr>
    </w:p>
    <w:p w14:paraId="4CE02540" w14:textId="77777777" w:rsidR="009D104B" w:rsidRPr="00EB4922" w:rsidRDefault="009D104B" w:rsidP="009D104B">
      <w:pPr>
        <w:jc w:val="both"/>
      </w:pPr>
      <w:r w:rsidRPr="00EB4922">
        <w:rPr>
          <w:noProof/>
          <w:lang w:val="en-CA" w:eastAsia="en-CA"/>
        </w:rPr>
        <w:drawing>
          <wp:inline distT="0" distB="0" distL="0" distR="0" wp14:anchorId="77DB2F0C" wp14:editId="2EA8CB55">
            <wp:extent cx="145057" cy="1365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jouter_fichier_d'import"/>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45057" cy="136525"/>
                    </a:xfrm>
                    <a:prstGeom prst="rect">
                      <a:avLst/>
                    </a:prstGeom>
                    <a:noFill/>
                    <a:ln>
                      <a:noFill/>
                    </a:ln>
                  </pic:spPr>
                </pic:pic>
              </a:graphicData>
            </a:graphic>
          </wp:inline>
        </w:drawing>
      </w:r>
      <w:r w:rsidR="00EB4922" w:rsidRPr="00EB4922">
        <w:t xml:space="preserve"> </w:t>
      </w:r>
      <w:r w:rsidR="00EB4922" w:rsidRPr="00EB4922">
        <w:rPr>
          <w:b/>
        </w:rPr>
        <w:t xml:space="preserve">Ajouter </w:t>
      </w:r>
      <w:r w:rsidRPr="00EB4922">
        <w:rPr>
          <w:b/>
        </w:rPr>
        <w:t>import </w:t>
      </w:r>
      <w:r w:rsidR="00EB4922" w:rsidRPr="00EB4922">
        <w:rPr>
          <w:b/>
        </w:rPr>
        <w:t>de données</w:t>
      </w:r>
      <w:r w:rsidR="00EB4922" w:rsidRPr="00EB4922">
        <w:t xml:space="preserve"> </w:t>
      </w:r>
      <w:r w:rsidRPr="00EB4922">
        <w:rPr>
          <w:b/>
        </w:rPr>
        <w:t>:</w:t>
      </w:r>
      <w:r w:rsidRPr="00EB4922">
        <w:t xml:space="preserve"> Importe </w:t>
      </w:r>
      <w:r w:rsidR="00EB4922">
        <w:t>des données d’un fichier CSV dans un composant</w:t>
      </w:r>
      <w:r w:rsidRPr="00EB4922">
        <w:t>.</w:t>
      </w:r>
    </w:p>
    <w:p w14:paraId="4E01E396" w14:textId="77777777" w:rsidR="009401CA" w:rsidRDefault="009401CA" w:rsidP="009401CA">
      <w:pPr>
        <w:jc w:val="both"/>
      </w:pPr>
    </w:p>
    <w:p w14:paraId="3984DB71" w14:textId="2316B850" w:rsidR="009D104B" w:rsidRPr="00A5460F" w:rsidRDefault="009D104B" w:rsidP="009D104B">
      <w:pPr>
        <w:jc w:val="both"/>
        <w:rPr>
          <w:color w:val="FF0000"/>
        </w:rPr>
      </w:pPr>
      <w:r w:rsidRPr="00A5460F">
        <w:rPr>
          <w:b/>
          <w:noProof/>
          <w:color w:val="FF0000"/>
          <w:lang w:val="en-CA" w:eastAsia="en-CA"/>
        </w:rPr>
        <w:drawing>
          <wp:inline distT="0" distB="0" distL="0" distR="0" wp14:anchorId="791504DB" wp14:editId="36684D2E">
            <wp:extent cx="128494" cy="1365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er_analyse_d'intrant"/>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28494" cy="136525"/>
                    </a:xfrm>
                    <a:prstGeom prst="rect">
                      <a:avLst/>
                    </a:prstGeom>
                    <a:noFill/>
                    <a:ln>
                      <a:noFill/>
                    </a:ln>
                  </pic:spPr>
                </pic:pic>
              </a:graphicData>
            </a:graphic>
          </wp:inline>
        </w:drawing>
      </w:r>
      <w:r w:rsidRPr="00A5460F">
        <w:rPr>
          <w:b/>
          <w:color w:val="FF0000"/>
        </w:rPr>
        <w:t xml:space="preserve"> </w:t>
      </w:r>
      <w:r w:rsidRPr="00EB4922">
        <w:rPr>
          <w:b/>
        </w:rPr>
        <w:t>Ajouter analyse d’intrants :</w:t>
      </w:r>
      <w:r w:rsidRPr="00A5460F">
        <w:rPr>
          <w:color w:val="FF0000"/>
        </w:rPr>
        <w:t xml:space="preserve"> </w:t>
      </w:r>
      <w:r w:rsidRPr="00EB4922">
        <w:t xml:space="preserve">Cette fonction peut être exécutée seulement dans une </w:t>
      </w:r>
      <w:del w:id="1018" w:author="St-Amant, Rémi" w:date="2018-02-26T11:50:00Z">
        <w:r w:rsidRPr="00EB4922" w:rsidDel="004C7813">
          <w:delText>simulation</w:delText>
        </w:r>
      </w:del>
      <w:ins w:id="1019" w:author="St-Amant, Rémi" w:date="2018-02-26T11:50:00Z">
        <w:r w:rsidR="004C7813">
          <w:t>génération météorologique</w:t>
        </w:r>
      </w:ins>
      <w:r w:rsidRPr="00EB4922">
        <w:t>, et on l’utilise pour examiner l’information météorologique.</w:t>
      </w:r>
    </w:p>
    <w:p w14:paraId="38E351BF" w14:textId="77777777" w:rsidR="009401CA" w:rsidRDefault="009401CA" w:rsidP="009401CA">
      <w:pPr>
        <w:jc w:val="both"/>
        <w:rPr>
          <w:b/>
        </w:rPr>
      </w:pPr>
    </w:p>
    <w:p w14:paraId="03C3E21C" w14:textId="38F35567" w:rsidR="00EB4922" w:rsidRPr="00A5460F" w:rsidRDefault="00EB4922" w:rsidP="00C32729">
      <w:pPr>
        <w:rPr>
          <w:color w:val="FF0000"/>
        </w:rPr>
      </w:pPr>
      <w:r w:rsidRPr="00A5460F">
        <w:rPr>
          <w:b/>
          <w:noProof/>
          <w:color w:val="FF0000"/>
          <w:lang w:val="en-CA" w:eastAsia="en-CA"/>
        </w:rPr>
        <w:drawing>
          <wp:inline distT="0" distB="0" distL="0" distR="0" wp14:anchorId="3C8FE067" wp14:editId="76A0A356">
            <wp:extent cx="128494" cy="136052"/>
            <wp:effectExtent l="0" t="0" r="508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er_analyse_d'intrant"/>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28494" cy="136052"/>
                    </a:xfrm>
                    <a:prstGeom prst="rect">
                      <a:avLst/>
                    </a:prstGeom>
                    <a:noFill/>
                    <a:ln>
                      <a:noFill/>
                    </a:ln>
                  </pic:spPr>
                </pic:pic>
              </a:graphicData>
            </a:graphic>
          </wp:inline>
        </w:drawing>
      </w:r>
      <w:r w:rsidRPr="00A5460F">
        <w:rPr>
          <w:b/>
          <w:color w:val="FF0000"/>
        </w:rPr>
        <w:t xml:space="preserve"> </w:t>
      </w:r>
      <w:r w:rsidRPr="00EB4922">
        <w:rPr>
          <w:b/>
        </w:rPr>
        <w:t xml:space="preserve">Ajouter </w:t>
      </w:r>
      <w:r w:rsidR="00653D30">
        <w:rPr>
          <w:b/>
        </w:rPr>
        <w:t xml:space="preserve">Dispersion </w:t>
      </w:r>
      <w:r w:rsidRPr="00EB4922">
        <w:rPr>
          <w:b/>
        </w:rPr>
        <w:t>:</w:t>
      </w:r>
      <w:r w:rsidRPr="00A5460F">
        <w:rPr>
          <w:color w:val="FF0000"/>
        </w:rPr>
        <w:t xml:space="preserve"> </w:t>
      </w:r>
      <w:r w:rsidR="00C32729" w:rsidRPr="00C32729">
        <w:t xml:space="preserve">simuler la dispersion des insectes </w:t>
      </w:r>
      <w:r w:rsidR="00BF0B0C">
        <w:t xml:space="preserve">(TBE) </w:t>
      </w:r>
      <w:r w:rsidR="00C32729" w:rsidRPr="00C32729">
        <w:t>en utilisent les données météorologiques.</w:t>
      </w:r>
      <w:r w:rsidR="00C32729">
        <w:rPr>
          <w:color w:val="FF0000"/>
        </w:rPr>
        <w:t xml:space="preserve"> </w:t>
      </w:r>
    </w:p>
    <w:p w14:paraId="0CC5F7DC" w14:textId="77777777" w:rsidR="00EB4922" w:rsidRDefault="00EB4922" w:rsidP="00EB4922">
      <w:pPr>
        <w:jc w:val="both"/>
        <w:rPr>
          <w:color w:val="FF0000"/>
        </w:rPr>
      </w:pPr>
    </w:p>
    <w:p w14:paraId="21C2626E" w14:textId="77777777" w:rsidR="00EB4922" w:rsidRPr="00A5460F" w:rsidRDefault="00EB4922" w:rsidP="00EB4922">
      <w:pPr>
        <w:jc w:val="both"/>
        <w:rPr>
          <w:color w:val="FF0000"/>
        </w:rPr>
      </w:pPr>
      <w:r w:rsidRPr="00A5460F">
        <w:rPr>
          <w:b/>
          <w:noProof/>
          <w:color w:val="FF0000"/>
          <w:lang w:val="en-CA" w:eastAsia="en-CA"/>
        </w:rPr>
        <w:drawing>
          <wp:inline distT="0" distB="0" distL="0" distR="0" wp14:anchorId="1C8D4BFB" wp14:editId="73A89653">
            <wp:extent cx="128494" cy="132509"/>
            <wp:effectExtent l="0" t="0" r="508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er_analyse_d'intrant"/>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28494" cy="132509"/>
                    </a:xfrm>
                    <a:prstGeom prst="rect">
                      <a:avLst/>
                    </a:prstGeom>
                    <a:noFill/>
                    <a:ln>
                      <a:noFill/>
                    </a:ln>
                  </pic:spPr>
                </pic:pic>
              </a:graphicData>
            </a:graphic>
          </wp:inline>
        </w:drawing>
      </w:r>
      <w:r w:rsidRPr="00A5460F">
        <w:rPr>
          <w:b/>
          <w:color w:val="FF0000"/>
        </w:rPr>
        <w:t xml:space="preserve"> </w:t>
      </w:r>
      <w:r w:rsidRPr="00EB4922">
        <w:rPr>
          <w:b/>
        </w:rPr>
        <w:t xml:space="preserve">Ajouter </w:t>
      </w:r>
      <w:r w:rsidR="00653D30">
        <w:rPr>
          <w:b/>
        </w:rPr>
        <w:t>script</w:t>
      </w:r>
      <w:r w:rsidRPr="00EB4922">
        <w:rPr>
          <w:b/>
        </w:rPr>
        <w:t> :</w:t>
      </w:r>
      <w:r w:rsidRPr="00A5460F">
        <w:rPr>
          <w:color w:val="FF0000"/>
        </w:rPr>
        <w:t xml:space="preserve"> </w:t>
      </w:r>
      <w:r w:rsidR="00C32729" w:rsidRPr="00C32729">
        <w:t>exécute un script</w:t>
      </w:r>
      <w:r w:rsidR="00C32729">
        <w:t>.</w:t>
      </w:r>
      <w:r w:rsidR="00C32729">
        <w:rPr>
          <w:color w:val="FF0000"/>
        </w:rPr>
        <w:t xml:space="preserve"> </w:t>
      </w:r>
    </w:p>
    <w:p w14:paraId="3946CF95" w14:textId="77777777" w:rsidR="00EB4922" w:rsidRDefault="00EB4922" w:rsidP="00EB4922">
      <w:pPr>
        <w:jc w:val="both"/>
        <w:rPr>
          <w:color w:val="FF0000"/>
        </w:rPr>
      </w:pPr>
    </w:p>
    <w:p w14:paraId="6C9654C1" w14:textId="77777777" w:rsidR="00EB4922" w:rsidRPr="00A5460F" w:rsidRDefault="00EB4922" w:rsidP="00EB4922">
      <w:pPr>
        <w:jc w:val="both"/>
        <w:rPr>
          <w:color w:val="FF0000"/>
        </w:rPr>
      </w:pPr>
      <w:r w:rsidRPr="00A5460F">
        <w:rPr>
          <w:b/>
          <w:noProof/>
          <w:color w:val="FF0000"/>
          <w:lang w:val="en-CA" w:eastAsia="en-CA"/>
        </w:rPr>
        <w:drawing>
          <wp:inline distT="0" distB="0" distL="0" distR="0" wp14:anchorId="259BEC8F" wp14:editId="69CEEDE8">
            <wp:extent cx="114385" cy="13652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er_analyse_d'intrant"/>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14385" cy="136525"/>
                    </a:xfrm>
                    <a:prstGeom prst="rect">
                      <a:avLst/>
                    </a:prstGeom>
                    <a:noFill/>
                    <a:ln>
                      <a:noFill/>
                    </a:ln>
                  </pic:spPr>
                </pic:pic>
              </a:graphicData>
            </a:graphic>
          </wp:inline>
        </w:drawing>
      </w:r>
      <w:r w:rsidRPr="00A5460F">
        <w:rPr>
          <w:b/>
          <w:color w:val="FF0000"/>
        </w:rPr>
        <w:t xml:space="preserve"> </w:t>
      </w:r>
      <w:r w:rsidRPr="00EB4922">
        <w:rPr>
          <w:b/>
        </w:rPr>
        <w:t xml:space="preserve">Ajouter </w:t>
      </w:r>
      <w:r w:rsidR="00653D30">
        <w:rPr>
          <w:b/>
        </w:rPr>
        <w:t>copie d’exporte</w:t>
      </w:r>
      <w:r w:rsidRPr="00EB4922">
        <w:rPr>
          <w:b/>
        </w:rPr>
        <w:t> :</w:t>
      </w:r>
      <w:r w:rsidRPr="00A5460F">
        <w:rPr>
          <w:color w:val="FF0000"/>
        </w:rPr>
        <w:t xml:space="preserve"> </w:t>
      </w:r>
      <w:r w:rsidR="005F6D5C" w:rsidRPr="005F6D5C">
        <w:t>copie l’exporte vers un autre répertoire ou un site FTP.</w:t>
      </w:r>
    </w:p>
    <w:p w14:paraId="5E3E50D8" w14:textId="77777777" w:rsidR="00EB4922" w:rsidRPr="00A5460F" w:rsidRDefault="00EB4922" w:rsidP="00EB4922">
      <w:pPr>
        <w:jc w:val="both"/>
        <w:rPr>
          <w:color w:val="FF0000"/>
        </w:rPr>
      </w:pPr>
    </w:p>
    <w:p w14:paraId="17B05B7E" w14:textId="77777777" w:rsidR="00EB4922" w:rsidRPr="00A5460F" w:rsidRDefault="00EB4922" w:rsidP="00EB4922">
      <w:pPr>
        <w:jc w:val="both"/>
        <w:rPr>
          <w:color w:val="FF0000"/>
        </w:rPr>
      </w:pPr>
      <w:r w:rsidRPr="00A5460F">
        <w:rPr>
          <w:b/>
          <w:noProof/>
          <w:color w:val="FF0000"/>
          <w:lang w:val="en-CA" w:eastAsia="en-CA"/>
        </w:rPr>
        <w:drawing>
          <wp:inline distT="0" distB="0" distL="0" distR="0" wp14:anchorId="17C152F9" wp14:editId="6E98CDC8">
            <wp:extent cx="128494" cy="132638"/>
            <wp:effectExtent l="0" t="0" r="508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jouter_analyse_d'intrant"/>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28494" cy="132638"/>
                    </a:xfrm>
                    <a:prstGeom prst="rect">
                      <a:avLst/>
                    </a:prstGeom>
                    <a:noFill/>
                    <a:ln>
                      <a:noFill/>
                    </a:ln>
                  </pic:spPr>
                </pic:pic>
              </a:graphicData>
            </a:graphic>
          </wp:inline>
        </w:drawing>
      </w:r>
      <w:r w:rsidRPr="00A5460F">
        <w:rPr>
          <w:b/>
          <w:color w:val="FF0000"/>
        </w:rPr>
        <w:t xml:space="preserve"> </w:t>
      </w:r>
      <w:r w:rsidRPr="00EB4922">
        <w:rPr>
          <w:b/>
        </w:rPr>
        <w:t xml:space="preserve">Ajouter </w:t>
      </w:r>
      <w:r w:rsidR="00653D30">
        <w:rPr>
          <w:b/>
        </w:rPr>
        <w:t>calibration de modèle</w:t>
      </w:r>
      <w:r w:rsidRPr="00EB4922">
        <w:rPr>
          <w:b/>
        </w:rPr>
        <w:t> :</w:t>
      </w:r>
      <w:r w:rsidRPr="00A5460F">
        <w:rPr>
          <w:color w:val="FF0000"/>
        </w:rPr>
        <w:t xml:space="preserve"> </w:t>
      </w:r>
      <w:r w:rsidR="005F6D5C" w:rsidRPr="005F6D5C">
        <w:t>calibre les paramètres d’un modèle externe.</w:t>
      </w:r>
      <w:r w:rsidR="005F6D5C">
        <w:rPr>
          <w:color w:val="FF0000"/>
        </w:rPr>
        <w:t xml:space="preserve"> </w:t>
      </w:r>
    </w:p>
    <w:p w14:paraId="63B2AF43" w14:textId="77777777" w:rsidR="009D104B" w:rsidRPr="009026A4" w:rsidRDefault="009D104B" w:rsidP="009401CA">
      <w:pPr>
        <w:jc w:val="both"/>
      </w:pPr>
    </w:p>
    <w:p w14:paraId="58FA89E9" w14:textId="77777777" w:rsidR="009401CA" w:rsidRPr="009026A4" w:rsidRDefault="008F78E1" w:rsidP="009401CA">
      <w:pPr>
        <w:jc w:val="both"/>
      </w:pPr>
      <w:r w:rsidRPr="009026A4">
        <w:rPr>
          <w:b/>
          <w:noProof/>
          <w:lang w:val="en-CA" w:eastAsia="en-CA"/>
        </w:rPr>
        <w:drawing>
          <wp:inline distT="0" distB="0" distL="0" distR="0" wp14:anchorId="771B6741" wp14:editId="715518EE">
            <wp:extent cx="119976" cy="136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out_développer"/>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19976" cy="136525"/>
                    </a:xfrm>
                    <a:prstGeom prst="rect">
                      <a:avLst/>
                    </a:prstGeom>
                    <a:noFill/>
                    <a:ln>
                      <a:noFill/>
                    </a:ln>
                  </pic:spPr>
                </pic:pic>
              </a:graphicData>
            </a:graphic>
          </wp:inline>
        </w:drawing>
      </w:r>
      <w:r w:rsidR="009401CA" w:rsidRPr="009026A4">
        <w:rPr>
          <w:b/>
        </w:rPr>
        <w:t xml:space="preserve"> Tout développer</w:t>
      </w:r>
      <w:r w:rsidR="009401CA" w:rsidRPr="009026A4">
        <w:t> : Développe tous les sous-éléments (enfants) d</w:t>
      </w:r>
      <w:r w:rsidR="0098105F">
        <w:t>’</w:t>
      </w:r>
      <w:r w:rsidR="009401CA" w:rsidRPr="009026A4">
        <w:t>un élément parent.</w:t>
      </w:r>
    </w:p>
    <w:p w14:paraId="1E89910E" w14:textId="77777777" w:rsidR="009401CA" w:rsidRPr="009026A4" w:rsidRDefault="009401CA" w:rsidP="009401CA">
      <w:pPr>
        <w:jc w:val="both"/>
      </w:pPr>
    </w:p>
    <w:p w14:paraId="1E8E7EA9" w14:textId="77777777" w:rsidR="009401CA" w:rsidRPr="009026A4" w:rsidRDefault="008F78E1" w:rsidP="009401CA">
      <w:pPr>
        <w:jc w:val="both"/>
      </w:pPr>
      <w:r w:rsidRPr="009026A4">
        <w:rPr>
          <w:b/>
          <w:noProof/>
          <w:lang w:val="en-CA" w:eastAsia="en-CA"/>
        </w:rPr>
        <w:drawing>
          <wp:inline distT="0" distB="0" distL="0" distR="0" wp14:anchorId="68AA4716" wp14:editId="67761518">
            <wp:extent cx="136525" cy="136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out_réduire"/>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009401CA" w:rsidRPr="009026A4">
        <w:rPr>
          <w:b/>
        </w:rPr>
        <w:t xml:space="preserve"> Tout réduire</w:t>
      </w:r>
      <w:r w:rsidR="009401CA" w:rsidRPr="009026A4">
        <w:t> : Réduit tous les sous-éléments (enfants) d</w:t>
      </w:r>
      <w:r w:rsidR="0098105F">
        <w:t>’</w:t>
      </w:r>
      <w:r w:rsidR="009401CA" w:rsidRPr="009026A4">
        <w:t>un élément parent.</w:t>
      </w:r>
    </w:p>
    <w:p w14:paraId="5B9DD230" w14:textId="77777777" w:rsidR="009401CA" w:rsidRPr="009026A4" w:rsidRDefault="009401CA" w:rsidP="009401CA">
      <w:pPr>
        <w:jc w:val="both"/>
      </w:pPr>
    </w:p>
    <w:p w14:paraId="50956F80" w14:textId="77777777" w:rsidR="009401CA" w:rsidRPr="009026A4" w:rsidRDefault="008F78E1" w:rsidP="009401CA">
      <w:pPr>
        <w:jc w:val="both"/>
      </w:pPr>
      <w:r w:rsidRPr="009026A4">
        <w:rPr>
          <w:b/>
          <w:noProof/>
          <w:lang w:val="en-CA" w:eastAsia="en-CA"/>
        </w:rPr>
        <w:drawing>
          <wp:inline distT="0" distB="0" distL="0" distR="0" wp14:anchorId="38142E75" wp14:editId="79471831">
            <wp:extent cx="144109" cy="13652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nlever"/>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44109" cy="136525"/>
                    </a:xfrm>
                    <a:prstGeom prst="rect">
                      <a:avLst/>
                    </a:prstGeom>
                    <a:noFill/>
                    <a:ln>
                      <a:noFill/>
                    </a:ln>
                  </pic:spPr>
                </pic:pic>
              </a:graphicData>
            </a:graphic>
          </wp:inline>
        </w:drawing>
      </w:r>
      <w:r w:rsidR="009401CA" w:rsidRPr="009026A4">
        <w:rPr>
          <w:b/>
        </w:rPr>
        <w:t xml:space="preserve"> Enlever</w:t>
      </w:r>
      <w:r w:rsidR="009401CA" w:rsidRPr="009026A4">
        <w:t> : Enlève l</w:t>
      </w:r>
      <w:r w:rsidR="0098105F">
        <w:t>’</w:t>
      </w:r>
      <w:r w:rsidR="009401CA" w:rsidRPr="009026A4">
        <w:t>élément actif et tous ses sous-éléments (enfants) du projet.</w:t>
      </w:r>
    </w:p>
    <w:p w14:paraId="0FE36934" w14:textId="77777777" w:rsidR="009401CA" w:rsidRPr="009026A4" w:rsidRDefault="009401CA" w:rsidP="009401CA"/>
    <w:p w14:paraId="2247B25B" w14:textId="77777777" w:rsidR="009401CA" w:rsidRPr="009026A4" w:rsidRDefault="009401CA" w:rsidP="009401CA">
      <w:pPr>
        <w:jc w:val="both"/>
      </w:pPr>
      <w:r w:rsidRPr="009026A4">
        <w:t xml:space="preserve">Veuillez noter que dans </w:t>
      </w:r>
      <w:smartTag w:uri="urn:schemas-microsoft-com:office:smarttags" w:element="PersonName">
        <w:smartTagPr>
          <w:attr w:name="ProductID" w:val="La fen￪tre Projet"/>
        </w:smartTagPr>
        <w:r w:rsidRPr="009026A4">
          <w:t>la fenêtre Projet</w:t>
        </w:r>
      </w:smartTag>
      <w:r w:rsidRPr="009026A4">
        <w:t>, vous pouvez modifier un élément existant en double</w:t>
      </w:r>
      <w:r w:rsidRPr="009026A4">
        <w:noBreakHyphen/>
        <w:t>cliquant sur celui-ci.</w:t>
      </w:r>
    </w:p>
    <w:p w14:paraId="339204F5" w14:textId="77777777" w:rsidR="009401CA" w:rsidRPr="009026A4" w:rsidRDefault="009401CA" w:rsidP="009401CA">
      <w:pPr>
        <w:jc w:val="both"/>
      </w:pPr>
    </w:p>
    <w:p w14:paraId="03D4F1D1" w14:textId="77777777" w:rsidR="009401CA" w:rsidRPr="009026A4" w:rsidRDefault="009401CA" w:rsidP="006160E5">
      <w:pPr>
        <w:pStyle w:val="Titre2"/>
      </w:pPr>
      <w:bookmarkStart w:id="1020" w:name="_BioSIM_projects"/>
      <w:bookmarkStart w:id="1021" w:name="_Toc348100103"/>
      <w:bookmarkStart w:id="1022" w:name="_Toc507669779"/>
      <w:bookmarkEnd w:id="1020"/>
      <w:r w:rsidRPr="009026A4">
        <w:t>Projets BioSIM</w:t>
      </w:r>
      <w:bookmarkEnd w:id="1021"/>
      <w:bookmarkEnd w:id="1022"/>
    </w:p>
    <w:p w14:paraId="1B4D84FE" w14:textId="77777777" w:rsidR="009401CA" w:rsidRPr="009026A4" w:rsidRDefault="009401CA" w:rsidP="009401CA"/>
    <w:p w14:paraId="07F3C23E" w14:textId="46A369F6" w:rsidR="009401CA" w:rsidRPr="009026A4" w:rsidRDefault="009401CA" w:rsidP="009401CA">
      <w:pPr>
        <w:jc w:val="both"/>
      </w:pPr>
      <w:r w:rsidRPr="009026A4">
        <w:t>BioSIM enregistre dans des « projets » l</w:t>
      </w:r>
      <w:r w:rsidR="0098105F">
        <w:t>’</w:t>
      </w:r>
      <w:r w:rsidRPr="009026A4">
        <w:t>information sur les éléments (</w:t>
      </w:r>
      <w:r w:rsidR="00512A5D">
        <w:t>générateur météo, exécution d’un modèle</w:t>
      </w:r>
      <w:r w:rsidRPr="009026A4">
        <w:t>, analyses, etc.), les fichiers de listes d</w:t>
      </w:r>
      <w:r w:rsidR="0098105F">
        <w:t>’</w:t>
      </w:r>
      <w:r w:rsidRPr="009026A4">
        <w:t>emplacements, les fichiers de paramètres d</w:t>
      </w:r>
      <w:r w:rsidR="0098105F">
        <w:t>’</w:t>
      </w:r>
      <w:r w:rsidRPr="009026A4">
        <w:t>entrées et les autres spécifications. Chaque projet est enregistré dans un répertoire de projet distinct, comprenant un fichier de définition du projet avec l</w:t>
      </w:r>
      <w:r w:rsidR="0098105F">
        <w:t>’</w:t>
      </w:r>
      <w:r w:rsidRPr="009026A4">
        <w:t>extension .biox et plusieurs sous-répertoires.</w:t>
      </w:r>
    </w:p>
    <w:p w14:paraId="2D6F8051" w14:textId="77777777" w:rsidR="009401CA" w:rsidRPr="009026A4" w:rsidRDefault="009401CA" w:rsidP="009401CA">
      <w:pPr>
        <w:jc w:val="both"/>
      </w:pPr>
    </w:p>
    <w:p w14:paraId="299A7B52" w14:textId="77777777" w:rsidR="009401CA" w:rsidRPr="009026A4" w:rsidRDefault="009401CA" w:rsidP="009401CA">
      <w:pPr>
        <w:jc w:val="both"/>
      </w:pPr>
      <w:r w:rsidRPr="009026A4">
        <w:t>Vous devez sélectionner un emplacement où les projets BioSIM seront enregistrés. Par exemple, vous pouvez sélectionner « C:\MonRépertoire\BioSIM\ » où « C:\MonRépertoire\ » est le chemin que vous avez choisi. Vous pouvez enregistrer les projets à tout endroit sur le disque dur, mais prenez l</w:t>
      </w:r>
      <w:r w:rsidR="0098105F">
        <w:t>’</w:t>
      </w:r>
      <w:r w:rsidRPr="009026A4">
        <w:t>habitude d</w:t>
      </w:r>
      <w:r w:rsidR="0098105F">
        <w:t>’</w:t>
      </w:r>
      <w:r w:rsidRPr="009026A4">
        <w:t>enregistrer chaque projet dans un répertoire de projet distinct, avec le même nom que le projet.</w:t>
      </w:r>
    </w:p>
    <w:p w14:paraId="2679AEBD" w14:textId="77777777" w:rsidR="009401CA" w:rsidRPr="009026A4" w:rsidRDefault="009401CA" w:rsidP="009401CA">
      <w:pPr>
        <w:jc w:val="both"/>
      </w:pPr>
    </w:p>
    <w:p w14:paraId="25315A1C" w14:textId="77777777" w:rsidR="009401CA" w:rsidRPr="009026A4" w:rsidRDefault="009401CA" w:rsidP="009401CA">
      <w:pPr>
        <w:jc w:val="both"/>
      </w:pPr>
      <w:r w:rsidRPr="009026A4">
        <w:t>Par exemple, si un fichier de projet s</w:t>
      </w:r>
      <w:r w:rsidR="0098105F">
        <w:t>’</w:t>
      </w:r>
      <w:r w:rsidRPr="009026A4">
        <w:t>appelle DemoBioSIM.biox, le nom du répertoire où il est enregistré devrait être « DemoBioSIM ». Dans ce cas-ci, la structure du répertoire serait la suivante :</w:t>
      </w:r>
    </w:p>
    <w:p w14:paraId="715AA8A7" w14:textId="77777777" w:rsidR="009401CA" w:rsidRPr="009026A4" w:rsidRDefault="008F78E1" w:rsidP="009401CA">
      <w:r>
        <w:rPr>
          <w:noProof/>
          <w:snapToGrid/>
          <w:lang w:val="en-CA" w:eastAsia="en-CA"/>
        </w:rPr>
        <w:lastRenderedPageBreak/>
        <w:drawing>
          <wp:anchor distT="0" distB="0" distL="114300" distR="114300" simplePos="0" relativeHeight="251681280" behindDoc="0" locked="0" layoutInCell="1" allowOverlap="1" wp14:anchorId="3777F9E6" wp14:editId="10BACE31">
            <wp:simplePos x="0" y="0"/>
            <wp:positionH relativeFrom="column">
              <wp:posOffset>66040</wp:posOffset>
            </wp:positionH>
            <wp:positionV relativeFrom="paragraph">
              <wp:posOffset>156210</wp:posOffset>
            </wp:positionV>
            <wp:extent cx="1177925" cy="1724025"/>
            <wp:effectExtent l="0" t="0" r="0" b="0"/>
            <wp:wrapSquare wrapText="bothSides"/>
            <wp:docPr id="784" name="Picture 784" descr="Directory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Directory_structu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77925" cy="1724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050F9F" w14:textId="77777777" w:rsidR="009401CA" w:rsidRPr="009026A4" w:rsidRDefault="009401CA" w:rsidP="009401CA"/>
    <w:p w14:paraId="63351177" w14:textId="77777777" w:rsidR="009401CA" w:rsidRPr="009026A4" w:rsidRDefault="009401CA" w:rsidP="009401CA">
      <w:pPr>
        <w:rPr>
          <w:sz w:val="22"/>
          <w:szCs w:val="22"/>
        </w:rPr>
      </w:pPr>
      <w:r w:rsidRPr="009026A4">
        <w:rPr>
          <w:sz w:val="22"/>
        </w:rPr>
        <w:t>Fichiers de données externes</w:t>
      </w:r>
    </w:p>
    <w:p w14:paraId="05EBDFBF" w14:textId="77777777" w:rsidR="009401CA" w:rsidRPr="009026A4" w:rsidRDefault="009401CA" w:rsidP="009401CA">
      <w:pPr>
        <w:ind w:left="540"/>
        <w:rPr>
          <w:sz w:val="22"/>
          <w:szCs w:val="22"/>
        </w:rPr>
      </w:pPr>
      <w:r w:rsidRPr="009026A4">
        <w:rPr>
          <w:sz w:val="22"/>
        </w:rPr>
        <w:t>Listes d</w:t>
      </w:r>
      <w:r w:rsidR="0098105F">
        <w:rPr>
          <w:sz w:val="22"/>
        </w:rPr>
        <w:t>’</w:t>
      </w:r>
      <w:r w:rsidRPr="009026A4">
        <w:rPr>
          <w:sz w:val="22"/>
        </w:rPr>
        <w:t>emplacements</w:t>
      </w:r>
    </w:p>
    <w:p w14:paraId="44F349E0" w14:textId="77777777" w:rsidR="009401CA" w:rsidRPr="009026A4" w:rsidRDefault="009401CA" w:rsidP="009401CA">
      <w:pPr>
        <w:ind w:left="540"/>
        <w:rPr>
          <w:sz w:val="22"/>
          <w:szCs w:val="22"/>
        </w:rPr>
      </w:pPr>
      <w:r w:rsidRPr="009026A4">
        <w:rPr>
          <w:sz w:val="22"/>
        </w:rPr>
        <w:t>DEM propres au projet</w:t>
      </w:r>
    </w:p>
    <w:p w14:paraId="4465E5A6" w14:textId="77777777" w:rsidR="009401CA" w:rsidRPr="009026A4" w:rsidRDefault="009401CA" w:rsidP="009401CA">
      <w:pPr>
        <w:ind w:left="540"/>
        <w:rPr>
          <w:sz w:val="22"/>
          <w:szCs w:val="22"/>
        </w:rPr>
      </w:pPr>
      <w:r w:rsidRPr="009026A4">
        <w:rPr>
          <w:sz w:val="22"/>
        </w:rPr>
        <w:t>Cartes résultantes</w:t>
      </w:r>
    </w:p>
    <w:p w14:paraId="1427F1E4" w14:textId="77777777" w:rsidR="009401CA" w:rsidRPr="009026A4" w:rsidRDefault="009401CA" w:rsidP="009401CA">
      <w:pPr>
        <w:ind w:left="540"/>
        <w:rPr>
          <w:sz w:val="22"/>
          <w:szCs w:val="22"/>
        </w:rPr>
      </w:pPr>
      <w:r w:rsidRPr="009026A4">
        <w:rPr>
          <w:sz w:val="22"/>
        </w:rPr>
        <w:t>Paramètres d</w:t>
      </w:r>
      <w:r w:rsidR="0098105F">
        <w:rPr>
          <w:sz w:val="22"/>
        </w:rPr>
        <w:t>’</w:t>
      </w:r>
      <w:r w:rsidRPr="009026A4">
        <w:rPr>
          <w:sz w:val="22"/>
        </w:rPr>
        <w:t>entrées du modèle</w:t>
      </w:r>
    </w:p>
    <w:p w14:paraId="5B777079" w14:textId="77777777" w:rsidR="009401CA" w:rsidRPr="009026A4" w:rsidRDefault="009401CA" w:rsidP="009401CA">
      <w:pPr>
        <w:ind w:left="540"/>
        <w:rPr>
          <w:sz w:val="22"/>
          <w:szCs w:val="22"/>
        </w:rPr>
      </w:pPr>
      <w:r w:rsidRPr="009026A4">
        <w:rPr>
          <w:sz w:val="22"/>
        </w:rPr>
        <w:t>Extrants de l</w:t>
      </w:r>
      <w:r w:rsidR="0098105F">
        <w:rPr>
          <w:sz w:val="22"/>
        </w:rPr>
        <w:t>’</w:t>
      </w:r>
      <w:r w:rsidRPr="009026A4">
        <w:rPr>
          <w:sz w:val="22"/>
        </w:rPr>
        <w:t>analyse (graphiques et fichiers d</w:t>
      </w:r>
      <w:r w:rsidR="0098105F">
        <w:rPr>
          <w:sz w:val="22"/>
        </w:rPr>
        <w:t>’</w:t>
      </w:r>
      <w:r w:rsidRPr="009026A4">
        <w:rPr>
          <w:sz w:val="22"/>
        </w:rPr>
        <w:t>exportation)</w:t>
      </w:r>
    </w:p>
    <w:p w14:paraId="1022B816" w14:textId="77777777" w:rsidR="009401CA" w:rsidRPr="009026A4" w:rsidRDefault="009401CA" w:rsidP="009401CA">
      <w:pPr>
        <w:ind w:left="540"/>
        <w:rPr>
          <w:sz w:val="22"/>
          <w:szCs w:val="22"/>
        </w:rPr>
      </w:pPr>
      <w:r w:rsidRPr="009026A4">
        <w:rPr>
          <w:sz w:val="22"/>
        </w:rPr>
        <w:t>Résultats des éléments internes (pour utilisation interne par BioSIM)</w:t>
      </w:r>
    </w:p>
    <w:p w14:paraId="1EFCED93" w14:textId="77777777" w:rsidR="009401CA" w:rsidRPr="009026A4" w:rsidRDefault="009401CA" w:rsidP="009401CA">
      <w:pPr>
        <w:ind w:left="540"/>
        <w:rPr>
          <w:sz w:val="22"/>
          <w:szCs w:val="22"/>
        </w:rPr>
      </w:pPr>
      <w:r w:rsidRPr="009026A4">
        <w:rPr>
          <w:sz w:val="22"/>
        </w:rPr>
        <w:t>Bases de données météorologiques propres au projet</w:t>
      </w:r>
    </w:p>
    <w:p w14:paraId="6832E21D" w14:textId="77777777" w:rsidR="009401CA" w:rsidRPr="009026A4" w:rsidRDefault="00FD0280" w:rsidP="009401CA">
      <w:pPr>
        <w:ind w:left="540"/>
        <w:rPr>
          <w:sz w:val="22"/>
          <w:szCs w:val="22"/>
        </w:rPr>
      </w:pPr>
      <w:r>
        <w:rPr>
          <w:sz w:val="22"/>
          <w:szCs w:val="22"/>
        </w:rPr>
        <w:t>Fichier projet .biox</w:t>
      </w:r>
    </w:p>
    <w:p w14:paraId="031957D8" w14:textId="77777777" w:rsidR="009401CA" w:rsidRPr="009026A4" w:rsidRDefault="009401CA" w:rsidP="009401CA"/>
    <w:p w14:paraId="7E4B9CC2" w14:textId="77777777" w:rsidR="009401CA" w:rsidRPr="009026A4" w:rsidRDefault="009401CA" w:rsidP="009401CA">
      <w:pPr>
        <w:jc w:val="both"/>
      </w:pPr>
      <w:r w:rsidRPr="009026A4">
        <w:t>Tous les fichiers *.biox sont des fichiers XML. Comme un fichier XML est un fichier texte éditable, les utilisateurs avancés peuvent éditer les fichiers .biox directement.</w:t>
      </w:r>
      <w:bookmarkStart w:id="1023" w:name="_Preliminary_Setup"/>
      <w:bookmarkEnd w:id="1023"/>
    </w:p>
    <w:p w14:paraId="35C9AD86" w14:textId="77777777" w:rsidR="009401CA" w:rsidRPr="009026A4" w:rsidRDefault="009401CA" w:rsidP="009401CA">
      <w:pPr>
        <w:jc w:val="both"/>
      </w:pPr>
    </w:p>
    <w:p w14:paraId="1512BF94" w14:textId="77777777" w:rsidR="009401CA" w:rsidRPr="009026A4" w:rsidRDefault="009401CA" w:rsidP="009401CA">
      <w:pPr>
        <w:jc w:val="both"/>
        <w:rPr>
          <w:b/>
        </w:rPr>
      </w:pPr>
      <w:r w:rsidRPr="009026A4">
        <w:rPr>
          <w:b/>
        </w:rPr>
        <w:t>Création d</w:t>
      </w:r>
      <w:r w:rsidR="0098105F">
        <w:rPr>
          <w:b/>
        </w:rPr>
        <w:t>’</w:t>
      </w:r>
      <w:r w:rsidRPr="009026A4">
        <w:rPr>
          <w:b/>
        </w:rPr>
        <w:t>un nouveau projet</w:t>
      </w:r>
    </w:p>
    <w:p w14:paraId="0B4C58B3" w14:textId="77777777" w:rsidR="009401CA" w:rsidRPr="009026A4" w:rsidRDefault="009401CA" w:rsidP="009401CA">
      <w:pPr>
        <w:jc w:val="both"/>
      </w:pPr>
    </w:p>
    <w:p w14:paraId="0AF38CE5" w14:textId="77777777" w:rsidR="009401CA" w:rsidRPr="009026A4" w:rsidRDefault="009401CA" w:rsidP="009401CA">
      <w:pPr>
        <w:jc w:val="both"/>
      </w:pPr>
      <w:r w:rsidRPr="009026A4">
        <w:t>Pour créer un nouveau projet dans BioSIM, vous devez ouvrir le logiciel, puis sélectionner [Fichier] [Nouveau] dans la barre de menu. Pour ouvrir un projet existant, vous devez sélectionner [Fichier] [Ouvrir] dans la barre de menu.</w:t>
      </w:r>
    </w:p>
    <w:p w14:paraId="3C70D3B5" w14:textId="77777777" w:rsidR="009401CA" w:rsidRPr="009026A4" w:rsidRDefault="009401CA" w:rsidP="009401CA">
      <w:pPr>
        <w:jc w:val="both"/>
      </w:pPr>
    </w:p>
    <w:p w14:paraId="4F76882A" w14:textId="77777777" w:rsidR="009401CA" w:rsidRPr="009026A4" w:rsidRDefault="009401CA" w:rsidP="00AB65C2">
      <w:pPr>
        <w:pStyle w:val="Titre1"/>
      </w:pPr>
      <w:r w:rsidRPr="009026A4">
        <w:br w:type="page"/>
      </w:r>
      <w:bookmarkStart w:id="1024" w:name="_Toc348100104"/>
      <w:bookmarkStart w:id="1025" w:name="_Toc507669780"/>
      <w:r w:rsidRPr="009026A4">
        <w:lastRenderedPageBreak/>
        <w:t>Les données météorologiques dans BioSIM</w:t>
      </w:r>
      <w:bookmarkEnd w:id="1024"/>
      <w:bookmarkEnd w:id="1025"/>
    </w:p>
    <w:p w14:paraId="1152A30E" w14:textId="77777777" w:rsidR="009401CA" w:rsidRPr="009026A4" w:rsidRDefault="009401CA" w:rsidP="009401CA"/>
    <w:p w14:paraId="2A4603DD" w14:textId="77777777" w:rsidR="009401CA" w:rsidRPr="009026A4" w:rsidRDefault="009401CA" w:rsidP="009401CA"/>
    <w:p w14:paraId="5B0EFC77" w14:textId="77777777" w:rsidR="009401CA" w:rsidRPr="009026A4" w:rsidRDefault="009401CA" w:rsidP="006160E5">
      <w:pPr>
        <w:pStyle w:val="Titre2"/>
      </w:pPr>
      <w:bookmarkStart w:id="1026" w:name="_Toc348100105"/>
      <w:bookmarkStart w:id="1027" w:name="_Toc507669781"/>
      <w:r w:rsidRPr="009026A4">
        <w:t>Assemblage du régime de températures</w:t>
      </w:r>
      <w:bookmarkEnd w:id="1026"/>
      <w:bookmarkEnd w:id="1027"/>
    </w:p>
    <w:p w14:paraId="68F8507F" w14:textId="77777777" w:rsidR="009401CA" w:rsidRPr="009026A4" w:rsidRDefault="009401CA" w:rsidP="009401CA"/>
    <w:p w14:paraId="19350E3A" w14:textId="09425360" w:rsidR="009401CA" w:rsidRPr="009026A4" w:rsidRDefault="009401CA" w:rsidP="009401CA">
      <w:r w:rsidRPr="009026A4">
        <w:t xml:space="preserve">BioSIM peut fonctionner en deux modes : </w:t>
      </w:r>
      <w:r w:rsidRPr="009026A4">
        <w:rPr>
          <w:i/>
        </w:rPr>
        <w:t>Normales</w:t>
      </w:r>
      <w:r w:rsidRPr="009026A4">
        <w:t xml:space="preserve"> ou </w:t>
      </w:r>
      <w:r w:rsidRPr="009026A4">
        <w:rPr>
          <w:i/>
        </w:rPr>
        <w:t xml:space="preserve">Données </w:t>
      </w:r>
      <w:del w:id="1028" w:author="St-Amant, Rémi" w:date="2018-02-26T11:52:00Z">
        <w:r w:rsidRPr="009026A4" w:rsidDel="004C7813">
          <w:rPr>
            <w:i/>
          </w:rPr>
          <w:delText>quotidiennes</w:delText>
        </w:r>
      </w:del>
      <w:ins w:id="1029" w:author="St-Amant, Rémi" w:date="2018-02-26T11:52:00Z">
        <w:r w:rsidR="004C7813">
          <w:rPr>
            <w:i/>
          </w:rPr>
          <w:t>observées</w:t>
        </w:r>
      </w:ins>
      <w:r w:rsidRPr="009026A4">
        <w:t>.</w:t>
      </w:r>
    </w:p>
    <w:p w14:paraId="236F84BD" w14:textId="77777777" w:rsidR="009401CA" w:rsidRPr="009026A4" w:rsidRDefault="009401CA" w:rsidP="009401C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3"/>
        <w:gridCol w:w="2605"/>
        <w:gridCol w:w="4986"/>
      </w:tblGrid>
      <w:tr w:rsidR="009401CA" w:rsidRPr="009026A4" w14:paraId="2598192E" w14:textId="77777777" w:rsidTr="009401CA">
        <w:tc>
          <w:tcPr>
            <w:tcW w:w="1147" w:type="dxa"/>
            <w:shd w:val="clear" w:color="auto" w:fill="auto"/>
          </w:tcPr>
          <w:p w14:paraId="08440CF2" w14:textId="77777777" w:rsidR="009401CA" w:rsidRPr="009026A4" w:rsidRDefault="009401CA" w:rsidP="009401CA">
            <w:r w:rsidRPr="009026A4">
              <w:t>Mode</w:t>
            </w:r>
          </w:p>
        </w:tc>
        <w:tc>
          <w:tcPr>
            <w:tcW w:w="2801" w:type="dxa"/>
            <w:shd w:val="clear" w:color="auto" w:fill="auto"/>
          </w:tcPr>
          <w:p w14:paraId="35B161ED" w14:textId="77777777" w:rsidR="009401CA" w:rsidRPr="009026A4" w:rsidRDefault="009401CA" w:rsidP="009401CA">
            <w:r w:rsidRPr="009026A4">
              <w:t>Bases de données météorologiques utilisées</w:t>
            </w:r>
          </w:p>
        </w:tc>
        <w:tc>
          <w:tcPr>
            <w:tcW w:w="5640" w:type="dxa"/>
            <w:shd w:val="clear" w:color="auto" w:fill="auto"/>
          </w:tcPr>
          <w:p w14:paraId="71069BE8" w14:textId="77777777" w:rsidR="009401CA" w:rsidRPr="009026A4" w:rsidRDefault="009401CA" w:rsidP="009401CA">
            <w:r w:rsidRPr="009026A4">
              <w:t>Description</w:t>
            </w:r>
          </w:p>
        </w:tc>
      </w:tr>
      <w:tr w:rsidR="009401CA" w:rsidRPr="009026A4" w14:paraId="33DF8AF8" w14:textId="77777777" w:rsidTr="009401CA">
        <w:trPr>
          <w:trHeight w:val="1557"/>
        </w:trPr>
        <w:tc>
          <w:tcPr>
            <w:tcW w:w="1147" w:type="dxa"/>
            <w:shd w:val="clear" w:color="auto" w:fill="auto"/>
          </w:tcPr>
          <w:p w14:paraId="7F5D001C" w14:textId="77777777" w:rsidR="00512A5D" w:rsidRDefault="009401CA" w:rsidP="009401CA">
            <w:pPr>
              <w:rPr>
                <w:i/>
              </w:rPr>
            </w:pPr>
            <w:r w:rsidRPr="009026A4">
              <w:rPr>
                <w:i/>
              </w:rPr>
              <w:t>Normales</w:t>
            </w:r>
          </w:p>
          <w:p w14:paraId="570AC3F7" w14:textId="2EAEB4DB" w:rsidR="009401CA" w:rsidRPr="009026A4" w:rsidRDefault="00512A5D" w:rsidP="009401CA">
            <w:pPr>
              <w:rPr>
                <w:i/>
              </w:rPr>
            </w:pPr>
            <w:r>
              <w:rPr>
                <w:i/>
              </w:rPr>
              <w:t>(Désagrégation)</w:t>
            </w:r>
          </w:p>
        </w:tc>
        <w:tc>
          <w:tcPr>
            <w:tcW w:w="2801" w:type="dxa"/>
            <w:shd w:val="clear" w:color="auto" w:fill="auto"/>
          </w:tcPr>
          <w:p w14:paraId="530CB4CB" w14:textId="77777777" w:rsidR="009401CA" w:rsidRPr="009026A4" w:rsidRDefault="009401CA" w:rsidP="009401CA">
            <w:r w:rsidRPr="009026A4">
              <w:rPr>
                <w:i/>
              </w:rPr>
              <w:t>Bases de données normales</w:t>
            </w:r>
            <w:r w:rsidRPr="009026A4">
              <w:t xml:space="preserve"> seulement</w:t>
            </w:r>
          </w:p>
        </w:tc>
        <w:tc>
          <w:tcPr>
            <w:tcW w:w="5640" w:type="dxa"/>
            <w:shd w:val="clear" w:color="auto" w:fill="auto"/>
          </w:tcPr>
          <w:p w14:paraId="2980B653" w14:textId="77777777" w:rsidR="009401CA" w:rsidRPr="009026A4" w:rsidRDefault="009401CA" w:rsidP="009401CA">
            <w:r w:rsidRPr="009026A4">
              <w:t>Utilisée pour prévoir des processus basés sur des conditions météorologiques « habituelles » ou des scénarios de changement climatique.</w:t>
            </w:r>
          </w:p>
          <w:p w14:paraId="49DF5B2E" w14:textId="77777777" w:rsidR="009401CA" w:rsidRPr="009026A4" w:rsidRDefault="009401CA" w:rsidP="009401CA"/>
          <w:p w14:paraId="18B9C310" w14:textId="775E2953" w:rsidR="009401CA" w:rsidRPr="009026A4" w:rsidRDefault="009401CA" w:rsidP="009401CA">
            <w:r w:rsidRPr="009026A4">
              <w:t>Utilisée quand une série chronologique de données quotidiennes</w:t>
            </w:r>
            <w:ins w:id="1030" w:author="St-Amant, Rémi" w:date="2018-02-26T11:54:00Z">
              <w:r w:rsidR="004C7813">
                <w:t>/horaires</w:t>
              </w:r>
            </w:ins>
            <w:r w:rsidRPr="009026A4">
              <w:t xml:space="preserve"> réelles et spécifiques n</w:t>
            </w:r>
            <w:r w:rsidR="0098105F">
              <w:t>’</w:t>
            </w:r>
            <w:r w:rsidRPr="009026A4">
              <w:t>est pas importante.</w:t>
            </w:r>
          </w:p>
          <w:p w14:paraId="297CFE00" w14:textId="77777777" w:rsidR="009401CA" w:rsidRPr="009026A4" w:rsidRDefault="009401CA" w:rsidP="009401CA"/>
          <w:p w14:paraId="3B2920E3" w14:textId="39E2A9C0" w:rsidR="009401CA" w:rsidRPr="009026A4" w:rsidRDefault="009401CA" w:rsidP="009401CA">
            <w:r w:rsidRPr="009026A4">
              <w:t>Remarque : même si la base de données des normales contient des valeurs mensuelles, BioSIM générera automatiquement des séries chronologiques quotidiennes</w:t>
            </w:r>
            <w:ins w:id="1031" w:author="St-Amant, Rémi" w:date="2018-02-26T11:54:00Z">
              <w:r w:rsidR="004C7813">
                <w:t>/horaires</w:t>
              </w:r>
            </w:ins>
            <w:r w:rsidRPr="009026A4">
              <w:t>.</w:t>
            </w:r>
          </w:p>
        </w:tc>
      </w:tr>
      <w:tr w:rsidR="009401CA" w:rsidRPr="009026A4" w14:paraId="0689FBBE" w14:textId="77777777" w:rsidTr="009401CA">
        <w:tc>
          <w:tcPr>
            <w:tcW w:w="1147" w:type="dxa"/>
            <w:shd w:val="clear" w:color="auto" w:fill="auto"/>
          </w:tcPr>
          <w:p w14:paraId="21E31227" w14:textId="443F5CC4" w:rsidR="009401CA" w:rsidRPr="009026A4" w:rsidRDefault="00512A5D">
            <w:pPr>
              <w:rPr>
                <w:i/>
              </w:rPr>
            </w:pPr>
            <w:r>
              <w:rPr>
                <w:i/>
              </w:rPr>
              <w:t>Observation (</w:t>
            </w:r>
            <w:r w:rsidR="009401CA" w:rsidRPr="009026A4">
              <w:rPr>
                <w:i/>
              </w:rPr>
              <w:t>Données quotidiennes</w:t>
            </w:r>
            <w:ins w:id="1032" w:author="St-Amant, Rémi" w:date="2018-02-26T11:55:00Z">
              <w:r w:rsidR="004C7813">
                <w:rPr>
                  <w:i/>
                </w:rPr>
                <w:t>/</w:t>
              </w:r>
            </w:ins>
            <w:del w:id="1033" w:author="St-Amant, Rémi" w:date="2018-02-26T11:55:00Z">
              <w:r w:rsidDel="004C7813">
                <w:rPr>
                  <w:i/>
                </w:rPr>
                <w:delText xml:space="preserve"> ou</w:delText>
              </w:r>
            </w:del>
            <w:r>
              <w:rPr>
                <w:i/>
              </w:rPr>
              <w:t xml:space="preserve"> horaires)</w:t>
            </w:r>
          </w:p>
        </w:tc>
        <w:tc>
          <w:tcPr>
            <w:tcW w:w="2801" w:type="dxa"/>
            <w:shd w:val="clear" w:color="auto" w:fill="auto"/>
          </w:tcPr>
          <w:p w14:paraId="1F3C35A4" w14:textId="001CEB89" w:rsidR="009401CA" w:rsidRPr="009026A4" w:rsidRDefault="009401CA">
            <w:r w:rsidRPr="009026A4">
              <w:rPr>
                <w:i/>
              </w:rPr>
              <w:t>Bases de données quotidiennes</w:t>
            </w:r>
            <w:ins w:id="1034" w:author="St-Amant, Rémi" w:date="2018-02-26T11:55:00Z">
              <w:r w:rsidR="004C7813">
                <w:rPr>
                  <w:i/>
                </w:rPr>
                <w:t>/</w:t>
              </w:r>
            </w:ins>
            <w:del w:id="1035" w:author="St-Amant, Rémi" w:date="2018-02-26T11:55:00Z">
              <w:r w:rsidR="00512A5D" w:rsidDel="004C7813">
                <w:rPr>
                  <w:i/>
                </w:rPr>
                <w:delText xml:space="preserve"> ou </w:delText>
              </w:r>
            </w:del>
            <w:r w:rsidR="00512A5D">
              <w:rPr>
                <w:i/>
              </w:rPr>
              <w:t>horaires</w:t>
            </w:r>
            <w:r w:rsidRPr="009026A4">
              <w:t xml:space="preserve"> et, au besoin, </w:t>
            </w:r>
            <w:r w:rsidRPr="009026A4">
              <w:rPr>
                <w:i/>
              </w:rPr>
              <w:t>Bases de données normales</w:t>
            </w:r>
            <w:r w:rsidRPr="009026A4">
              <w:t xml:space="preserve"> (pour obtenir des valeurs qui sont manquantes et faire des prévisions). </w:t>
            </w:r>
          </w:p>
        </w:tc>
        <w:tc>
          <w:tcPr>
            <w:tcW w:w="5640" w:type="dxa"/>
            <w:shd w:val="clear" w:color="auto" w:fill="auto"/>
          </w:tcPr>
          <w:p w14:paraId="63E29564" w14:textId="77777777" w:rsidR="009401CA" w:rsidRPr="009026A4" w:rsidRDefault="009401CA" w:rsidP="009401CA">
            <w:r w:rsidRPr="009026A4">
              <w:t>Utilisée pour prévoir des processus dans des conditions réelles et spécifiques. Utilisée quand on étudie les relations entre la météo et les résultats réels (passés ou dans un futur proche) des processus.</w:t>
            </w:r>
          </w:p>
        </w:tc>
      </w:tr>
    </w:tbl>
    <w:p w14:paraId="768B5667" w14:textId="77777777" w:rsidR="009401CA" w:rsidRPr="009026A4" w:rsidRDefault="008F78E1" w:rsidP="009401CA">
      <w:r w:rsidRPr="009026A4">
        <w:rPr>
          <w:noProof/>
          <w:lang w:val="en-CA" w:eastAsia="en-CA"/>
        </w:rPr>
        <w:drawing>
          <wp:anchor distT="0" distB="0" distL="114300" distR="114300" simplePos="0" relativeHeight="251634176" behindDoc="0" locked="0" layoutInCell="1" allowOverlap="1" wp14:anchorId="6984D4E9" wp14:editId="27E8E7CE">
            <wp:simplePos x="0" y="0"/>
            <wp:positionH relativeFrom="column">
              <wp:posOffset>1981200</wp:posOffset>
            </wp:positionH>
            <wp:positionV relativeFrom="paragraph">
              <wp:posOffset>153035</wp:posOffset>
            </wp:positionV>
            <wp:extent cx="4043680" cy="1932940"/>
            <wp:effectExtent l="0" t="0" r="0" b="0"/>
            <wp:wrapSquare wrapText="bothSides"/>
            <wp:docPr id="497" name="Picture 497" descr="WeatherGeneratorAssemblyF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WeatherGeneratorAssemblyFrc"/>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43680" cy="1932940"/>
                    </a:xfrm>
                    <a:prstGeom prst="rect">
                      <a:avLst/>
                    </a:prstGeom>
                    <a:noFill/>
                  </pic:spPr>
                </pic:pic>
              </a:graphicData>
            </a:graphic>
            <wp14:sizeRelH relativeFrom="page">
              <wp14:pctWidth>0</wp14:pctWidth>
            </wp14:sizeRelH>
            <wp14:sizeRelV relativeFrom="page">
              <wp14:pctHeight>0</wp14:pctHeight>
            </wp14:sizeRelV>
          </wp:anchor>
        </w:drawing>
      </w:r>
    </w:p>
    <w:p w14:paraId="5A7E97F7" w14:textId="5C7AB2BC" w:rsidR="009401CA" w:rsidRPr="009026A4" w:rsidRDefault="009401CA" w:rsidP="009401CA">
      <w:r w:rsidRPr="009026A4">
        <w:t xml:space="preserve">Que ce soit dans le mode </w:t>
      </w:r>
      <w:r w:rsidRPr="009026A4">
        <w:rPr>
          <w:i/>
        </w:rPr>
        <w:t>Données normales</w:t>
      </w:r>
      <w:r w:rsidRPr="009026A4">
        <w:t xml:space="preserve"> ou </w:t>
      </w:r>
      <w:r w:rsidRPr="009026A4">
        <w:rPr>
          <w:i/>
        </w:rPr>
        <w:t xml:space="preserve">Données </w:t>
      </w:r>
      <w:r w:rsidR="00512A5D">
        <w:rPr>
          <w:i/>
        </w:rPr>
        <w:t>observées</w:t>
      </w:r>
      <w:r w:rsidRPr="009026A4">
        <w:t>, BioSIM fonctionne à peu près de la même façon (seule la base de données utilisée changera).</w:t>
      </w:r>
    </w:p>
    <w:p w14:paraId="4598C3F5" w14:textId="77777777" w:rsidR="009401CA" w:rsidRPr="009026A4" w:rsidRDefault="009401CA" w:rsidP="009401CA"/>
    <w:p w14:paraId="10A2770E" w14:textId="091BBC87" w:rsidR="009401CA" w:rsidRPr="009026A4" w:rsidRDefault="009401CA" w:rsidP="009401CA">
      <w:pPr>
        <w:jc w:val="both"/>
      </w:pPr>
      <w:r w:rsidRPr="009026A4">
        <w:t>Pour chaque modèle exécuté, BioSIM assemble un régime de températures d</w:t>
      </w:r>
      <w:r w:rsidR="0098105F">
        <w:t>’</w:t>
      </w:r>
      <w:r w:rsidRPr="009026A4">
        <w:t>entrée constitué d</w:t>
      </w:r>
      <w:r w:rsidR="0098105F">
        <w:t>’</w:t>
      </w:r>
      <w:r w:rsidRPr="009026A4">
        <w:t>une série de valeurs quotidiennes</w:t>
      </w:r>
      <w:ins w:id="1036" w:author="St-Amant, Rémi" w:date="2018-02-26T11:55:00Z">
        <w:r w:rsidR="00E02934">
          <w:t>/horaires</w:t>
        </w:r>
      </w:ins>
      <w:r w:rsidRPr="009026A4">
        <w:t xml:space="preserve"> de variables météorologiques. Selon le modèle, une ou plusieurs des variables suivantes peuvent être utilisées : températures minimale et maximale de l</w:t>
      </w:r>
      <w:r w:rsidR="0098105F">
        <w:t>’</w:t>
      </w:r>
      <w:r w:rsidRPr="009026A4">
        <w:t>air (</w:t>
      </w:r>
      <w:r w:rsidRPr="009026A4">
        <w:rPr>
          <w:rFonts w:ascii="Symbol" w:hAnsi="Symbol"/>
        </w:rPr>
        <w:t></w:t>
      </w:r>
      <w:r w:rsidRPr="009026A4">
        <w:t>C), précipitations (mm), point de rosée (°C)</w:t>
      </w:r>
      <w:ins w:id="1037" w:author="St-Amant, Rémi" w:date="2018-02-26T11:55:00Z">
        <w:r w:rsidR="00E02934" w:rsidRPr="009026A4">
          <w:t>, humidité relative (%)</w:t>
        </w:r>
      </w:ins>
      <w:r w:rsidRPr="009026A4">
        <w:t>, vitesse du vent (km/h)</w:t>
      </w:r>
      <w:del w:id="1038" w:author="St-Amant, Rémi" w:date="2018-02-26T11:55:00Z">
        <w:r w:rsidRPr="009026A4" w:rsidDel="00E02934">
          <w:delText>, humidité relative (%)</w:delText>
        </w:r>
      </w:del>
      <w:r w:rsidRPr="009026A4">
        <w:t xml:space="preserve">, </w:t>
      </w:r>
      <w:ins w:id="1039" w:author="St-Amant, Rémi" w:date="2018-02-26T11:56:00Z">
        <w:r w:rsidR="00E02934">
          <w:t xml:space="preserve">direction du vent (°), </w:t>
        </w:r>
      </w:ins>
      <w:r w:rsidRPr="009026A4">
        <w:t xml:space="preserve">chutes de neige </w:t>
      </w:r>
      <w:r w:rsidR="00512A5D">
        <w:t xml:space="preserve">et équivalent de neige au sol (mm d’eau) </w:t>
      </w:r>
      <w:r w:rsidRPr="009026A4">
        <w:t>et épaisseur de la neige (</w:t>
      </w:r>
      <w:r w:rsidR="00512A5D">
        <w:t>cm)</w:t>
      </w:r>
      <w:r w:rsidRPr="009026A4">
        <w:t xml:space="preserve"> </w:t>
      </w:r>
      <w:ins w:id="1040" w:author="St-Amant, Rémi" w:date="2018-02-26T11:56:00Z">
        <w:r w:rsidR="00E02934">
          <w:t xml:space="preserve">pression atmosphérique (kPa) </w:t>
        </w:r>
      </w:ins>
      <w:r w:rsidRPr="009026A4">
        <w:t>et rayonnement solaire (</w:t>
      </w:r>
      <w:r w:rsidR="00512A5D">
        <w:t>W</w:t>
      </w:r>
      <w:r w:rsidRPr="009026A4">
        <w:t xml:space="preserve">/m²) pour une ou plusieurs années. Ces </w:t>
      </w:r>
      <w:r w:rsidRPr="009026A4">
        <w:lastRenderedPageBreak/>
        <w:t xml:space="preserve">données sont assemblées à partir des données des stations dans chacune des </w:t>
      </w:r>
      <w:r w:rsidR="00512A5D">
        <w:t xml:space="preserve">trois </w:t>
      </w:r>
      <w:r w:rsidRPr="009026A4">
        <w:t xml:space="preserve">bases de données météorologiques, </w:t>
      </w:r>
      <w:r w:rsidRPr="009026A4">
        <w:rPr>
          <w:i/>
        </w:rPr>
        <w:t>Données normales</w:t>
      </w:r>
      <w:r w:rsidRPr="009026A4">
        <w:t xml:space="preserve"> et </w:t>
      </w:r>
      <w:r w:rsidRPr="009026A4">
        <w:rPr>
          <w:i/>
        </w:rPr>
        <w:t>Données quotidiennes</w:t>
      </w:r>
      <w:r w:rsidRPr="009026A4">
        <w:t xml:space="preserve"> </w:t>
      </w:r>
      <w:r w:rsidR="00512A5D" w:rsidRPr="009026A4">
        <w:t xml:space="preserve">et </w:t>
      </w:r>
      <w:r w:rsidR="00512A5D" w:rsidRPr="009026A4">
        <w:rPr>
          <w:i/>
        </w:rPr>
        <w:t xml:space="preserve">Données </w:t>
      </w:r>
      <w:r w:rsidR="00512A5D">
        <w:rPr>
          <w:i/>
        </w:rPr>
        <w:t>horaires</w:t>
      </w:r>
      <w:r w:rsidR="00512A5D" w:rsidRPr="009026A4">
        <w:t xml:space="preserve"> </w:t>
      </w:r>
      <w:r w:rsidRPr="009026A4">
        <w:t>(qui comprennent les prévisions).</w:t>
      </w:r>
    </w:p>
    <w:p w14:paraId="43BE20E3" w14:textId="77777777" w:rsidR="009401CA" w:rsidRPr="009026A4" w:rsidRDefault="009401CA" w:rsidP="009401CA">
      <w:pPr>
        <w:jc w:val="both"/>
      </w:pPr>
    </w:p>
    <w:p w14:paraId="70008545" w14:textId="77777777" w:rsidR="009401CA" w:rsidRPr="009026A4" w:rsidRDefault="009401CA" w:rsidP="009401CA">
      <w:pPr>
        <w:jc w:val="both"/>
      </w:pPr>
      <w:r w:rsidRPr="009026A4">
        <w:t>Pour assembler ce régime, BioSIM exécute les étapes suivantes :</w:t>
      </w:r>
    </w:p>
    <w:p w14:paraId="5F059BFB" w14:textId="77777777" w:rsidR="009401CA" w:rsidRPr="009026A4" w:rsidRDefault="009401CA" w:rsidP="009401CA">
      <w:pPr>
        <w:jc w:val="both"/>
      </w:pPr>
    </w:p>
    <w:p w14:paraId="753DC605" w14:textId="6FA96D70" w:rsidR="009401CA" w:rsidRPr="009026A4" w:rsidRDefault="009401CA" w:rsidP="000C369D">
      <w:pPr>
        <w:numPr>
          <w:ilvl w:val="0"/>
          <w:numId w:val="4"/>
        </w:numPr>
        <w:tabs>
          <w:tab w:val="left" w:pos="720"/>
        </w:tabs>
        <w:snapToGrid w:val="0"/>
        <w:jc w:val="both"/>
      </w:pPr>
      <w:r w:rsidRPr="009026A4">
        <w:t xml:space="preserve">choix des stations les plus proches fournissant les </w:t>
      </w:r>
      <w:r w:rsidRPr="009026A4">
        <w:rPr>
          <w:i/>
        </w:rPr>
        <w:t>données quotidiennes</w:t>
      </w:r>
      <w:r w:rsidR="00512A5D">
        <w:rPr>
          <w:i/>
        </w:rPr>
        <w:t xml:space="preserve"> ou horaires </w:t>
      </w:r>
      <w:r w:rsidRPr="009026A4">
        <w:t xml:space="preserve"> pour chaque année (en mode </w:t>
      </w:r>
      <w:r w:rsidRPr="009026A4">
        <w:rPr>
          <w:i/>
        </w:rPr>
        <w:t>Données</w:t>
      </w:r>
      <w:r w:rsidRPr="009026A4">
        <w:t xml:space="preserve"> </w:t>
      </w:r>
      <w:r w:rsidR="00512A5D">
        <w:rPr>
          <w:i/>
        </w:rPr>
        <w:t>observées</w:t>
      </w:r>
      <w:r w:rsidRPr="009026A4">
        <w:t>);</w:t>
      </w:r>
    </w:p>
    <w:p w14:paraId="5DE2A5DA" w14:textId="77777777" w:rsidR="009401CA" w:rsidRPr="009026A4" w:rsidRDefault="009401CA" w:rsidP="000C369D">
      <w:pPr>
        <w:numPr>
          <w:ilvl w:val="0"/>
          <w:numId w:val="4"/>
        </w:numPr>
        <w:tabs>
          <w:tab w:val="left" w:pos="720"/>
        </w:tabs>
        <w:snapToGrid w:val="0"/>
        <w:jc w:val="both"/>
      </w:pPr>
      <w:r w:rsidRPr="009026A4">
        <w:t xml:space="preserve">choix des stations les plus proches fournissant les </w:t>
      </w:r>
      <w:r w:rsidRPr="009026A4">
        <w:rPr>
          <w:i/>
        </w:rPr>
        <w:t>données normales</w:t>
      </w:r>
      <w:r w:rsidRPr="009026A4">
        <w:t xml:space="preserve"> (toujours);</w:t>
      </w:r>
    </w:p>
    <w:p w14:paraId="5B0175BC" w14:textId="6121EDCF" w:rsidR="009401CA" w:rsidRPr="009026A4" w:rsidRDefault="009401CA" w:rsidP="000C369D">
      <w:pPr>
        <w:numPr>
          <w:ilvl w:val="0"/>
          <w:numId w:val="4"/>
        </w:numPr>
        <w:tabs>
          <w:tab w:val="left" w:pos="720"/>
        </w:tabs>
        <w:snapToGrid w:val="0"/>
        <w:jc w:val="both"/>
      </w:pPr>
      <w:r w:rsidRPr="009026A4">
        <w:t>ajustement pour tenir compte des différences d</w:t>
      </w:r>
      <w:r w:rsidR="0098105F">
        <w:t>’</w:t>
      </w:r>
      <w:r w:rsidRPr="009026A4">
        <w:t>élévation, de latitude</w:t>
      </w:r>
      <w:ins w:id="1041" w:author="St-Amant, Rémi" w:date="2018-02-26T11:57:00Z">
        <w:r w:rsidR="00E02934">
          <w:t>,</w:t>
        </w:r>
      </w:ins>
      <w:r w:rsidRPr="009026A4">
        <w:t xml:space="preserve"> </w:t>
      </w:r>
      <w:del w:id="1042" w:author="St-Amant, Rémi" w:date="2018-02-26T11:57:00Z">
        <w:r w:rsidRPr="009026A4" w:rsidDel="00E02934">
          <w:delText>et d</w:delText>
        </w:r>
      </w:del>
      <w:ins w:id="1043" w:author="St-Amant, Rémi" w:date="2018-02-26T11:57:00Z">
        <w:r w:rsidR="00E02934">
          <w:t>d</w:t>
        </w:r>
      </w:ins>
      <w:r w:rsidRPr="009026A4">
        <w:t>e longitude</w:t>
      </w:r>
      <w:ins w:id="1044" w:author="St-Amant, Rémi" w:date="2018-02-26T11:57:00Z">
        <w:r w:rsidR="00E02934">
          <w:t xml:space="preserve"> et distance au littoral</w:t>
        </w:r>
      </w:ins>
      <w:r w:rsidRPr="009026A4">
        <w:t>;</w:t>
      </w:r>
    </w:p>
    <w:p w14:paraId="620E8975" w14:textId="0D31225E" w:rsidR="009401CA" w:rsidRDefault="009401CA" w:rsidP="000C369D">
      <w:pPr>
        <w:numPr>
          <w:ilvl w:val="0"/>
          <w:numId w:val="4"/>
        </w:numPr>
        <w:tabs>
          <w:tab w:val="left" w:pos="720"/>
        </w:tabs>
        <w:snapToGrid w:val="0"/>
        <w:jc w:val="both"/>
      </w:pPr>
      <w:r w:rsidRPr="009026A4">
        <w:t>génération des valeurs quotidiennes à partir des normales mensuelles (au besoin);</w:t>
      </w:r>
    </w:p>
    <w:p w14:paraId="7F5AF53E" w14:textId="1119F6F3" w:rsidR="00512A5D" w:rsidRPr="009026A4" w:rsidRDefault="00512A5D" w:rsidP="000C369D">
      <w:pPr>
        <w:numPr>
          <w:ilvl w:val="0"/>
          <w:numId w:val="4"/>
        </w:numPr>
        <w:tabs>
          <w:tab w:val="left" w:pos="720"/>
        </w:tabs>
        <w:snapToGrid w:val="0"/>
        <w:jc w:val="both"/>
      </w:pPr>
      <w:r>
        <w:t xml:space="preserve">création des données horaires à partir des données quotidienne (au besoin) </w:t>
      </w:r>
    </w:p>
    <w:p w14:paraId="62BC3760" w14:textId="77777777" w:rsidR="009401CA" w:rsidRPr="009026A4" w:rsidRDefault="009401CA" w:rsidP="000C369D">
      <w:pPr>
        <w:numPr>
          <w:ilvl w:val="0"/>
          <w:numId w:val="4"/>
        </w:numPr>
        <w:tabs>
          <w:tab w:val="left" w:pos="720"/>
        </w:tabs>
        <w:snapToGrid w:val="0"/>
        <w:jc w:val="both"/>
      </w:pPr>
      <w:r w:rsidRPr="009026A4">
        <w:t>assemblage de toutes les données météorologiques;</w:t>
      </w:r>
    </w:p>
    <w:p w14:paraId="69A550F6" w14:textId="77777777" w:rsidR="009401CA" w:rsidRPr="009026A4" w:rsidRDefault="009401CA" w:rsidP="000C369D">
      <w:pPr>
        <w:numPr>
          <w:ilvl w:val="0"/>
          <w:numId w:val="4"/>
        </w:numPr>
        <w:tabs>
          <w:tab w:val="left" w:pos="720"/>
        </w:tabs>
        <w:snapToGrid w:val="0"/>
        <w:jc w:val="both"/>
      </w:pPr>
      <w:r w:rsidRPr="009026A4">
        <w:t>ajustement des températures pour tenir compte du réchauffement causé par l</w:t>
      </w:r>
      <w:r w:rsidR="0098105F">
        <w:t>’</w:t>
      </w:r>
      <w:r w:rsidRPr="009026A4">
        <w:t>exposition (pente et aspect).</w:t>
      </w:r>
    </w:p>
    <w:p w14:paraId="061FED93" w14:textId="77777777" w:rsidR="009401CA" w:rsidRPr="009026A4" w:rsidRDefault="009401CA" w:rsidP="009401CA">
      <w:pPr>
        <w:snapToGrid w:val="0"/>
        <w:ind w:left="360"/>
        <w:jc w:val="both"/>
      </w:pPr>
    </w:p>
    <w:p w14:paraId="11E9CBB7" w14:textId="77777777" w:rsidR="009401CA" w:rsidRPr="009026A4" w:rsidRDefault="009401CA" w:rsidP="009401CA">
      <w:pPr>
        <w:jc w:val="both"/>
      </w:pPr>
      <w:r w:rsidRPr="009026A4">
        <w:t>La section suivante décrit chacune de ces étapes en détail.</w:t>
      </w:r>
    </w:p>
    <w:p w14:paraId="5138DE82" w14:textId="77777777" w:rsidR="009401CA" w:rsidRPr="009026A4" w:rsidRDefault="009401CA" w:rsidP="009401CA">
      <w:pPr>
        <w:jc w:val="both"/>
      </w:pPr>
    </w:p>
    <w:p w14:paraId="0DBCEF75" w14:textId="77777777" w:rsidR="009401CA" w:rsidRPr="009026A4" w:rsidRDefault="009401CA" w:rsidP="00C2471D">
      <w:pPr>
        <w:pStyle w:val="Titre3"/>
      </w:pPr>
      <w:bookmarkStart w:id="1045" w:name="_Toc348100106"/>
      <w:bookmarkStart w:id="1046" w:name="_Toc507669782"/>
      <w:r w:rsidRPr="009026A4">
        <w:t>Choix des sources de données météorologiques les plus proches</w:t>
      </w:r>
      <w:bookmarkEnd w:id="1045"/>
      <w:bookmarkEnd w:id="1046"/>
    </w:p>
    <w:p w14:paraId="243B00E5" w14:textId="77777777" w:rsidR="009401CA" w:rsidRPr="009026A4" w:rsidRDefault="009401CA" w:rsidP="009401CA"/>
    <w:p w14:paraId="069E1D2C" w14:textId="707C837F" w:rsidR="009401CA" w:rsidRPr="009026A4" w:rsidRDefault="009401CA" w:rsidP="009401CA">
      <w:pPr>
        <w:jc w:val="both"/>
      </w:pPr>
      <w:r w:rsidRPr="009026A4">
        <w:t>Le choix des stations météorologiques les plus proches pour un point de simulation donné se fait par catégories d</w:t>
      </w:r>
      <w:r w:rsidR="0098105F">
        <w:t>’</w:t>
      </w:r>
      <w:r w:rsidRPr="009026A4">
        <w:t xml:space="preserve">information météorologique (température, précipitations, humidité, vitesse du vent) et (pour les données quotidiennes) par année. La distance la plus proche est calculée sous forme de </w:t>
      </w:r>
      <w:r w:rsidRPr="009026A4">
        <w:rPr>
          <w:i/>
        </w:rPr>
        <w:t>distance cartésienne :</w:t>
      </w:r>
      <w:r w:rsidRPr="009026A4">
        <w:t xml:space="preserve"> la ou les station(s) les plus proches sont sélectionnées sur la base de la distance </w:t>
      </w:r>
      <w:r w:rsidRPr="009026A4">
        <w:rPr>
          <w:i/>
        </w:rPr>
        <w:t>d</w:t>
      </w:r>
      <w:r w:rsidRPr="009026A4">
        <w:t xml:space="preserve"> en ligne droite entre le point de simulation et la station météorologique. Les différences de latitude (X), de longitude (Y)</w:t>
      </w:r>
      <w:ins w:id="1047" w:author="St-Amant, Rémi" w:date="2018-02-26T11:58:00Z">
        <w:r w:rsidR="00E02934">
          <w:t>,</w:t>
        </w:r>
      </w:ins>
      <w:r w:rsidRPr="009026A4">
        <w:t xml:space="preserve"> </w:t>
      </w:r>
      <w:del w:id="1048" w:author="St-Amant, Rémi" w:date="2018-02-26T11:58:00Z">
        <w:r w:rsidRPr="009026A4" w:rsidDel="00E02934">
          <w:delText xml:space="preserve">et </w:delText>
        </w:r>
      </w:del>
      <w:r w:rsidRPr="009026A4">
        <w:t>d</w:t>
      </w:r>
      <w:r w:rsidR="0098105F">
        <w:t>’</w:t>
      </w:r>
      <w:r w:rsidRPr="009026A4">
        <w:t xml:space="preserve">élévation (Z) </w:t>
      </w:r>
      <w:ins w:id="1049" w:author="St-Amant, Rémi" w:date="2018-02-26T11:58:00Z">
        <w:r w:rsidR="00E02934">
          <w:t xml:space="preserve">et de distance au littoral </w:t>
        </w:r>
      </w:ins>
      <w:ins w:id="1050" w:author="St-Amant, Rémi" w:date="2018-02-26T11:59:00Z">
        <w:r w:rsidR="00E02934">
          <w:t xml:space="preserve">(W) </w:t>
        </w:r>
      </w:ins>
      <w:r w:rsidRPr="009026A4">
        <w:t xml:space="preserve">sont toutes en </w:t>
      </w:r>
      <w:ins w:id="1051" w:author="St-Amant, Rémi" w:date="2018-02-26T11:58:00Z">
        <w:r w:rsidR="00E02934">
          <w:t>kilo</w:t>
        </w:r>
      </w:ins>
      <w:r w:rsidRPr="009026A4">
        <w:t>mètres (</w:t>
      </w:r>
      <w:ins w:id="1052" w:author="St-Amant, Rémi" w:date="2018-02-26T11:58:00Z">
        <w:r w:rsidR="00E02934">
          <w:t>k</w:t>
        </w:r>
      </w:ins>
      <w:r w:rsidRPr="009026A4">
        <w:t>m). Un facteur de pondération de 100× est appliqué à l</w:t>
      </w:r>
      <w:r w:rsidR="0098105F">
        <w:t>’</w:t>
      </w:r>
      <w:r w:rsidRPr="009026A4">
        <w:t>élévation en raison de son effet marqué sur la température et les précipitations :</w:t>
      </w:r>
    </w:p>
    <w:p w14:paraId="7AD1DB80" w14:textId="77777777" w:rsidR="009401CA" w:rsidRPr="009026A4" w:rsidRDefault="009401CA" w:rsidP="009401CA">
      <w:pPr>
        <w:jc w:val="both"/>
      </w:pPr>
    </w:p>
    <w:p w14:paraId="5FDEB861" w14:textId="77777777" w:rsidR="009401CA" w:rsidRPr="009026A4" w:rsidRDefault="009401CA" w:rsidP="009401CA">
      <w:pPr>
        <w:jc w:val="center"/>
      </w:pPr>
      <w:r w:rsidRPr="009026A4">
        <w:rPr>
          <w:i/>
          <w:position w:val="-14"/>
        </w:rPr>
        <w:object w:dxaOrig="3860" w:dyaOrig="420" w14:anchorId="2D1198A9">
          <v:shape id="_x0000_i1025" type="#_x0000_t75" style="width:192.35pt;height:21.5pt" o:ole="">
            <v:imagedata r:id="rId49" o:title=""/>
          </v:shape>
          <o:OLEObject Type="Embed" ProgID="Equation.DSMT4" ShapeID="_x0000_i1025" DrawAspect="Content" ObjectID="_1581426071" r:id="rId50"/>
        </w:object>
      </w:r>
    </w:p>
    <w:p w14:paraId="7E545D3E" w14:textId="77777777" w:rsidR="009401CA" w:rsidRPr="009026A4" w:rsidRDefault="009401CA" w:rsidP="009401CA">
      <w:pPr>
        <w:jc w:val="both"/>
      </w:pPr>
    </w:p>
    <w:p w14:paraId="058A04F8" w14:textId="7ABEE685" w:rsidR="009401CA" w:rsidRPr="009026A4" w:rsidRDefault="009401CA" w:rsidP="009401CA">
      <w:pPr>
        <w:jc w:val="both"/>
      </w:pPr>
      <w:r w:rsidRPr="009026A4">
        <w:t>Vous pouvez sélectionner le nombre de stations de chaque type (</w:t>
      </w:r>
      <w:r w:rsidRPr="009026A4">
        <w:rPr>
          <w:i/>
        </w:rPr>
        <w:t>Données normales</w:t>
      </w:r>
      <w:r w:rsidRPr="009026A4">
        <w:t xml:space="preserve"> et </w:t>
      </w:r>
      <w:r w:rsidRPr="009026A4">
        <w:rPr>
          <w:i/>
        </w:rPr>
        <w:t>Données quotidiennes</w:t>
      </w:r>
      <w:r w:rsidRPr="009026A4">
        <w:t xml:space="preserve">) correspondant à chaque emplacement (BioSIM recommande un nombre </w:t>
      </w:r>
      <w:del w:id="1053" w:author="St-Amant, Rémi" w:date="2018-02-26T11:59:00Z">
        <w:r w:rsidRPr="009026A4" w:rsidDel="00E02934">
          <w:delText>de </w:delText>
        </w:r>
      </w:del>
      <w:ins w:id="1054" w:author="St-Amant, Rémi" w:date="2018-02-26T11:59:00Z">
        <w:r w:rsidR="00E02934">
          <w:t xml:space="preserve">entre 4 et </w:t>
        </w:r>
      </w:ins>
      <w:r w:rsidRPr="009026A4">
        <w:t xml:space="preserve">8). Les stations sélectionnées dans les </w:t>
      </w:r>
      <w:del w:id="1055" w:author="St-Amant, Rémi" w:date="2018-02-26T11:59:00Z">
        <w:r w:rsidRPr="009026A4" w:rsidDel="00E02934">
          <w:delText xml:space="preserve">deux </w:delText>
        </w:r>
      </w:del>
      <w:r w:rsidRPr="009026A4">
        <w:t>bases de données sont indépendantes.</w:t>
      </w:r>
    </w:p>
    <w:p w14:paraId="1AED51DF" w14:textId="77777777" w:rsidR="009401CA" w:rsidRPr="009026A4" w:rsidRDefault="009401CA" w:rsidP="009401CA">
      <w:pPr>
        <w:jc w:val="both"/>
      </w:pPr>
    </w:p>
    <w:p w14:paraId="1D6A9F32" w14:textId="008432D5" w:rsidR="009401CA" w:rsidRPr="009026A4" w:rsidRDefault="009401CA" w:rsidP="009401CA">
      <w:pPr>
        <w:jc w:val="both"/>
      </w:pPr>
      <w:r w:rsidRPr="009026A4">
        <w:t>Après l</w:t>
      </w:r>
      <w:r w:rsidR="0098105F">
        <w:t>’</w:t>
      </w:r>
      <w:r w:rsidRPr="009026A4">
        <w:t xml:space="preserve">ajustement des données pour tenir compte des différences </w:t>
      </w:r>
      <w:r w:rsidRPr="009026A4">
        <w:rPr>
          <w:rStyle w:val="Lienhypertexte"/>
          <w:color w:val="000000"/>
          <w:u w:val="none"/>
        </w:rPr>
        <w:t>d</w:t>
      </w:r>
      <w:r w:rsidR="0098105F">
        <w:rPr>
          <w:rStyle w:val="Lienhypertexte"/>
          <w:color w:val="000000"/>
          <w:u w:val="none"/>
        </w:rPr>
        <w:t>’</w:t>
      </w:r>
      <w:r w:rsidRPr="009026A4">
        <w:rPr>
          <w:rStyle w:val="Lienhypertexte"/>
          <w:color w:val="000000"/>
          <w:u w:val="none"/>
        </w:rPr>
        <w:t>élévation</w:t>
      </w:r>
      <w:r w:rsidRPr="009026A4">
        <w:t>, de latitude</w:t>
      </w:r>
      <w:ins w:id="1056" w:author="St-Amant, Rémi" w:date="2018-02-26T12:00:00Z">
        <w:r w:rsidR="00E02934">
          <w:t>,</w:t>
        </w:r>
      </w:ins>
      <w:r w:rsidRPr="009026A4">
        <w:t xml:space="preserve"> </w:t>
      </w:r>
      <w:del w:id="1057" w:author="St-Amant, Rémi" w:date="2018-02-26T12:00:00Z">
        <w:r w:rsidRPr="009026A4" w:rsidDel="00E02934">
          <w:delText xml:space="preserve">et </w:delText>
        </w:r>
      </w:del>
      <w:r w:rsidRPr="009026A4">
        <w:t xml:space="preserve">de longitude </w:t>
      </w:r>
      <w:ins w:id="1058" w:author="St-Amant, Rémi" w:date="2018-02-26T12:00:00Z">
        <w:r w:rsidR="00E02934">
          <w:t xml:space="preserve">et de distance au littoral </w:t>
        </w:r>
      </w:ins>
      <w:r w:rsidRPr="009026A4">
        <w:t>(voir l</w:t>
      </w:r>
      <w:r w:rsidR="0098105F">
        <w:t>’</w:t>
      </w:r>
      <w:r w:rsidRPr="009026A4">
        <w:t xml:space="preserve">explication ci-dessous) entre le point de simulation et les stations météorologiques, la moyenne des données (moyennes mensuelles ou valeurs </w:t>
      </w:r>
      <w:del w:id="1059" w:author="St-Amant, Rémi" w:date="2018-02-26T12:00:00Z">
        <w:r w:rsidRPr="009026A4" w:rsidDel="00E02934">
          <w:delText>quotidiennes</w:delText>
        </w:r>
      </w:del>
      <w:ins w:id="1060" w:author="St-Amant, Rémi" w:date="2018-02-26T12:00:00Z">
        <w:r w:rsidR="00E02934">
          <w:t>observées</w:t>
        </w:r>
      </w:ins>
      <w:r w:rsidRPr="009026A4">
        <w:t>) est calculée selon une procédure de moyenne pondérée utilisant le facteur de pondération 1/</w:t>
      </w:r>
      <w:r w:rsidRPr="009026A4">
        <w:rPr>
          <w:i/>
        </w:rPr>
        <w:t>d</w:t>
      </w:r>
      <w:r w:rsidRPr="009026A4">
        <w:t>². Prenez note que les valeurs quotidiennes</w:t>
      </w:r>
      <w:ins w:id="1061" w:author="St-Amant, Rémi" w:date="2018-02-26T12:00:00Z">
        <w:r w:rsidR="00E02934">
          <w:t>/horaires</w:t>
        </w:r>
      </w:ins>
      <w:r w:rsidRPr="009026A4">
        <w:t xml:space="preserve"> sont pondérées sur une base quotidienne</w:t>
      </w:r>
      <w:ins w:id="1062" w:author="St-Amant, Rémi" w:date="2018-02-26T12:01:00Z">
        <w:r w:rsidR="00E02934">
          <w:t>/horaire</w:t>
        </w:r>
      </w:ins>
      <w:r w:rsidRPr="009026A4">
        <w:t xml:space="preserve">. La pondération tient compte du fait que des données sont manquantes dans les enregistrements des stations fournissant des données </w:t>
      </w:r>
      <w:del w:id="1063" w:author="St-Amant, Rémi" w:date="2018-02-26T12:01:00Z">
        <w:r w:rsidRPr="009026A4" w:rsidDel="00E02934">
          <w:delText>quotidiennes</w:delText>
        </w:r>
      </w:del>
      <w:ins w:id="1064" w:author="St-Amant, Rémi" w:date="2018-02-26T12:01:00Z">
        <w:r w:rsidR="00E02934">
          <w:t>observées</w:t>
        </w:r>
      </w:ins>
      <w:r w:rsidRPr="009026A4">
        <w:t>.</w:t>
      </w:r>
    </w:p>
    <w:p w14:paraId="1E6A0A12" w14:textId="77777777" w:rsidR="009401CA" w:rsidRPr="009026A4" w:rsidRDefault="009401CA" w:rsidP="009401CA">
      <w:pPr>
        <w:jc w:val="both"/>
      </w:pPr>
    </w:p>
    <w:p w14:paraId="65112443" w14:textId="519EC901" w:rsidR="009401CA" w:rsidRPr="009026A4" w:rsidRDefault="009401CA" w:rsidP="00C2471D">
      <w:pPr>
        <w:pStyle w:val="Titre3"/>
      </w:pPr>
      <w:bookmarkStart w:id="1065" w:name="_Toc348100107"/>
      <w:bookmarkStart w:id="1066" w:name="_Toc507669783"/>
      <w:r w:rsidRPr="009026A4">
        <w:lastRenderedPageBreak/>
        <w:t>Ajustement pour les différences d</w:t>
      </w:r>
      <w:r w:rsidR="0098105F">
        <w:t>’</w:t>
      </w:r>
      <w:r w:rsidRPr="009026A4">
        <w:t>élévation, de latitude</w:t>
      </w:r>
      <w:ins w:id="1067" w:author="St-Amant, Rémi" w:date="2018-02-26T12:01:00Z">
        <w:r w:rsidR="00E02934">
          <w:t>,</w:t>
        </w:r>
      </w:ins>
      <w:r w:rsidRPr="009026A4">
        <w:t xml:space="preserve"> </w:t>
      </w:r>
      <w:del w:id="1068" w:author="St-Amant, Rémi" w:date="2018-02-26T12:01:00Z">
        <w:r w:rsidRPr="009026A4" w:rsidDel="00E02934">
          <w:delText xml:space="preserve">et </w:delText>
        </w:r>
      </w:del>
      <w:r w:rsidRPr="009026A4">
        <w:t>de longitude</w:t>
      </w:r>
      <w:bookmarkEnd w:id="1065"/>
      <w:ins w:id="1069" w:author="St-Amant, Rémi" w:date="2018-02-26T12:01:00Z">
        <w:r w:rsidR="00E02934">
          <w:t xml:space="preserve"> et de la distance aulittoral</w:t>
        </w:r>
      </w:ins>
      <w:bookmarkEnd w:id="1066"/>
    </w:p>
    <w:p w14:paraId="5DA9025E" w14:textId="77777777" w:rsidR="009401CA" w:rsidRPr="009026A4" w:rsidRDefault="009401CA" w:rsidP="009401CA"/>
    <w:p w14:paraId="37CCBCCC" w14:textId="0F9D1C2E" w:rsidR="009401CA" w:rsidRPr="009026A4" w:rsidRDefault="009401CA" w:rsidP="009401CA">
      <w:pPr>
        <w:jc w:val="both"/>
      </w:pPr>
      <w:r w:rsidRPr="009026A4">
        <w:t>Chaque fois qu</w:t>
      </w:r>
      <w:r w:rsidR="0098105F">
        <w:t>’</w:t>
      </w:r>
      <w:r w:rsidRPr="009026A4">
        <w:t>il existe une différence d</w:t>
      </w:r>
      <w:r w:rsidR="0098105F">
        <w:t>’</w:t>
      </w:r>
      <w:r w:rsidRPr="009026A4">
        <w:t>élévation, de latitude</w:t>
      </w:r>
      <w:ins w:id="1070" w:author="St-Amant, Rémi" w:date="2018-02-26T12:01:00Z">
        <w:r w:rsidR="00E02934">
          <w:t>,</w:t>
        </w:r>
      </w:ins>
      <w:r w:rsidRPr="009026A4">
        <w:t xml:space="preserve"> </w:t>
      </w:r>
      <w:del w:id="1071" w:author="St-Amant, Rémi" w:date="2018-02-26T12:01:00Z">
        <w:r w:rsidRPr="009026A4" w:rsidDel="00E02934">
          <w:delText xml:space="preserve">ou </w:delText>
        </w:r>
      </w:del>
      <w:r w:rsidRPr="009026A4">
        <w:t xml:space="preserve">de longitude </w:t>
      </w:r>
      <w:ins w:id="1072" w:author="St-Amant, Rémi" w:date="2018-02-26T12:01:00Z">
        <w:r w:rsidR="00E02934">
          <w:t xml:space="preserve">ou de distance au littoral </w:t>
        </w:r>
      </w:ins>
      <w:r w:rsidRPr="009026A4">
        <w:t>entre le point de simulation et les sources de données météorologiques (stations météorologiques), BioSIM ajuste les données en appliquant les gradients climatiques. Les gradients climatiques (pour les valeurs minimales et maximales des températures et les précipitations) sont calculés pour chaque point de simulation. Les gradients mensuels locaux sont obtenus à l</w:t>
      </w:r>
      <w:r w:rsidR="0098105F">
        <w:t>’</w:t>
      </w:r>
      <w:r w:rsidRPr="009026A4">
        <w:t>aide d</w:t>
      </w:r>
      <w:r w:rsidR="0098105F">
        <w:t>’</w:t>
      </w:r>
      <w:r w:rsidRPr="009026A4">
        <w:t xml:space="preserve">une équation de régression linéaire multiple ajustée aux températures mensuelles minimales et maximales et aux précipitations, observées par les </w:t>
      </w:r>
      <w:del w:id="1073" w:author="St-Amant, Rémi" w:date="2018-02-26T12:02:00Z">
        <w:r w:rsidRPr="009026A4" w:rsidDel="00E02934">
          <w:delText>24 </w:delText>
        </w:r>
      </w:del>
      <w:ins w:id="1074" w:author="St-Amant, Rémi" w:date="2018-02-26T12:02:00Z">
        <w:r w:rsidR="00E02934" w:rsidRPr="009026A4">
          <w:t>2</w:t>
        </w:r>
        <w:r w:rsidR="00E02934">
          <w:t>5</w:t>
        </w:r>
        <w:r w:rsidR="00E02934" w:rsidRPr="009026A4">
          <w:t> </w:t>
        </w:r>
      </w:ins>
      <w:r w:rsidRPr="009026A4">
        <w:t>stations les plus proches dans la base de données normales. L</w:t>
      </w:r>
      <w:r w:rsidR="0098105F">
        <w:t>’</w:t>
      </w:r>
      <w:r w:rsidRPr="009026A4">
        <w:t>équation de régression est la suivante :</w:t>
      </w:r>
    </w:p>
    <w:p w14:paraId="4473A01F" w14:textId="77777777" w:rsidR="009401CA" w:rsidRPr="009026A4" w:rsidRDefault="009401CA" w:rsidP="009401CA">
      <w:pPr>
        <w:pStyle w:val="Liste2"/>
        <w:ind w:left="0" w:firstLine="0"/>
        <w:jc w:val="both"/>
      </w:pPr>
    </w:p>
    <w:p w14:paraId="22D2A014" w14:textId="5C27F8A0" w:rsidR="009401CA" w:rsidRPr="009026A4" w:rsidRDefault="009401CA" w:rsidP="009401CA">
      <w:pPr>
        <w:pStyle w:val="Liste2"/>
        <w:ind w:left="0" w:firstLine="0"/>
        <w:jc w:val="center"/>
      </w:pPr>
      <w:r w:rsidRPr="009026A4">
        <w:rPr>
          <w:i/>
        </w:rPr>
        <w:t>Tmin</w:t>
      </w:r>
      <w:r w:rsidRPr="009026A4">
        <w:t xml:space="preserve">, </w:t>
      </w:r>
      <w:r w:rsidRPr="009026A4">
        <w:rPr>
          <w:i/>
        </w:rPr>
        <w:t>Tmax</w:t>
      </w:r>
      <w:r w:rsidRPr="009026A4">
        <w:t xml:space="preserve"> ou </w:t>
      </w:r>
      <w:r w:rsidRPr="009026A4">
        <w:rPr>
          <w:i/>
        </w:rPr>
        <w:t>Précip</w:t>
      </w:r>
      <w:r w:rsidRPr="009026A4">
        <w:t xml:space="preserve"> = </w:t>
      </w:r>
      <w:r w:rsidRPr="009026A4">
        <w:rPr>
          <w:i/>
        </w:rPr>
        <w:t>a</w:t>
      </w:r>
      <w:r w:rsidRPr="009026A4">
        <w:t xml:space="preserve"> + </w:t>
      </w:r>
      <w:r w:rsidRPr="009026A4">
        <w:rPr>
          <w:i/>
        </w:rPr>
        <w:t>b Élev</w:t>
      </w:r>
      <w:r w:rsidRPr="009026A4">
        <w:t xml:space="preserve"> + </w:t>
      </w:r>
      <w:r w:rsidRPr="009026A4">
        <w:rPr>
          <w:i/>
        </w:rPr>
        <w:t>c Lat</w:t>
      </w:r>
      <w:r w:rsidRPr="009026A4">
        <w:t xml:space="preserve"> + </w:t>
      </w:r>
      <w:r w:rsidRPr="009026A4">
        <w:rPr>
          <w:i/>
        </w:rPr>
        <w:t>d Long</w:t>
      </w:r>
      <w:ins w:id="1075" w:author="St-Amant, Rémi" w:date="2018-02-26T12:02:00Z">
        <w:r w:rsidR="00E02934">
          <w:rPr>
            <w:i/>
          </w:rPr>
          <w:t xml:space="preserve"> + e </w:t>
        </w:r>
      </w:ins>
      <w:ins w:id="1076" w:author="St-Amant, Rémi" w:date="2018-02-26T12:04:00Z">
        <w:r w:rsidR="00E02934">
          <w:rPr>
            <w:i/>
          </w:rPr>
          <w:t>L</w:t>
        </w:r>
      </w:ins>
      <w:ins w:id="1077" w:author="St-Amant, Rémi" w:date="2018-02-26T12:02:00Z">
        <w:r w:rsidR="00E02934">
          <w:rPr>
            <w:i/>
          </w:rPr>
          <w:t>ittoral</w:t>
        </w:r>
      </w:ins>
    </w:p>
    <w:p w14:paraId="0553D871" w14:textId="77777777" w:rsidR="009401CA" w:rsidRPr="009026A4" w:rsidRDefault="009401CA" w:rsidP="009401CA">
      <w:pPr>
        <w:pStyle w:val="Liste2"/>
        <w:ind w:left="0" w:firstLine="0"/>
        <w:jc w:val="both"/>
      </w:pPr>
    </w:p>
    <w:p w14:paraId="7CA30ADD" w14:textId="6432E81B" w:rsidR="009401CA" w:rsidRPr="009026A4" w:rsidRDefault="009401CA" w:rsidP="009401CA">
      <w:pPr>
        <w:pStyle w:val="Liste2"/>
        <w:ind w:left="0" w:firstLine="0"/>
        <w:jc w:val="both"/>
      </w:pPr>
      <w:r w:rsidRPr="009026A4">
        <w:t>où </w:t>
      </w:r>
      <w:r w:rsidRPr="009026A4">
        <w:rPr>
          <w:i/>
        </w:rPr>
        <w:t>b</w:t>
      </w:r>
      <w:r w:rsidRPr="009026A4">
        <w:t xml:space="preserve">, </w:t>
      </w:r>
      <w:r w:rsidRPr="009026A4">
        <w:rPr>
          <w:i/>
        </w:rPr>
        <w:t>c</w:t>
      </w:r>
      <w:ins w:id="1078" w:author="St-Amant, Rémi" w:date="2018-02-26T12:02:00Z">
        <w:r w:rsidR="00E02934">
          <w:rPr>
            <w:i/>
          </w:rPr>
          <w:t>,</w:t>
        </w:r>
      </w:ins>
      <w:r w:rsidRPr="009026A4">
        <w:t xml:space="preserve"> </w:t>
      </w:r>
      <w:del w:id="1079" w:author="St-Amant, Rémi" w:date="2018-02-26T12:02:00Z">
        <w:r w:rsidRPr="009026A4" w:rsidDel="00E02934">
          <w:delText xml:space="preserve">et </w:delText>
        </w:r>
      </w:del>
      <w:r w:rsidRPr="009026A4">
        <w:rPr>
          <w:i/>
        </w:rPr>
        <w:t>d</w:t>
      </w:r>
      <w:ins w:id="1080" w:author="St-Amant, Rémi" w:date="2018-02-26T12:02:00Z">
        <w:r w:rsidR="00E02934">
          <w:rPr>
            <w:i/>
          </w:rPr>
          <w:t xml:space="preserve"> et e</w:t>
        </w:r>
      </w:ins>
      <w:r w:rsidRPr="009026A4">
        <w:t xml:space="preserve"> sont des gradients (</w:t>
      </w:r>
      <w:r w:rsidRPr="009026A4">
        <w:rPr>
          <w:i/>
        </w:rPr>
        <w:t>b</w:t>
      </w:r>
      <w:r w:rsidRPr="009026A4">
        <w:t xml:space="preserve"> est en °C/</w:t>
      </w:r>
      <w:ins w:id="1081" w:author="St-Amant, Rémi" w:date="2018-02-26T12:03:00Z">
        <w:r w:rsidR="00E02934">
          <w:t>1000</w:t>
        </w:r>
      </w:ins>
      <w:r w:rsidRPr="009026A4">
        <w:t xml:space="preserve">m, </w:t>
      </w:r>
      <w:r w:rsidRPr="009026A4">
        <w:rPr>
          <w:i/>
        </w:rPr>
        <w:t>c</w:t>
      </w:r>
      <w:r w:rsidRPr="009026A4">
        <w:t xml:space="preserve"> en °C/</w:t>
      </w:r>
      <w:del w:id="1082" w:author="St-Amant, Rémi" w:date="2018-02-26T12:03:00Z">
        <w:r w:rsidRPr="009026A4" w:rsidDel="00E02934">
          <w:delText>° Nord</w:delText>
        </w:r>
      </w:del>
      <w:ins w:id="1083" w:author="St-Amant, Rémi" w:date="2018-02-26T12:03:00Z">
        <w:r w:rsidR="00E02934">
          <w:t>1000km</w:t>
        </w:r>
      </w:ins>
      <w:del w:id="1084" w:author="St-Amant, Rémi" w:date="2018-02-26T12:04:00Z">
        <w:r w:rsidRPr="009026A4" w:rsidDel="00E02934">
          <w:delText xml:space="preserve"> et</w:delText>
        </w:r>
      </w:del>
      <w:ins w:id="1085" w:author="St-Amant, Rémi" w:date="2018-02-26T12:04:00Z">
        <w:r w:rsidR="00E02934">
          <w:t>,</w:t>
        </w:r>
      </w:ins>
      <w:r w:rsidRPr="009026A4">
        <w:t xml:space="preserve"> </w:t>
      </w:r>
      <w:r w:rsidRPr="009026A4">
        <w:rPr>
          <w:i/>
        </w:rPr>
        <w:t>d</w:t>
      </w:r>
      <w:r w:rsidRPr="009026A4">
        <w:t xml:space="preserve"> en °C/</w:t>
      </w:r>
      <w:ins w:id="1086" w:author="St-Amant, Rémi" w:date="2018-02-26T12:03:00Z">
        <w:r w:rsidR="00E02934">
          <w:t>1000km</w:t>
        </w:r>
      </w:ins>
      <w:del w:id="1087" w:author="St-Amant, Rémi" w:date="2018-02-26T12:03:00Z">
        <w:r w:rsidRPr="009026A4" w:rsidDel="00E02934">
          <w:delText>° Est</w:delText>
        </w:r>
      </w:del>
      <w:r w:rsidRPr="009026A4">
        <w:t xml:space="preserve"> </w:t>
      </w:r>
      <w:ins w:id="1088" w:author="St-Amant, Rémi" w:date="2018-02-26T12:03:00Z">
        <w:r w:rsidR="00E02934">
          <w:t xml:space="preserve">et e en °C/1000km </w:t>
        </w:r>
      </w:ins>
      <w:r w:rsidRPr="009026A4">
        <w:t>pour les températures, mm/</w:t>
      </w:r>
      <w:ins w:id="1089" w:author="St-Amant, Rémi" w:date="2018-02-26T12:03:00Z">
        <w:r w:rsidR="00E02934">
          <w:t>1000</w:t>
        </w:r>
      </w:ins>
      <w:r w:rsidRPr="009026A4">
        <w:t>m, mm/</w:t>
      </w:r>
      <w:del w:id="1090" w:author="St-Amant, Rémi" w:date="2018-02-26T12:03:00Z">
        <w:r w:rsidRPr="009026A4" w:rsidDel="00E02934">
          <w:delText xml:space="preserve"> Nord</w:delText>
        </w:r>
      </w:del>
      <w:ins w:id="1091" w:author="St-Amant, Rémi" w:date="2018-02-26T12:03:00Z">
        <w:r w:rsidR="00E02934">
          <w:t>1000km</w:t>
        </w:r>
      </w:ins>
      <w:del w:id="1092" w:author="St-Amant, Rémi" w:date="2018-02-26T12:04:00Z">
        <w:r w:rsidRPr="009026A4" w:rsidDel="00E02934">
          <w:delText xml:space="preserve"> et</w:delText>
        </w:r>
      </w:del>
      <w:ins w:id="1093" w:author="St-Amant, Rémi" w:date="2018-02-26T12:04:00Z">
        <w:r w:rsidR="00E02934">
          <w:t>,</w:t>
        </w:r>
      </w:ins>
      <w:r w:rsidRPr="009026A4">
        <w:t xml:space="preserve"> mm/</w:t>
      </w:r>
      <w:del w:id="1094" w:author="St-Amant, Rémi" w:date="2018-02-26T12:04:00Z">
        <w:r w:rsidRPr="009026A4" w:rsidDel="00E02934">
          <w:delText xml:space="preserve"> Est</w:delText>
        </w:r>
      </w:del>
      <w:ins w:id="1095" w:author="St-Amant, Rémi" w:date="2018-02-26T12:04:00Z">
        <w:r w:rsidR="00E02934">
          <w:t>1000km</w:t>
        </w:r>
      </w:ins>
      <w:r w:rsidRPr="009026A4">
        <w:t xml:space="preserve"> </w:t>
      </w:r>
      <w:ins w:id="1096" w:author="St-Amant, Rémi" w:date="2018-02-26T12:04:00Z">
        <w:r w:rsidR="00E02934">
          <w:t xml:space="preserve">et </w:t>
        </w:r>
        <w:r w:rsidR="00E02934" w:rsidRPr="009026A4">
          <w:t>mm/</w:t>
        </w:r>
        <w:r w:rsidR="00E02934">
          <w:t>1000km</w:t>
        </w:r>
        <w:r w:rsidR="00E02934" w:rsidRPr="009026A4">
          <w:t xml:space="preserve"> </w:t>
        </w:r>
      </w:ins>
      <w:r w:rsidRPr="009026A4">
        <w:t>pour les précipitations).</w:t>
      </w:r>
    </w:p>
    <w:p w14:paraId="15E4B9BF" w14:textId="77777777" w:rsidR="009401CA" w:rsidRPr="009026A4" w:rsidRDefault="009401CA" w:rsidP="009401CA">
      <w:pPr>
        <w:pStyle w:val="Liste2"/>
        <w:ind w:left="0" w:firstLine="0"/>
        <w:jc w:val="both"/>
      </w:pPr>
    </w:p>
    <w:p w14:paraId="02B698CD" w14:textId="12B0A20D" w:rsidR="009401CA" w:rsidRPr="009026A4" w:rsidRDefault="009401CA" w:rsidP="009401CA">
      <w:pPr>
        <w:pStyle w:val="Liste2"/>
        <w:ind w:left="0" w:firstLine="0"/>
        <w:jc w:val="both"/>
      </w:pPr>
      <w:r w:rsidRPr="009026A4">
        <w:t>Lorsque l</w:t>
      </w:r>
      <w:ins w:id="1097" w:author="St-Amant, Rémi" w:date="2018-02-26T12:05:00Z">
        <w:r w:rsidR="00E02934">
          <w:t xml:space="preserve">es coordonnées </w:t>
        </w:r>
      </w:ins>
      <w:del w:id="1098" w:author="St-Amant, Rémi" w:date="2018-02-26T12:05:00Z">
        <w:r w:rsidR="0098105F" w:rsidDel="00E02934">
          <w:delText>’</w:delText>
        </w:r>
        <w:r w:rsidRPr="009026A4" w:rsidDel="00E02934">
          <w:delText xml:space="preserve">élévation </w:delText>
        </w:r>
      </w:del>
      <w:r w:rsidRPr="009026A4">
        <w:t>du point de simulation diffère trop de celle des stations les plus proches (</w:t>
      </w:r>
      <w:del w:id="1099" w:author="St-Amant, Rémi" w:date="2018-02-26T12:05:00Z">
        <w:r w:rsidRPr="009026A4" w:rsidDel="00E02934">
          <w:delText>écart type de 3× l</w:delText>
        </w:r>
        <w:r w:rsidR="0098105F" w:rsidDel="00E02934">
          <w:delText>’</w:delText>
        </w:r>
        <w:r w:rsidRPr="009026A4" w:rsidDel="00E02934">
          <w:delText xml:space="preserve">élévation </w:delText>
        </w:r>
      </w:del>
      <w:r w:rsidRPr="009026A4">
        <w:t xml:space="preserve">parmi les </w:t>
      </w:r>
      <w:del w:id="1100" w:author="St-Amant, Rémi" w:date="2018-02-26T12:04:00Z">
        <w:r w:rsidRPr="009026A4" w:rsidDel="00E02934">
          <w:delText>23 </w:delText>
        </w:r>
      </w:del>
      <w:ins w:id="1101" w:author="St-Amant, Rémi" w:date="2018-02-26T12:04:00Z">
        <w:r w:rsidR="00E02934" w:rsidRPr="009026A4">
          <w:t>2</w:t>
        </w:r>
        <w:r w:rsidR="00E02934">
          <w:t>5</w:t>
        </w:r>
        <w:r w:rsidR="00E02934" w:rsidRPr="009026A4">
          <w:t> </w:t>
        </w:r>
      </w:ins>
      <w:r w:rsidRPr="009026A4">
        <w:t>stations</w:t>
      </w:r>
      <w:del w:id="1102" w:author="St-Amant, Rémi" w:date="2018-02-26T12:05:00Z">
        <w:r w:rsidRPr="009026A4" w:rsidDel="0039730E">
          <w:delText xml:space="preserve"> les plus proches</w:delText>
        </w:r>
      </w:del>
      <w:r w:rsidRPr="009026A4">
        <w:t>), BioSIM fusionne ces gradients locaux avec les gradients régionaux obtenus en ajustant l</w:t>
      </w:r>
      <w:r w:rsidR="0098105F">
        <w:t>’</w:t>
      </w:r>
      <w:r w:rsidRPr="009026A4">
        <w:t xml:space="preserve">équation de régression aux données des </w:t>
      </w:r>
      <w:del w:id="1103" w:author="St-Amant, Rémi" w:date="2018-02-26T12:05:00Z">
        <w:r w:rsidRPr="009026A4" w:rsidDel="00E02934">
          <w:delText>69 </w:delText>
        </w:r>
      </w:del>
      <w:ins w:id="1104" w:author="St-Amant, Rémi" w:date="2018-02-26T12:05:00Z">
        <w:r w:rsidR="00E02934">
          <w:t>75</w:t>
        </w:r>
        <w:r w:rsidR="00E02934" w:rsidRPr="009026A4">
          <w:t> </w:t>
        </w:r>
      </w:ins>
      <w:r w:rsidRPr="009026A4">
        <w:t>stations les plus proches du point de simulation.</w:t>
      </w:r>
      <w:ins w:id="1105" w:author="St-Amant, Rémi" w:date="2018-02-26T12:05:00Z">
        <w:r w:rsidR="0039730E">
          <w:t xml:space="preserve"> </w:t>
        </w:r>
      </w:ins>
      <w:ins w:id="1106" w:author="St-Amant, Rémi" w:date="2018-02-26T12:06:00Z">
        <w:r w:rsidR="0039730E">
          <w:t>Si le point de simulation est trop distant des stations régionales, BioSIM utilisera un mixte entre les gradient</w:t>
        </w:r>
      </w:ins>
      <w:ins w:id="1107" w:author="St-Amant, Rémi" w:date="2018-02-26T12:07:00Z">
        <w:r w:rsidR="0039730E">
          <w:t>s</w:t>
        </w:r>
      </w:ins>
      <w:ins w:id="1108" w:author="St-Amant, Rémi" w:date="2018-02-26T12:06:00Z">
        <w:r w:rsidR="0039730E">
          <w:t xml:space="preserve"> régionaux et les gradient</w:t>
        </w:r>
      </w:ins>
      <w:ins w:id="1109" w:author="St-Amant, Rémi" w:date="2018-02-26T12:07:00Z">
        <w:r w:rsidR="0039730E">
          <w:t>s</w:t>
        </w:r>
      </w:ins>
      <w:ins w:id="1110" w:author="St-Amant, Rémi" w:date="2018-02-26T12:06:00Z">
        <w:r w:rsidR="0039730E">
          <w:t xml:space="preserve"> </w:t>
        </w:r>
      </w:ins>
      <w:ins w:id="1111" w:author="St-Amant, Rémi" w:date="2018-02-26T12:07:00Z">
        <w:r w:rsidR="0039730E">
          <w:t>continentaux</w:t>
        </w:r>
      </w:ins>
      <w:ins w:id="1112" w:author="St-Amant, Rémi" w:date="2018-02-26T12:06:00Z">
        <w:r w:rsidR="0039730E">
          <w:t>.</w:t>
        </w:r>
      </w:ins>
    </w:p>
    <w:p w14:paraId="32109DBB" w14:textId="108CBA23" w:rsidR="009401CA" w:rsidRDefault="009401CA" w:rsidP="009401CA">
      <w:pPr>
        <w:pStyle w:val="Liste2"/>
        <w:ind w:left="0" w:firstLine="0"/>
        <w:jc w:val="both"/>
        <w:rPr>
          <w:ins w:id="1113" w:author="St-Amant, Rémi" w:date="2018-02-26T10:39:00Z"/>
        </w:rPr>
      </w:pPr>
    </w:p>
    <w:p w14:paraId="44E4B2AD" w14:textId="6F49A956" w:rsidR="00ED68F9" w:rsidRDefault="00ED68F9" w:rsidP="00ED68F9">
      <w:pPr>
        <w:pStyle w:val="Titre3"/>
        <w:numPr>
          <w:ilvl w:val="2"/>
          <w:numId w:val="28"/>
        </w:numPr>
        <w:rPr>
          <w:ins w:id="1114" w:author="St-Amant, Rémi" w:date="2018-02-26T10:39:00Z"/>
        </w:rPr>
      </w:pPr>
      <w:bookmarkStart w:id="1115" w:name="_Toc506538367"/>
      <w:bookmarkStart w:id="1116" w:name="_Toc507669784"/>
      <w:ins w:id="1117" w:author="St-Amant, Rémi" w:date="2018-02-26T10:39:00Z">
        <w:r>
          <w:t>Gradient continental par défaut</w:t>
        </w:r>
        <w:bookmarkEnd w:id="1115"/>
        <w:bookmarkEnd w:id="1116"/>
      </w:ins>
    </w:p>
    <w:p w14:paraId="14A76D18" w14:textId="77777777" w:rsidR="00ED68F9" w:rsidRDefault="00ED68F9" w:rsidP="00ED68F9">
      <w:pPr>
        <w:rPr>
          <w:ins w:id="1118" w:author="St-Amant, Rémi" w:date="2018-02-26T10:39:00Z"/>
        </w:rPr>
      </w:pPr>
    </w:p>
    <w:p w14:paraId="019A1C50" w14:textId="65260AFC" w:rsidR="00ED68F9" w:rsidRPr="00A21BC6" w:rsidRDefault="00ED68F9">
      <w:pPr>
        <w:pStyle w:val="Liste2"/>
        <w:ind w:left="0" w:firstLine="0"/>
        <w:jc w:val="both"/>
        <w:rPr>
          <w:ins w:id="1119" w:author="St-Amant, Rémi" w:date="2018-02-26T10:39:00Z"/>
        </w:rPr>
      </w:pPr>
      <w:ins w:id="1120" w:author="St-Amant, Rémi" w:date="2018-02-26T10:39:00Z">
        <w:r w:rsidRPr="00ED68F9">
          <w:rPr>
            <w:rPrChange w:id="1121" w:author="St-Amant, Rémi" w:date="2018-02-26T10:40:00Z">
              <w:rPr>
                <w:lang w:val="en-CA"/>
              </w:rPr>
            </w:rPrChange>
          </w:rPr>
          <w:t xml:space="preserve">Il y a </w:t>
        </w:r>
      </w:ins>
      <w:ins w:id="1122" w:author="St-Amant, Rémi" w:date="2018-02-26T10:40:00Z">
        <w:r w:rsidRPr="00ED68F9">
          <w:t>quatre</w:t>
        </w:r>
      </w:ins>
      <w:ins w:id="1123" w:author="St-Amant, Rémi" w:date="2018-02-26T10:39:00Z">
        <w:r w:rsidRPr="00ED68F9">
          <w:rPr>
            <w:rPrChange w:id="1124" w:author="St-Amant, Rémi" w:date="2018-02-26T10:40:00Z">
              <w:rPr>
                <w:lang w:val="en-CA"/>
              </w:rPr>
            </w:rPrChange>
          </w:rPr>
          <w:t xml:space="preserve"> zones de gradient </w:t>
        </w:r>
        <w:r>
          <w:t>continentaux</w:t>
        </w:r>
      </w:ins>
      <w:ins w:id="1125" w:author="St-Amant, Rémi" w:date="2018-02-26T10:40:00Z">
        <w:r>
          <w:t> </w:t>
        </w:r>
      </w:ins>
      <w:ins w:id="1126" w:author="St-Amant, Rémi" w:date="2018-02-26T10:39:00Z">
        <w:r>
          <w:t>:</w:t>
        </w:r>
      </w:ins>
    </w:p>
    <w:p w14:paraId="103CE562" w14:textId="77777777" w:rsidR="00ED68F9" w:rsidRDefault="00ED68F9" w:rsidP="00ED68F9">
      <w:pPr>
        <w:pStyle w:val="Liste2"/>
        <w:ind w:left="0" w:firstLine="0"/>
        <w:jc w:val="both"/>
        <w:rPr>
          <w:ins w:id="1127" w:author="St-Amant, Rémi" w:date="2018-02-26T10:39:00Z"/>
        </w:rPr>
      </w:pPr>
      <w:ins w:id="1128" w:author="St-Amant, Rémi" w:date="2018-02-26T10:39:00Z">
        <w:r>
          <w:rPr>
            <w:noProof/>
            <w:lang w:val="en-CA" w:eastAsia="en-CA"/>
          </w:rPr>
          <w:drawing>
            <wp:inline distT="0" distB="0" distL="0" distR="0" wp14:anchorId="0B389C8D" wp14:editId="15DA71D4">
              <wp:extent cx="6030595" cy="3107222"/>
              <wp:effectExtent l="0" t="0" r="8255" b="0"/>
              <wp:docPr id="288" name="Image 288" descr="C:\Users\rstamant\AppData\Local\Microsoft\Windows\Temporary Internet Files\Content.Word\StationMet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rstamant\AppData\Local\Microsoft\Windows\Temporary Internet Files\Content.Word\StationMeteo.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30595" cy="3107222"/>
                      </a:xfrm>
                      <a:prstGeom prst="rect">
                        <a:avLst/>
                      </a:prstGeom>
                      <a:noFill/>
                      <a:ln>
                        <a:noFill/>
                      </a:ln>
                    </pic:spPr>
                  </pic:pic>
                </a:graphicData>
              </a:graphic>
            </wp:inline>
          </w:drawing>
        </w:r>
      </w:ins>
    </w:p>
    <w:p w14:paraId="01CD7F79" w14:textId="77777777" w:rsidR="00ED68F9" w:rsidRPr="009026A4" w:rsidRDefault="00ED68F9" w:rsidP="009401CA">
      <w:pPr>
        <w:pStyle w:val="Liste2"/>
        <w:ind w:left="0" w:firstLine="0"/>
        <w:jc w:val="both"/>
      </w:pPr>
    </w:p>
    <w:p w14:paraId="427FDDB0" w14:textId="77777777" w:rsidR="009401CA" w:rsidRPr="009026A4" w:rsidRDefault="009401CA" w:rsidP="00C2471D">
      <w:pPr>
        <w:pStyle w:val="Titre3"/>
      </w:pPr>
      <w:bookmarkStart w:id="1129" w:name="_Toc348100108"/>
      <w:bookmarkStart w:id="1130" w:name="_Toc507669785"/>
      <w:r w:rsidRPr="009026A4">
        <w:lastRenderedPageBreak/>
        <w:t>Correction pour la pente et l</w:t>
      </w:r>
      <w:r w:rsidR="0098105F">
        <w:t>’</w:t>
      </w:r>
      <w:r w:rsidRPr="009026A4">
        <w:t>aspect</w:t>
      </w:r>
      <w:bookmarkEnd w:id="1129"/>
      <w:bookmarkEnd w:id="1130"/>
    </w:p>
    <w:p w14:paraId="3E686FBF" w14:textId="77777777" w:rsidR="009401CA" w:rsidRPr="009026A4" w:rsidRDefault="009401CA" w:rsidP="009401CA"/>
    <w:p w14:paraId="4793BED0" w14:textId="77777777" w:rsidR="009401CA" w:rsidRPr="009026A4" w:rsidRDefault="009401CA" w:rsidP="009401CA">
      <w:pPr>
        <w:autoSpaceDE w:val="0"/>
        <w:autoSpaceDN w:val="0"/>
        <w:adjustRightInd w:val="0"/>
      </w:pPr>
      <w:r w:rsidRPr="009026A4">
        <w:t>Si la pente et l</w:t>
      </w:r>
      <w:r w:rsidR="0098105F">
        <w:t>’</w:t>
      </w:r>
      <w:r w:rsidRPr="009026A4">
        <w:t>aspect du point de simulation ne sont pas des valeurs nulles, un coefficient de réchauffement est appliqué aux températures quotidiennes maximales. Ce coefficient de réchauffement dépend du type de surface modélisée (son albédo). Par défaut, BioSIM utilise un couvert forestier de conifères (appelé « canopé de conifères »), où un réchauffement élevé provoqué par l</w:t>
      </w:r>
      <w:r w:rsidR="0098105F">
        <w:t>’</w:t>
      </w:r>
      <w:r w:rsidRPr="009026A4">
        <w:t>ensoleillement mène à des températures maximales qui dépassent d</w:t>
      </w:r>
      <w:r w:rsidR="0098105F">
        <w:t>’</w:t>
      </w:r>
      <w:r w:rsidRPr="009026A4">
        <w:t xml:space="preserve">au plus </w:t>
      </w:r>
      <w:smartTag w:uri="urn:schemas-microsoft-com:office:smarttags" w:element="metricconverter">
        <w:smartTagPr>
          <w:attr w:name="ProductID" w:val="4ﾠﾰC"/>
        </w:smartTagPr>
        <w:r w:rsidRPr="009026A4">
          <w:t>4 °C</w:t>
        </w:r>
      </w:smartTag>
      <w:r w:rsidRPr="009026A4">
        <w:t xml:space="preserve"> les maximum observés, avec une plage quotidienne estivale de </w:t>
      </w:r>
      <w:smartTag w:uri="urn:schemas-microsoft-com:office:smarttags" w:element="metricconverter">
        <w:smartTagPr>
          <w:attr w:name="ProductID" w:val="20ﾠﾰC"/>
        </w:smartTagPr>
        <w:r w:rsidRPr="009026A4">
          <w:t>20 °C</w:t>
        </w:r>
      </w:smartTag>
      <w:r w:rsidRPr="009026A4">
        <w:t>, correspondant à l</w:t>
      </w:r>
      <w:r w:rsidR="0098105F">
        <w:t>’</w:t>
      </w:r>
      <w:r w:rsidRPr="009026A4">
        <w:t>effet d</w:t>
      </w:r>
      <w:r w:rsidR="0098105F">
        <w:t>’</w:t>
      </w:r>
      <w:r w:rsidRPr="009026A4">
        <w:t>une lumière solaire vive sur le couvert forestier. On suppose que toutes les stations météorologiques contenues dans les deux bases de données météorologiques sont situées en terrain plat. Pour obtenir de l</w:t>
      </w:r>
      <w:r w:rsidR="0098105F">
        <w:t>’</w:t>
      </w:r>
      <w:r w:rsidRPr="009026A4">
        <w:t xml:space="preserve">information mathématique sur cet ajustement, voir </w:t>
      </w:r>
      <w:hyperlink w:history="1">
        <w:r w:rsidRPr="009026A4">
          <w:rPr>
            <w:rStyle w:val="Lienhypertexte"/>
          </w:rPr>
          <w:t>Régnière (1996)</w:t>
        </w:r>
      </w:hyperlink>
      <w:r w:rsidRPr="009026A4">
        <w:t>.</w:t>
      </w:r>
    </w:p>
    <w:p w14:paraId="0A0C15E5" w14:textId="77777777" w:rsidR="009401CA" w:rsidRPr="009026A4" w:rsidRDefault="009401CA" w:rsidP="009401CA"/>
    <w:p w14:paraId="0CB0ADFD" w14:textId="77777777" w:rsidR="009401CA" w:rsidRPr="009026A4" w:rsidRDefault="009401CA" w:rsidP="00C2471D">
      <w:pPr>
        <w:pStyle w:val="Titre3"/>
      </w:pPr>
      <w:bookmarkStart w:id="1131" w:name="_Toc348100109"/>
      <w:bookmarkStart w:id="1132" w:name="_Toc507669786"/>
      <w:r w:rsidRPr="009026A4">
        <w:t>Génération des valeurs quotidiennes à partir des normales mensuelles</w:t>
      </w:r>
      <w:bookmarkEnd w:id="1131"/>
      <w:bookmarkEnd w:id="1132"/>
    </w:p>
    <w:p w14:paraId="710F746F" w14:textId="77777777" w:rsidR="009401CA" w:rsidRPr="009026A4" w:rsidRDefault="009401CA" w:rsidP="009401CA"/>
    <w:p w14:paraId="78F2C8FF" w14:textId="77777777" w:rsidR="009401CA" w:rsidRPr="009026A4" w:rsidRDefault="009401CA" w:rsidP="009401CA">
      <w:r w:rsidRPr="009026A4">
        <w:t>BioSIM fait une interpolation linéaire des températures moyennes mensuelles pour produire les températures minimale et maximale quotidiennes normales (moyennes) attendues. Il faut ajouter les fluctuations quotidiennes aux régimes de températures d</w:t>
      </w:r>
      <w:r w:rsidR="0098105F">
        <w:t>’</w:t>
      </w:r>
      <w:r w:rsidRPr="009026A4">
        <w:t>entrée pour simuler le développement d</w:t>
      </w:r>
      <w:r w:rsidR="0098105F">
        <w:t>’</w:t>
      </w:r>
      <w:r w:rsidRPr="009026A4">
        <w:t>animaux à sang froid et de végétaux, en raison de l</w:t>
      </w:r>
      <w:r w:rsidR="0098105F">
        <w:t>’</w:t>
      </w:r>
      <w:r w:rsidRPr="009026A4">
        <w:t>effet dit de « Kauffman ». Nous savons que les réactions biologiques à la température ne sont pas linéaires. Cela vaut également pour les modèles de degrés-jours dits linéaires, car la principale source de non-linéarité se situe autour des températures seuil. Les fluctuations de température au-delà des seuils se traduisent par une accélération nette du développement (une température chaude accélère le développement davantage qu</w:t>
      </w:r>
      <w:r w:rsidR="0098105F">
        <w:t>’</w:t>
      </w:r>
      <w:r w:rsidRPr="009026A4">
        <w:t>une température fraîche ne le ralentit). Ainsi, les simulations basées sur les normales (températures moyennes) sous-estiment le développement comparativement aux températures réelles (qui fluctuent). La nécessité d</w:t>
      </w:r>
      <w:r w:rsidR="0098105F">
        <w:t>’</w:t>
      </w:r>
      <w:r w:rsidRPr="009026A4">
        <w:t xml:space="preserve">une variation aléatoire des normales est exposée dans Régnière et Bolstad (1994). La méthode utilisée par BioSIM pour générer des valeurs quotidiennes à partir de statistiques mensuelles est décrite dans </w:t>
      </w:r>
      <w:hyperlink w:history="1">
        <w:r w:rsidRPr="009026A4">
          <w:rPr>
            <w:rStyle w:val="Lienhypertexte"/>
          </w:rPr>
          <w:t>Régnière et St-Amant (2007)</w:t>
        </w:r>
      </w:hyperlink>
      <w:r w:rsidRPr="009026A4">
        <w:t>.</w:t>
      </w:r>
    </w:p>
    <w:p w14:paraId="1515D673" w14:textId="77777777" w:rsidR="009401CA" w:rsidRPr="009026A4" w:rsidRDefault="009401CA" w:rsidP="009401CA">
      <w:pPr>
        <w:jc w:val="both"/>
      </w:pPr>
    </w:p>
    <w:p w14:paraId="01D0BE57" w14:textId="77777777" w:rsidR="009401CA" w:rsidRPr="009026A4" w:rsidRDefault="009401CA" w:rsidP="00C2471D">
      <w:pPr>
        <w:pStyle w:val="Titre3"/>
      </w:pPr>
      <w:bookmarkStart w:id="1133" w:name="_Toc348100110"/>
      <w:bookmarkStart w:id="1134" w:name="_Toc507669787"/>
      <w:r w:rsidRPr="009026A4">
        <w:t>Génération de précipitations quotidiennes à partir des normales mensuelles</w:t>
      </w:r>
      <w:bookmarkEnd w:id="1133"/>
      <w:bookmarkEnd w:id="1134"/>
    </w:p>
    <w:p w14:paraId="4022CACD" w14:textId="77777777" w:rsidR="009401CA" w:rsidRPr="009026A4" w:rsidRDefault="009401CA" w:rsidP="009401CA">
      <w:pPr>
        <w:keepNext/>
      </w:pPr>
    </w:p>
    <w:p w14:paraId="11CAE0FC" w14:textId="77777777" w:rsidR="009401CA" w:rsidRPr="009026A4" w:rsidRDefault="009401CA" w:rsidP="009401CA">
      <w:r w:rsidRPr="009026A4">
        <w:t>Les normales de précipitations mensuelles (moyenne et variance) sont utilisées pour générer les précipitations quotidiennes simulées qui sont distribuées aléatoirement à l</w:t>
      </w:r>
      <w:r w:rsidR="0098105F">
        <w:t>’</w:t>
      </w:r>
      <w:r w:rsidRPr="009026A4">
        <w:t>intérieur de chaque mois selon la plage de températures quotidiennes. Plus la plage est élevée, moins il est probable qu</w:t>
      </w:r>
      <w:r w:rsidR="0098105F">
        <w:t>’</w:t>
      </w:r>
      <w:r w:rsidRPr="009026A4">
        <w:t xml:space="preserve">il y aura des précipitations. Si le logiciel de simulation projette des précipitations pour un jour donné, la quantité est aussi inversement proportionnelle à la plage de températures de </w:t>
      </w:r>
      <w:smartTag w:uri="urn:schemas-microsoft-com:office:smarttags" w:element="PersonName">
        <w:smartTagPr>
          <w:attr w:name="ProductID" w:val="la journ￩e. Les"/>
        </w:smartTagPr>
        <w:r w:rsidRPr="009026A4">
          <w:t>la journée. Les</w:t>
        </w:r>
      </w:smartTag>
      <w:r w:rsidRPr="009026A4">
        <w:t xml:space="preserve"> précipitations mensuelles totales simulées constituent également une variable aléatoire déterminée à partir du total moyen (normal) et sa variance (aussi contenue dans la base de données normales</w:t>
      </w:r>
      <w:r w:rsidRPr="009026A4">
        <w:rPr>
          <w:i/>
        </w:rPr>
        <w:t xml:space="preserve"> </w:t>
      </w:r>
      <w:r w:rsidRPr="009026A4">
        <w:t>de BioSIM).</w:t>
      </w:r>
    </w:p>
    <w:p w14:paraId="2F25EB1B" w14:textId="77777777" w:rsidR="009401CA" w:rsidRPr="009026A4" w:rsidRDefault="009401CA" w:rsidP="009401CA">
      <w:pPr>
        <w:jc w:val="both"/>
      </w:pPr>
    </w:p>
    <w:p w14:paraId="5CB93031" w14:textId="77777777" w:rsidR="009401CA" w:rsidRPr="009026A4" w:rsidRDefault="009401CA" w:rsidP="009401CA">
      <w:pPr>
        <w:jc w:val="both"/>
      </w:pPr>
      <w:r w:rsidRPr="009026A4">
        <w:t xml:space="preserve">Les détails de la génération, par BioSIM, des précipitations quotidiennes à partir des normales mensuelles sont présentés dans </w:t>
      </w:r>
      <w:hyperlink w:history="1">
        <w:r w:rsidRPr="009026A4">
          <w:rPr>
            <w:rStyle w:val="Lienhypertexte"/>
          </w:rPr>
          <w:t>Régnière et St-Amant (2007)</w:t>
        </w:r>
      </w:hyperlink>
      <w:r w:rsidRPr="009026A4">
        <w:t>.</w:t>
      </w:r>
    </w:p>
    <w:p w14:paraId="477AA948" w14:textId="77777777" w:rsidR="009401CA" w:rsidRPr="009026A4" w:rsidRDefault="009401CA" w:rsidP="009401CA"/>
    <w:p w14:paraId="47BD150F" w14:textId="77777777" w:rsidR="009401CA" w:rsidRPr="009026A4" w:rsidRDefault="009401CA" w:rsidP="00C2471D">
      <w:pPr>
        <w:pStyle w:val="Titre3"/>
      </w:pPr>
      <w:bookmarkStart w:id="1135" w:name="_Toc348100111"/>
      <w:bookmarkStart w:id="1136" w:name="_Toc507669788"/>
      <w:r w:rsidRPr="009026A4">
        <w:t>Génération des valeurs d</w:t>
      </w:r>
      <w:r w:rsidR="0098105F">
        <w:t>’</w:t>
      </w:r>
      <w:r w:rsidRPr="009026A4">
        <w:t>humidité relative quotidiennes et du point de rosée à partir des normales mensuelles</w:t>
      </w:r>
      <w:bookmarkEnd w:id="1135"/>
      <w:bookmarkEnd w:id="1136"/>
    </w:p>
    <w:p w14:paraId="3BDDBB7D" w14:textId="77777777" w:rsidR="009401CA" w:rsidRPr="009026A4" w:rsidRDefault="009401CA" w:rsidP="009401CA"/>
    <w:p w14:paraId="446E787C" w14:textId="77777777" w:rsidR="009401CA" w:rsidRPr="009026A4" w:rsidRDefault="009401CA" w:rsidP="009401CA">
      <w:pPr>
        <w:tabs>
          <w:tab w:val="num" w:pos="1200"/>
        </w:tabs>
      </w:pPr>
      <w:r w:rsidRPr="009026A4">
        <w:lastRenderedPageBreak/>
        <w:t>Les normales d</w:t>
      </w:r>
      <w:r w:rsidR="0098105F">
        <w:t>’</w:t>
      </w:r>
      <w:r w:rsidRPr="009026A4">
        <w:t xml:space="preserve">humidité relative dans BioSIM sont les moyennes mensuelles sur 12 mois </w:t>
      </w:r>
      <w:r w:rsidRPr="009026A4">
        <w:rPr>
          <w:position w:val="-4"/>
        </w:rPr>
        <w:object w:dxaOrig="220" w:dyaOrig="240" w14:anchorId="171A6889">
          <v:shape id="_x0000_i1026" type="#_x0000_t75" style="width:9.65pt;height:12.9pt" o:ole="">
            <v:imagedata r:id="rId52" o:title=""/>
          </v:shape>
          <o:OLEObject Type="Embed" ProgID="Equation.DSMT4" ShapeID="_x0000_i1026" DrawAspect="Content" ObjectID="_1581426072" r:id="rId53"/>
        </w:object>
      </w:r>
      <w:r w:rsidRPr="009026A4">
        <w:t xml:space="preserve"> (</w:t>
      </w:r>
      <w:r w:rsidRPr="009026A4">
        <w:rPr>
          <w:i/>
        </w:rPr>
        <w:t>r</w:t>
      </w:r>
      <w:r w:rsidRPr="009026A4">
        <w:t xml:space="preserve"> est l</w:t>
      </w:r>
      <w:r w:rsidR="0098105F">
        <w:t>’</w:t>
      </w:r>
      <w:r w:rsidRPr="009026A4">
        <w:t>humidité relative quotidienne/100, où 0 ≤ </w:t>
      </w:r>
      <w:r w:rsidRPr="009026A4">
        <w:rPr>
          <w:i/>
        </w:rPr>
        <w:t>r </w:t>
      </w:r>
      <w:r w:rsidRPr="009026A4">
        <w:t xml:space="preserve">≤ 1) et 12 valeurs </w:t>
      </w:r>
      <w:r w:rsidRPr="009026A4">
        <w:rPr>
          <w:position w:val="-12"/>
        </w:rPr>
        <w:object w:dxaOrig="300" w:dyaOrig="360" w14:anchorId="6B28FAC7">
          <v:shape id="_x0000_i1027" type="#_x0000_t75" style="width:15.05pt;height:18.25pt" o:ole="">
            <v:imagedata r:id="rId54" o:title=""/>
          </v:shape>
          <o:OLEObject Type="Embed" ProgID="Equation.DSMT4" ShapeID="_x0000_i1027" DrawAspect="Content" ObjectID="_1581426073" r:id="rId55"/>
        </w:object>
      </w:r>
      <w:r w:rsidRPr="009026A4">
        <w:t xml:space="preserve">(écarts types de </w:t>
      </w:r>
      <w:r w:rsidRPr="009026A4">
        <w:rPr>
          <w:i/>
        </w:rPr>
        <w:t>r</w:t>
      </w:r>
      <w:r w:rsidRPr="009026A4">
        <w:t xml:space="preserve">) mensuelles. Les valeurs stochastiques quotidiennes de </w:t>
      </w:r>
      <w:r w:rsidRPr="009026A4">
        <w:rPr>
          <w:i/>
        </w:rPr>
        <w:t>r</w:t>
      </w:r>
      <w:r w:rsidRPr="009026A4">
        <w:t xml:space="preserve"> sont générées à l</w:t>
      </w:r>
      <w:r w:rsidR="0098105F">
        <w:t>’</w:t>
      </w:r>
      <w:r w:rsidRPr="009026A4">
        <w:t xml:space="preserve">aide de </w:t>
      </w:r>
      <w:smartTag w:uri="urn:schemas-microsoft-com:office:smarttags" w:element="PersonName">
        <w:smartTagPr>
          <w:attr w:name="ProductID" w:val="la distribution B￪ta"/>
        </w:smartTagPr>
        <w:r w:rsidRPr="009026A4">
          <w:t>la distribution Bêta</w:t>
        </w:r>
      </w:smartTag>
      <w:r w:rsidRPr="009026A4">
        <w:t> :</w:t>
      </w:r>
    </w:p>
    <w:p w14:paraId="5D111139" w14:textId="77777777" w:rsidR="009401CA" w:rsidRPr="009026A4" w:rsidRDefault="009401CA" w:rsidP="009401CA">
      <w:pPr>
        <w:tabs>
          <w:tab w:val="num" w:pos="1440"/>
        </w:tabs>
      </w:pPr>
    </w:p>
    <w:p w14:paraId="72CEB249" w14:textId="3CA41F7E" w:rsidR="009401CA" w:rsidRPr="009026A4" w:rsidRDefault="009401CA" w:rsidP="009401CA">
      <w:pPr>
        <w:tabs>
          <w:tab w:val="center" w:pos="4320"/>
          <w:tab w:val="right" w:pos="8640"/>
        </w:tabs>
      </w:pPr>
      <w:r w:rsidRPr="009026A4">
        <w:tab/>
      </w:r>
      <w:r w:rsidRPr="009026A4">
        <w:rPr>
          <w:position w:val="-10"/>
        </w:rPr>
        <w:object w:dxaOrig="1440" w:dyaOrig="320" w14:anchorId="1E29882D">
          <v:shape id="_x0000_i1028" type="#_x0000_t75" style="width:1in;height:17.2pt" o:ole="">
            <v:imagedata r:id="rId56" o:title=""/>
          </v:shape>
          <o:OLEObject Type="Embed" ProgID="Equation.DSMT4" ShapeID="_x0000_i1028" DrawAspect="Content" ObjectID="_1581426074" r:id="rId57"/>
        </w:objec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bookmarkStart w:id="1137" w:name="ZEqnNum412763"/>
      <w:r w:rsidRPr="009026A4">
        <w:instrText>[</w:instrText>
      </w:r>
      <w:fldSimple w:instr=" SEQ MTEqn \c \* Arabic \* MERGEFORMAT ">
        <w:r w:rsidR="00A21BC6">
          <w:rPr>
            <w:noProof/>
          </w:rPr>
          <w:instrText>1</w:instrText>
        </w:r>
      </w:fldSimple>
      <w:r w:rsidRPr="009026A4">
        <w:instrText>]</w:instrText>
      </w:r>
      <w:bookmarkEnd w:id="1137"/>
      <w:r w:rsidRPr="009026A4">
        <w:fldChar w:fldCharType="end"/>
      </w:r>
    </w:p>
    <w:p w14:paraId="7E9AA103" w14:textId="77777777" w:rsidR="009401CA" w:rsidRPr="009026A4" w:rsidRDefault="009401CA" w:rsidP="009401CA">
      <w:pPr>
        <w:tabs>
          <w:tab w:val="num" w:pos="1440"/>
        </w:tabs>
      </w:pPr>
      <w:r w:rsidRPr="009026A4">
        <w:t>où</w:t>
      </w:r>
    </w:p>
    <w:p w14:paraId="0D1FF218" w14:textId="77777777" w:rsidR="009401CA" w:rsidRPr="009026A4" w:rsidRDefault="009401CA" w:rsidP="009401CA">
      <w:pPr>
        <w:tabs>
          <w:tab w:val="center" w:pos="4320"/>
          <w:tab w:val="right" w:pos="8640"/>
        </w:tabs>
      </w:pPr>
    </w:p>
    <w:p w14:paraId="1D973BE4" w14:textId="16F537F2" w:rsidR="009401CA" w:rsidRPr="009026A4" w:rsidRDefault="009401CA" w:rsidP="009401CA">
      <w:pPr>
        <w:tabs>
          <w:tab w:val="center" w:pos="4320"/>
          <w:tab w:val="right" w:pos="8640"/>
        </w:tabs>
      </w:pPr>
      <w:r w:rsidRPr="009026A4">
        <w:tab/>
      </w:r>
      <w:r w:rsidRPr="009026A4">
        <w:rPr>
          <w:position w:val="-42"/>
        </w:rPr>
        <w:object w:dxaOrig="4700" w:dyaOrig="960" w14:anchorId="3A59DEC5">
          <v:shape id="_x0000_i1029" type="#_x0000_t75" style="width:234.25pt;height:48.35pt" o:ole="">
            <v:imagedata r:id="rId58" o:title=""/>
          </v:shape>
          <o:OLEObject Type="Embed" ProgID="Equation.3" ShapeID="_x0000_i1029" DrawAspect="Content" ObjectID="_1581426075" r:id="rId59"/>
        </w:objec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r w:rsidRPr="009026A4">
        <w:instrText>[</w:instrText>
      </w:r>
      <w:fldSimple w:instr=" SEQ MTEqn \c \* Arabic \* MERGEFORMAT ">
        <w:r w:rsidR="00A21BC6">
          <w:rPr>
            <w:noProof/>
          </w:rPr>
          <w:instrText>2</w:instrText>
        </w:r>
      </w:fldSimple>
      <w:r w:rsidRPr="009026A4">
        <w:instrText>]</w:instrText>
      </w:r>
      <w:r w:rsidRPr="009026A4">
        <w:fldChar w:fldCharType="end"/>
      </w:r>
    </w:p>
    <w:p w14:paraId="4DE16402" w14:textId="77777777" w:rsidR="009401CA" w:rsidRPr="009026A4" w:rsidRDefault="009401CA" w:rsidP="009401CA">
      <w:pPr>
        <w:tabs>
          <w:tab w:val="center" w:pos="4320"/>
          <w:tab w:val="right" w:pos="8640"/>
        </w:tabs>
      </w:pPr>
    </w:p>
    <w:p w14:paraId="5AC673D2" w14:textId="77777777" w:rsidR="009401CA" w:rsidRPr="009026A4" w:rsidRDefault="009401CA" w:rsidP="009401CA">
      <w:pPr>
        <w:tabs>
          <w:tab w:val="num" w:pos="1440"/>
        </w:tabs>
      </w:pPr>
      <w:r w:rsidRPr="009026A4">
        <w:t xml:space="preserve">La physique du calcul des points de rosée est tirée de CD Whiteman (2000. </w:t>
      </w:r>
      <w:r w:rsidRPr="00581494">
        <w:rPr>
          <w:lang w:val="en-CA"/>
        </w:rPr>
        <w:t xml:space="preserve">Mountain meteorology: Fundamentals and applications. </w:t>
      </w:r>
      <w:smartTag w:uri="urn:schemas-microsoft-com:office:smarttags" w:element="place">
        <w:smartTag w:uri="urn:schemas-microsoft-com:office:smarttags" w:element="PlaceName">
          <w:r w:rsidRPr="00581494">
            <w:rPr>
              <w:lang w:val="en-CA"/>
            </w:rPr>
            <w:t>Oxford</w:t>
          </w:r>
        </w:smartTag>
        <w:r w:rsidRPr="00581494">
          <w:rPr>
            <w:lang w:val="en-CA"/>
          </w:rPr>
          <w:t xml:space="preserve"> </w:t>
        </w:r>
        <w:smartTag w:uri="urn:schemas-microsoft-com:office:smarttags" w:element="PlaceType">
          <w:r w:rsidRPr="00581494">
            <w:rPr>
              <w:lang w:val="en-CA"/>
            </w:rPr>
            <w:t>University</w:t>
          </w:r>
        </w:smartTag>
      </w:smartTag>
      <w:r w:rsidRPr="00581494">
        <w:rPr>
          <w:lang w:val="en-CA"/>
        </w:rPr>
        <w:t xml:space="preserve"> Press, NY. P 302-305). </w:t>
      </w:r>
      <w:r w:rsidRPr="009026A4">
        <w:t>Après quelques transformations algébriques simples utilisant des notions fondamentales de thermodynamique, le point de rosée (température en ºC) est donné par :</w:t>
      </w:r>
    </w:p>
    <w:p w14:paraId="0A5629FE" w14:textId="77777777" w:rsidR="009401CA" w:rsidRPr="009026A4" w:rsidRDefault="009401CA" w:rsidP="009401CA">
      <w:pPr>
        <w:tabs>
          <w:tab w:val="num" w:pos="1440"/>
        </w:tabs>
      </w:pPr>
    </w:p>
    <w:p w14:paraId="26959B90" w14:textId="66C6E1E6" w:rsidR="009401CA" w:rsidRPr="009026A4" w:rsidRDefault="009401CA" w:rsidP="009401CA">
      <w:pPr>
        <w:tabs>
          <w:tab w:val="center" w:pos="4320"/>
          <w:tab w:val="right" w:pos="8640"/>
        </w:tabs>
      </w:pPr>
      <w:r w:rsidRPr="009026A4">
        <w:tab/>
      </w:r>
      <w:r w:rsidRPr="009026A4">
        <w:rPr>
          <w:position w:val="-34"/>
        </w:rPr>
        <w:object w:dxaOrig="2340" w:dyaOrig="880" w14:anchorId="24C3FCCA">
          <v:shape id="_x0000_i1030" type="#_x0000_t75" style="width:116.05pt;height:44.05pt" o:ole="">
            <v:imagedata r:id="rId60" o:title=""/>
          </v:shape>
          <o:OLEObject Type="Embed" ProgID="Equation.3" ShapeID="_x0000_i1030" DrawAspect="Content" ObjectID="_1581426076" r:id="rId61"/>
        </w:objec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bookmarkStart w:id="1138" w:name="ZEqnNum254217"/>
      <w:r w:rsidRPr="009026A4">
        <w:instrText>[</w:instrText>
      </w:r>
      <w:fldSimple w:instr=" SEQ MTEqn \c \* Arabic \* MERGEFORMAT ">
        <w:r w:rsidR="00A21BC6">
          <w:rPr>
            <w:noProof/>
          </w:rPr>
          <w:instrText>3</w:instrText>
        </w:r>
      </w:fldSimple>
      <w:r w:rsidRPr="009026A4">
        <w:instrText>]</w:instrText>
      </w:r>
      <w:bookmarkEnd w:id="1138"/>
      <w:r w:rsidRPr="009026A4">
        <w:fldChar w:fldCharType="end"/>
      </w:r>
    </w:p>
    <w:p w14:paraId="547DB62F" w14:textId="77777777" w:rsidR="009401CA" w:rsidRPr="009026A4" w:rsidRDefault="009401CA" w:rsidP="009401CA">
      <w:pPr>
        <w:tabs>
          <w:tab w:val="num" w:pos="1440"/>
        </w:tabs>
      </w:pPr>
    </w:p>
    <w:p w14:paraId="75C2FEDD" w14:textId="77777777" w:rsidR="009401CA" w:rsidRPr="009026A4" w:rsidRDefault="009401CA" w:rsidP="009401CA">
      <w:r w:rsidRPr="009026A4">
        <w:t>où </w:t>
      </w:r>
      <w:r w:rsidRPr="009026A4">
        <w:rPr>
          <w:i/>
        </w:rPr>
        <w:t>T</w:t>
      </w:r>
      <w:r w:rsidRPr="009026A4">
        <w:t xml:space="preserve"> est la température de l</w:t>
      </w:r>
      <w:r w:rsidR="0098105F">
        <w:t>’</w:t>
      </w:r>
      <w:r w:rsidRPr="009026A4">
        <w:t>air (ºC), R</w:t>
      </w:r>
      <w:r w:rsidRPr="009026A4">
        <w:rPr>
          <w:vertAlign w:val="subscript"/>
        </w:rPr>
        <w:t>v</w:t>
      </w:r>
      <w:r w:rsidRPr="009026A4">
        <w:t> = 461 J/ºK/kg est la constante des gaz pour la vapeur d</w:t>
      </w:r>
      <w:r w:rsidR="0098105F">
        <w:t>’</w:t>
      </w:r>
      <w:r w:rsidRPr="009026A4">
        <w:t>eau, L = 2,5×10</w:t>
      </w:r>
      <w:r w:rsidRPr="009026A4">
        <w:rPr>
          <w:vertAlign w:val="superscript"/>
        </w:rPr>
        <w:t>6</w:t>
      </w:r>
      <w:r w:rsidRPr="009026A4">
        <w:t> J/kg est la chaleur latente de l</w:t>
      </w:r>
      <w:r w:rsidR="0098105F">
        <w:t>’</w:t>
      </w:r>
      <w:r w:rsidRPr="009026A4">
        <w:t>eau au-dessus de l</w:t>
      </w:r>
      <w:r w:rsidR="0098105F">
        <w:t>’</w:t>
      </w:r>
      <w:r w:rsidRPr="009026A4">
        <w:t>eau (c</w:t>
      </w:r>
      <w:r w:rsidR="0098105F">
        <w:t>’</w:t>
      </w:r>
      <w:r w:rsidRPr="009026A4">
        <w:t>est-à-dire lorsqu</w:t>
      </w:r>
      <w:r w:rsidR="0098105F">
        <w:t>’</w:t>
      </w:r>
      <w:r w:rsidRPr="009026A4">
        <w:t>il n</w:t>
      </w:r>
      <w:r w:rsidR="0098105F">
        <w:t>’</w:t>
      </w:r>
      <w:r w:rsidRPr="009026A4">
        <w:t xml:space="preserve">y a pas de sublimation de la vapeur en glace), et </w:t>
      </w:r>
      <w:r w:rsidRPr="009026A4">
        <w:rPr>
          <w:i/>
        </w:rPr>
        <w:t>r</w:t>
      </w:r>
      <w:r w:rsidRPr="009026A4">
        <w:t xml:space="preserve"> est l</w:t>
      </w:r>
      <w:r w:rsidR="0098105F">
        <w:t>’</w:t>
      </w:r>
      <w:r w:rsidRPr="009026A4">
        <w:t>humidité relative/100, définie ci-dessus.</w:t>
      </w:r>
    </w:p>
    <w:p w14:paraId="54B863AA" w14:textId="77777777" w:rsidR="009401CA" w:rsidRPr="009026A4" w:rsidRDefault="009401CA" w:rsidP="009401CA"/>
    <w:p w14:paraId="40D44281" w14:textId="77777777" w:rsidR="009401CA" w:rsidRPr="009026A4" w:rsidRDefault="00581494" w:rsidP="00C2471D">
      <w:pPr>
        <w:pStyle w:val="Titre3"/>
      </w:pPr>
      <w:bookmarkStart w:id="1139" w:name="_Toc348100112"/>
      <w:r>
        <w:br w:type="page"/>
      </w:r>
      <w:bookmarkStart w:id="1140" w:name="_Toc507669789"/>
      <w:r w:rsidR="009401CA" w:rsidRPr="009026A4">
        <w:lastRenderedPageBreak/>
        <w:t>Génération des vitesses de vent quotidiennes à partir des normales mensuelles</w:t>
      </w:r>
      <w:bookmarkEnd w:id="1139"/>
      <w:bookmarkEnd w:id="1140"/>
    </w:p>
    <w:p w14:paraId="2A082F39" w14:textId="77777777" w:rsidR="009401CA" w:rsidRPr="009026A4" w:rsidRDefault="009401CA" w:rsidP="009401CA"/>
    <w:p w14:paraId="170867D0" w14:textId="77777777" w:rsidR="009401CA" w:rsidRPr="009026A4" w:rsidRDefault="009401CA" w:rsidP="009401CA">
      <w:pPr>
        <w:tabs>
          <w:tab w:val="num" w:pos="1200"/>
        </w:tabs>
      </w:pPr>
      <w:r w:rsidRPr="009026A4">
        <w:t>Les normales de vitesses du vent dans BioSIM sont 12 moyennes mensuelles </w:t>
      </w:r>
      <w:r w:rsidRPr="009026A4">
        <w:rPr>
          <w:position w:val="-6"/>
        </w:rPr>
        <w:object w:dxaOrig="240" w:dyaOrig="260" w14:anchorId="0DC5A754">
          <v:shape id="_x0000_i1031" type="#_x0000_t75" style="width:12.9pt;height:12.9pt" o:ole="">
            <v:imagedata r:id="rId62" o:title=""/>
          </v:shape>
          <o:OLEObject Type="Embed" ProgID="Equation.DSMT4" ShapeID="_x0000_i1031" DrawAspect="Content" ObjectID="_1581426077" r:id="rId63"/>
        </w:object>
      </w:r>
      <w:r w:rsidRPr="009026A4">
        <w:t xml:space="preserve"> et l</w:t>
      </w:r>
      <w:r w:rsidR="0098105F">
        <w:t>’</w:t>
      </w:r>
      <w:r w:rsidRPr="009026A4">
        <w:t xml:space="preserve">écart type est </w:t>
      </w:r>
      <w:r w:rsidRPr="009026A4">
        <w:rPr>
          <w:position w:val="-12"/>
        </w:rPr>
        <w:object w:dxaOrig="320" w:dyaOrig="360" w14:anchorId="72B1021A">
          <v:shape id="_x0000_i1032" type="#_x0000_t75" style="width:12.9pt;height:18.25pt" o:ole="">
            <v:imagedata r:id="rId64" o:title=""/>
          </v:shape>
          <o:OLEObject Type="Embed" ProgID="Equation.DSMT4" ShapeID="_x0000_i1032" DrawAspect="Content" ObjectID="_1581426078" r:id="rId65"/>
        </w:object>
      </w:r>
      <w:r w:rsidRPr="009026A4">
        <w:t xml:space="preserve"> de ln (vitesse du vent, en km/h). Les valeurs de vitesses du vent quotidiennes stochastiques </w:t>
      </w:r>
      <w:r w:rsidRPr="009026A4">
        <w:rPr>
          <w:i/>
        </w:rPr>
        <w:t>w</w:t>
      </w:r>
      <w:r w:rsidRPr="009026A4">
        <w:t xml:space="preserve"> sont générées de façon aléatoire à partir de la distribution log-normale :</w:t>
      </w:r>
    </w:p>
    <w:p w14:paraId="388362B1" w14:textId="77777777" w:rsidR="009401CA" w:rsidRPr="009026A4" w:rsidRDefault="009401CA" w:rsidP="009401CA">
      <w:pPr>
        <w:tabs>
          <w:tab w:val="num" w:pos="1440"/>
        </w:tabs>
        <w:ind w:left="360"/>
      </w:pPr>
    </w:p>
    <w:p w14:paraId="236DE8C2" w14:textId="7EE2CBE8" w:rsidR="009401CA" w:rsidRPr="009026A4" w:rsidRDefault="009401CA" w:rsidP="009401CA">
      <w:pPr>
        <w:tabs>
          <w:tab w:val="center" w:pos="4320"/>
          <w:tab w:val="right" w:pos="8640"/>
        </w:tabs>
        <w:ind w:left="360"/>
      </w:pPr>
      <w:r w:rsidRPr="009026A4">
        <w:tab/>
      </w:r>
      <w:r w:rsidRPr="009026A4">
        <w:rPr>
          <w:position w:val="-12"/>
        </w:rPr>
        <w:object w:dxaOrig="1840" w:dyaOrig="440" w14:anchorId="0BAA8F51">
          <v:shape id="_x0000_i1033" type="#_x0000_t75" style="width:92.4pt;height:21.5pt" o:ole="">
            <v:imagedata r:id="rId66" o:title=""/>
          </v:shape>
          <o:OLEObject Type="Embed" ProgID="Equation.3" ShapeID="_x0000_i1033" DrawAspect="Content" ObjectID="_1581426079" r:id="rId67"/>
        </w:objec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bookmarkStart w:id="1141" w:name="ZEqnNum577718"/>
      <w:r w:rsidRPr="009026A4">
        <w:instrText>[</w:instrText>
      </w:r>
      <w:fldSimple w:instr=" SEQ MTEqn \c \* Arabic \* MERGEFORMAT ">
        <w:r w:rsidR="00A21BC6">
          <w:rPr>
            <w:noProof/>
          </w:rPr>
          <w:instrText>4</w:instrText>
        </w:r>
      </w:fldSimple>
      <w:r w:rsidRPr="009026A4">
        <w:instrText>]</w:instrText>
      </w:r>
      <w:bookmarkEnd w:id="1141"/>
      <w:r w:rsidRPr="009026A4">
        <w:fldChar w:fldCharType="end"/>
      </w:r>
    </w:p>
    <w:p w14:paraId="4A8726C1" w14:textId="77777777" w:rsidR="009401CA" w:rsidRPr="009026A4" w:rsidRDefault="009401CA" w:rsidP="009401CA">
      <w:pPr>
        <w:tabs>
          <w:tab w:val="num" w:pos="1440"/>
        </w:tabs>
        <w:ind w:left="360"/>
      </w:pPr>
    </w:p>
    <w:p w14:paraId="3DE69082" w14:textId="77777777" w:rsidR="009401CA" w:rsidRPr="009026A4" w:rsidRDefault="009401CA" w:rsidP="00C2471D">
      <w:pPr>
        <w:pStyle w:val="Titre3"/>
      </w:pPr>
      <w:bookmarkStart w:id="1142" w:name="_Toc348100113"/>
      <w:bookmarkStart w:id="1143" w:name="_Toc507669790"/>
      <w:r w:rsidRPr="009026A4">
        <w:t>Génération des chutes de neige et de l</w:t>
      </w:r>
      <w:r w:rsidR="0098105F">
        <w:t>’</w:t>
      </w:r>
      <w:r w:rsidRPr="009026A4">
        <w:t>équivalent en eau de la neige</w:t>
      </w:r>
      <w:bookmarkEnd w:id="1142"/>
      <w:bookmarkEnd w:id="1143"/>
    </w:p>
    <w:p w14:paraId="51428F43" w14:textId="77777777" w:rsidR="009401CA" w:rsidRPr="009026A4" w:rsidRDefault="009401CA" w:rsidP="009401CA"/>
    <w:p w14:paraId="017ED47C" w14:textId="77777777" w:rsidR="009401CA" w:rsidRPr="009026A4" w:rsidRDefault="009401CA" w:rsidP="009401CA">
      <w:r w:rsidRPr="009026A4">
        <w:t>Ce module a été étalonné à partir d</w:t>
      </w:r>
      <w:r w:rsidR="0098105F">
        <w:t>’</w:t>
      </w:r>
      <w:r w:rsidRPr="009026A4">
        <w:t xml:space="preserve">emplacements en Amérique du Nord au-dessus de 30° N et entre -180 et -50° E, Brown et coll. </w:t>
      </w:r>
      <w:r w:rsidRPr="005477CA">
        <w:rPr>
          <w:lang w:val="en-CA"/>
        </w:rPr>
        <w:t xml:space="preserve">2003 (Brown RD, Brasnett B, Robinson D. 2003. </w:t>
      </w:r>
      <w:r w:rsidRPr="00581494">
        <w:rPr>
          <w:i/>
          <w:lang w:val="en-CA"/>
        </w:rPr>
        <w:t>Gridded North American monthly snow depth and snow water equivalent for GCM evaluation</w:t>
      </w:r>
      <w:r w:rsidRPr="00581494">
        <w:rPr>
          <w:lang w:val="en-CA"/>
        </w:rPr>
        <w:t xml:space="preserve">. </w:t>
      </w:r>
      <w:r w:rsidRPr="009026A4">
        <w:t>Atmosphere and Ocean 41: 1-14). La température à laquelle les précipitations tombent sous forme de neige et à laquelle la neige fond a été prise comme fonction de la température de l</w:t>
      </w:r>
      <w:r w:rsidR="0098105F">
        <w:t>’</w:t>
      </w:r>
      <w:r w:rsidRPr="009026A4">
        <w:t>air :</w:t>
      </w:r>
    </w:p>
    <w:p w14:paraId="79AA5609" w14:textId="77777777" w:rsidR="009401CA" w:rsidRPr="009026A4" w:rsidRDefault="009401CA" w:rsidP="009401CA"/>
    <w:p w14:paraId="16B391EE" w14:textId="4C9D58A0" w:rsidR="009401CA" w:rsidRPr="009026A4" w:rsidRDefault="009401CA" w:rsidP="009401CA">
      <w:pPr>
        <w:tabs>
          <w:tab w:val="center" w:pos="4680"/>
          <w:tab w:val="right" w:pos="8640"/>
        </w:tabs>
      </w:pPr>
      <w:r w:rsidRPr="009026A4">
        <w:tab/>
      </w:r>
      <w:r w:rsidRPr="009026A4">
        <w:rPr>
          <w:i/>
        </w:rPr>
        <w:t>T</w:t>
      </w:r>
      <w:r w:rsidRPr="009026A4">
        <w:rPr>
          <w:i/>
          <w:vertAlign w:val="subscript"/>
        </w:rPr>
        <w:t>neige</w:t>
      </w:r>
      <w:r w:rsidRPr="009026A4">
        <w:t xml:space="preserve"> = 1,581 + 0,021 Longitude</w: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r w:rsidRPr="009026A4">
        <w:instrText>[</w:instrText>
      </w:r>
      <w:fldSimple w:instr=" SEQ MTEqn \c \* Arabic \* MERGEFORMAT ">
        <w:r w:rsidR="00A21BC6">
          <w:rPr>
            <w:noProof/>
          </w:rPr>
          <w:instrText>5</w:instrText>
        </w:r>
      </w:fldSimple>
      <w:r w:rsidRPr="009026A4">
        <w:instrText>]</w:instrText>
      </w:r>
      <w:r w:rsidRPr="009026A4">
        <w:fldChar w:fldCharType="end"/>
      </w:r>
    </w:p>
    <w:p w14:paraId="01F223D1" w14:textId="77777777" w:rsidR="009401CA" w:rsidRPr="009026A4" w:rsidRDefault="009401CA" w:rsidP="009401CA"/>
    <w:p w14:paraId="4154BFEC" w14:textId="2199F8CD" w:rsidR="009401CA" w:rsidRPr="009026A4" w:rsidRDefault="009401CA" w:rsidP="009401CA">
      <w:pPr>
        <w:tabs>
          <w:tab w:val="center" w:pos="4680"/>
          <w:tab w:val="right" w:pos="8640"/>
        </w:tabs>
      </w:pPr>
      <w:r w:rsidRPr="009026A4">
        <w:tab/>
      </w:r>
      <w:r w:rsidRPr="009026A4">
        <w:rPr>
          <w:i/>
        </w:rPr>
        <w:t>T</w:t>
      </w:r>
      <w:r w:rsidRPr="009026A4">
        <w:rPr>
          <w:i/>
          <w:vertAlign w:val="subscript"/>
        </w:rPr>
        <w:t>fonte</w:t>
      </w:r>
      <w:r w:rsidRPr="009026A4">
        <w:t xml:space="preserve"> = 3,762 - 0,043 Longitude</w:t>
      </w:r>
      <w:r w:rsidRPr="009026A4">
        <w:tab/>
      </w:r>
      <w:r w:rsidRPr="009026A4">
        <w:fldChar w:fldCharType="begin"/>
      </w:r>
      <w:r w:rsidRPr="009026A4">
        <w:instrText xml:space="preserve"> MACROBUTTON MTPlaceRef \* MERGEFORMAT </w:instrText>
      </w:r>
      <w:r w:rsidRPr="009026A4">
        <w:fldChar w:fldCharType="begin"/>
      </w:r>
      <w:r w:rsidRPr="009026A4">
        <w:instrText xml:space="preserve"> SEQ MTEqn \h \* MERGEFORMAT </w:instrText>
      </w:r>
      <w:r w:rsidRPr="009026A4">
        <w:fldChar w:fldCharType="end"/>
      </w:r>
      <w:r w:rsidRPr="009026A4">
        <w:instrText>[</w:instrText>
      </w:r>
      <w:fldSimple w:instr=" SEQ MTEqn \c \* Arabic \* MERGEFORMAT ">
        <w:r w:rsidR="00A21BC6">
          <w:rPr>
            <w:noProof/>
          </w:rPr>
          <w:instrText>6</w:instrText>
        </w:r>
      </w:fldSimple>
      <w:r w:rsidRPr="009026A4">
        <w:instrText>]</w:instrText>
      </w:r>
      <w:r w:rsidRPr="009026A4">
        <w:fldChar w:fldCharType="end"/>
      </w:r>
    </w:p>
    <w:p w14:paraId="6B53A703" w14:textId="77777777" w:rsidR="009401CA" w:rsidRPr="009026A4" w:rsidRDefault="009401CA" w:rsidP="009401CA"/>
    <w:p w14:paraId="033B0C9D" w14:textId="77777777" w:rsidR="009401CA" w:rsidRPr="009026A4" w:rsidRDefault="009401CA" w:rsidP="009401CA">
      <w:r w:rsidRPr="009026A4">
        <w:t>(La longitude est exprimée en degrés décimaux.)</w:t>
      </w:r>
    </w:p>
    <w:p w14:paraId="0B5F9384" w14:textId="77777777" w:rsidR="009401CA" w:rsidRPr="009026A4" w:rsidRDefault="009401CA" w:rsidP="009401CA"/>
    <w:p w14:paraId="6CAAF66F" w14:textId="77777777" w:rsidR="009401CA" w:rsidRPr="009026A4" w:rsidRDefault="009401CA" w:rsidP="00C2471D">
      <w:pPr>
        <w:pStyle w:val="Titre3"/>
      </w:pPr>
      <w:bookmarkStart w:id="1144" w:name="_Toc348100114"/>
      <w:bookmarkStart w:id="1145" w:name="_Toc507669791"/>
      <w:r w:rsidRPr="009026A4">
        <w:t>Rayonnement solaire</w:t>
      </w:r>
      <w:bookmarkEnd w:id="1144"/>
      <w:bookmarkEnd w:id="1145"/>
    </w:p>
    <w:p w14:paraId="75BCFC18" w14:textId="77777777" w:rsidR="009401CA" w:rsidRPr="009026A4" w:rsidRDefault="009401CA" w:rsidP="009401CA"/>
    <w:p w14:paraId="6E20187B" w14:textId="77777777" w:rsidR="009401CA" w:rsidRPr="009026A4" w:rsidRDefault="009401CA" w:rsidP="009401CA">
      <w:pPr>
        <w:pStyle w:val="NormalWeb"/>
        <w:rPr>
          <w:color w:val="008000"/>
          <w:szCs w:val="24"/>
        </w:rPr>
      </w:pPr>
      <w:r w:rsidRPr="009026A4">
        <w:t>Le rayonnement solaire est calculé à l</w:t>
      </w:r>
      <w:r w:rsidR="0098105F">
        <w:t>’</w:t>
      </w:r>
      <w:r w:rsidRPr="009026A4">
        <w:t>aide d</w:t>
      </w:r>
      <w:r w:rsidR="0098105F">
        <w:t>’</w:t>
      </w:r>
      <w:r w:rsidRPr="009026A4">
        <w:t xml:space="preserve">un module extrait du programme MTCLIM version 4.3 (Peter Thornton, Numerical Terradynamic Simulation Group, School of Forestry, University of Montana, Missoula, MT, USA), disponible à </w:t>
      </w:r>
      <w:hyperlink r:id="rId68" w:history="1">
        <w:r w:rsidR="005164E0">
          <w:rPr>
            <w:rStyle w:val="Lienhypertexte"/>
          </w:rPr>
          <w:t>http://www.ntsg.umt.edu/project/mt-clim.php</w:t>
        </w:r>
      </w:hyperlink>
      <w:r w:rsidRPr="009026A4">
        <w:rPr>
          <w:color w:val="008000"/>
        </w:rPr>
        <w:t>.</w:t>
      </w:r>
    </w:p>
    <w:p w14:paraId="605818F3" w14:textId="77777777" w:rsidR="009401CA" w:rsidRPr="009026A4" w:rsidRDefault="009401CA" w:rsidP="009401CA"/>
    <w:p w14:paraId="2EC1FC45" w14:textId="77777777" w:rsidR="009401CA" w:rsidRPr="009026A4" w:rsidRDefault="009401CA" w:rsidP="00C2471D">
      <w:pPr>
        <w:pStyle w:val="Titre3"/>
      </w:pPr>
      <w:bookmarkStart w:id="1146" w:name="_Toc348100115"/>
      <w:bookmarkStart w:id="1147" w:name="_Toc507669792"/>
      <w:r w:rsidRPr="009026A4">
        <w:t>Assemblage du régime</w:t>
      </w:r>
      <w:bookmarkEnd w:id="1146"/>
      <w:bookmarkEnd w:id="1147"/>
    </w:p>
    <w:p w14:paraId="62F79C4F" w14:textId="77777777" w:rsidR="009401CA" w:rsidRPr="009026A4" w:rsidRDefault="009401CA" w:rsidP="009401CA"/>
    <w:p w14:paraId="50347A36" w14:textId="77777777" w:rsidR="009401CA" w:rsidRPr="009026A4" w:rsidRDefault="009401CA" w:rsidP="009401CA">
      <w:pPr>
        <w:jc w:val="both"/>
      </w:pPr>
      <w:r w:rsidRPr="009026A4">
        <w:t>Les régimes météorologiques sont assemblés de la façon suivante. D</w:t>
      </w:r>
      <w:r w:rsidR="0098105F">
        <w:t>’</w:t>
      </w:r>
      <w:r w:rsidRPr="009026A4">
        <w:t>abord, des normales quotidiennes aléatoires, ajustées et pondérées constituent la série chronologique quotidienne de températures minimales et maximales (et autres variables météorologiques au besoin). Ensuite, si des données quotidiennes (y compris des prévisions) sont utilisées et disponibles, elles sont ajustées et utilisées pour remplacer les normales aléatoires. Ainsi, les valeurs manquantes dans les observations quotidiennes et les conditions météorologiques futures (au-delà des prévisions) sont remplacées par des normales aléatoires.</w:t>
      </w:r>
    </w:p>
    <w:p w14:paraId="08413898" w14:textId="77777777" w:rsidR="009401CA" w:rsidRPr="009026A4" w:rsidRDefault="009401CA" w:rsidP="009401CA">
      <w:pPr>
        <w:jc w:val="both"/>
      </w:pPr>
    </w:p>
    <w:p w14:paraId="4924E3EE" w14:textId="77777777" w:rsidR="009401CA" w:rsidRPr="009026A4" w:rsidRDefault="00581494" w:rsidP="006160E5">
      <w:pPr>
        <w:pStyle w:val="Titre2"/>
      </w:pPr>
      <w:bookmarkStart w:id="1148" w:name="_Toc348100116"/>
      <w:r>
        <w:br w:type="page"/>
      </w:r>
      <w:bookmarkStart w:id="1149" w:name="_Toc507669793"/>
      <w:r w:rsidR="009401CA" w:rsidRPr="009026A4">
        <w:lastRenderedPageBreak/>
        <w:t>Données liées</w:t>
      </w:r>
      <w:bookmarkEnd w:id="1148"/>
      <w:bookmarkEnd w:id="1149"/>
    </w:p>
    <w:p w14:paraId="2748EA98" w14:textId="77777777" w:rsidR="009401CA" w:rsidRPr="009026A4" w:rsidRDefault="009401CA" w:rsidP="009401CA">
      <w:pPr>
        <w:jc w:val="both"/>
      </w:pPr>
    </w:p>
    <w:p w14:paraId="335C877C" w14:textId="402A22CE" w:rsidR="009401CA" w:rsidRPr="009026A4" w:rsidRDefault="009401CA" w:rsidP="009401CA">
      <w:pPr>
        <w:jc w:val="both"/>
      </w:pPr>
      <w:r w:rsidRPr="009026A4">
        <w:t xml:space="preserve">On peut lier </w:t>
      </w:r>
      <w:r w:rsidR="00A2665C">
        <w:t>huit</w:t>
      </w:r>
      <w:r w:rsidR="007122A7">
        <w:t xml:space="preserve"> </w:t>
      </w:r>
      <w:r w:rsidRPr="009026A4">
        <w:t>types de données à BioSIM :</w:t>
      </w:r>
    </w:p>
    <w:p w14:paraId="7FC677B6" w14:textId="77777777" w:rsidR="009401CA" w:rsidRPr="009026A4" w:rsidRDefault="009401CA" w:rsidP="009401CA">
      <w:pPr>
        <w:jc w:val="both"/>
      </w:pPr>
    </w:p>
    <w:p w14:paraId="7BEB6EE2" w14:textId="5CFBE360" w:rsidR="009401CA" w:rsidRPr="009026A4" w:rsidRDefault="009401CA" w:rsidP="000C369D">
      <w:pPr>
        <w:numPr>
          <w:ilvl w:val="0"/>
          <w:numId w:val="10"/>
        </w:numPr>
        <w:jc w:val="both"/>
        <w:rPr>
          <w:b/>
        </w:rPr>
      </w:pPr>
      <w:r w:rsidRPr="009026A4">
        <w:rPr>
          <w:b/>
        </w:rPr>
        <w:t>bases de données m</w:t>
      </w:r>
      <w:r w:rsidR="007122A7">
        <w:rPr>
          <w:b/>
        </w:rPr>
        <w:t>étéorologiques sur les normales</w:t>
      </w:r>
    </w:p>
    <w:p w14:paraId="1209D85A" w14:textId="785CBF0F" w:rsidR="009401CA" w:rsidRDefault="009401CA" w:rsidP="000C369D">
      <w:pPr>
        <w:numPr>
          <w:ilvl w:val="0"/>
          <w:numId w:val="10"/>
        </w:numPr>
        <w:jc w:val="both"/>
        <w:rPr>
          <w:b/>
        </w:rPr>
      </w:pPr>
      <w:r w:rsidRPr="009026A4">
        <w:rPr>
          <w:b/>
        </w:rPr>
        <w:t>bases de données météorologiques quotidienn</w:t>
      </w:r>
      <w:r w:rsidR="007122A7">
        <w:rPr>
          <w:b/>
        </w:rPr>
        <w:t>es</w:t>
      </w:r>
    </w:p>
    <w:p w14:paraId="4CE16E92" w14:textId="7F487F86" w:rsidR="007122A7" w:rsidRDefault="007122A7" w:rsidP="007122A7">
      <w:pPr>
        <w:numPr>
          <w:ilvl w:val="0"/>
          <w:numId w:val="10"/>
        </w:numPr>
        <w:jc w:val="both"/>
        <w:rPr>
          <w:b/>
        </w:rPr>
      </w:pPr>
      <w:r w:rsidRPr="009026A4">
        <w:rPr>
          <w:b/>
        </w:rPr>
        <w:t xml:space="preserve">bases de données météorologiques </w:t>
      </w:r>
      <w:r>
        <w:rPr>
          <w:b/>
        </w:rPr>
        <w:t>horaires</w:t>
      </w:r>
    </w:p>
    <w:p w14:paraId="1126787D" w14:textId="29ECACF7" w:rsidR="007122A7" w:rsidRPr="009026A4" w:rsidRDefault="007122A7" w:rsidP="007122A7">
      <w:pPr>
        <w:numPr>
          <w:ilvl w:val="0"/>
          <w:numId w:val="10"/>
        </w:numPr>
        <w:jc w:val="both"/>
        <w:rPr>
          <w:b/>
        </w:rPr>
      </w:pPr>
      <w:r w:rsidRPr="009026A4">
        <w:rPr>
          <w:b/>
        </w:rPr>
        <w:t xml:space="preserve">bases de données météorologiques </w:t>
      </w:r>
      <w:r>
        <w:rPr>
          <w:b/>
        </w:rPr>
        <w:t>sous forme de grille</w:t>
      </w:r>
    </w:p>
    <w:p w14:paraId="1EBDBF1A" w14:textId="08E5D691" w:rsidR="009401CA" w:rsidRPr="009026A4" w:rsidRDefault="009401CA" w:rsidP="000C369D">
      <w:pPr>
        <w:numPr>
          <w:ilvl w:val="0"/>
          <w:numId w:val="10"/>
        </w:numPr>
        <w:jc w:val="both"/>
        <w:rPr>
          <w:b/>
        </w:rPr>
      </w:pPr>
      <w:r w:rsidRPr="009026A4">
        <w:rPr>
          <w:b/>
        </w:rPr>
        <w:t>cartes d</w:t>
      </w:r>
      <w:r w:rsidR="0098105F">
        <w:rPr>
          <w:b/>
        </w:rPr>
        <w:t>’</w:t>
      </w:r>
      <w:r w:rsidR="007122A7">
        <w:rPr>
          <w:b/>
        </w:rPr>
        <w:t>intrants (DEM)</w:t>
      </w:r>
    </w:p>
    <w:p w14:paraId="70590A14" w14:textId="42CA075C" w:rsidR="009401CA" w:rsidRDefault="007122A7" w:rsidP="000C369D">
      <w:pPr>
        <w:numPr>
          <w:ilvl w:val="0"/>
          <w:numId w:val="10"/>
        </w:numPr>
        <w:jc w:val="both"/>
        <w:rPr>
          <w:b/>
        </w:rPr>
      </w:pPr>
      <w:r>
        <w:rPr>
          <w:b/>
        </w:rPr>
        <w:t>modèles</w:t>
      </w:r>
    </w:p>
    <w:p w14:paraId="5B892797" w14:textId="21840D39" w:rsidR="00A2665C" w:rsidRDefault="00A2665C" w:rsidP="000C369D">
      <w:pPr>
        <w:numPr>
          <w:ilvl w:val="0"/>
          <w:numId w:val="10"/>
        </w:numPr>
        <w:jc w:val="both"/>
        <w:rPr>
          <w:b/>
        </w:rPr>
      </w:pPr>
      <w:r>
        <w:rPr>
          <w:b/>
        </w:rPr>
        <w:t>Projet de mise à jour météorologique</w:t>
      </w:r>
    </w:p>
    <w:p w14:paraId="61FC1288" w14:textId="01BF26B1" w:rsidR="00A2665C" w:rsidRPr="009026A4" w:rsidRDefault="00A2665C" w:rsidP="000C369D">
      <w:pPr>
        <w:numPr>
          <w:ilvl w:val="0"/>
          <w:numId w:val="10"/>
        </w:numPr>
        <w:jc w:val="both"/>
        <w:rPr>
          <w:b/>
        </w:rPr>
      </w:pPr>
      <w:r>
        <w:rPr>
          <w:b/>
        </w:rPr>
        <w:t>Scriptes R</w:t>
      </w:r>
    </w:p>
    <w:p w14:paraId="22E4A5F7" w14:textId="77777777" w:rsidR="009401CA" w:rsidRPr="009026A4" w:rsidRDefault="009401CA" w:rsidP="009401CA">
      <w:pPr>
        <w:jc w:val="both"/>
      </w:pPr>
    </w:p>
    <w:p w14:paraId="38BFC295" w14:textId="58F7B2AD" w:rsidR="009401CA" w:rsidRPr="009026A4" w:rsidRDefault="009401CA" w:rsidP="009401CA">
      <w:pPr>
        <w:jc w:val="both"/>
      </w:pPr>
      <w:r w:rsidRPr="009026A4">
        <w:t>Les données peuvent être dans des répertoires différents. Ces fichiers peuvent être généraux pour tous les projets, ou ils peuvent être locaux pour un seul projet. Tous les fichiers peuvent être enregistrés dans des répertoires locaux (spécifiques au projet) ou dans des répertoires généraux. Les données météorologiques locales doivent être placées dans le sous-répertoire \Weather\ du projet et les cartes d</w:t>
      </w:r>
      <w:r w:rsidR="0098105F">
        <w:t>’</w:t>
      </w:r>
      <w:r w:rsidRPr="009026A4">
        <w:t>intrants locaux (DEM) doivent être placées dans le sous-répertoire \ InputMap\ du projet. Ces sous-répertoires sont toujours interrogés en premier (par défaut), il n</w:t>
      </w:r>
      <w:r w:rsidR="0098105F">
        <w:t>’</w:t>
      </w:r>
      <w:r w:rsidRPr="009026A4">
        <w:t>est pas nécessaire de le préciser. On indique les répertoires généraux à interroger à l</w:t>
      </w:r>
      <w:r w:rsidR="0098105F">
        <w:t>’</w:t>
      </w:r>
      <w:r w:rsidRPr="009026A4">
        <w:t xml:space="preserve">aide de </w:t>
      </w:r>
      <w:smartTag w:uri="urn:schemas-microsoft-com:office:smarttags" w:element="PersonName">
        <w:smartTagPr>
          <w:attr w:name="ProductID" w:val="la page R￩pertoires"/>
        </w:smartTagPr>
        <w:r w:rsidRPr="009026A4">
          <w:t xml:space="preserve">la page </w:t>
        </w:r>
        <w:r w:rsidRPr="009026A4">
          <w:rPr>
            <w:i/>
          </w:rPr>
          <w:t>Répertoires</w:t>
        </w:r>
      </w:smartTag>
      <w:r w:rsidRPr="009026A4">
        <w:t xml:space="preserve"> de la boîte de dialogue « Options », que vous pouvez aussi utiliser pour modifier la liste des répertoires dans lesquels BioSIM devrait rechercher les bases de données météorologiques et les DEM.</w:t>
      </w:r>
    </w:p>
    <w:p w14:paraId="2F989D68" w14:textId="77777777" w:rsidR="009401CA" w:rsidRPr="009026A4" w:rsidRDefault="009401CA" w:rsidP="009401CA">
      <w:pPr>
        <w:jc w:val="both"/>
      </w:pPr>
    </w:p>
    <w:p w14:paraId="0CDB5901" w14:textId="5ED41DE9" w:rsidR="009401CA" w:rsidRPr="009026A4" w:rsidRDefault="009401CA" w:rsidP="009401CA">
      <w:pPr>
        <w:jc w:val="both"/>
      </w:pPr>
      <w:r w:rsidRPr="009026A4">
        <w:t>Les répertoires \Weather\ généraux s</w:t>
      </w:r>
      <w:r w:rsidR="0098105F">
        <w:t>’</w:t>
      </w:r>
      <w:r w:rsidRPr="009026A4">
        <w:t>appliquent à tous les projets BioSIM – si vous les modifiez, cela affectera la source des données météorologiques utilisées dans toutes les simulations subséquentes. Vous devriez vous assurer que les répertoires \Weather\ sont correctement définis avant d</w:t>
      </w:r>
      <w:r w:rsidR="0098105F">
        <w:t>’</w:t>
      </w:r>
      <w:r w:rsidRPr="009026A4">
        <w:t>exécuter</w:t>
      </w:r>
      <w:r w:rsidR="007122A7">
        <w:t xml:space="preserve"> BioSIM</w:t>
      </w:r>
      <w:r w:rsidRPr="009026A4">
        <w:t>. La même remarque s</w:t>
      </w:r>
      <w:r w:rsidR="0098105F">
        <w:t>’</w:t>
      </w:r>
      <w:r w:rsidRPr="009026A4">
        <w:t>applique aux DEM.</w:t>
      </w:r>
    </w:p>
    <w:p w14:paraId="55F23402" w14:textId="77777777" w:rsidR="009401CA" w:rsidRPr="009026A4" w:rsidRDefault="009401CA"/>
    <w:p w14:paraId="47C216DB" w14:textId="77777777" w:rsidR="009401CA" w:rsidRPr="009026A4" w:rsidRDefault="009401CA">
      <w:r w:rsidRPr="009026A4">
        <w:t>Si plusieurs fichiers portent le même nom (dans des répertoires différents), BioSIM les indiquera tous dans les listes utilisées pour les sélectionner, mais il peut seulement accéder au premier répertoire trouvé, qui dépend de l</w:t>
      </w:r>
      <w:r w:rsidR="0098105F">
        <w:t>’</w:t>
      </w:r>
      <w:r w:rsidRPr="009026A4">
        <w:t>ordre dans lequel les répertoires sont interrogés. Les sous-répertoires de projet sont toujours interrogés en premier, et les répertoires généraux sont ensuite interrogés dans le même ordre qu</w:t>
      </w:r>
      <w:r w:rsidR="0098105F">
        <w:t>’</w:t>
      </w:r>
      <w:r w:rsidRPr="009026A4">
        <w:t>ils apparaissent sur la liste de répertoires correspondante.</w:t>
      </w:r>
    </w:p>
    <w:p w14:paraId="7BF39923" w14:textId="77777777" w:rsidR="009401CA" w:rsidRPr="009026A4" w:rsidRDefault="009401CA"/>
    <w:p w14:paraId="4B46BBCA" w14:textId="77777777" w:rsidR="009401CA" w:rsidRPr="009026A4" w:rsidRDefault="00581494" w:rsidP="00C2471D">
      <w:pPr>
        <w:pStyle w:val="Titre3"/>
      </w:pPr>
      <w:bookmarkStart w:id="1150" w:name="_Toc348100117"/>
      <w:r>
        <w:br w:type="page"/>
      </w:r>
      <w:bookmarkStart w:id="1151" w:name="_Toc507669794"/>
      <w:r w:rsidR="009401CA" w:rsidRPr="009026A4">
        <w:lastRenderedPageBreak/>
        <w:t>Consultation et modification des données liées</w:t>
      </w:r>
      <w:bookmarkEnd w:id="1150"/>
      <w:bookmarkEnd w:id="1151"/>
    </w:p>
    <w:p w14:paraId="739F19C2" w14:textId="77777777" w:rsidR="009401CA" w:rsidRPr="009026A4" w:rsidRDefault="003D0767" w:rsidP="009401CA">
      <w:r w:rsidRPr="009026A4">
        <w:rPr>
          <w:noProof/>
          <w:lang w:val="en-CA" w:eastAsia="en-CA"/>
        </w:rPr>
        <w:drawing>
          <wp:anchor distT="0" distB="0" distL="114300" distR="114300" simplePos="0" relativeHeight="251642368" behindDoc="1" locked="0" layoutInCell="1" allowOverlap="1" wp14:anchorId="6C556E30" wp14:editId="28B9662A">
            <wp:simplePos x="0" y="0"/>
            <wp:positionH relativeFrom="column">
              <wp:posOffset>4413250</wp:posOffset>
            </wp:positionH>
            <wp:positionV relativeFrom="paragraph">
              <wp:posOffset>57785</wp:posOffset>
            </wp:positionV>
            <wp:extent cx="1555200" cy="2203200"/>
            <wp:effectExtent l="0" t="0" r="6985" b="6985"/>
            <wp:wrapTight wrapText="bothSides">
              <wp:wrapPolygon edited="0">
                <wp:start x="0" y="0"/>
                <wp:lineTo x="0" y="21482"/>
                <wp:lineTo x="21432" y="21482"/>
                <wp:lineTo x="21432" y="0"/>
                <wp:lineTo x="0" y="0"/>
              </wp:wrapPolygon>
            </wp:wrapTight>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Éditeur_de_données_liées_BDNormales"/>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555200" cy="2203200"/>
                    </a:xfrm>
                    <a:prstGeom prst="rect">
                      <a:avLst/>
                    </a:prstGeom>
                    <a:noFill/>
                  </pic:spPr>
                </pic:pic>
              </a:graphicData>
            </a:graphic>
            <wp14:sizeRelH relativeFrom="page">
              <wp14:pctWidth>0</wp14:pctWidth>
            </wp14:sizeRelH>
            <wp14:sizeRelV relativeFrom="page">
              <wp14:pctHeight>0</wp14:pctHeight>
            </wp14:sizeRelV>
          </wp:anchor>
        </w:drawing>
      </w:r>
    </w:p>
    <w:p w14:paraId="39AC1E77" w14:textId="7C236711" w:rsidR="009401CA" w:rsidRPr="009026A4" w:rsidRDefault="009401CA" w:rsidP="009401CA">
      <w:pPr>
        <w:jc w:val="both"/>
      </w:pPr>
      <w:r w:rsidRPr="009026A4">
        <w:t xml:space="preserve">Dans </w:t>
      </w:r>
      <w:del w:id="1152" w:author="St-Amant, Rémi" w:date="2018-02-26T12:23:00Z">
        <w:r w:rsidRPr="009026A4" w:rsidDel="008439DB">
          <w:delText>l</w:delText>
        </w:r>
        <w:r w:rsidR="0098105F" w:rsidDel="008439DB">
          <w:delText>’</w:delText>
        </w:r>
        <w:r w:rsidRPr="009026A4" w:rsidDel="008439DB">
          <w:delText>Éditeur de données liées</w:delText>
        </w:r>
      </w:del>
      <w:ins w:id="1153" w:author="St-Amant, Rémi" w:date="2018-02-26T12:23:00Z">
        <w:r w:rsidR="008439DB">
          <w:t>l</w:t>
        </w:r>
      </w:ins>
      <w:ins w:id="1154" w:author="St-Amant, Rémi" w:date="2018-02-27T09:36:00Z">
        <w:r w:rsidR="00383020">
          <w:t>e Gestionnaire de fichiers</w:t>
        </w:r>
      </w:ins>
      <w:r w:rsidRPr="009026A4">
        <w:t xml:space="preserve">, chaque page (ou onglet) est utilisée pour sélectionner le type de données que vous voulez consulter ou modifier : </w:t>
      </w:r>
      <w:r w:rsidRPr="009026A4">
        <w:rPr>
          <w:i/>
        </w:rPr>
        <w:t>Données normales</w:t>
      </w:r>
      <w:r w:rsidRPr="009026A4">
        <w:t> </w:t>
      </w:r>
      <w:r w:rsidR="008F78E1" w:rsidRPr="009026A4">
        <w:rPr>
          <w:noProof/>
          <w:lang w:val="en-CA" w:eastAsia="en-CA"/>
        </w:rPr>
        <w:drawing>
          <wp:inline distT="0" distB="0" distL="0" distR="0" wp14:anchorId="5A582787" wp14:editId="02F158FD">
            <wp:extent cx="136525" cy="136525"/>
            <wp:effectExtent l="0" t="0" r="0" b="0"/>
            <wp:docPr id="55" name="Picture 55" descr="Bases_de_données_norm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ses_de_données_normal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w:t>
      </w:r>
      <w:r w:rsidRPr="009026A4">
        <w:rPr>
          <w:i/>
        </w:rPr>
        <w:t>Données quotidiennes</w:t>
      </w:r>
      <w:r w:rsidRPr="009026A4">
        <w:t> </w:t>
      </w:r>
      <w:r w:rsidR="008F78E1" w:rsidRPr="009026A4">
        <w:rPr>
          <w:noProof/>
          <w:lang w:val="en-CA" w:eastAsia="en-CA"/>
        </w:rPr>
        <w:drawing>
          <wp:inline distT="0" distB="0" distL="0" distR="0" wp14:anchorId="7FEF8772" wp14:editId="232C20B2">
            <wp:extent cx="136525" cy="136525"/>
            <wp:effectExtent l="0" t="0" r="0" b="0"/>
            <wp:docPr id="56" name="Picture 56" descr="Bases_de_données_quotidien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ases_de_données_quotidienne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w:t>
      </w:r>
      <w:r w:rsidR="003D0767">
        <w:t xml:space="preserve"> </w:t>
      </w:r>
      <w:r w:rsidR="003D0767" w:rsidRPr="003D0767">
        <w:rPr>
          <w:i/>
        </w:rPr>
        <w:t>Données horaires</w:t>
      </w:r>
      <w:r w:rsidR="003D0767" w:rsidRPr="009026A4">
        <w:rPr>
          <w:noProof/>
          <w:lang w:val="en-CA" w:eastAsia="en-CA"/>
        </w:rPr>
        <w:drawing>
          <wp:inline distT="0" distB="0" distL="0" distR="0" wp14:anchorId="6EEF1604" wp14:editId="652C90FC">
            <wp:extent cx="134087" cy="1365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ses_de_données_normales"/>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34087" cy="136525"/>
                    </a:xfrm>
                    <a:prstGeom prst="rect">
                      <a:avLst/>
                    </a:prstGeom>
                    <a:noFill/>
                    <a:ln>
                      <a:noFill/>
                    </a:ln>
                  </pic:spPr>
                </pic:pic>
              </a:graphicData>
            </a:graphic>
          </wp:inline>
        </w:drawing>
      </w:r>
      <w:r w:rsidR="003D0767">
        <w:t xml:space="preserve">, </w:t>
      </w:r>
      <w:r w:rsidR="003D0767" w:rsidRPr="003D0767">
        <w:rPr>
          <w:i/>
        </w:rPr>
        <w:t>Fichiers Gribs</w:t>
      </w:r>
      <w:r w:rsidR="003D0767" w:rsidRPr="009026A4">
        <w:rPr>
          <w:noProof/>
          <w:lang w:val="en-CA" w:eastAsia="en-CA"/>
        </w:rPr>
        <w:drawing>
          <wp:inline distT="0" distB="0" distL="0" distR="0" wp14:anchorId="79C3055C" wp14:editId="49B19741">
            <wp:extent cx="134087" cy="13408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ses_de_données_normales"/>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34087" cy="134087"/>
                    </a:xfrm>
                    <a:prstGeom prst="rect">
                      <a:avLst/>
                    </a:prstGeom>
                    <a:noFill/>
                    <a:ln>
                      <a:noFill/>
                    </a:ln>
                  </pic:spPr>
                </pic:pic>
              </a:graphicData>
            </a:graphic>
          </wp:inline>
        </w:drawing>
      </w:r>
      <w:r w:rsidR="003D0767">
        <w:t xml:space="preserve">, </w:t>
      </w:r>
      <w:r w:rsidRPr="009026A4">
        <w:rPr>
          <w:i/>
        </w:rPr>
        <w:t>Cartes d</w:t>
      </w:r>
      <w:r w:rsidR="0098105F">
        <w:rPr>
          <w:i/>
        </w:rPr>
        <w:t>’</w:t>
      </w:r>
      <w:r w:rsidRPr="009026A4">
        <w:rPr>
          <w:i/>
        </w:rPr>
        <w:t>intrants</w:t>
      </w:r>
      <w:r w:rsidRPr="009026A4">
        <w:t> </w:t>
      </w:r>
      <w:r w:rsidR="008F78E1" w:rsidRPr="009026A4">
        <w:rPr>
          <w:noProof/>
          <w:lang w:val="en-CA" w:eastAsia="en-CA"/>
        </w:rPr>
        <w:drawing>
          <wp:inline distT="0" distB="0" distL="0" distR="0" wp14:anchorId="3D0463C4" wp14:editId="6C743728">
            <wp:extent cx="136525" cy="136525"/>
            <wp:effectExtent l="0" t="0" r="0" b="0"/>
            <wp:docPr id="57" name="Picture 57" descr="Cartes_d'in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rtes_d'intran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3D0767">
        <w:t xml:space="preserve">, </w:t>
      </w:r>
      <w:r w:rsidRPr="009026A4">
        <w:rPr>
          <w:i/>
        </w:rPr>
        <w:t>Modèles</w:t>
      </w:r>
      <w:r w:rsidRPr="009026A4">
        <w:t> </w:t>
      </w:r>
      <w:r w:rsidR="008F78E1" w:rsidRPr="009026A4">
        <w:rPr>
          <w:noProof/>
          <w:lang w:val="en-CA" w:eastAsia="en-CA"/>
        </w:rPr>
        <w:drawing>
          <wp:inline distT="0" distB="0" distL="0" distR="0" wp14:anchorId="4174FB62" wp14:editId="3FDCB033">
            <wp:extent cx="136525" cy="136525"/>
            <wp:effectExtent l="0" t="0" r="0" b="0"/>
            <wp:docPr id="58" name="Picture 58" descr="Modè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dèle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3D0767">
        <w:t xml:space="preserve">, </w:t>
      </w:r>
      <w:r w:rsidR="003D0767" w:rsidRPr="003D0767">
        <w:rPr>
          <w:i/>
        </w:rPr>
        <w:t>Mise-a-jour Météo</w:t>
      </w:r>
      <w:r w:rsidR="003D0767" w:rsidRPr="009026A4">
        <w:rPr>
          <w:noProof/>
          <w:lang w:val="en-CA" w:eastAsia="en-CA"/>
        </w:rPr>
        <w:drawing>
          <wp:inline distT="0" distB="0" distL="0" distR="0" wp14:anchorId="106066F4" wp14:editId="5D5A4A9F">
            <wp:extent cx="133949" cy="1365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ses_de_données_normales"/>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33949" cy="136525"/>
                    </a:xfrm>
                    <a:prstGeom prst="rect">
                      <a:avLst/>
                    </a:prstGeom>
                    <a:noFill/>
                    <a:ln>
                      <a:noFill/>
                    </a:ln>
                  </pic:spPr>
                </pic:pic>
              </a:graphicData>
            </a:graphic>
          </wp:inline>
        </w:drawing>
      </w:r>
      <w:r w:rsidR="003D0767">
        <w:t xml:space="preserve">, </w:t>
      </w:r>
      <w:r w:rsidR="003D0767" w:rsidRPr="003D0767">
        <w:rPr>
          <w:i/>
        </w:rPr>
        <w:t>Scriptes</w:t>
      </w:r>
      <w:r w:rsidR="003D0767" w:rsidRPr="009026A4">
        <w:rPr>
          <w:noProof/>
          <w:lang w:val="en-CA" w:eastAsia="en-CA"/>
        </w:rPr>
        <w:drawing>
          <wp:inline distT="0" distB="0" distL="0" distR="0" wp14:anchorId="6BEDA780" wp14:editId="173FCF5D">
            <wp:extent cx="131560" cy="136525"/>
            <wp:effectExtent l="0" t="0" r="190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ses_de_données_normales"/>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31560" cy="136525"/>
                    </a:xfrm>
                    <a:prstGeom prst="rect">
                      <a:avLst/>
                    </a:prstGeom>
                    <a:noFill/>
                    <a:ln>
                      <a:noFill/>
                    </a:ln>
                  </pic:spPr>
                </pic:pic>
              </a:graphicData>
            </a:graphic>
          </wp:inline>
        </w:drawing>
      </w:r>
      <w:r w:rsidRPr="009026A4">
        <w:t>.</w:t>
      </w:r>
    </w:p>
    <w:p w14:paraId="1B197FCB" w14:textId="77777777" w:rsidR="009401CA" w:rsidRPr="009026A4" w:rsidRDefault="009401CA" w:rsidP="009401CA">
      <w:pPr>
        <w:jc w:val="both"/>
      </w:pPr>
    </w:p>
    <w:p w14:paraId="3C4849F1" w14:textId="5F84FDA2" w:rsidR="009401CA" w:rsidRPr="009026A4" w:rsidRDefault="009401CA" w:rsidP="009401CA">
      <w:pPr>
        <w:jc w:val="both"/>
      </w:pPr>
      <w:r w:rsidRPr="009026A4">
        <w:t>La liste principale sous chaque onglet indique tous les fichiers (bases de données) trouvés pour le type de donnée demandé. Si le fichier que vous recherchez n</w:t>
      </w:r>
      <w:r w:rsidR="0098105F">
        <w:t>’</w:t>
      </w:r>
      <w:r w:rsidRPr="009026A4">
        <w:t>apparaît pas dans la liste appropriée, soit c</w:t>
      </w:r>
      <w:r w:rsidR="0098105F">
        <w:t>’</w:t>
      </w:r>
      <w:r w:rsidRPr="009026A4">
        <w:t>est une liste liée (</w:t>
      </w:r>
      <w:r w:rsidR="008F78E1" w:rsidRPr="009026A4">
        <w:rPr>
          <w:noProof/>
          <w:lang w:val="en-CA" w:eastAsia="en-CA"/>
        </w:rPr>
        <w:drawing>
          <wp:inline distT="0" distB="0" distL="0" distR="0" wp14:anchorId="0602F1FD" wp14:editId="3A0A2A29">
            <wp:extent cx="163830" cy="136525"/>
            <wp:effectExtent l="0" t="0" r="0" b="0"/>
            <wp:docPr id="59" name="Picture 59" descr="Link_A_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ink_A_Databas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dans </w:t>
      </w:r>
      <w:del w:id="1155" w:author="St-Amant, Rémi" w:date="2018-02-26T12:15:00Z">
        <w:r w:rsidRPr="009026A4" w:rsidDel="0039730E">
          <w:delText>l</w:delText>
        </w:r>
        <w:r w:rsidR="0098105F" w:rsidDel="0039730E">
          <w:delText>’</w:delText>
        </w:r>
        <w:r w:rsidRPr="009026A4" w:rsidDel="0039730E">
          <w:delText xml:space="preserve">Éditeur </w:delText>
        </w:r>
      </w:del>
      <w:ins w:id="1156" w:author="St-Amant, Rémi" w:date="2018-02-26T12:15:00Z">
        <w:r w:rsidR="0039730E" w:rsidRPr="009026A4">
          <w:t>l</w:t>
        </w:r>
        <w:r w:rsidR="0039730E">
          <w:t>’Administrateur</w:t>
        </w:r>
        <w:r w:rsidR="0039730E" w:rsidRPr="009026A4">
          <w:t xml:space="preserve"> </w:t>
        </w:r>
      </w:ins>
      <w:r w:rsidRPr="009026A4">
        <w:t xml:space="preserve">de </w:t>
      </w:r>
      <w:del w:id="1157" w:author="St-Amant, Rémi" w:date="2018-02-26T12:15:00Z">
        <w:r w:rsidRPr="009026A4" w:rsidDel="0039730E">
          <w:delText>données liées</w:delText>
        </w:r>
      </w:del>
      <w:ins w:id="1158" w:author="St-Amant, Rémi" w:date="2018-02-26T12:15:00Z">
        <w:r w:rsidR="0039730E">
          <w:t>fichier</w:t>
        </w:r>
      </w:ins>
      <w:ins w:id="1159" w:author="St-Amant, Rémi" w:date="2018-02-26T12:16:00Z">
        <w:r w:rsidR="0039730E">
          <w:t>s</w:t>
        </w:r>
      </w:ins>
      <w:r w:rsidRPr="009026A4">
        <w:t>, soit il a été copié dans un répertoire qui est déjà lié à BioSIM.</w:t>
      </w:r>
    </w:p>
    <w:p w14:paraId="3C49690F" w14:textId="77777777" w:rsidR="009401CA" w:rsidRPr="009026A4" w:rsidRDefault="009401CA" w:rsidP="009401CA">
      <w:pPr>
        <w:jc w:val="both"/>
      </w:pPr>
    </w:p>
    <w:p w14:paraId="67503B5D" w14:textId="77777777" w:rsidR="009401CA" w:rsidRPr="009026A4" w:rsidRDefault="009401CA" w:rsidP="009401CA">
      <w:pPr>
        <w:jc w:val="both"/>
      </w:pPr>
      <w:r w:rsidRPr="009026A4">
        <w:t>Vous pouvez changer les répertoires des données météorologiques ou des cartes d</w:t>
      </w:r>
      <w:r w:rsidR="0098105F">
        <w:t>’</w:t>
      </w:r>
      <w:r w:rsidRPr="009026A4">
        <w:t xml:space="preserve">intrants (DEM) qui sont liés à BioSIM en utilisant </w:t>
      </w:r>
      <w:smartTag w:uri="urn:schemas-microsoft-com:office:smarttags" w:element="PersonName">
        <w:smartTagPr>
          <w:attr w:name="ProductID" w:val="la page R￩pertoires"/>
        </w:smartTagPr>
        <w:r w:rsidRPr="009026A4">
          <w:t xml:space="preserve">la page </w:t>
        </w:r>
        <w:r w:rsidRPr="009026A4">
          <w:rPr>
            <w:i/>
          </w:rPr>
          <w:t>Répertoires</w:t>
        </w:r>
      </w:smartTag>
      <w:r w:rsidRPr="009026A4">
        <w:t xml:space="preserve"> de la boîte de dialogue Options (</w:t>
      </w:r>
      <w:r w:rsidR="008F78E1" w:rsidRPr="009026A4">
        <w:rPr>
          <w:rStyle w:val="Lienhypertexte"/>
          <w:noProof/>
          <w:spacing w:val="-2"/>
          <w:lang w:val="en-CA" w:eastAsia="en-CA"/>
        </w:rPr>
        <w:drawing>
          <wp:inline distT="0" distB="0" distL="0" distR="0" wp14:anchorId="33004A07" wp14:editId="2D24ADEF">
            <wp:extent cx="191135" cy="1638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1135" cy="163830"/>
                    </a:xfrm>
                    <a:prstGeom prst="rect">
                      <a:avLst/>
                    </a:prstGeom>
                    <a:noFill/>
                    <a:ln>
                      <a:noFill/>
                    </a:ln>
                  </pic:spPr>
                </pic:pic>
              </a:graphicData>
            </a:graphic>
          </wp:inline>
        </w:drawing>
      </w:r>
      <w:r w:rsidRPr="009026A4">
        <w:rPr>
          <w:rStyle w:val="Lienhypertexte"/>
          <w:spacing w:val="-2"/>
        </w:rPr>
        <w:t>)</w:t>
      </w:r>
      <w:r w:rsidRPr="009026A4">
        <w:t>.</w:t>
      </w:r>
    </w:p>
    <w:p w14:paraId="0C02539A" w14:textId="77777777" w:rsidR="009401CA" w:rsidRPr="009026A4" w:rsidRDefault="009401CA" w:rsidP="009401CA">
      <w:pPr>
        <w:jc w:val="both"/>
      </w:pPr>
    </w:p>
    <w:p w14:paraId="504DF53D" w14:textId="2E186B63" w:rsidR="009401CA" w:rsidRPr="009026A4" w:rsidRDefault="009401CA" w:rsidP="009401CA">
      <w:pPr>
        <w:jc w:val="both"/>
      </w:pPr>
      <w:r w:rsidRPr="009026A4">
        <w:t xml:space="preserve">Le champ en lecture seule au bas de </w:t>
      </w:r>
      <w:ins w:id="1160" w:author="St-Amant, Rémi" w:date="2018-02-27T09:36:00Z">
        <w:r w:rsidR="00383020">
          <w:t>le Gestionnaire de fichiers</w:t>
        </w:r>
      </w:ins>
      <w:ins w:id="1161" w:author="St-Amant, Rémi" w:date="2018-02-26T12:17:00Z">
        <w:r w:rsidR="008439DB" w:rsidRPr="009026A4" w:rsidDel="008439DB">
          <w:t xml:space="preserve"> </w:t>
        </w:r>
      </w:ins>
      <w:del w:id="1162" w:author="St-Amant, Rémi" w:date="2018-02-26T12:17:00Z">
        <w:r w:rsidRPr="009026A4" w:rsidDel="008439DB">
          <w:delText>l</w:delText>
        </w:r>
        <w:r w:rsidR="0098105F" w:rsidDel="008439DB">
          <w:delText>’</w:delText>
        </w:r>
        <w:r w:rsidRPr="009026A4" w:rsidDel="008439DB">
          <w:delText xml:space="preserve">Éditeur de données liées </w:delText>
        </w:r>
      </w:del>
      <w:r w:rsidRPr="009026A4">
        <w:t>indique toujours le nom complet et le chemin du fichier sélectionné (base de données).</w:t>
      </w:r>
    </w:p>
    <w:p w14:paraId="59C60B23" w14:textId="77777777" w:rsidR="009401CA" w:rsidRPr="009026A4" w:rsidRDefault="009401CA" w:rsidP="009401CA"/>
    <w:p w14:paraId="1DA61FB9" w14:textId="77777777" w:rsidR="009401CA" w:rsidRPr="009026A4" w:rsidRDefault="009401CA" w:rsidP="009401CA"/>
    <w:p w14:paraId="091BC62A" w14:textId="77777777" w:rsidR="009401CA" w:rsidRPr="009026A4" w:rsidRDefault="009401CA" w:rsidP="00C2471D">
      <w:pPr>
        <w:pStyle w:val="Titre3"/>
      </w:pPr>
      <w:bookmarkStart w:id="1163" w:name="_Normals_Database"/>
      <w:bookmarkStart w:id="1164" w:name="_Toc348100118"/>
      <w:bookmarkStart w:id="1165" w:name="_Toc507669795"/>
      <w:bookmarkEnd w:id="1163"/>
      <w:r w:rsidRPr="009026A4">
        <w:t>Page Bases de données normales</w:t>
      </w:r>
      <w:bookmarkEnd w:id="1164"/>
      <w:bookmarkEnd w:id="1165"/>
    </w:p>
    <w:p w14:paraId="098DF774" w14:textId="77777777" w:rsidR="009401CA" w:rsidRPr="009026A4" w:rsidRDefault="003D0767" w:rsidP="009401CA">
      <w:pPr>
        <w:jc w:val="both"/>
      </w:pPr>
      <w:r w:rsidRPr="009026A4">
        <w:rPr>
          <w:noProof/>
          <w:lang w:val="en-CA" w:eastAsia="en-CA"/>
        </w:rPr>
        <w:drawing>
          <wp:anchor distT="0" distB="0" distL="114300" distR="114300" simplePos="0" relativeHeight="251643392" behindDoc="1" locked="0" layoutInCell="1" allowOverlap="1" wp14:anchorId="24582CE9" wp14:editId="0878B596">
            <wp:simplePos x="0" y="0"/>
            <wp:positionH relativeFrom="margin">
              <wp:align>right</wp:align>
            </wp:positionH>
            <wp:positionV relativeFrom="paragraph">
              <wp:posOffset>109220</wp:posOffset>
            </wp:positionV>
            <wp:extent cx="1743075" cy="2286000"/>
            <wp:effectExtent l="0" t="0" r="9525" b="0"/>
            <wp:wrapTight wrapText="bothSides">
              <wp:wrapPolygon edited="0">
                <wp:start x="0" y="0"/>
                <wp:lineTo x="0" y="21420"/>
                <wp:lineTo x="21482" y="21420"/>
                <wp:lineTo x="21482" y="0"/>
                <wp:lineTo x="0" y="0"/>
              </wp:wrapPolygon>
            </wp:wrapTight>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Éditeur_de_données_liées_BDNormales"/>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743075" cy="2286000"/>
                    </a:xfrm>
                    <a:prstGeom prst="rect">
                      <a:avLst/>
                    </a:prstGeom>
                    <a:noFill/>
                  </pic:spPr>
                </pic:pic>
              </a:graphicData>
            </a:graphic>
            <wp14:sizeRelH relativeFrom="page">
              <wp14:pctWidth>0</wp14:pctWidth>
            </wp14:sizeRelH>
            <wp14:sizeRelV relativeFrom="page">
              <wp14:pctHeight>0</wp14:pctHeight>
            </wp14:sizeRelV>
          </wp:anchor>
        </w:drawing>
      </w:r>
    </w:p>
    <w:p w14:paraId="265AC77A" w14:textId="77777777" w:rsidR="009401CA" w:rsidRPr="009026A4" w:rsidRDefault="009401CA" w:rsidP="009401CA">
      <w:pPr>
        <w:jc w:val="both"/>
      </w:pPr>
      <w:r w:rsidRPr="009026A4">
        <w:t>Dans BioSIM, les normales sont des statistiques mensuelles à long terme calculées sur des périodes standard de génération de normales (périodes désignées par le sigle SNGP) de 30 ans, la plus récente étant 1981-2010. Ces statistiques s</w:t>
      </w:r>
      <w:r w:rsidR="0098105F">
        <w:t>’</w:t>
      </w:r>
      <w:r w:rsidRPr="009026A4">
        <w:t xml:space="preserve">appliquent à chacune des stations météorologiques contenues dans la base de données. Une </w:t>
      </w:r>
      <w:hyperlink w:history="1">
        <w:r w:rsidRPr="009026A4">
          <w:rPr>
            <w:rStyle w:val="Lienhypertexte"/>
          </w:rPr>
          <w:t>Base de données normales</w:t>
        </w:r>
      </w:hyperlink>
      <w:r w:rsidRPr="009026A4">
        <w:t xml:space="preserve"> contient les statistiques mensuelles pour un certain nombre de stations, ainsi que les coordonnées spatiales de chaque station (latitude, longitude et élévation).</w:t>
      </w:r>
    </w:p>
    <w:p w14:paraId="03A35EDA" w14:textId="77777777" w:rsidR="009401CA" w:rsidRPr="009026A4" w:rsidRDefault="009401CA" w:rsidP="009401CA">
      <w:pPr>
        <w:jc w:val="both"/>
      </w:pPr>
    </w:p>
    <w:p w14:paraId="2D7A8845" w14:textId="3316AF86" w:rsidR="009401CA" w:rsidRPr="009026A4" w:rsidRDefault="009401CA" w:rsidP="009401CA">
      <w:pPr>
        <w:jc w:val="both"/>
      </w:pPr>
      <w:r w:rsidRPr="009026A4">
        <w:rPr>
          <w:rStyle w:val="Lienhypertexte"/>
          <w:color w:val="000000"/>
        </w:rPr>
        <w:t xml:space="preserve">Toutes les </w:t>
      </w:r>
      <w:r w:rsidRPr="009026A4">
        <w:rPr>
          <w:rStyle w:val="Lienhypertexte"/>
          <w:i/>
          <w:color w:val="000000"/>
        </w:rPr>
        <w:t>Bases de données normales</w:t>
      </w:r>
      <w:r w:rsidRPr="009026A4">
        <w:t xml:space="preserve"> (.Normals</w:t>
      </w:r>
      <w:r w:rsidR="003A32A3">
        <w:t>DB</w:t>
      </w:r>
      <w:r w:rsidRPr="009026A4">
        <w:t xml:space="preserve">) qui </w:t>
      </w:r>
      <w:r w:rsidRPr="009026A4">
        <w:rPr>
          <w:spacing w:val="-2"/>
        </w:rPr>
        <w:t>sont placées dans l</w:t>
      </w:r>
      <w:r w:rsidR="0098105F">
        <w:rPr>
          <w:spacing w:val="-2"/>
        </w:rPr>
        <w:t>’</w:t>
      </w:r>
      <w:r w:rsidRPr="009026A4">
        <w:rPr>
          <w:spacing w:val="-2"/>
        </w:rPr>
        <w:t xml:space="preserve">un des répertoires de données météorologiques (répertoires généraux ou sous-répertoire \Weather\ du projet) figurent dans la liste de la page </w:t>
      </w:r>
      <w:r w:rsidRPr="009026A4">
        <w:rPr>
          <w:i/>
          <w:spacing w:val="-2"/>
        </w:rPr>
        <w:t>Bases de données normales</w:t>
      </w:r>
      <w:r w:rsidRPr="009026A4">
        <w:rPr>
          <w:spacing w:val="-2"/>
        </w:rPr>
        <w:t xml:space="preserve"> de </w:t>
      </w:r>
      <w:del w:id="1166" w:author="St-Amant, Rémi" w:date="2018-02-26T12:23:00Z">
        <w:r w:rsidRPr="009026A4" w:rsidDel="008439DB">
          <w:rPr>
            <w:spacing w:val="-2"/>
          </w:rPr>
          <w:delText>l</w:delText>
        </w:r>
        <w:r w:rsidR="0098105F" w:rsidDel="008439DB">
          <w:rPr>
            <w:spacing w:val="-2"/>
          </w:rPr>
          <w:delText>’</w:delText>
        </w:r>
        <w:r w:rsidRPr="009026A4" w:rsidDel="008439DB">
          <w:rPr>
            <w:spacing w:val="-2"/>
          </w:rPr>
          <w:delText>Éditeur de données liées</w:delText>
        </w:r>
      </w:del>
      <w:ins w:id="1167" w:author="St-Amant, Rémi" w:date="2018-02-27T09:36:00Z">
        <w:r w:rsidR="00383020">
          <w:rPr>
            <w:spacing w:val="-2"/>
          </w:rPr>
          <w:t>le Gestionnaire de fichiers</w:t>
        </w:r>
      </w:ins>
      <w:r w:rsidRPr="009026A4">
        <w:rPr>
          <w:spacing w:val="-2"/>
        </w:rPr>
        <w:t xml:space="preserve">. </w:t>
      </w:r>
      <w:r w:rsidRPr="009026A4">
        <w:t>Le sous-répertoire \Weather\ du projet est toujours interrogé en premier.</w:t>
      </w:r>
    </w:p>
    <w:p w14:paraId="50CA85F3" w14:textId="77777777" w:rsidR="009401CA" w:rsidRPr="009026A4" w:rsidRDefault="009401CA" w:rsidP="009401CA">
      <w:pPr>
        <w:jc w:val="both"/>
      </w:pPr>
    </w:p>
    <w:p w14:paraId="04818EAD" w14:textId="77777777" w:rsidR="00581494" w:rsidRDefault="00581494" w:rsidP="009401CA">
      <w:pPr>
        <w:jc w:val="both"/>
      </w:pPr>
    </w:p>
    <w:p w14:paraId="794B3CB0" w14:textId="77777777" w:rsidR="009401CA" w:rsidRPr="009026A4" w:rsidRDefault="00581494" w:rsidP="009401CA">
      <w:pPr>
        <w:jc w:val="both"/>
      </w:pPr>
      <w:r>
        <w:br w:type="page"/>
      </w:r>
      <w:r w:rsidR="009401CA" w:rsidRPr="009026A4">
        <w:lastRenderedPageBreak/>
        <w:t xml:space="preserve">Voici les boutons de </w:t>
      </w:r>
      <w:smartTag w:uri="urn:schemas-microsoft-com:office:smarttags" w:element="PersonName">
        <w:smartTagPr>
          <w:attr w:name="ProductID" w:val="la page Bases"/>
        </w:smartTagPr>
        <w:r w:rsidR="009401CA" w:rsidRPr="009026A4">
          <w:t xml:space="preserve">la page </w:t>
        </w:r>
        <w:r w:rsidR="009401CA" w:rsidRPr="009026A4">
          <w:rPr>
            <w:i/>
          </w:rPr>
          <w:t>Bases</w:t>
        </w:r>
      </w:smartTag>
      <w:r w:rsidR="009401CA" w:rsidRPr="009026A4">
        <w:rPr>
          <w:i/>
        </w:rPr>
        <w:t xml:space="preserve"> de données normales</w:t>
      </w:r>
      <w:r w:rsidR="009401CA" w:rsidRPr="009026A4">
        <w:t> :</w:t>
      </w:r>
    </w:p>
    <w:p w14:paraId="566434D5" w14:textId="77777777" w:rsidR="009401CA" w:rsidRPr="009026A4" w:rsidRDefault="009401CA" w:rsidP="009401CA">
      <w:pPr>
        <w:jc w:val="both"/>
      </w:pPr>
    </w:p>
    <w:p w14:paraId="5D4BA3D2" w14:textId="77777777" w:rsidR="009401CA" w:rsidRPr="009026A4" w:rsidRDefault="008F78E1" w:rsidP="009401CA">
      <w:pPr>
        <w:jc w:val="both"/>
      </w:pPr>
      <w:r w:rsidRPr="009026A4">
        <w:rPr>
          <w:noProof/>
          <w:lang w:val="en-CA" w:eastAsia="en-CA"/>
        </w:rPr>
        <w:drawing>
          <wp:inline distT="0" distB="0" distL="0" distR="0" wp14:anchorId="28FD1DF0" wp14:editId="11725B74">
            <wp:extent cx="163830" cy="136525"/>
            <wp:effectExtent l="0" t="0" r="0" b="0"/>
            <wp:docPr id="61" name="Picture 61" descr="Modèles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odèles_Edi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Éditer : Quand vous sélectionnez une base de données dans le champ de liste, si vous cliquez sur le bouton Éditer, la base de données s</w:t>
      </w:r>
      <w:r w:rsidR="0098105F">
        <w:t>’</w:t>
      </w:r>
      <w:r w:rsidR="009401CA" w:rsidRPr="009026A4">
        <w:t>ouvrira dans l</w:t>
      </w:r>
      <w:r w:rsidR="0098105F">
        <w:t>’</w:t>
      </w:r>
      <w:r w:rsidR="009401CA" w:rsidRPr="009026A4">
        <w:t>Éditeur de base de données normales.</w:t>
      </w:r>
    </w:p>
    <w:p w14:paraId="39D8A454" w14:textId="77777777" w:rsidR="009401CA" w:rsidRPr="009026A4" w:rsidRDefault="009401CA" w:rsidP="009401CA">
      <w:pPr>
        <w:jc w:val="both"/>
      </w:pPr>
    </w:p>
    <w:p w14:paraId="4724F9B7" w14:textId="77777777" w:rsidR="009401CA" w:rsidRPr="009026A4" w:rsidRDefault="008F78E1" w:rsidP="009401CA">
      <w:pPr>
        <w:jc w:val="both"/>
        <w:rPr>
          <w:spacing w:val="-2"/>
        </w:rPr>
      </w:pPr>
      <w:r w:rsidRPr="009026A4">
        <w:rPr>
          <w:noProof/>
          <w:lang w:val="en-CA" w:eastAsia="en-CA"/>
        </w:rPr>
        <w:drawing>
          <wp:inline distT="0" distB="0" distL="0" distR="0" wp14:anchorId="6B2B2DC1" wp14:editId="7287434A">
            <wp:extent cx="163830" cy="136525"/>
            <wp:effectExtent l="0" t="0" r="0" b="0"/>
            <wp:docPr id="62" name="Picture 62" descr="Lier_une_base_de_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ier_une_base_de_donné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w:t>
      </w:r>
      <w:r w:rsidR="009401CA" w:rsidRPr="009026A4">
        <w:rPr>
          <w:spacing w:val="-2"/>
        </w:rPr>
        <w:t>Lier une base de données : Ajoute à la liste des répertoires le répertoire dans lequel le nouveau fichier est placé.</w:t>
      </w:r>
    </w:p>
    <w:p w14:paraId="708CBB18" w14:textId="77777777" w:rsidR="009401CA" w:rsidRPr="009026A4" w:rsidRDefault="009401CA" w:rsidP="009401CA">
      <w:pPr>
        <w:jc w:val="both"/>
        <w:rPr>
          <w:spacing w:val="-2"/>
        </w:rPr>
      </w:pPr>
    </w:p>
    <w:p w14:paraId="61F26AD9" w14:textId="77777777" w:rsidR="009401CA" w:rsidRPr="009026A4" w:rsidRDefault="008F78E1" w:rsidP="009401CA">
      <w:pPr>
        <w:jc w:val="both"/>
      </w:pPr>
      <w:r w:rsidRPr="009026A4">
        <w:rPr>
          <w:rStyle w:val="Lienhypertexte"/>
          <w:noProof/>
          <w:color w:val="000000"/>
          <w:spacing w:val="-2"/>
          <w:u w:val="none"/>
          <w:lang w:val="en-CA" w:eastAsia="en-CA"/>
        </w:rPr>
        <w:drawing>
          <wp:inline distT="0" distB="0" distL="0" distR="0" wp14:anchorId="4A2D6997" wp14:editId="4B389B80">
            <wp:extent cx="163830" cy="136525"/>
            <wp:effectExtent l="0" t="0" r="0" b="0"/>
            <wp:docPr id="63" name="Picture 63" descr="Ouvrir_le_dialogue_d'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Ouvrir_le_dialogue_d'option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rPr>
          <w:rStyle w:val="Lienhypertexte"/>
          <w:color w:val="000000"/>
          <w:spacing w:val="-2"/>
          <w:u w:val="none"/>
        </w:rPr>
        <w:t xml:space="preserve"> Ouvrir</w:t>
      </w:r>
      <w:r w:rsidR="009401CA" w:rsidRPr="009026A4">
        <w:t xml:space="preserve"> (la boîte de dialogue Options) : </w:t>
      </w:r>
      <w:r w:rsidR="009401CA" w:rsidRPr="009026A4">
        <w:rPr>
          <w:rStyle w:val="Lienhypertexte"/>
          <w:color w:val="000000"/>
          <w:spacing w:val="-2"/>
          <w:u w:val="none"/>
        </w:rPr>
        <w:t>Ouvre</w:t>
      </w:r>
      <w:r w:rsidR="009401CA" w:rsidRPr="009026A4">
        <w:t xml:space="preserve"> la boîte de dialogue Options dans </w:t>
      </w:r>
      <w:smartTag w:uri="urn:schemas-microsoft-com:office:smarttags" w:element="PersonName">
        <w:smartTagPr>
          <w:attr w:name="ProductID" w:val="la page R￩pertoires"/>
        </w:smartTagPr>
        <w:r w:rsidR="009401CA" w:rsidRPr="009026A4">
          <w:t xml:space="preserve">la page </w:t>
        </w:r>
        <w:r w:rsidR="009401CA" w:rsidRPr="009026A4">
          <w:rPr>
            <w:i/>
          </w:rPr>
          <w:t>Répertoires</w:t>
        </w:r>
      </w:smartTag>
      <w:r w:rsidR="009401CA" w:rsidRPr="009026A4">
        <w:t xml:space="preserve"> où vous pouvez ajouter ou retirer des liens vers divers répertoires, ou tout simplement voir leur chemin.</w:t>
      </w:r>
    </w:p>
    <w:p w14:paraId="2BF9ECA9" w14:textId="77777777" w:rsidR="009401CA" w:rsidRPr="009026A4" w:rsidRDefault="009401CA" w:rsidP="009401CA">
      <w:pPr>
        <w:jc w:val="both"/>
      </w:pPr>
      <w:bookmarkStart w:id="1168" w:name="_Consulting_and_modifying_1"/>
      <w:bookmarkEnd w:id="1168"/>
    </w:p>
    <w:p w14:paraId="2DF8E377" w14:textId="77777777" w:rsidR="009401CA" w:rsidRPr="009026A4" w:rsidRDefault="009401CA" w:rsidP="009401CA">
      <w:bookmarkStart w:id="1169" w:name="_5-day_Forecast_Database"/>
      <w:bookmarkStart w:id="1170" w:name="_Consulting_and_modifying_2"/>
      <w:bookmarkStart w:id="1171" w:name="_Forecast_editor_dialog"/>
      <w:bookmarkEnd w:id="1169"/>
      <w:bookmarkEnd w:id="1170"/>
      <w:bookmarkEnd w:id="1171"/>
      <w:r w:rsidRPr="009026A4">
        <w:t xml:space="preserve">Pour en savoir plus sur les </w:t>
      </w:r>
      <w:r w:rsidRPr="009026A4">
        <w:rPr>
          <w:i/>
        </w:rPr>
        <w:t>Bases de données normales</w:t>
      </w:r>
      <w:r w:rsidRPr="009026A4">
        <w:t xml:space="preserve"> dans BioSIM, veuillez consulter le document </w:t>
      </w:r>
      <w:r w:rsidRPr="009026A4">
        <w:rPr>
          <w:i/>
        </w:rPr>
        <w:t>Données normales et Éditeur de base de données normales</w:t>
      </w:r>
      <w:r w:rsidRPr="009026A4">
        <w:t>.</w:t>
      </w:r>
    </w:p>
    <w:p w14:paraId="403B1E6D" w14:textId="77777777" w:rsidR="009401CA" w:rsidRPr="009026A4" w:rsidRDefault="009401CA" w:rsidP="009401CA">
      <w:bookmarkStart w:id="1172" w:name="_Daily_Database"/>
      <w:bookmarkEnd w:id="1172"/>
    </w:p>
    <w:p w14:paraId="370B1F67" w14:textId="77777777" w:rsidR="009401CA" w:rsidRPr="009026A4" w:rsidRDefault="009401CA" w:rsidP="009401CA"/>
    <w:p w14:paraId="40C08A29" w14:textId="1E371DD7" w:rsidR="009401CA" w:rsidRPr="009026A4" w:rsidRDefault="009401CA" w:rsidP="00C2471D">
      <w:pPr>
        <w:pStyle w:val="Titre3"/>
      </w:pPr>
      <w:bookmarkStart w:id="1173" w:name="_Toc348100119"/>
      <w:bookmarkStart w:id="1174" w:name="_Toc507669796"/>
      <w:r w:rsidRPr="009026A4">
        <w:t>Page Bases de données quotidiennes</w:t>
      </w:r>
      <w:bookmarkEnd w:id="1173"/>
      <w:ins w:id="1175" w:author="St-Amant, Rémi" w:date="2018-02-26T12:18:00Z">
        <w:r w:rsidR="008439DB">
          <w:t>/horaires</w:t>
        </w:r>
      </w:ins>
      <w:bookmarkEnd w:id="1174"/>
    </w:p>
    <w:p w14:paraId="35811545" w14:textId="77777777" w:rsidR="009401CA" w:rsidRPr="009026A4" w:rsidRDefault="00E80B0C" w:rsidP="009401CA">
      <w:r w:rsidRPr="009026A4">
        <w:rPr>
          <w:noProof/>
          <w:lang w:val="en-CA" w:eastAsia="en-CA"/>
        </w:rPr>
        <w:drawing>
          <wp:anchor distT="0" distB="0" distL="114300" distR="114300" simplePos="0" relativeHeight="251644416" behindDoc="1" locked="0" layoutInCell="1" allowOverlap="1" wp14:anchorId="05206B10" wp14:editId="47B7FEF5">
            <wp:simplePos x="0" y="0"/>
            <wp:positionH relativeFrom="column">
              <wp:posOffset>4288155</wp:posOffset>
            </wp:positionH>
            <wp:positionV relativeFrom="paragraph">
              <wp:posOffset>158750</wp:posOffset>
            </wp:positionV>
            <wp:extent cx="2069465" cy="2703830"/>
            <wp:effectExtent l="0" t="0" r="6985" b="1270"/>
            <wp:wrapTight wrapText="bothSides">
              <wp:wrapPolygon edited="0">
                <wp:start x="0" y="0"/>
                <wp:lineTo x="0" y="21458"/>
                <wp:lineTo x="21474" y="21458"/>
                <wp:lineTo x="21474" y="0"/>
                <wp:lineTo x="0" y="0"/>
              </wp:wrapPolygon>
            </wp:wrapTight>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Éditeur_de_données_liées_BDQuotidiennes"/>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2069465" cy="2703830"/>
                    </a:xfrm>
                    <a:prstGeom prst="rect">
                      <a:avLst/>
                    </a:prstGeom>
                    <a:noFill/>
                  </pic:spPr>
                </pic:pic>
              </a:graphicData>
            </a:graphic>
            <wp14:sizeRelH relativeFrom="page">
              <wp14:pctWidth>0</wp14:pctWidth>
            </wp14:sizeRelH>
            <wp14:sizeRelV relativeFrom="page">
              <wp14:pctHeight>0</wp14:pctHeight>
            </wp14:sizeRelV>
          </wp:anchor>
        </w:drawing>
      </w:r>
    </w:p>
    <w:p w14:paraId="3419D1C2" w14:textId="4CC85AA8" w:rsidR="009401CA" w:rsidRPr="009026A4" w:rsidRDefault="009401CA" w:rsidP="009401CA">
      <w:pPr>
        <w:jc w:val="both"/>
      </w:pPr>
      <w:r w:rsidRPr="009026A4">
        <w:t xml:space="preserve">Les </w:t>
      </w:r>
      <w:r w:rsidRPr="009026A4">
        <w:rPr>
          <w:i/>
        </w:rPr>
        <w:t>Bases de données quotidiennes</w:t>
      </w:r>
      <w:r w:rsidRPr="009026A4">
        <w:t xml:space="preserve"> </w:t>
      </w:r>
      <w:ins w:id="1176" w:author="St-Amant, Rémi" w:date="2018-02-26T12:18:00Z">
        <w:r w:rsidR="008439DB">
          <w:t xml:space="preserve">ou horaires </w:t>
        </w:r>
      </w:ins>
      <w:r w:rsidRPr="009026A4">
        <w:t>sont utilisées pour exécuter BioSIM en « temps réel », en d</w:t>
      </w:r>
      <w:r w:rsidR="0098105F">
        <w:t>’</w:t>
      </w:r>
      <w:r w:rsidRPr="009026A4">
        <w:t>autres mots à l</w:t>
      </w:r>
      <w:r w:rsidR="0098105F">
        <w:t>’</w:t>
      </w:r>
      <w:r w:rsidRPr="009026A4">
        <w:t>aide des enregistrements de données météorologiques quotidiennes</w:t>
      </w:r>
      <w:ins w:id="1177" w:author="St-Amant, Rémi" w:date="2018-02-26T12:18:00Z">
        <w:r w:rsidR="008439DB">
          <w:t xml:space="preserve"> ou horaires</w:t>
        </w:r>
      </w:ins>
      <w:r w:rsidRPr="009026A4">
        <w:t xml:space="preserve">, plutôt que des normales aléatoires. En plus de permettre la simulation des conditions météorologiques historiques, les </w:t>
      </w:r>
      <w:r w:rsidRPr="009026A4">
        <w:rPr>
          <w:i/>
        </w:rPr>
        <w:t>Données quotidiennes</w:t>
      </w:r>
      <w:ins w:id="1178" w:author="St-Amant, Rémi" w:date="2018-02-26T12:18:00Z">
        <w:r w:rsidR="008439DB">
          <w:rPr>
            <w:i/>
          </w:rPr>
          <w:t>/horaires</w:t>
        </w:r>
      </w:ins>
      <w:r w:rsidRPr="009026A4">
        <w:t xml:space="preserve"> sont utilisées pour la prévision (planification) à court terme (p. ex., saisonnière), à l</w:t>
      </w:r>
      <w:r w:rsidR="0098105F">
        <w:t>’</w:t>
      </w:r>
      <w:r w:rsidRPr="009026A4">
        <w:t>aide des enregistrements météorologiques les plus récents. Les prévisions à court terme requièrent une Base de données quotidiennes</w:t>
      </w:r>
      <w:ins w:id="1179" w:author="St-Amant, Rémi" w:date="2018-02-26T12:19:00Z">
        <w:r w:rsidR="008439DB">
          <w:t>/horaires</w:t>
        </w:r>
      </w:ins>
      <w:r w:rsidRPr="009026A4">
        <w:t xml:space="preserve"> qui est aussi récente que possible. La mise à jour des prévisions à court terme requiert la maintenance (mise à jour) des </w:t>
      </w:r>
      <w:r w:rsidRPr="009026A4">
        <w:rPr>
          <w:i/>
        </w:rPr>
        <w:t>Bases de données quotidiennes</w:t>
      </w:r>
      <w:ins w:id="1180" w:author="St-Amant, Rémi" w:date="2018-02-26T12:19:00Z">
        <w:r w:rsidR="008439DB">
          <w:rPr>
            <w:i/>
          </w:rPr>
          <w:t>/horaires</w:t>
        </w:r>
      </w:ins>
      <w:r w:rsidRPr="009026A4">
        <w:t>.</w:t>
      </w:r>
    </w:p>
    <w:p w14:paraId="5D90C336" w14:textId="77777777" w:rsidR="009401CA" w:rsidRPr="009026A4" w:rsidRDefault="009401CA" w:rsidP="009401CA">
      <w:pPr>
        <w:jc w:val="both"/>
      </w:pPr>
    </w:p>
    <w:p w14:paraId="159DD040" w14:textId="17C03119" w:rsidR="009401CA" w:rsidRPr="009026A4" w:rsidRDefault="009401CA" w:rsidP="009401CA">
      <w:pPr>
        <w:jc w:val="both"/>
      </w:pPr>
      <w:r w:rsidRPr="009026A4">
        <w:rPr>
          <w:u w:val="single"/>
        </w:rPr>
        <w:t xml:space="preserve">Toutes les </w:t>
      </w:r>
      <w:del w:id="1181" w:author="St-Amant, Rémi" w:date="2018-02-26T12:18:00Z">
        <w:r w:rsidR="00443B84" w:rsidDel="008439DB">
          <w:fldChar w:fldCharType="begin"/>
        </w:r>
        <w:r w:rsidR="00443B84" w:rsidDel="008439DB">
          <w:delInstrText xml:space="preserve"> HYPERLINK </w:delInstrText>
        </w:r>
        <w:r w:rsidR="00443B84" w:rsidDel="008439DB">
          <w:fldChar w:fldCharType="separate"/>
        </w:r>
        <w:r w:rsidRPr="009026A4" w:rsidDel="008439DB">
          <w:rPr>
            <w:rStyle w:val="Lienhypertexte"/>
            <w:i/>
            <w:color w:val="000000"/>
          </w:rPr>
          <w:delText>Bases de données quotidiennes</w:delText>
        </w:r>
        <w:r w:rsidR="00443B84" w:rsidDel="008439DB">
          <w:rPr>
            <w:rStyle w:val="Lienhypertexte"/>
            <w:i/>
            <w:color w:val="000000"/>
          </w:rPr>
          <w:fldChar w:fldCharType="end"/>
        </w:r>
      </w:del>
      <w:ins w:id="1182" w:author="St-Amant, Rémi" w:date="2018-02-26T12:18:00Z">
        <w:r w:rsidR="008439DB">
          <w:fldChar w:fldCharType="begin"/>
        </w:r>
        <w:r w:rsidR="008439DB">
          <w:instrText xml:space="preserve"> HYPERLINK </w:instrText>
        </w:r>
        <w:r w:rsidR="008439DB">
          <w:fldChar w:fldCharType="separate"/>
        </w:r>
        <w:r w:rsidR="008439DB">
          <w:rPr>
            <w:rStyle w:val="Lienhypertexte"/>
            <w:i/>
            <w:color w:val="000000"/>
          </w:rPr>
          <w:t>b</w:t>
        </w:r>
        <w:r w:rsidR="008439DB" w:rsidRPr="009026A4">
          <w:rPr>
            <w:rStyle w:val="Lienhypertexte"/>
            <w:i/>
            <w:color w:val="000000"/>
          </w:rPr>
          <w:t>ases de données quotidiennes</w:t>
        </w:r>
        <w:r w:rsidR="008439DB">
          <w:rPr>
            <w:rStyle w:val="Lienhypertexte"/>
            <w:i/>
            <w:color w:val="000000"/>
          </w:rPr>
          <w:fldChar w:fldCharType="end"/>
        </w:r>
      </w:ins>
      <w:ins w:id="1183" w:author="St-Amant, Rémi" w:date="2018-02-26T12:17:00Z">
        <w:r w:rsidR="008439DB">
          <w:rPr>
            <w:rStyle w:val="Lienhypertexte"/>
            <w:i/>
            <w:color w:val="000000"/>
          </w:rPr>
          <w:t>/horaires</w:t>
        </w:r>
      </w:ins>
      <w:r w:rsidRPr="009026A4">
        <w:t xml:space="preserve"> </w:t>
      </w:r>
      <w:r w:rsidR="00843F5A">
        <w:rPr>
          <w:spacing w:val="-2"/>
        </w:rPr>
        <w:t>(.DailyDB</w:t>
      </w:r>
      <w:ins w:id="1184" w:author="St-Amant, Rémi" w:date="2018-02-26T12:17:00Z">
        <w:r w:rsidR="008439DB">
          <w:rPr>
            <w:spacing w:val="-2"/>
          </w:rPr>
          <w:t>/.HourlyDB</w:t>
        </w:r>
      </w:ins>
      <w:r w:rsidRPr="009026A4">
        <w:rPr>
          <w:spacing w:val="-2"/>
        </w:rPr>
        <w:t>) qui sont placées dans l</w:t>
      </w:r>
      <w:r w:rsidR="0098105F">
        <w:rPr>
          <w:spacing w:val="-2"/>
        </w:rPr>
        <w:t>’</w:t>
      </w:r>
      <w:r w:rsidRPr="009026A4">
        <w:rPr>
          <w:spacing w:val="-2"/>
        </w:rPr>
        <w:t xml:space="preserve">un des répertoires de données météorologiques (répertoires généraux ou sous-répertoire \Weather\ du projet) sont indiquées dans le champ de liste de page des </w:t>
      </w:r>
      <w:r w:rsidRPr="009026A4">
        <w:rPr>
          <w:i/>
          <w:spacing w:val="-2"/>
        </w:rPr>
        <w:t>Bases de données quotidiennes</w:t>
      </w:r>
      <w:ins w:id="1185" w:author="St-Amant, Rémi" w:date="2018-02-26T12:19:00Z">
        <w:r w:rsidR="008439DB">
          <w:rPr>
            <w:i/>
            <w:spacing w:val="-2"/>
          </w:rPr>
          <w:t>/horaires</w:t>
        </w:r>
      </w:ins>
      <w:r w:rsidRPr="009026A4">
        <w:rPr>
          <w:spacing w:val="-2"/>
        </w:rPr>
        <w:t xml:space="preserve">, dans </w:t>
      </w:r>
      <w:del w:id="1186" w:author="St-Amant, Rémi" w:date="2018-02-26T12:23:00Z">
        <w:r w:rsidRPr="009026A4" w:rsidDel="008439DB">
          <w:rPr>
            <w:spacing w:val="-2"/>
          </w:rPr>
          <w:delText>l</w:delText>
        </w:r>
        <w:r w:rsidR="0098105F" w:rsidDel="008439DB">
          <w:rPr>
            <w:spacing w:val="-2"/>
          </w:rPr>
          <w:delText>’</w:delText>
        </w:r>
        <w:r w:rsidRPr="009026A4" w:rsidDel="008439DB">
          <w:rPr>
            <w:spacing w:val="-2"/>
          </w:rPr>
          <w:delText>Éditeur de données liées</w:delText>
        </w:r>
      </w:del>
      <w:ins w:id="1187" w:author="St-Amant, Rémi" w:date="2018-02-27T09:36:00Z">
        <w:r w:rsidR="00383020">
          <w:rPr>
            <w:spacing w:val="-2"/>
          </w:rPr>
          <w:t>le Gestionnaire de fichiers</w:t>
        </w:r>
      </w:ins>
      <w:r w:rsidRPr="009026A4">
        <w:rPr>
          <w:spacing w:val="-2"/>
        </w:rPr>
        <w:t xml:space="preserve">. </w:t>
      </w:r>
      <w:r w:rsidRPr="009026A4">
        <w:t>Le sous-répertoire \Weather\ du projet est toujours interrogé en premier.</w:t>
      </w:r>
    </w:p>
    <w:p w14:paraId="624AF4B9" w14:textId="77777777" w:rsidR="009401CA" w:rsidRPr="009026A4" w:rsidRDefault="009401CA" w:rsidP="009401CA">
      <w:pPr>
        <w:jc w:val="both"/>
      </w:pPr>
    </w:p>
    <w:p w14:paraId="709B565D" w14:textId="287A0105" w:rsidR="009401CA" w:rsidRPr="009026A4" w:rsidRDefault="009401CA" w:rsidP="009401CA">
      <w:pPr>
        <w:jc w:val="both"/>
      </w:pPr>
      <w:r w:rsidRPr="009026A4">
        <w:t>REMARQUE : Quand elles sont disponibles, vous pouvez ajouter les prévisions météorologiques directement dans les fichiers de données quotidiennes</w:t>
      </w:r>
      <w:ins w:id="1188" w:author="St-Amant, Rémi" w:date="2018-02-26T12:19:00Z">
        <w:r w:rsidR="008439DB">
          <w:t>/horaires</w:t>
        </w:r>
      </w:ins>
      <w:r w:rsidRPr="009026A4">
        <w:t xml:space="preserve">. </w:t>
      </w:r>
      <w:del w:id="1189" w:author="St-Amant, Rémi" w:date="2018-02-26T12:20:00Z">
        <w:r w:rsidRPr="009026A4" w:rsidDel="008439DB">
          <w:delText xml:space="preserve">Tout comme les </w:delText>
        </w:r>
        <w:r w:rsidRPr="009026A4" w:rsidDel="008439DB">
          <w:rPr>
            <w:i/>
          </w:rPr>
          <w:delText>Données quotidiennes</w:delText>
        </w:r>
        <w:r w:rsidRPr="009026A4" w:rsidDel="008439DB">
          <w:delText>, les prévisions s</w:delText>
        </w:r>
        <w:r w:rsidR="0098105F" w:rsidDel="008439DB">
          <w:delText>’</w:delText>
        </w:r>
        <w:r w:rsidRPr="009026A4" w:rsidDel="008439DB">
          <w:delText>appliquent à un emplacement particulier (ou « station »).</w:delText>
        </w:r>
      </w:del>
    </w:p>
    <w:p w14:paraId="124D22FA" w14:textId="77777777" w:rsidR="009401CA" w:rsidRPr="009026A4" w:rsidRDefault="009401CA" w:rsidP="009401CA">
      <w:pPr>
        <w:jc w:val="both"/>
      </w:pPr>
    </w:p>
    <w:p w14:paraId="34438798" w14:textId="3518A57D" w:rsidR="009401CA" w:rsidRPr="009026A4" w:rsidRDefault="00581494" w:rsidP="009401CA">
      <w:pPr>
        <w:jc w:val="both"/>
      </w:pPr>
      <w:r>
        <w:br w:type="page"/>
      </w:r>
      <w:r w:rsidR="009401CA" w:rsidRPr="009026A4">
        <w:lastRenderedPageBreak/>
        <w:t xml:space="preserve">Voici les boutons de la page </w:t>
      </w:r>
      <w:r w:rsidR="009401CA" w:rsidRPr="009026A4">
        <w:rPr>
          <w:i/>
        </w:rPr>
        <w:t>Bases de données quotidiennes</w:t>
      </w:r>
      <w:r w:rsidR="009401CA" w:rsidRPr="009026A4">
        <w:t> </w:t>
      </w:r>
      <w:ins w:id="1190" w:author="St-Amant, Rémi" w:date="2018-02-26T12:20:00Z">
        <w:r w:rsidR="008439DB">
          <w:t xml:space="preserve">ou horaires </w:t>
        </w:r>
      </w:ins>
      <w:r w:rsidR="009401CA" w:rsidRPr="009026A4">
        <w:t>:</w:t>
      </w:r>
    </w:p>
    <w:p w14:paraId="1DB5A398" w14:textId="77777777" w:rsidR="009401CA" w:rsidRPr="009026A4" w:rsidRDefault="009401CA" w:rsidP="009401CA">
      <w:pPr>
        <w:jc w:val="both"/>
      </w:pPr>
    </w:p>
    <w:p w14:paraId="5C51BBBC" w14:textId="263AAF19" w:rsidR="009401CA" w:rsidRPr="009026A4" w:rsidRDefault="008F78E1" w:rsidP="009401CA">
      <w:pPr>
        <w:jc w:val="both"/>
      </w:pPr>
      <w:r w:rsidRPr="009026A4">
        <w:rPr>
          <w:noProof/>
          <w:lang w:val="en-CA" w:eastAsia="en-CA"/>
        </w:rPr>
        <w:drawing>
          <wp:inline distT="0" distB="0" distL="0" distR="0" wp14:anchorId="4A0FDEB9" wp14:editId="5DE0305A">
            <wp:extent cx="163830" cy="136525"/>
            <wp:effectExtent l="0" t="0" r="0" b="0"/>
            <wp:docPr id="64" name="Picture 64" descr="Nouv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ouveau"/>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Nouveau : Crée une nouvelle base de données. Quand vous créez une nouvelle base de données, BioSIM vous demande à quel endroit la nouvelle base de données doit être placée. Il peut s</w:t>
      </w:r>
      <w:r w:rsidR="0098105F">
        <w:t>’</w:t>
      </w:r>
      <w:r w:rsidR="009401CA" w:rsidRPr="009026A4">
        <w:t>agir du sous-répertoire \Weather\ du projet actuel ou d</w:t>
      </w:r>
      <w:r w:rsidR="0098105F">
        <w:t>’</w:t>
      </w:r>
      <w:r w:rsidR="009401CA" w:rsidRPr="009026A4">
        <w:t xml:space="preserve">un répertoire général lié. Ensuite, BioSIM vous demande le nom de la nouvelle base de données. Habituellement, vous devez prendre un nom qui est significatif. En règle générale, on utilise la région et la période (p. ex., UtahArea_1921-2001) pour nommer les </w:t>
      </w:r>
      <w:r w:rsidR="009401CA" w:rsidRPr="009026A4">
        <w:rPr>
          <w:i/>
        </w:rPr>
        <w:t>Bases de données</w:t>
      </w:r>
      <w:del w:id="1191" w:author="St-Amant, Rémi" w:date="2018-02-26T12:20:00Z">
        <w:r w:rsidR="009401CA" w:rsidRPr="009026A4" w:rsidDel="008439DB">
          <w:rPr>
            <w:i/>
          </w:rPr>
          <w:delText xml:space="preserve"> quotidiennes</w:delText>
        </w:r>
      </w:del>
      <w:r w:rsidR="009401CA" w:rsidRPr="009026A4">
        <w:t>.</w:t>
      </w:r>
    </w:p>
    <w:p w14:paraId="469BFA02" w14:textId="77777777" w:rsidR="009401CA" w:rsidRPr="009026A4" w:rsidRDefault="009401CA" w:rsidP="009401CA">
      <w:pPr>
        <w:jc w:val="both"/>
      </w:pPr>
    </w:p>
    <w:p w14:paraId="68D2E8FA" w14:textId="5083D68D" w:rsidR="009401CA" w:rsidRPr="009026A4" w:rsidRDefault="008F78E1" w:rsidP="009401CA">
      <w:pPr>
        <w:jc w:val="both"/>
      </w:pPr>
      <w:r w:rsidRPr="009026A4">
        <w:rPr>
          <w:noProof/>
          <w:lang w:val="en-CA" w:eastAsia="en-CA"/>
        </w:rPr>
        <w:drawing>
          <wp:inline distT="0" distB="0" distL="0" distR="0" wp14:anchorId="7CABE208" wp14:editId="690B37FA">
            <wp:extent cx="163830" cy="136525"/>
            <wp:effectExtent l="0" t="0" r="0" b="0"/>
            <wp:docPr id="65" name="Picture 65" descr="Éd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Édite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Éditer : Quand vous sélectionnez une base de données dans le champ de liste, si vous cliquez sur le bouton Éditer, la base de données s</w:t>
      </w:r>
      <w:r w:rsidR="0098105F">
        <w:t>’</w:t>
      </w:r>
      <w:r w:rsidR="009401CA" w:rsidRPr="009026A4">
        <w:t>ouvrira dans l</w:t>
      </w:r>
      <w:r w:rsidR="0098105F">
        <w:t>’</w:t>
      </w:r>
      <w:r w:rsidR="009401CA" w:rsidRPr="009026A4">
        <w:t>Éditeur de bases de données</w:t>
      </w:r>
      <w:del w:id="1192" w:author="St-Amant, Rémi" w:date="2018-02-26T12:20:00Z">
        <w:r w:rsidR="009401CA" w:rsidRPr="009026A4" w:rsidDel="008439DB">
          <w:delText xml:space="preserve"> quotidiennes</w:delText>
        </w:r>
      </w:del>
      <w:r w:rsidR="009401CA" w:rsidRPr="009026A4">
        <w:t>.</w:t>
      </w:r>
    </w:p>
    <w:p w14:paraId="7E40BF3E" w14:textId="77777777" w:rsidR="009401CA" w:rsidRPr="009026A4" w:rsidRDefault="009401CA" w:rsidP="009401CA">
      <w:pPr>
        <w:jc w:val="both"/>
      </w:pPr>
    </w:p>
    <w:p w14:paraId="14F5BA77" w14:textId="77777777" w:rsidR="009401CA" w:rsidRPr="009026A4" w:rsidRDefault="008F78E1" w:rsidP="009401CA">
      <w:pPr>
        <w:jc w:val="both"/>
        <w:rPr>
          <w:spacing w:val="-2"/>
        </w:rPr>
      </w:pPr>
      <w:r w:rsidRPr="009026A4">
        <w:rPr>
          <w:noProof/>
          <w:lang w:val="en-CA" w:eastAsia="en-CA"/>
        </w:rPr>
        <w:drawing>
          <wp:inline distT="0" distB="0" distL="0" distR="0" wp14:anchorId="6E6F6163" wp14:editId="41F7FE90">
            <wp:extent cx="163830" cy="136525"/>
            <wp:effectExtent l="0" t="0" r="0" b="0"/>
            <wp:docPr id="66" name="Picture 66" descr="Lier_une_base_de_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ier_une_base_de_donné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w:t>
      </w:r>
      <w:r w:rsidR="009401CA" w:rsidRPr="009026A4">
        <w:rPr>
          <w:spacing w:val="-2"/>
        </w:rPr>
        <w:t>Lier une base de données : Ajoute à la liste des répertoires le répertoire dans lequel le nouveau fichier est placé.</w:t>
      </w:r>
    </w:p>
    <w:p w14:paraId="31FF3455" w14:textId="77777777" w:rsidR="009401CA" w:rsidRPr="009026A4" w:rsidRDefault="009401CA" w:rsidP="009401CA">
      <w:pPr>
        <w:jc w:val="both"/>
      </w:pPr>
    </w:p>
    <w:p w14:paraId="26877733" w14:textId="77777777" w:rsidR="009401CA" w:rsidRPr="009026A4" w:rsidRDefault="008F78E1" w:rsidP="009401CA">
      <w:pPr>
        <w:jc w:val="both"/>
      </w:pPr>
      <w:r w:rsidRPr="009026A4">
        <w:rPr>
          <w:rStyle w:val="Lienhypertexte"/>
          <w:noProof/>
          <w:color w:val="000000"/>
          <w:spacing w:val="-2"/>
          <w:u w:val="none"/>
          <w:lang w:val="en-CA" w:eastAsia="en-CA"/>
        </w:rPr>
        <w:drawing>
          <wp:inline distT="0" distB="0" distL="0" distR="0" wp14:anchorId="61EDADDB" wp14:editId="763398B3">
            <wp:extent cx="163830" cy="136525"/>
            <wp:effectExtent l="0" t="0" r="0" b="0"/>
            <wp:docPr id="67" name="Picture 67" descr="Ouvrir_le_dialogue_d'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Ouvrir_le_dialogue_d'option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rPr>
          <w:rStyle w:val="Lienhypertexte"/>
          <w:color w:val="000000"/>
          <w:spacing w:val="-2"/>
          <w:u w:val="none"/>
        </w:rPr>
        <w:t xml:space="preserve"> Ouvrir (la boîte de dialogue </w:t>
      </w:r>
      <w:r w:rsidR="009401CA" w:rsidRPr="009026A4">
        <w:t xml:space="preserve">Options) : </w:t>
      </w:r>
      <w:r w:rsidR="009401CA" w:rsidRPr="009026A4">
        <w:rPr>
          <w:rStyle w:val="Lienhypertexte"/>
          <w:color w:val="000000"/>
          <w:spacing w:val="-2"/>
          <w:u w:val="none"/>
        </w:rPr>
        <w:t>Ouvre</w:t>
      </w:r>
      <w:r w:rsidR="009401CA" w:rsidRPr="009026A4">
        <w:t xml:space="preserve"> la boîte de dialogue Options dans </w:t>
      </w:r>
      <w:smartTag w:uri="urn:schemas-microsoft-com:office:smarttags" w:element="PersonName">
        <w:smartTagPr>
          <w:attr w:name="ProductID" w:val="la page R￩pertoires"/>
        </w:smartTagPr>
        <w:r w:rsidR="009401CA" w:rsidRPr="009026A4">
          <w:t xml:space="preserve">la page </w:t>
        </w:r>
        <w:r w:rsidR="009401CA" w:rsidRPr="009026A4">
          <w:rPr>
            <w:i/>
          </w:rPr>
          <w:t>Répertoires</w:t>
        </w:r>
      </w:smartTag>
      <w:r w:rsidR="009401CA" w:rsidRPr="009026A4">
        <w:t xml:space="preserve"> où vous pouvez ajouter ou retirer des liens vers divers répertoires, ou tout simplement voir leur chemin.</w:t>
      </w:r>
    </w:p>
    <w:p w14:paraId="35F49C98" w14:textId="77777777" w:rsidR="009401CA" w:rsidRPr="009026A4" w:rsidRDefault="009401CA" w:rsidP="009401CA">
      <w:pPr>
        <w:jc w:val="both"/>
      </w:pPr>
    </w:p>
    <w:p w14:paraId="04284E7C" w14:textId="32C443B1" w:rsidR="009401CA" w:rsidRDefault="009401CA" w:rsidP="009401CA">
      <w:pPr>
        <w:jc w:val="both"/>
      </w:pPr>
      <w:r w:rsidRPr="009026A4">
        <w:t xml:space="preserve">Pour en savoir plus sur les </w:t>
      </w:r>
      <w:r w:rsidRPr="009026A4">
        <w:rPr>
          <w:i/>
        </w:rPr>
        <w:t>Bases de données quotidiennes</w:t>
      </w:r>
      <w:ins w:id="1193" w:author="St-Amant, Rémi" w:date="2018-02-26T12:20:00Z">
        <w:r w:rsidR="008439DB">
          <w:rPr>
            <w:i/>
          </w:rPr>
          <w:t>/horaires</w:t>
        </w:r>
      </w:ins>
      <w:r w:rsidRPr="009026A4">
        <w:t xml:space="preserve"> dans BioSIM, veuillez consulter le document </w:t>
      </w:r>
      <w:r w:rsidRPr="009026A4">
        <w:rPr>
          <w:i/>
        </w:rPr>
        <w:t xml:space="preserve">Daily </w:t>
      </w:r>
      <w:del w:id="1194" w:author="St-Amant, Rémi" w:date="2018-02-26T12:21:00Z">
        <w:r w:rsidRPr="009026A4" w:rsidDel="008439DB">
          <w:rPr>
            <w:i/>
          </w:rPr>
          <w:delText xml:space="preserve">Data and Daily </w:delText>
        </w:r>
      </w:del>
      <w:ins w:id="1195" w:author="St-Amant, Rémi" w:date="2018-02-26T12:21:00Z">
        <w:r w:rsidR="008439DB">
          <w:rPr>
            <w:i/>
          </w:rPr>
          <w:t xml:space="preserve">and Hourly </w:t>
        </w:r>
      </w:ins>
      <w:r w:rsidRPr="009026A4">
        <w:rPr>
          <w:i/>
        </w:rPr>
        <w:t>Editor</w:t>
      </w:r>
      <w:r w:rsidRPr="009026A4">
        <w:t>.</w:t>
      </w:r>
    </w:p>
    <w:p w14:paraId="1957A7AB" w14:textId="77777777" w:rsidR="00FB24E0" w:rsidRPr="009026A4" w:rsidRDefault="00FB24E0" w:rsidP="009401CA">
      <w:pPr>
        <w:jc w:val="both"/>
      </w:pPr>
    </w:p>
    <w:p w14:paraId="52C7FC93" w14:textId="016A9C54" w:rsidR="009401CA" w:rsidDel="008439DB" w:rsidRDefault="00E80B0C" w:rsidP="00C2471D">
      <w:pPr>
        <w:pStyle w:val="Titre3"/>
        <w:rPr>
          <w:del w:id="1196" w:author="St-Amant, Rémi" w:date="2018-02-26T12:21:00Z"/>
        </w:rPr>
      </w:pPr>
      <w:del w:id="1197" w:author="St-Amant, Rémi" w:date="2018-02-26T12:21:00Z">
        <w:r w:rsidDel="008439DB">
          <w:rPr>
            <w:b w:val="0"/>
            <w:noProof/>
            <w:snapToGrid/>
            <w:lang w:val="en-CA" w:eastAsia="en-CA"/>
          </w:rPr>
          <w:drawing>
            <wp:anchor distT="0" distB="0" distL="114300" distR="114300" simplePos="0" relativeHeight="251683328" behindDoc="1" locked="0" layoutInCell="1" allowOverlap="1" wp14:anchorId="69165D80" wp14:editId="3F9F451D">
              <wp:simplePos x="0" y="0"/>
              <wp:positionH relativeFrom="margin">
                <wp:align>right</wp:align>
              </wp:positionH>
              <wp:positionV relativeFrom="paragraph">
                <wp:posOffset>145059</wp:posOffset>
              </wp:positionV>
              <wp:extent cx="1688400" cy="2736000"/>
              <wp:effectExtent l="0" t="0" r="7620" b="7620"/>
              <wp:wrapTight wrapText="bothSides">
                <wp:wrapPolygon edited="0">
                  <wp:start x="0" y="0"/>
                  <wp:lineTo x="0" y="21510"/>
                  <wp:lineTo x="21454" y="21510"/>
                  <wp:lineTo x="21454"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00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88400" cy="2736000"/>
                      </a:xfrm>
                      <a:prstGeom prst="rect">
                        <a:avLst/>
                      </a:prstGeom>
                    </pic:spPr>
                  </pic:pic>
                </a:graphicData>
              </a:graphic>
              <wp14:sizeRelH relativeFrom="margin">
                <wp14:pctWidth>0</wp14:pctWidth>
              </wp14:sizeRelH>
              <wp14:sizeRelV relativeFrom="margin">
                <wp14:pctHeight>0</wp14:pctHeight>
              </wp14:sizeRelV>
            </wp:anchor>
          </w:drawing>
        </w:r>
        <w:r w:rsidDel="008439DB">
          <w:delText>Page bases de données horaires</w:delText>
        </w:r>
      </w:del>
    </w:p>
    <w:p w14:paraId="5D3168BF" w14:textId="26EFCA2C" w:rsidR="00FB24E0" w:rsidRPr="00FB24E0" w:rsidDel="008439DB" w:rsidRDefault="00FB24E0" w:rsidP="00FB24E0">
      <w:pPr>
        <w:rPr>
          <w:del w:id="1198" w:author="St-Amant, Rémi" w:date="2018-02-26T12:21:00Z"/>
        </w:rPr>
      </w:pPr>
    </w:p>
    <w:p w14:paraId="4B8C3CF4" w14:textId="2A03BE0F" w:rsidR="00E80B0C" w:rsidDel="008439DB" w:rsidRDefault="00FB24E0" w:rsidP="00FB24E0">
      <w:pPr>
        <w:rPr>
          <w:del w:id="1199" w:author="St-Amant, Rémi" w:date="2018-02-26T12:21:00Z"/>
        </w:rPr>
      </w:pPr>
      <w:del w:id="1200" w:author="St-Amant, Rémi" w:date="2018-02-26T12:21:00Z">
        <w:r w:rsidRPr="009026A4" w:rsidDel="008439DB">
          <w:delText xml:space="preserve">Les </w:delText>
        </w:r>
        <w:r w:rsidRPr="009026A4" w:rsidDel="008439DB">
          <w:rPr>
            <w:i/>
          </w:rPr>
          <w:delText xml:space="preserve">Bases de données </w:delText>
        </w:r>
        <w:r w:rsidDel="008439DB">
          <w:rPr>
            <w:i/>
          </w:rPr>
          <w:delText>horaires</w:delText>
        </w:r>
        <w:r w:rsidRPr="009026A4" w:rsidDel="008439DB">
          <w:delText xml:space="preserve"> sont utilisées pour ex</w:delText>
        </w:r>
        <w:r w:rsidDel="008439DB">
          <w:delText>écuter BioSIM en « temps réel ».</w:delText>
        </w:r>
      </w:del>
    </w:p>
    <w:p w14:paraId="5E0B471D" w14:textId="6C9F08F5" w:rsidR="00FB24E0" w:rsidDel="008439DB" w:rsidRDefault="00FB24E0" w:rsidP="00FB24E0">
      <w:pPr>
        <w:rPr>
          <w:del w:id="1201" w:author="St-Amant, Rémi" w:date="2018-02-26T12:21:00Z"/>
        </w:rPr>
      </w:pPr>
    </w:p>
    <w:p w14:paraId="71B401A4" w14:textId="3D75883D" w:rsidR="00FB24E0" w:rsidRPr="009026A4" w:rsidDel="008439DB" w:rsidRDefault="00FB24E0" w:rsidP="00FB24E0">
      <w:pPr>
        <w:jc w:val="both"/>
        <w:rPr>
          <w:del w:id="1202" w:author="St-Amant, Rémi" w:date="2018-02-26T12:21:00Z"/>
        </w:rPr>
      </w:pPr>
      <w:del w:id="1203" w:author="St-Amant, Rémi" w:date="2018-02-26T12:21:00Z">
        <w:r w:rsidRPr="00A104E1" w:rsidDel="008439DB">
          <w:rPr>
            <w:u w:val="single"/>
          </w:rPr>
          <w:delText xml:space="preserve">Toutes les </w:delText>
        </w:r>
        <w:r w:rsidRPr="00A104E1" w:rsidDel="008439DB">
          <w:rPr>
            <w:i/>
            <w:u w:val="single"/>
          </w:rPr>
          <w:delText>Bases de données horaires</w:delText>
        </w:r>
        <w:r w:rsidRPr="009026A4" w:rsidDel="008439DB">
          <w:delText xml:space="preserve"> </w:delText>
        </w:r>
        <w:r w:rsidDel="008439DB">
          <w:rPr>
            <w:spacing w:val="-2"/>
          </w:rPr>
          <w:delText>(.HourlyDB</w:delText>
        </w:r>
        <w:r w:rsidRPr="009026A4" w:rsidDel="008439DB">
          <w:rPr>
            <w:spacing w:val="-2"/>
          </w:rPr>
          <w:delText>) qui sont placées dans l</w:delText>
        </w:r>
        <w:r w:rsidDel="008439DB">
          <w:rPr>
            <w:spacing w:val="-2"/>
          </w:rPr>
          <w:delText>’</w:delText>
        </w:r>
        <w:r w:rsidRPr="009026A4" w:rsidDel="008439DB">
          <w:rPr>
            <w:spacing w:val="-2"/>
          </w:rPr>
          <w:delText xml:space="preserve">un des répertoires de données météorologiques (répertoires généraux ou sous-répertoire \Weather\ du projet) sont indiquées dans le champ de liste de page des </w:delText>
        </w:r>
        <w:r w:rsidRPr="009026A4" w:rsidDel="008439DB">
          <w:rPr>
            <w:i/>
            <w:spacing w:val="-2"/>
          </w:rPr>
          <w:delText xml:space="preserve">Bases de données </w:delText>
        </w:r>
        <w:r w:rsidR="00A104E1" w:rsidDel="008439DB">
          <w:rPr>
            <w:i/>
            <w:spacing w:val="-2"/>
          </w:rPr>
          <w:delText>horaires</w:delText>
        </w:r>
        <w:r w:rsidRPr="009026A4" w:rsidDel="008439DB">
          <w:rPr>
            <w:spacing w:val="-2"/>
          </w:rPr>
          <w:delText>, dans l</w:delText>
        </w:r>
        <w:r w:rsidDel="008439DB">
          <w:rPr>
            <w:spacing w:val="-2"/>
          </w:rPr>
          <w:delText>’</w:delText>
        </w:r>
        <w:r w:rsidRPr="009026A4" w:rsidDel="008439DB">
          <w:rPr>
            <w:spacing w:val="-2"/>
          </w:rPr>
          <w:delText xml:space="preserve">Éditeur de données liées. </w:delText>
        </w:r>
        <w:r w:rsidRPr="009026A4" w:rsidDel="008439DB">
          <w:delText>Le sous-répertoire \Weather\ du projet est toujours interrogé en premier.</w:delText>
        </w:r>
      </w:del>
    </w:p>
    <w:p w14:paraId="21AFF62D" w14:textId="60F86EC4" w:rsidR="00FB24E0" w:rsidDel="008439DB" w:rsidRDefault="00FB24E0" w:rsidP="00FB24E0">
      <w:pPr>
        <w:rPr>
          <w:del w:id="1204" w:author="St-Amant, Rémi" w:date="2018-02-26T12:21:00Z"/>
        </w:rPr>
      </w:pPr>
    </w:p>
    <w:p w14:paraId="7683F117" w14:textId="35BE308B" w:rsidR="00FB24E0" w:rsidDel="008439DB" w:rsidRDefault="00FB24E0" w:rsidP="00FB24E0">
      <w:pPr>
        <w:rPr>
          <w:del w:id="1205" w:author="St-Amant, Rémi" w:date="2018-02-26T12:21:00Z"/>
        </w:rPr>
      </w:pPr>
    </w:p>
    <w:p w14:paraId="3EC4E9E7" w14:textId="43F4938F" w:rsidR="00FB24E0" w:rsidDel="008439DB" w:rsidRDefault="00FB24E0" w:rsidP="00FB24E0">
      <w:pPr>
        <w:rPr>
          <w:del w:id="1206" w:author="St-Amant, Rémi" w:date="2018-02-26T12:21:00Z"/>
        </w:rPr>
      </w:pPr>
      <w:del w:id="1207" w:author="St-Amant, Rémi" w:date="2018-02-26T12:21:00Z">
        <w:r w:rsidRPr="009026A4" w:rsidDel="008439DB">
          <w:delText xml:space="preserve">Voici les boutons de la page </w:delText>
        </w:r>
        <w:r w:rsidRPr="009026A4" w:rsidDel="008439DB">
          <w:rPr>
            <w:i/>
          </w:rPr>
          <w:delText xml:space="preserve">Bases de données </w:delText>
        </w:r>
        <w:r w:rsidR="00A104E1" w:rsidDel="008439DB">
          <w:rPr>
            <w:i/>
          </w:rPr>
          <w:delText>horaires</w:delText>
        </w:r>
        <w:r w:rsidRPr="009026A4" w:rsidDel="008439DB">
          <w:delText> :</w:delText>
        </w:r>
      </w:del>
    </w:p>
    <w:p w14:paraId="234E2826" w14:textId="18CDB084" w:rsidR="00FB24E0" w:rsidRPr="00E80B0C" w:rsidDel="008439DB" w:rsidRDefault="00FB24E0" w:rsidP="00FB24E0">
      <w:pPr>
        <w:rPr>
          <w:del w:id="1208" w:author="St-Amant, Rémi" w:date="2018-02-26T12:21:00Z"/>
        </w:rPr>
      </w:pPr>
    </w:p>
    <w:p w14:paraId="0866FC7F" w14:textId="32060AF0" w:rsidR="00E80B0C" w:rsidRPr="009026A4" w:rsidDel="008439DB" w:rsidRDefault="00E80B0C" w:rsidP="00E80B0C">
      <w:pPr>
        <w:jc w:val="both"/>
        <w:rPr>
          <w:del w:id="1209" w:author="St-Amant, Rémi" w:date="2018-02-26T12:21:00Z"/>
        </w:rPr>
      </w:pPr>
      <w:del w:id="1210" w:author="St-Amant, Rémi" w:date="2018-02-26T12:21:00Z">
        <w:r w:rsidRPr="009026A4" w:rsidDel="008439DB">
          <w:rPr>
            <w:noProof/>
            <w:lang w:val="en-CA" w:eastAsia="en-CA"/>
          </w:rPr>
          <w:drawing>
            <wp:inline distT="0" distB="0" distL="0" distR="0" wp14:anchorId="4A7C486A" wp14:editId="1CF2D6DD">
              <wp:extent cx="163830" cy="136525"/>
              <wp:effectExtent l="0" t="0" r="0" b="0"/>
              <wp:docPr id="247" name="Picture 247" descr="Nouv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ouveau"/>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rsidDel="008439DB">
          <w:delText xml:space="preserve"> Nouveau : Crée une nouvelle base de données. Quand vous créez une nouvelle base de données, BioSIM vous demande à quel endroit la nouvelle base de données doit être placée. Il peut s</w:delText>
        </w:r>
        <w:r w:rsidDel="008439DB">
          <w:delText>’</w:delText>
        </w:r>
        <w:r w:rsidRPr="009026A4" w:rsidDel="008439DB">
          <w:delText>agir du sous-répertoire \Weather\ du projet actuel ou d</w:delText>
        </w:r>
        <w:r w:rsidDel="008439DB">
          <w:delText>’</w:delText>
        </w:r>
        <w:r w:rsidRPr="009026A4" w:rsidDel="008439DB">
          <w:delText xml:space="preserve">un répertoire général lié. Ensuite, BioSIM vous demande le nom de la nouvelle base de données. Habituellement, vous devez prendre un nom qui est significatif. En règle générale, on utilise la région et la période (p. ex., UtahArea_1921-2001) pour nommer les </w:delText>
        </w:r>
        <w:r w:rsidRPr="009026A4" w:rsidDel="008439DB">
          <w:rPr>
            <w:i/>
          </w:rPr>
          <w:delText xml:space="preserve">Bases de données </w:delText>
        </w:r>
        <w:r w:rsidR="009034AB" w:rsidDel="008439DB">
          <w:rPr>
            <w:i/>
          </w:rPr>
          <w:delText>horaires</w:delText>
        </w:r>
        <w:r w:rsidRPr="009026A4" w:rsidDel="008439DB">
          <w:delText>.</w:delText>
        </w:r>
      </w:del>
    </w:p>
    <w:p w14:paraId="71F13A92" w14:textId="2CDE70DB" w:rsidR="00E80B0C" w:rsidDel="008439DB" w:rsidRDefault="00E80B0C" w:rsidP="00E80B0C">
      <w:pPr>
        <w:rPr>
          <w:del w:id="1211" w:author="St-Amant, Rémi" w:date="2018-02-26T12:21:00Z"/>
        </w:rPr>
      </w:pPr>
    </w:p>
    <w:p w14:paraId="4E60FA36" w14:textId="696F00EF" w:rsidR="00E80B0C" w:rsidRPr="009026A4" w:rsidDel="008439DB" w:rsidRDefault="00E80B0C" w:rsidP="00E80B0C">
      <w:pPr>
        <w:jc w:val="both"/>
        <w:rPr>
          <w:del w:id="1212" w:author="St-Amant, Rémi" w:date="2018-02-26T12:21:00Z"/>
        </w:rPr>
      </w:pPr>
      <w:del w:id="1213" w:author="St-Amant, Rémi" w:date="2018-02-26T12:21:00Z">
        <w:r w:rsidRPr="009026A4" w:rsidDel="008439DB">
          <w:rPr>
            <w:noProof/>
            <w:lang w:val="en-CA" w:eastAsia="en-CA"/>
          </w:rPr>
          <w:drawing>
            <wp:inline distT="0" distB="0" distL="0" distR="0" wp14:anchorId="2B299349" wp14:editId="7504176E">
              <wp:extent cx="163830" cy="136525"/>
              <wp:effectExtent l="0" t="0" r="0" b="0"/>
              <wp:docPr id="244" name="Picture 244" descr="Éd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Édite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rsidDel="008439DB">
          <w:delText xml:space="preserve"> Éditer : Quand vous sélectionnez une base de données dans le champ de liste, si vous cliquez sur le bouton Éditer, la base de données s</w:delText>
        </w:r>
        <w:r w:rsidDel="008439DB">
          <w:delText>’</w:delText>
        </w:r>
        <w:r w:rsidRPr="009026A4" w:rsidDel="008439DB">
          <w:delText>ouvrira dans l</w:delText>
        </w:r>
        <w:r w:rsidDel="008439DB">
          <w:delText>’</w:delText>
        </w:r>
        <w:r w:rsidRPr="009026A4" w:rsidDel="008439DB">
          <w:delText xml:space="preserve">Éditeur de bases de données </w:delText>
        </w:r>
        <w:r w:rsidR="00A104E1" w:rsidDel="008439DB">
          <w:delText>horaires</w:delText>
        </w:r>
        <w:r w:rsidRPr="009026A4" w:rsidDel="008439DB">
          <w:delText>.</w:delText>
        </w:r>
      </w:del>
    </w:p>
    <w:p w14:paraId="796BB72A" w14:textId="6283BD78" w:rsidR="00E80B0C" w:rsidRPr="009026A4" w:rsidDel="008439DB" w:rsidRDefault="00E80B0C" w:rsidP="00E80B0C">
      <w:pPr>
        <w:jc w:val="both"/>
        <w:rPr>
          <w:del w:id="1214" w:author="St-Amant, Rémi" w:date="2018-02-26T12:21:00Z"/>
        </w:rPr>
      </w:pPr>
    </w:p>
    <w:p w14:paraId="345EC663" w14:textId="4FA07900" w:rsidR="00E80B0C" w:rsidRPr="009026A4" w:rsidDel="008439DB" w:rsidRDefault="00E80B0C" w:rsidP="00E80B0C">
      <w:pPr>
        <w:jc w:val="both"/>
        <w:rPr>
          <w:del w:id="1215" w:author="St-Amant, Rémi" w:date="2018-02-26T12:21:00Z"/>
          <w:spacing w:val="-2"/>
        </w:rPr>
      </w:pPr>
      <w:del w:id="1216" w:author="St-Amant, Rémi" w:date="2018-02-26T12:21:00Z">
        <w:r w:rsidRPr="009026A4" w:rsidDel="008439DB">
          <w:rPr>
            <w:noProof/>
            <w:lang w:val="en-CA" w:eastAsia="en-CA"/>
          </w:rPr>
          <w:drawing>
            <wp:inline distT="0" distB="0" distL="0" distR="0" wp14:anchorId="3903D4D7" wp14:editId="63091BF0">
              <wp:extent cx="163830" cy="136525"/>
              <wp:effectExtent l="0" t="0" r="0" b="0"/>
              <wp:docPr id="245" name="Picture 245" descr="Lier_une_base_de_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ier_une_base_de_donné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rsidDel="008439DB">
          <w:delText xml:space="preserve"> </w:delText>
        </w:r>
        <w:r w:rsidRPr="009026A4" w:rsidDel="008439DB">
          <w:rPr>
            <w:spacing w:val="-2"/>
          </w:rPr>
          <w:delText>Lier une base de données : Ajoute à la liste des répertoires le répertoire dans lequel le nouveau fichier est placé.</w:delText>
        </w:r>
      </w:del>
    </w:p>
    <w:p w14:paraId="32ED8ED2" w14:textId="5A4EC3C0" w:rsidR="00E80B0C" w:rsidRPr="009026A4" w:rsidDel="008439DB" w:rsidRDefault="00E80B0C" w:rsidP="00E80B0C">
      <w:pPr>
        <w:jc w:val="both"/>
        <w:rPr>
          <w:del w:id="1217" w:author="St-Amant, Rémi" w:date="2018-02-26T12:21:00Z"/>
        </w:rPr>
      </w:pPr>
    </w:p>
    <w:p w14:paraId="5E8CD35F" w14:textId="5E1CEBA1" w:rsidR="00E80B0C" w:rsidRPr="009026A4" w:rsidDel="008439DB" w:rsidRDefault="00E80B0C" w:rsidP="00E80B0C">
      <w:pPr>
        <w:jc w:val="both"/>
        <w:rPr>
          <w:del w:id="1218" w:author="St-Amant, Rémi" w:date="2018-02-26T12:21:00Z"/>
        </w:rPr>
      </w:pPr>
      <w:del w:id="1219" w:author="St-Amant, Rémi" w:date="2018-02-26T12:21:00Z">
        <w:r w:rsidRPr="009026A4" w:rsidDel="008439DB">
          <w:rPr>
            <w:rStyle w:val="Lienhypertexte"/>
            <w:noProof/>
            <w:color w:val="000000"/>
            <w:spacing w:val="-2"/>
            <w:u w:val="none"/>
            <w:lang w:val="en-CA" w:eastAsia="en-CA"/>
          </w:rPr>
          <w:drawing>
            <wp:inline distT="0" distB="0" distL="0" distR="0" wp14:anchorId="6F81AC3D" wp14:editId="5CB98922">
              <wp:extent cx="163830" cy="136525"/>
              <wp:effectExtent l="0" t="0" r="0" b="0"/>
              <wp:docPr id="246" name="Picture 246" descr="Ouvrir_le_dialogue_d'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Ouvrir_le_dialogue_d'option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rsidDel="008439DB">
          <w:rPr>
            <w:rStyle w:val="Lienhypertexte"/>
            <w:color w:val="000000"/>
            <w:spacing w:val="-2"/>
            <w:u w:val="none"/>
          </w:rPr>
          <w:delText xml:space="preserve"> Ouvrir (la boîte de dialogue </w:delText>
        </w:r>
        <w:r w:rsidRPr="009026A4" w:rsidDel="008439DB">
          <w:delText xml:space="preserve">Options) : </w:delText>
        </w:r>
        <w:r w:rsidRPr="009026A4" w:rsidDel="008439DB">
          <w:rPr>
            <w:rStyle w:val="Lienhypertexte"/>
            <w:color w:val="000000"/>
            <w:spacing w:val="-2"/>
            <w:u w:val="none"/>
          </w:rPr>
          <w:delText>Ouvre</w:delText>
        </w:r>
        <w:r w:rsidRPr="009026A4" w:rsidDel="008439DB">
          <w:delText xml:space="preserve"> la boîte de dialogue Options dans la page </w:delText>
        </w:r>
        <w:r w:rsidRPr="009026A4" w:rsidDel="008439DB">
          <w:rPr>
            <w:i/>
          </w:rPr>
          <w:delText>Répertoires</w:delText>
        </w:r>
        <w:r w:rsidRPr="009026A4" w:rsidDel="008439DB">
          <w:delText xml:space="preserve"> où vous pouvez ajouter ou retirer des liens vers divers répertoires, ou tout simplement voir leur chemin.</w:delText>
        </w:r>
      </w:del>
    </w:p>
    <w:p w14:paraId="5B95CF7B" w14:textId="74740E8B" w:rsidR="00E80B0C" w:rsidDel="008439DB" w:rsidRDefault="00E80B0C" w:rsidP="00E80B0C">
      <w:pPr>
        <w:rPr>
          <w:del w:id="1220" w:author="St-Amant, Rémi" w:date="2018-02-26T12:21:00Z"/>
        </w:rPr>
      </w:pPr>
    </w:p>
    <w:p w14:paraId="1D459813" w14:textId="677CF440" w:rsidR="00E80B0C" w:rsidRPr="00E80B0C" w:rsidRDefault="00312A31" w:rsidP="00E80B0C">
      <w:r w:rsidRPr="009026A4">
        <w:rPr>
          <w:noProof/>
          <w:lang w:val="en-CA" w:eastAsia="en-CA"/>
        </w:rPr>
        <w:drawing>
          <wp:anchor distT="0" distB="0" distL="114300" distR="114300" simplePos="0" relativeHeight="251685376" behindDoc="1" locked="0" layoutInCell="1" allowOverlap="1" wp14:anchorId="2B5D8163" wp14:editId="7CB3EC1D">
            <wp:simplePos x="0" y="0"/>
            <wp:positionH relativeFrom="margin">
              <wp:align>right</wp:align>
            </wp:positionH>
            <wp:positionV relativeFrom="paragraph">
              <wp:posOffset>177800</wp:posOffset>
            </wp:positionV>
            <wp:extent cx="1720800" cy="2685600"/>
            <wp:effectExtent l="0" t="0" r="0" b="635"/>
            <wp:wrapTight wrapText="bothSides">
              <wp:wrapPolygon edited="0">
                <wp:start x="0" y="0"/>
                <wp:lineTo x="0" y="21452"/>
                <wp:lineTo x="21289" y="21452"/>
                <wp:lineTo x="21289"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Éditeur_de_données_liées_CartesDintrants"/>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1720800" cy="2685600"/>
                    </a:xfrm>
                    <a:prstGeom prst="rect">
                      <a:avLst/>
                    </a:prstGeom>
                    <a:noFill/>
                  </pic:spPr>
                </pic:pic>
              </a:graphicData>
            </a:graphic>
            <wp14:sizeRelH relativeFrom="page">
              <wp14:pctWidth>0</wp14:pctWidth>
            </wp14:sizeRelH>
            <wp14:sizeRelV relativeFrom="page">
              <wp14:pctHeight>0</wp14:pctHeight>
            </wp14:sizeRelV>
          </wp:anchor>
        </w:drawing>
      </w:r>
    </w:p>
    <w:p w14:paraId="11E7C415" w14:textId="206B2A52" w:rsidR="00E80B0C" w:rsidRDefault="00E80B0C" w:rsidP="00C2471D">
      <w:pPr>
        <w:pStyle w:val="Titre3"/>
        <w:rPr>
          <w:ins w:id="1221" w:author="St-Amant, Rémi" w:date="2018-02-26T12:21:00Z"/>
        </w:rPr>
      </w:pPr>
      <w:bookmarkStart w:id="1222" w:name="_Fichiers_Gribs"/>
      <w:bookmarkStart w:id="1223" w:name="_Toc507669797"/>
      <w:bookmarkEnd w:id="1222"/>
      <w:r>
        <w:t>Fichiers Gribs</w:t>
      </w:r>
      <w:bookmarkEnd w:id="1223"/>
    </w:p>
    <w:p w14:paraId="4A435B83" w14:textId="77777777" w:rsidR="008439DB" w:rsidRPr="00A21BC6" w:rsidRDefault="008439DB">
      <w:pPr>
        <w:pPrChange w:id="1224" w:author="St-Amant, Rémi" w:date="2018-02-26T12:21:00Z">
          <w:pPr>
            <w:pStyle w:val="Titre3"/>
          </w:pPr>
        </w:pPrChange>
      </w:pPr>
    </w:p>
    <w:p w14:paraId="035A0F6E" w14:textId="77777777" w:rsidR="00A104E1" w:rsidRDefault="00A104E1" w:rsidP="00A104E1">
      <w:r w:rsidRPr="009026A4">
        <w:t xml:space="preserve">Les </w:t>
      </w:r>
      <w:r>
        <w:rPr>
          <w:i/>
        </w:rPr>
        <w:t>fichiers Gribs</w:t>
      </w:r>
      <w:r w:rsidRPr="009026A4">
        <w:t xml:space="preserve"> sont utilisées pour ex</w:t>
      </w:r>
      <w:r>
        <w:t>écuter BioSIM en « temps réel ».</w:t>
      </w:r>
    </w:p>
    <w:p w14:paraId="310EB279" w14:textId="77777777" w:rsidR="00A104E1" w:rsidRDefault="00A104E1" w:rsidP="00A104E1"/>
    <w:p w14:paraId="1BE198B0" w14:textId="5263EE14" w:rsidR="00A104E1" w:rsidRPr="009026A4" w:rsidRDefault="00A104E1" w:rsidP="00A104E1">
      <w:pPr>
        <w:jc w:val="both"/>
      </w:pPr>
      <w:r w:rsidRPr="009026A4">
        <w:rPr>
          <w:u w:val="single"/>
        </w:rPr>
        <w:t xml:space="preserve">Toutes les </w:t>
      </w:r>
      <w:r w:rsidRPr="00A104E1">
        <w:rPr>
          <w:i/>
          <w:u w:val="single"/>
        </w:rPr>
        <w:t>fichiers gribs</w:t>
      </w:r>
      <w:r w:rsidRPr="009026A4">
        <w:t xml:space="preserve"> </w:t>
      </w:r>
      <w:r>
        <w:rPr>
          <w:spacing w:val="-2"/>
        </w:rPr>
        <w:t>(.Gribs</w:t>
      </w:r>
      <w:r w:rsidRPr="009026A4">
        <w:rPr>
          <w:spacing w:val="-2"/>
        </w:rPr>
        <w:t>) qui sont placées dans l</w:t>
      </w:r>
      <w:r>
        <w:rPr>
          <w:spacing w:val="-2"/>
        </w:rPr>
        <w:t>’</w:t>
      </w:r>
      <w:r w:rsidRPr="009026A4">
        <w:rPr>
          <w:spacing w:val="-2"/>
        </w:rPr>
        <w:t xml:space="preserve">un des répertoires de données météorologiques (répertoires généraux ou sous-répertoire \Weather\ du projet) sont indiquées dans le champ de liste de page des </w:t>
      </w:r>
      <w:r w:rsidRPr="009026A4">
        <w:rPr>
          <w:i/>
          <w:spacing w:val="-2"/>
        </w:rPr>
        <w:t xml:space="preserve">Bases de données </w:t>
      </w:r>
      <w:r w:rsidR="00312A31">
        <w:rPr>
          <w:i/>
          <w:spacing w:val="-2"/>
        </w:rPr>
        <w:t>gribs</w:t>
      </w:r>
      <w:r w:rsidRPr="009026A4">
        <w:rPr>
          <w:spacing w:val="-2"/>
        </w:rPr>
        <w:t xml:space="preserve">, dans </w:t>
      </w:r>
      <w:del w:id="1225" w:author="St-Amant, Rémi" w:date="2018-02-26T12:23:00Z">
        <w:r w:rsidRPr="009026A4" w:rsidDel="008439DB">
          <w:rPr>
            <w:spacing w:val="-2"/>
          </w:rPr>
          <w:delText>l</w:delText>
        </w:r>
        <w:r w:rsidDel="008439DB">
          <w:rPr>
            <w:spacing w:val="-2"/>
          </w:rPr>
          <w:delText>’</w:delText>
        </w:r>
        <w:r w:rsidRPr="009026A4" w:rsidDel="008439DB">
          <w:rPr>
            <w:spacing w:val="-2"/>
          </w:rPr>
          <w:delText>Éditeur de données liées</w:delText>
        </w:r>
      </w:del>
      <w:ins w:id="1226" w:author="St-Amant, Rémi" w:date="2018-02-27T09:36:00Z">
        <w:r w:rsidR="00383020">
          <w:rPr>
            <w:spacing w:val="-2"/>
          </w:rPr>
          <w:t>le Gestionnaire de fichiers</w:t>
        </w:r>
      </w:ins>
      <w:r w:rsidRPr="009026A4">
        <w:rPr>
          <w:spacing w:val="-2"/>
        </w:rPr>
        <w:t xml:space="preserve">. </w:t>
      </w:r>
      <w:r w:rsidRPr="009026A4">
        <w:t>Le sous-répertoire \Weather\ du projet est toujours interrogé en premier.</w:t>
      </w:r>
    </w:p>
    <w:p w14:paraId="38AB4B6A" w14:textId="77777777" w:rsidR="00A104E1" w:rsidRDefault="00A104E1" w:rsidP="00A104E1"/>
    <w:p w14:paraId="1E78F32F" w14:textId="77777777" w:rsidR="00E80B0C" w:rsidRDefault="00A104E1" w:rsidP="00E80B0C">
      <w:r w:rsidRPr="009026A4">
        <w:t xml:space="preserve">Voici les boutons de la page </w:t>
      </w:r>
      <w:r>
        <w:rPr>
          <w:i/>
        </w:rPr>
        <w:t>fichiers gribs</w:t>
      </w:r>
      <w:r w:rsidRPr="009026A4">
        <w:t> :</w:t>
      </w:r>
    </w:p>
    <w:p w14:paraId="2116051A" w14:textId="77777777" w:rsidR="00A104E1" w:rsidRPr="00E80B0C" w:rsidRDefault="00A104E1" w:rsidP="00E80B0C"/>
    <w:p w14:paraId="64CE84AB" w14:textId="77777777" w:rsidR="00E80B0C" w:rsidRPr="009026A4" w:rsidRDefault="00E80B0C" w:rsidP="00E80B0C">
      <w:pPr>
        <w:jc w:val="both"/>
        <w:rPr>
          <w:spacing w:val="-2"/>
        </w:rPr>
      </w:pPr>
      <w:r w:rsidRPr="009026A4">
        <w:rPr>
          <w:noProof/>
          <w:lang w:val="en-CA" w:eastAsia="en-CA"/>
        </w:rPr>
        <w:drawing>
          <wp:inline distT="0" distB="0" distL="0" distR="0" wp14:anchorId="61BF24D2" wp14:editId="7CF46D2B">
            <wp:extent cx="163830" cy="136525"/>
            <wp:effectExtent l="0" t="0" r="0" b="0"/>
            <wp:docPr id="248" name="Picture 248" descr="Lier_une_base_de_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ier_une_base_de_donné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w:t>
      </w:r>
      <w:r w:rsidRPr="009026A4">
        <w:rPr>
          <w:spacing w:val="-2"/>
        </w:rPr>
        <w:t>Lier une base de données : Ajoute à la liste des répertoires le répertoire dans lequel le nouveau fichier est placé.</w:t>
      </w:r>
    </w:p>
    <w:p w14:paraId="61C4863C" w14:textId="77777777" w:rsidR="00E80B0C" w:rsidRPr="009026A4" w:rsidRDefault="00E80B0C" w:rsidP="00E80B0C">
      <w:pPr>
        <w:jc w:val="both"/>
      </w:pPr>
    </w:p>
    <w:p w14:paraId="4B5E9E23" w14:textId="77777777" w:rsidR="00E80B0C" w:rsidRPr="009026A4" w:rsidRDefault="00E80B0C" w:rsidP="00E80B0C">
      <w:pPr>
        <w:jc w:val="both"/>
      </w:pPr>
      <w:r w:rsidRPr="009026A4">
        <w:rPr>
          <w:rStyle w:val="Lienhypertexte"/>
          <w:noProof/>
          <w:color w:val="000000"/>
          <w:spacing w:val="-2"/>
          <w:u w:val="none"/>
          <w:lang w:val="en-CA" w:eastAsia="en-CA"/>
        </w:rPr>
        <w:drawing>
          <wp:inline distT="0" distB="0" distL="0" distR="0" wp14:anchorId="480D0581" wp14:editId="3698FB82">
            <wp:extent cx="163830" cy="136525"/>
            <wp:effectExtent l="0" t="0" r="0" b="0"/>
            <wp:docPr id="249" name="Picture 249" descr="Ouvrir_le_dialogue_d'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Ouvrir_le_dialogue_d'option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rPr>
          <w:rStyle w:val="Lienhypertexte"/>
          <w:color w:val="000000"/>
          <w:spacing w:val="-2"/>
          <w:u w:val="none"/>
        </w:rPr>
        <w:t xml:space="preserve"> Ouvrir (la boîte de dialogue </w:t>
      </w:r>
      <w:r w:rsidRPr="009026A4">
        <w:t xml:space="preserve">Options) : </w:t>
      </w:r>
      <w:r w:rsidRPr="009026A4">
        <w:rPr>
          <w:rStyle w:val="Lienhypertexte"/>
          <w:color w:val="000000"/>
          <w:spacing w:val="-2"/>
          <w:u w:val="none"/>
        </w:rPr>
        <w:t>Ouvre</w:t>
      </w:r>
      <w:r w:rsidRPr="009026A4">
        <w:t xml:space="preserve"> la boîte de dialogue Options dans </w:t>
      </w:r>
      <w:smartTag w:uri="urn:schemas-microsoft-com:office:smarttags" w:element="PersonName">
        <w:smartTagPr>
          <w:attr w:name="ProductID" w:val="la page R￩pertoires"/>
        </w:smartTagPr>
        <w:r w:rsidRPr="009026A4">
          <w:t xml:space="preserve">la page </w:t>
        </w:r>
        <w:r w:rsidRPr="009026A4">
          <w:rPr>
            <w:i/>
          </w:rPr>
          <w:t>Répertoires</w:t>
        </w:r>
      </w:smartTag>
      <w:r w:rsidRPr="009026A4">
        <w:t xml:space="preserve"> où vous pouvez ajouter ou retirer des liens vers divers répertoires, ou tout simplement voir leur chemin.</w:t>
      </w:r>
    </w:p>
    <w:p w14:paraId="07E5859A" w14:textId="77777777" w:rsidR="00E80B0C" w:rsidRPr="009026A4" w:rsidRDefault="00E80B0C" w:rsidP="009401CA"/>
    <w:p w14:paraId="0B43131B" w14:textId="77777777" w:rsidR="009401CA" w:rsidRDefault="00A104E1" w:rsidP="00C2471D">
      <w:pPr>
        <w:pStyle w:val="Titre3"/>
      </w:pPr>
      <w:bookmarkStart w:id="1227" w:name="_Toc348100120"/>
      <w:bookmarkStart w:id="1228" w:name="_Toc507669798"/>
      <w:r>
        <w:t>Page Cartes</w:t>
      </w:r>
      <w:bookmarkEnd w:id="1228"/>
      <w:r w:rsidR="009401CA" w:rsidRPr="009026A4">
        <w:t xml:space="preserve"> </w:t>
      </w:r>
      <w:bookmarkEnd w:id="1227"/>
    </w:p>
    <w:p w14:paraId="2740A217" w14:textId="77777777" w:rsidR="00E80B0C" w:rsidRPr="00E80B0C" w:rsidRDefault="00E80B0C" w:rsidP="00E80B0C"/>
    <w:p w14:paraId="7597176E" w14:textId="77777777" w:rsidR="009401CA" w:rsidRPr="009026A4" w:rsidRDefault="009401CA" w:rsidP="009401CA">
      <w:pPr>
        <w:keepNext/>
      </w:pPr>
    </w:p>
    <w:p w14:paraId="406AD750" w14:textId="77777777" w:rsidR="009401CA" w:rsidRPr="009026A4" w:rsidRDefault="00E0654E" w:rsidP="009401CA">
      <w:pPr>
        <w:jc w:val="both"/>
      </w:pPr>
      <w:r>
        <w:t>Dans BioSIM, les Cartes</w:t>
      </w:r>
      <w:r w:rsidR="009401CA" w:rsidRPr="009026A4">
        <w:t xml:space="preserve"> sont </w:t>
      </w:r>
      <w:r w:rsidRPr="009026A4">
        <w:t>utilisées</w:t>
      </w:r>
      <w:r w:rsidR="009401CA" w:rsidRPr="009026A4">
        <w:t xml:space="preserve"> pour deux tâches différentes : pour générer les listes d</w:t>
      </w:r>
      <w:r w:rsidR="0098105F">
        <w:t>’</w:t>
      </w:r>
      <w:r w:rsidR="009401CA" w:rsidRPr="009026A4">
        <w:t>emplacements (appelées liste de localisations) et pour exécuter des interpolations spatiales.</w:t>
      </w:r>
    </w:p>
    <w:p w14:paraId="5DD2F7BF" w14:textId="77777777" w:rsidR="009401CA" w:rsidRPr="009026A4" w:rsidRDefault="009401CA" w:rsidP="009401CA">
      <w:pPr>
        <w:jc w:val="both"/>
      </w:pPr>
    </w:p>
    <w:p w14:paraId="01773282" w14:textId="380A4698" w:rsidR="009401CA" w:rsidRPr="009026A4" w:rsidRDefault="00E0654E" w:rsidP="009401CA">
      <w:pPr>
        <w:jc w:val="both"/>
      </w:pPr>
      <w:r>
        <w:t xml:space="preserve">Toutes les cartes </w:t>
      </w:r>
      <w:r w:rsidR="009401CA" w:rsidRPr="009026A4">
        <w:t xml:space="preserve">(voir </w:t>
      </w:r>
      <w:hyperlink w:anchor="_BioSIM_accepte_tous" w:history="1">
        <w:r w:rsidR="009401CA" w:rsidRPr="00E0654E">
          <w:rPr>
            <w:rStyle w:val="Lienhypertexte"/>
          </w:rPr>
          <w:t>ci-dessous</w:t>
        </w:r>
      </w:hyperlink>
      <w:r w:rsidR="009401CA" w:rsidRPr="009026A4">
        <w:t xml:space="preserve"> pour les formats acceptés par BioSIM) </w:t>
      </w:r>
      <w:r w:rsidR="009401CA" w:rsidRPr="009026A4">
        <w:rPr>
          <w:spacing w:val="-2"/>
        </w:rPr>
        <w:t>placées dans l</w:t>
      </w:r>
      <w:r w:rsidR="0098105F">
        <w:rPr>
          <w:spacing w:val="-2"/>
        </w:rPr>
        <w:t>’</w:t>
      </w:r>
      <w:r w:rsidR="009401CA" w:rsidRPr="009026A4">
        <w:rPr>
          <w:spacing w:val="-2"/>
        </w:rPr>
        <w:t>un des répertoires de carte d</w:t>
      </w:r>
      <w:r w:rsidR="0098105F">
        <w:rPr>
          <w:spacing w:val="-2"/>
        </w:rPr>
        <w:t>’</w:t>
      </w:r>
      <w:r w:rsidR="009401CA" w:rsidRPr="009026A4">
        <w:rPr>
          <w:spacing w:val="-2"/>
        </w:rPr>
        <w:t>intrants</w:t>
      </w:r>
      <w:r w:rsidR="009401CA" w:rsidRPr="009026A4">
        <w:t xml:space="preserve"> </w:t>
      </w:r>
      <w:r w:rsidR="009401CA" w:rsidRPr="009026A4">
        <w:rPr>
          <w:spacing w:val="-2"/>
        </w:rPr>
        <w:t xml:space="preserve">(répertoires généraux ou sous-répertoire \MapInput\ du projet) </w:t>
      </w:r>
      <w:r w:rsidR="009401CA" w:rsidRPr="009026A4">
        <w:t xml:space="preserve">sont indiquées dans la liste de la page </w:t>
      </w:r>
      <w:r w:rsidR="009401CA" w:rsidRPr="009026A4">
        <w:rPr>
          <w:i/>
        </w:rPr>
        <w:t>Cartes</w:t>
      </w:r>
      <w:r>
        <w:rPr>
          <w:i/>
        </w:rPr>
        <w:t xml:space="preserve">, </w:t>
      </w:r>
      <w:r w:rsidR="009401CA" w:rsidRPr="009026A4">
        <w:t xml:space="preserve">dans </w:t>
      </w:r>
      <w:del w:id="1229" w:author="St-Amant, Rémi" w:date="2018-02-26T12:23:00Z">
        <w:r w:rsidR="009401CA" w:rsidRPr="009026A4" w:rsidDel="008439DB">
          <w:delText>l</w:delText>
        </w:r>
        <w:r w:rsidR="0098105F" w:rsidDel="008439DB">
          <w:delText>’</w:delText>
        </w:r>
        <w:r w:rsidR="009401CA" w:rsidRPr="009026A4" w:rsidDel="008439DB">
          <w:delText>Éditeur de données liées</w:delText>
        </w:r>
      </w:del>
      <w:ins w:id="1230" w:author="St-Amant, Rémi" w:date="2018-02-27T09:36:00Z">
        <w:r w:rsidR="00383020">
          <w:t>le Gestionnaire de fichiers</w:t>
        </w:r>
      </w:ins>
      <w:r w:rsidR="009401CA" w:rsidRPr="009026A4">
        <w:t>. Le sous-répertoire \MapInput\ du projet est toujours interrogé en premier.</w:t>
      </w:r>
    </w:p>
    <w:p w14:paraId="54D949B7" w14:textId="77777777" w:rsidR="009401CA" w:rsidRPr="009026A4" w:rsidRDefault="00A104E1" w:rsidP="009401CA">
      <w:pPr>
        <w:jc w:val="both"/>
      </w:pPr>
      <w:r w:rsidRPr="009026A4">
        <w:rPr>
          <w:noProof/>
          <w:lang w:val="en-CA" w:eastAsia="en-CA"/>
        </w:rPr>
        <w:drawing>
          <wp:anchor distT="0" distB="0" distL="114300" distR="114300" simplePos="0" relativeHeight="251645440" behindDoc="1" locked="0" layoutInCell="1" allowOverlap="1" wp14:anchorId="1F441470" wp14:editId="11D0D1C6">
            <wp:simplePos x="0" y="0"/>
            <wp:positionH relativeFrom="column">
              <wp:posOffset>4198620</wp:posOffset>
            </wp:positionH>
            <wp:positionV relativeFrom="paragraph">
              <wp:posOffset>-1655445</wp:posOffset>
            </wp:positionV>
            <wp:extent cx="2327275" cy="2900045"/>
            <wp:effectExtent l="0" t="0" r="0" b="0"/>
            <wp:wrapTight wrapText="bothSides">
              <wp:wrapPolygon edited="0">
                <wp:start x="0" y="0"/>
                <wp:lineTo x="0" y="21425"/>
                <wp:lineTo x="21394" y="21425"/>
                <wp:lineTo x="21394" y="0"/>
                <wp:lineTo x="0" y="0"/>
              </wp:wrapPolygon>
            </wp:wrapTight>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Éditeur_de_données_liées_CartesDintrants"/>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2327275" cy="2900045"/>
                    </a:xfrm>
                    <a:prstGeom prst="rect">
                      <a:avLst/>
                    </a:prstGeom>
                    <a:noFill/>
                  </pic:spPr>
                </pic:pic>
              </a:graphicData>
            </a:graphic>
            <wp14:sizeRelH relativeFrom="page">
              <wp14:pctWidth>0</wp14:pctWidth>
            </wp14:sizeRelH>
            <wp14:sizeRelV relativeFrom="page">
              <wp14:pctHeight>0</wp14:pctHeight>
            </wp14:sizeRelV>
          </wp:anchor>
        </w:drawing>
      </w:r>
    </w:p>
    <w:p w14:paraId="2EEDDCEE" w14:textId="77777777" w:rsidR="009401CA" w:rsidRPr="009026A4" w:rsidRDefault="009401CA" w:rsidP="009401CA">
      <w:pPr>
        <w:jc w:val="both"/>
      </w:pPr>
      <w:r w:rsidRPr="009026A4">
        <w:t xml:space="preserve">Voici les boutons de la page </w:t>
      </w:r>
      <w:r w:rsidRPr="009026A4">
        <w:rPr>
          <w:i/>
        </w:rPr>
        <w:t>Cartes</w:t>
      </w:r>
      <w:r w:rsidRPr="009026A4">
        <w:rPr>
          <w:spacing w:val="-2"/>
        </w:rPr>
        <w:t>:</w:t>
      </w:r>
    </w:p>
    <w:p w14:paraId="76416788" w14:textId="77777777" w:rsidR="009401CA" w:rsidRPr="009026A4" w:rsidRDefault="009401CA" w:rsidP="009401CA">
      <w:pPr>
        <w:jc w:val="both"/>
      </w:pPr>
    </w:p>
    <w:p w14:paraId="462DBAC7" w14:textId="77777777" w:rsidR="009401CA" w:rsidRPr="009026A4" w:rsidRDefault="008F78E1" w:rsidP="009401CA">
      <w:pPr>
        <w:jc w:val="both"/>
      </w:pPr>
      <w:r w:rsidRPr="009026A4">
        <w:rPr>
          <w:noProof/>
          <w:lang w:val="en-CA" w:eastAsia="en-CA"/>
        </w:rPr>
        <w:drawing>
          <wp:inline distT="0" distB="0" distL="0" distR="0" wp14:anchorId="130C5E8B" wp14:editId="5C93A428">
            <wp:extent cx="163830" cy="136525"/>
            <wp:effectExtent l="0" t="0" r="0" b="0"/>
            <wp:docPr id="68" name="Picture 68" descr="Envoyer_vers_Show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nvoyer_vers_ShowMa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Envoyer vers ShowMap : Ouvre l</w:t>
      </w:r>
      <w:r w:rsidR="0098105F">
        <w:t>’</w:t>
      </w:r>
      <w:r w:rsidR="009401CA" w:rsidRPr="009026A4">
        <w:t>application ShowMap et affiche la carte sélectionnée dans le champ de liste.</w:t>
      </w:r>
    </w:p>
    <w:p w14:paraId="63632D32" w14:textId="77777777" w:rsidR="009401CA" w:rsidRPr="009026A4" w:rsidRDefault="009401CA" w:rsidP="009401CA">
      <w:pPr>
        <w:jc w:val="both"/>
      </w:pPr>
    </w:p>
    <w:p w14:paraId="6EC9CD40" w14:textId="77777777" w:rsidR="009401CA" w:rsidRPr="009026A4" w:rsidRDefault="008F78E1" w:rsidP="009401CA">
      <w:pPr>
        <w:jc w:val="both"/>
      </w:pPr>
      <w:r w:rsidRPr="009026A4">
        <w:rPr>
          <w:noProof/>
          <w:lang w:val="en-CA" w:eastAsia="en-CA"/>
        </w:rPr>
        <w:drawing>
          <wp:inline distT="0" distB="0" distL="0" distR="0" wp14:anchorId="270D6C13" wp14:editId="48F7CAB3">
            <wp:extent cx="163830" cy="136525"/>
            <wp:effectExtent l="0" t="0" r="0" b="0"/>
            <wp:docPr id="69" name="Picture 69" descr="Afficher_l'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fficher_l'informatio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Afficher l</w:t>
      </w:r>
      <w:r w:rsidR="0098105F">
        <w:t>’</w:t>
      </w:r>
      <w:r w:rsidR="009401CA" w:rsidRPr="009026A4">
        <w:t>information : Affiche l</w:t>
      </w:r>
      <w:r w:rsidR="0098105F">
        <w:t>’</w:t>
      </w:r>
      <w:r w:rsidR="009401CA" w:rsidRPr="009026A4">
        <w:t>information détaillée sur la carte sélectionnée dans un éditeur de texte (que vous pouvez préciser, p. ex., Notepad).</w:t>
      </w:r>
    </w:p>
    <w:p w14:paraId="4ED3F447" w14:textId="77777777" w:rsidR="009401CA" w:rsidRPr="009026A4" w:rsidRDefault="009401CA" w:rsidP="009401CA">
      <w:pPr>
        <w:jc w:val="both"/>
      </w:pPr>
    </w:p>
    <w:p w14:paraId="344F3484" w14:textId="77777777" w:rsidR="009401CA" w:rsidRPr="009026A4" w:rsidRDefault="008F78E1" w:rsidP="009401CA">
      <w:pPr>
        <w:jc w:val="both"/>
        <w:rPr>
          <w:spacing w:val="-2"/>
        </w:rPr>
      </w:pPr>
      <w:r w:rsidRPr="009026A4">
        <w:rPr>
          <w:noProof/>
          <w:lang w:val="en-CA" w:eastAsia="en-CA"/>
        </w:rPr>
        <w:drawing>
          <wp:inline distT="0" distB="0" distL="0" distR="0" wp14:anchorId="65281EE6" wp14:editId="4F3650A5">
            <wp:extent cx="163830" cy="136525"/>
            <wp:effectExtent l="0" t="0" r="0" b="0"/>
            <wp:docPr id="70" name="Picture 70" descr="Lier_une_base_de_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Lier_une_base_de_donné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rPr>
          <w:spacing w:val="-2"/>
        </w:rPr>
        <w:t xml:space="preserve"> Lier une base de données : Ajoute à la liste des répertoires le répertoire dans lequel le nouveau fichier est placé. Si l</w:t>
      </w:r>
      <w:r w:rsidR="0098105F">
        <w:rPr>
          <w:spacing w:val="-2"/>
        </w:rPr>
        <w:t>’</w:t>
      </w:r>
      <w:r w:rsidR="009401CA" w:rsidRPr="009026A4">
        <w:rPr>
          <w:spacing w:val="-2"/>
        </w:rPr>
        <w:t>extension de la nouvelle carte ne figure pas dans la liste des extensions, elle sera automatiquement ajoutée.</w:t>
      </w:r>
    </w:p>
    <w:p w14:paraId="5D9E74EF" w14:textId="77777777" w:rsidR="009401CA" w:rsidRPr="009026A4" w:rsidRDefault="009401CA" w:rsidP="009401CA">
      <w:pPr>
        <w:jc w:val="both"/>
        <w:rPr>
          <w:spacing w:val="-2"/>
        </w:rPr>
      </w:pPr>
    </w:p>
    <w:p w14:paraId="22F8CB85" w14:textId="77777777" w:rsidR="009401CA" w:rsidRPr="009026A4" w:rsidRDefault="008F78E1" w:rsidP="009401CA">
      <w:pPr>
        <w:jc w:val="both"/>
      </w:pPr>
      <w:r w:rsidRPr="009026A4">
        <w:rPr>
          <w:rStyle w:val="Lienhypertexte"/>
          <w:noProof/>
          <w:color w:val="000000"/>
          <w:spacing w:val="-2"/>
          <w:u w:val="none"/>
          <w:lang w:val="en-CA" w:eastAsia="en-CA"/>
        </w:rPr>
        <w:drawing>
          <wp:inline distT="0" distB="0" distL="0" distR="0" wp14:anchorId="71C0A3C7" wp14:editId="06580155">
            <wp:extent cx="191135" cy="1638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1135" cy="163830"/>
                    </a:xfrm>
                    <a:prstGeom prst="rect">
                      <a:avLst/>
                    </a:prstGeom>
                    <a:noFill/>
                    <a:ln>
                      <a:noFill/>
                    </a:ln>
                  </pic:spPr>
                </pic:pic>
              </a:graphicData>
            </a:graphic>
          </wp:inline>
        </w:drawing>
      </w:r>
      <w:r w:rsidR="009401CA" w:rsidRPr="009026A4">
        <w:rPr>
          <w:rStyle w:val="Lienhypertexte"/>
          <w:color w:val="000000"/>
          <w:spacing w:val="-2"/>
          <w:u w:val="none"/>
        </w:rPr>
        <w:t xml:space="preserve"> Ouvrir (la boîte de dialogue </w:t>
      </w:r>
      <w:r w:rsidR="009401CA" w:rsidRPr="009026A4">
        <w:t xml:space="preserve">Options) : </w:t>
      </w:r>
      <w:r w:rsidR="009401CA" w:rsidRPr="009026A4">
        <w:rPr>
          <w:rStyle w:val="Lienhypertexte"/>
          <w:color w:val="000000"/>
          <w:spacing w:val="-2"/>
          <w:u w:val="none"/>
        </w:rPr>
        <w:t>Ouvre</w:t>
      </w:r>
      <w:r w:rsidR="009401CA" w:rsidRPr="009026A4">
        <w:t xml:space="preserve"> la boîte de dialogue Options dans </w:t>
      </w:r>
      <w:smartTag w:uri="urn:schemas-microsoft-com:office:smarttags" w:element="PersonName">
        <w:smartTagPr>
          <w:attr w:name="ProductID" w:val="la page R￩pertoires"/>
        </w:smartTagPr>
        <w:r w:rsidR="009401CA" w:rsidRPr="009026A4">
          <w:t xml:space="preserve">la page </w:t>
        </w:r>
        <w:r w:rsidR="009401CA" w:rsidRPr="009026A4">
          <w:rPr>
            <w:i/>
          </w:rPr>
          <w:t>Répertoires</w:t>
        </w:r>
      </w:smartTag>
      <w:r w:rsidR="009401CA" w:rsidRPr="009026A4">
        <w:t xml:space="preserve"> où vous pouvez ajouter et/ou retirer des liens vers divers répertoires, ou tout simplement voir leur chemin.</w:t>
      </w:r>
    </w:p>
    <w:p w14:paraId="3DA466DD" w14:textId="77777777" w:rsidR="009401CA" w:rsidRPr="009026A4" w:rsidRDefault="009401CA" w:rsidP="009401CA">
      <w:pPr>
        <w:jc w:val="both"/>
      </w:pPr>
    </w:p>
    <w:p w14:paraId="670AF2F1" w14:textId="5F41403A" w:rsidR="009401CA" w:rsidRPr="009026A4" w:rsidRDefault="009401CA" w:rsidP="009401CA">
      <w:pPr>
        <w:jc w:val="both"/>
      </w:pPr>
      <w:r w:rsidRPr="009026A4">
        <w:t>Avant de lier un DEM à BioSIM, vous devez préciser l</w:t>
      </w:r>
      <w:r w:rsidR="0098105F">
        <w:t>’</w:t>
      </w:r>
      <w:r w:rsidRPr="009026A4">
        <w:t>information sur la projection. Si BioSIM ne reconnaît pas la projection d</w:t>
      </w:r>
      <w:r w:rsidR="0098105F">
        <w:t>’</w:t>
      </w:r>
      <w:r w:rsidRPr="009026A4">
        <w:t>un DEM, il ne peut pas l</w:t>
      </w:r>
      <w:r w:rsidR="0098105F">
        <w:t>’</w:t>
      </w:r>
      <w:r w:rsidRPr="009026A4">
        <w:t>utiliser. BioSIM n</w:t>
      </w:r>
      <w:r w:rsidR="0098105F">
        <w:t>’</w:t>
      </w:r>
      <w:r w:rsidRPr="009026A4">
        <w:t>effectue pas de lui-même des changements dans les projections des DEM. Pour ce faire, vous devez utiliser d</w:t>
      </w:r>
      <w:r w:rsidR="0098105F">
        <w:t>’</w:t>
      </w:r>
      <w:r w:rsidRPr="009026A4">
        <w:t>autres logiciels (p. ex., Qua</w:t>
      </w:r>
      <w:r w:rsidR="00312A31">
        <w:t>ntum GIS, GDAL_</w:t>
      </w:r>
      <w:r w:rsidRPr="009026A4">
        <w:rPr>
          <w:u w:val="single"/>
        </w:rPr>
        <w:t>Translate</w:t>
      </w:r>
      <w:r w:rsidRPr="009026A4">
        <w:t>, Arc Map).</w:t>
      </w:r>
    </w:p>
    <w:p w14:paraId="2A16EC68" w14:textId="77777777" w:rsidR="009401CA" w:rsidRPr="009026A4" w:rsidRDefault="009401CA" w:rsidP="009401CA"/>
    <w:p w14:paraId="62F3D05C" w14:textId="2405F88A" w:rsidR="009401CA" w:rsidRDefault="009401CA" w:rsidP="00312A31">
      <w:pPr>
        <w:pStyle w:val="Titre5"/>
      </w:pPr>
      <w:bookmarkStart w:id="1231" w:name="_BioSIM_accepte_tous"/>
      <w:bookmarkEnd w:id="1231"/>
      <w:r w:rsidRPr="00E0654E">
        <w:t>BioSIM</w:t>
      </w:r>
      <w:r w:rsidRPr="009026A4">
        <w:t xml:space="preserve"> accepte tous les formats </w:t>
      </w:r>
      <w:r w:rsidR="00312A31">
        <w:t xml:space="preserve">supportés par </w:t>
      </w:r>
      <w:r w:rsidRPr="009026A4">
        <w:t>GDAL (</w:t>
      </w:r>
      <w:hyperlink r:id="rId91" w:history="1">
        <w:r w:rsidRPr="009026A4">
          <w:rPr>
            <w:rStyle w:val="Lienhypertexte"/>
          </w:rPr>
          <w:t>http://www.gdal.org/formats_list.html</w:t>
        </w:r>
      </w:hyperlink>
      <w:r w:rsidRPr="009026A4">
        <w:t>), comme extension de DEM. Nous recommandons l</w:t>
      </w:r>
      <w:r w:rsidR="0098105F">
        <w:t>’</w:t>
      </w:r>
      <w:r w:rsidRPr="009026A4">
        <w:t xml:space="preserve">utilisation </w:t>
      </w:r>
      <w:r w:rsidR="00312A31">
        <w:t xml:space="preserve">du </w:t>
      </w:r>
      <w:r w:rsidRPr="009026A4">
        <w:t>format</w:t>
      </w:r>
      <w:r w:rsidR="00312A31">
        <w:t xml:space="preserve"> </w:t>
      </w:r>
      <w:r w:rsidRPr="009026A4">
        <w:t>GeoTIFF (.tif). Par défaut, BioSIM générera des cartes résultantes dans le format</w:t>
      </w:r>
      <w:r w:rsidR="00312A31">
        <w:t xml:space="preserve"> GeoTIFF (.tif)</w:t>
      </w:r>
      <w:r w:rsidRPr="009026A4">
        <w:t>.</w:t>
      </w:r>
      <w:r w:rsidR="00312A31">
        <w:t xml:space="preserve"> Les fichiers GeoTIFF peuvent être directement ouverte dans QGIS et dans</w:t>
      </w:r>
      <w:r w:rsidRPr="009026A4">
        <w:t xml:space="preserve"> ArcInfo/ArcMap</w:t>
      </w:r>
    </w:p>
    <w:p w14:paraId="3E8D3895" w14:textId="77777777" w:rsidR="00E80B0C" w:rsidRPr="009026A4" w:rsidRDefault="00E80B0C" w:rsidP="009401CA"/>
    <w:p w14:paraId="4AC079D4" w14:textId="77777777" w:rsidR="009401CA" w:rsidRPr="009026A4" w:rsidRDefault="009401CA" w:rsidP="00C2471D">
      <w:pPr>
        <w:pStyle w:val="Titre3"/>
      </w:pPr>
      <w:bookmarkStart w:id="1232" w:name="_Projection_dialog"/>
      <w:bookmarkStart w:id="1233" w:name="_Page_Modèles"/>
      <w:bookmarkStart w:id="1234" w:name="_Toc348100121"/>
      <w:bookmarkStart w:id="1235" w:name="_Toc507669799"/>
      <w:bookmarkEnd w:id="1232"/>
      <w:bookmarkEnd w:id="1233"/>
      <w:r w:rsidRPr="009026A4">
        <w:t>Page Modèles</w:t>
      </w:r>
      <w:bookmarkEnd w:id="1234"/>
      <w:bookmarkEnd w:id="1235"/>
    </w:p>
    <w:p w14:paraId="550EA1B7" w14:textId="77777777" w:rsidR="009401CA" w:rsidRPr="009026A4" w:rsidRDefault="009401CA" w:rsidP="009401CA"/>
    <w:p w14:paraId="2D5ED24E" w14:textId="157DE71F" w:rsidR="009401CA" w:rsidRPr="009026A4" w:rsidRDefault="009401CA" w:rsidP="009401CA">
      <w:pPr>
        <w:jc w:val="both"/>
      </w:pPr>
      <w:r w:rsidRPr="009026A4">
        <w:t xml:space="preserve">La page </w:t>
      </w:r>
      <w:r w:rsidRPr="009026A4">
        <w:rPr>
          <w:i/>
        </w:rPr>
        <w:t>Modèles</w:t>
      </w:r>
      <w:r w:rsidRPr="009026A4">
        <w:t xml:space="preserve"> indique les divers modèles utilisables pour l</w:t>
      </w:r>
      <w:ins w:id="1236" w:author="St-Amant, Rémi" w:date="2018-02-26T12:30:00Z">
        <w:r w:rsidR="00E40168">
          <w:t>’</w:t>
        </w:r>
      </w:ins>
      <w:ins w:id="1237" w:author="St-Amant, Rémi" w:date="2018-02-26T12:31:00Z">
        <w:r w:rsidR="00E40168">
          <w:t>exécution</w:t>
        </w:r>
      </w:ins>
      <w:ins w:id="1238" w:author="St-Amant, Rémi" w:date="2018-02-26T12:30:00Z">
        <w:r w:rsidR="00E40168">
          <w:t xml:space="preserve"> de modèle</w:t>
        </w:r>
      </w:ins>
      <w:del w:id="1239" w:author="St-Amant, Rémi" w:date="2018-02-26T12:30:00Z">
        <w:r w:rsidRPr="009026A4" w:rsidDel="00E40168">
          <w:delText>es simulations</w:delText>
        </w:r>
      </w:del>
      <w:r w:rsidRPr="009026A4">
        <w:t xml:space="preserve">; ils sont </w:t>
      </w:r>
      <w:del w:id="1240" w:author="St-Amant, Rémi" w:date="2018-02-26T12:31:00Z">
        <w:r w:rsidRPr="009026A4" w:rsidDel="00E40168">
          <w:delText xml:space="preserve">automatiquement installés </w:delText>
        </w:r>
      </w:del>
      <w:r w:rsidRPr="009026A4">
        <w:t>dans le sous-répertoire \Models\ du logiciel</w:t>
      </w:r>
      <w:del w:id="1241" w:author="St-Amant, Rémi" w:date="2018-02-26T12:31:00Z">
        <w:r w:rsidRPr="009026A4" w:rsidDel="00E40168">
          <w:delText>, lors de l</w:delText>
        </w:r>
        <w:r w:rsidR="0098105F" w:rsidDel="00E40168">
          <w:delText>’</w:delText>
        </w:r>
        <w:r w:rsidRPr="009026A4" w:rsidDel="00E40168">
          <w:delText>installation de BioSIM</w:delText>
        </w:r>
      </w:del>
      <w:r w:rsidRPr="009026A4">
        <w:t>.</w:t>
      </w:r>
    </w:p>
    <w:p w14:paraId="29B6D899" w14:textId="77777777" w:rsidR="009401CA" w:rsidRPr="009026A4" w:rsidRDefault="009401CA" w:rsidP="009401CA">
      <w:pPr>
        <w:jc w:val="both"/>
      </w:pPr>
    </w:p>
    <w:p w14:paraId="66A02C63" w14:textId="579E89FD" w:rsidR="009401CA" w:rsidRPr="009026A4" w:rsidRDefault="00312A31" w:rsidP="009401CA">
      <w:pPr>
        <w:jc w:val="both"/>
      </w:pPr>
      <w:r w:rsidRPr="009026A4">
        <w:rPr>
          <w:noProof/>
          <w:lang w:val="en-CA" w:eastAsia="en-CA"/>
        </w:rPr>
        <w:lastRenderedPageBreak/>
        <w:drawing>
          <wp:anchor distT="0" distB="0" distL="114300" distR="114300" simplePos="0" relativeHeight="251646464" behindDoc="1" locked="0" layoutInCell="1" allowOverlap="1" wp14:anchorId="1FE86E59" wp14:editId="5EA089EE">
            <wp:simplePos x="0" y="0"/>
            <wp:positionH relativeFrom="margin">
              <wp:align>right</wp:align>
            </wp:positionH>
            <wp:positionV relativeFrom="paragraph">
              <wp:posOffset>7315</wp:posOffset>
            </wp:positionV>
            <wp:extent cx="1659600" cy="2592000"/>
            <wp:effectExtent l="0" t="0" r="0" b="0"/>
            <wp:wrapTight wrapText="bothSides">
              <wp:wrapPolygon edited="0">
                <wp:start x="0" y="0"/>
                <wp:lineTo x="0" y="21436"/>
                <wp:lineTo x="21327" y="21436"/>
                <wp:lineTo x="21327" y="0"/>
                <wp:lineTo x="0" y="0"/>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Éditeur_de_données_liées_Modèles"/>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659600" cy="259200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Si les développeurs vous fournissent un nouveau modèle (un fichier exécutable portant l</w:t>
      </w:r>
      <w:r w:rsidR="0098105F">
        <w:t>’</w:t>
      </w:r>
      <w:r w:rsidR="009401CA" w:rsidRPr="009026A4">
        <w:t>extension .exe ou .dll), il est accompagné par un fichier d</w:t>
      </w:r>
      <w:r w:rsidR="0098105F">
        <w:t>’</w:t>
      </w:r>
      <w:r w:rsidR="009401CA" w:rsidRPr="009026A4">
        <w:t>interface BioSIM (avec l</w:t>
      </w:r>
      <w:r w:rsidR="0098105F">
        <w:t>’</w:t>
      </w:r>
      <w:r w:rsidR="009401CA" w:rsidRPr="009026A4">
        <w:t>extension .mdl). Si vous copiez ces deux fichiers dans le sous-répertoire « ...\Models\ », le nouveau modèle est ajouté à la base des modèles. Le modèle est souvent accompagné d</w:t>
      </w:r>
      <w:r w:rsidR="0098105F">
        <w:t>’</w:t>
      </w:r>
      <w:r w:rsidR="009401CA" w:rsidRPr="009026A4">
        <w:t>un fichier de documentation en format .pdf. Vous devriez aussi copier ce fichier dans le sous-répertoire</w:t>
      </w:r>
      <w:r>
        <w:t xml:space="preserve"> « </w:t>
      </w:r>
      <w:r w:rsidR="009401CA" w:rsidRPr="009026A4">
        <w:t>..\</w:t>
      </w:r>
      <w:r w:rsidRPr="009026A4">
        <w:t xml:space="preserve"> </w:t>
      </w:r>
      <w:r w:rsidR="009401CA" w:rsidRPr="009026A4">
        <w:t>Models\</w:t>
      </w:r>
      <w:r>
        <w:t> »</w:t>
      </w:r>
      <w:r w:rsidR="009401CA" w:rsidRPr="009026A4">
        <w:t>.</w:t>
      </w:r>
    </w:p>
    <w:p w14:paraId="29D3C4C2" w14:textId="77777777" w:rsidR="009401CA" w:rsidRPr="009026A4" w:rsidRDefault="009401CA" w:rsidP="009401CA">
      <w:pPr>
        <w:jc w:val="both"/>
      </w:pPr>
    </w:p>
    <w:p w14:paraId="3C300471" w14:textId="77777777" w:rsidR="009401CA" w:rsidRPr="009026A4" w:rsidRDefault="008F78E1" w:rsidP="009401CA">
      <w:pPr>
        <w:jc w:val="both"/>
      </w:pPr>
      <w:r w:rsidRPr="009026A4">
        <w:rPr>
          <w:noProof/>
          <w:lang w:val="en-CA" w:eastAsia="en-CA"/>
        </w:rPr>
        <w:drawing>
          <wp:inline distT="0" distB="0" distL="0" distR="0" wp14:anchorId="2227DB37" wp14:editId="6E11A325">
            <wp:extent cx="163830" cy="136525"/>
            <wp:effectExtent l="0" t="0" r="0" b="0"/>
            <wp:docPr id="72" name="Picture 72"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ew_"/>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Nouveau : Crée une nouvelle interface de modèle pour lier le fichier exécutable correspondant (.exe ou .dll) à BioSIM.</w:t>
      </w:r>
    </w:p>
    <w:p w14:paraId="19274536" w14:textId="77777777" w:rsidR="009401CA" w:rsidRPr="009026A4" w:rsidRDefault="009401CA" w:rsidP="009401CA">
      <w:pPr>
        <w:jc w:val="both"/>
      </w:pPr>
    </w:p>
    <w:p w14:paraId="1296DA26" w14:textId="77777777" w:rsidR="009401CA" w:rsidRPr="009026A4" w:rsidRDefault="008F78E1" w:rsidP="009401CA">
      <w:pPr>
        <w:jc w:val="both"/>
      </w:pPr>
      <w:r w:rsidRPr="009026A4">
        <w:rPr>
          <w:noProof/>
          <w:lang w:val="en-CA" w:eastAsia="en-CA"/>
        </w:rPr>
        <w:drawing>
          <wp:inline distT="0" distB="0" distL="0" distR="0" wp14:anchorId="35ACBE4D" wp14:editId="3F0D4D31">
            <wp:extent cx="163830" cy="136525"/>
            <wp:effectExtent l="0" t="0" r="0" b="0"/>
            <wp:docPr id="73" name="Picture 73"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lete_ic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Supprimer : Supprime l</w:t>
      </w:r>
      <w:r w:rsidR="0098105F">
        <w:t>’</w:t>
      </w:r>
      <w:r w:rsidR="009401CA" w:rsidRPr="009026A4">
        <w:t>interface de modèle sélectionnée.</w:t>
      </w:r>
    </w:p>
    <w:p w14:paraId="403B99C1" w14:textId="77777777" w:rsidR="009401CA" w:rsidRPr="009026A4" w:rsidRDefault="009401CA" w:rsidP="009401CA">
      <w:pPr>
        <w:jc w:val="both"/>
      </w:pPr>
    </w:p>
    <w:p w14:paraId="4986528F" w14:textId="77777777" w:rsidR="009401CA" w:rsidRPr="009026A4" w:rsidRDefault="008F78E1" w:rsidP="009401CA">
      <w:pPr>
        <w:jc w:val="both"/>
      </w:pPr>
      <w:r w:rsidRPr="009026A4">
        <w:rPr>
          <w:noProof/>
          <w:lang w:val="en-CA" w:eastAsia="en-CA"/>
        </w:rPr>
        <w:drawing>
          <wp:inline distT="0" distB="0" distL="0" distR="0" wp14:anchorId="7C5713A2" wp14:editId="33992EF4">
            <wp:extent cx="163830" cy="136525"/>
            <wp:effectExtent l="0" t="0" r="0" b="0"/>
            <wp:docPr id="74" name="Picture 74"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di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Éditer : Modifie l</w:t>
      </w:r>
      <w:r w:rsidR="0098105F">
        <w:t>’</w:t>
      </w:r>
      <w:r w:rsidR="009401CA" w:rsidRPr="009026A4">
        <w:t>interface de modèle sélectionnée, par l</w:t>
      </w:r>
      <w:r w:rsidR="0098105F">
        <w:t>’</w:t>
      </w:r>
      <w:r w:rsidR="009401CA" w:rsidRPr="009026A4">
        <w:t>intermédiaire de l</w:t>
      </w:r>
      <w:r w:rsidR="0098105F">
        <w:t>’</w:t>
      </w:r>
      <w:r w:rsidR="009401CA" w:rsidRPr="009026A4">
        <w:t>Éditeur de modèles.</w:t>
      </w:r>
    </w:p>
    <w:p w14:paraId="411A22CC" w14:textId="77777777" w:rsidR="009401CA" w:rsidRPr="009026A4" w:rsidRDefault="009401CA" w:rsidP="009401CA">
      <w:pPr>
        <w:jc w:val="both"/>
      </w:pPr>
    </w:p>
    <w:p w14:paraId="22B5C6B3" w14:textId="77777777" w:rsidR="009401CA" w:rsidRPr="009026A4" w:rsidRDefault="008F78E1" w:rsidP="009401CA">
      <w:pPr>
        <w:jc w:val="both"/>
      </w:pPr>
      <w:r w:rsidRPr="009026A4">
        <w:rPr>
          <w:noProof/>
          <w:lang w:val="en-CA" w:eastAsia="en-CA"/>
        </w:rPr>
        <w:drawing>
          <wp:inline distT="0" distB="0" distL="0" distR="0" wp14:anchorId="16AB1F49" wp14:editId="3DDBE26D">
            <wp:extent cx="163830" cy="136525"/>
            <wp:effectExtent l="0" t="0" r="0" b="0"/>
            <wp:docPr id="75" name="Picture 75" descr="Copy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opy_ic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Copier : Copie l</w:t>
      </w:r>
      <w:r w:rsidR="0098105F">
        <w:t>’</w:t>
      </w:r>
      <w:r w:rsidR="009401CA" w:rsidRPr="009026A4">
        <w:t>interface de modèle sélectionnée.</w:t>
      </w:r>
    </w:p>
    <w:p w14:paraId="32948BA8" w14:textId="77777777" w:rsidR="009401CA" w:rsidRPr="009026A4" w:rsidRDefault="009401CA" w:rsidP="009401CA"/>
    <w:p w14:paraId="07BE8294" w14:textId="77777777" w:rsidR="009401CA" w:rsidRPr="009026A4" w:rsidRDefault="009401CA" w:rsidP="009401CA">
      <w:pPr>
        <w:jc w:val="both"/>
      </w:pPr>
      <w:r w:rsidRPr="009026A4">
        <w:t xml:space="preserve">Vous pouvez développer et ajouter des modèles additionnels. Pour savoir comment procéder, veuillez consulter le document </w:t>
      </w:r>
      <w:r w:rsidRPr="009026A4">
        <w:rPr>
          <w:i/>
        </w:rPr>
        <w:t>Modèles et Éditeur de modèles</w:t>
      </w:r>
      <w:r w:rsidRPr="009026A4">
        <w:t>.</w:t>
      </w:r>
    </w:p>
    <w:p w14:paraId="32A41360" w14:textId="77777777" w:rsidR="009401CA" w:rsidRPr="009026A4" w:rsidRDefault="005B0CF1" w:rsidP="009401CA">
      <w:r w:rsidRPr="009026A4">
        <w:rPr>
          <w:noProof/>
          <w:lang w:val="en-CA" w:eastAsia="en-CA"/>
        </w:rPr>
        <w:drawing>
          <wp:anchor distT="0" distB="0" distL="114300" distR="114300" simplePos="0" relativeHeight="251689472" behindDoc="1" locked="0" layoutInCell="1" allowOverlap="1" wp14:anchorId="085ADEB7" wp14:editId="678E0CAD">
            <wp:simplePos x="0" y="0"/>
            <wp:positionH relativeFrom="column">
              <wp:posOffset>4505960</wp:posOffset>
            </wp:positionH>
            <wp:positionV relativeFrom="paragraph">
              <wp:posOffset>100965</wp:posOffset>
            </wp:positionV>
            <wp:extent cx="1648800" cy="2646000"/>
            <wp:effectExtent l="0" t="0" r="8890" b="2540"/>
            <wp:wrapTight wrapText="bothSides">
              <wp:wrapPolygon edited="0">
                <wp:start x="0" y="0"/>
                <wp:lineTo x="0" y="21465"/>
                <wp:lineTo x="21467" y="21465"/>
                <wp:lineTo x="21467" y="0"/>
                <wp:lineTo x="0" y="0"/>
              </wp:wrapPolygon>
            </wp:wrapTight>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Éditeur_de_données_liées_Modèles"/>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648800" cy="2646000"/>
                    </a:xfrm>
                    <a:prstGeom prst="rect">
                      <a:avLst/>
                    </a:prstGeom>
                    <a:noFill/>
                  </pic:spPr>
                </pic:pic>
              </a:graphicData>
            </a:graphic>
            <wp14:sizeRelH relativeFrom="page">
              <wp14:pctWidth>0</wp14:pctWidth>
            </wp14:sizeRelH>
            <wp14:sizeRelV relativeFrom="page">
              <wp14:pctHeight>0</wp14:pctHeight>
            </wp14:sizeRelV>
          </wp:anchor>
        </w:drawing>
      </w:r>
    </w:p>
    <w:p w14:paraId="5B8818C6" w14:textId="77777777" w:rsidR="00E80B0C" w:rsidRDefault="00BA6447" w:rsidP="00C2471D">
      <w:pPr>
        <w:pStyle w:val="Titre3"/>
      </w:pPr>
      <w:bookmarkStart w:id="1242" w:name="_Toc507669800"/>
      <w:r>
        <w:t xml:space="preserve">Page </w:t>
      </w:r>
      <w:r w:rsidR="00E80B0C">
        <w:t>Mise-a-jour météo</w:t>
      </w:r>
      <w:bookmarkEnd w:id="1242"/>
    </w:p>
    <w:p w14:paraId="0F2B480A" w14:textId="77777777" w:rsidR="00BA6447" w:rsidRDefault="00BA6447" w:rsidP="00BA6447"/>
    <w:p w14:paraId="0A774E86" w14:textId="77777777" w:rsidR="00BA6447" w:rsidRPr="009026A4" w:rsidRDefault="00BA6447" w:rsidP="00BA6447">
      <w:pPr>
        <w:jc w:val="both"/>
      </w:pPr>
      <w:r>
        <w:t>L</w:t>
      </w:r>
      <w:r w:rsidR="006D42EE">
        <w:t>e</w:t>
      </w:r>
      <w:r>
        <w:t xml:space="preserve"> Mise-a-jour météo </w:t>
      </w:r>
      <w:r w:rsidR="006D42EE">
        <w:t>utilisé</w:t>
      </w:r>
      <w:r w:rsidRPr="009026A4">
        <w:t xml:space="preserve"> pour générer</w:t>
      </w:r>
      <w:r w:rsidR="009322BB">
        <w:t xml:space="preserve"> un mise-a-jour des données météorologique</w:t>
      </w:r>
      <w:r w:rsidRPr="009026A4">
        <w:t>.</w:t>
      </w:r>
    </w:p>
    <w:p w14:paraId="1E0C2893" w14:textId="77777777" w:rsidR="00BA6447" w:rsidRPr="009026A4" w:rsidRDefault="00BA6447" w:rsidP="00BA6447">
      <w:pPr>
        <w:jc w:val="both"/>
      </w:pPr>
    </w:p>
    <w:p w14:paraId="537D443A" w14:textId="29C993E3" w:rsidR="00BA6447" w:rsidRPr="009026A4" w:rsidRDefault="00BA6447" w:rsidP="00BA6447">
      <w:pPr>
        <w:jc w:val="both"/>
      </w:pPr>
      <w:r>
        <w:t xml:space="preserve">Toutes les </w:t>
      </w:r>
      <w:r w:rsidR="000B0DC6">
        <w:t>Mise-a-jour météo</w:t>
      </w:r>
      <w:r w:rsidR="000B0DC6" w:rsidRPr="009026A4">
        <w:t xml:space="preserve"> </w:t>
      </w:r>
      <w:r w:rsidRPr="009026A4">
        <w:t>(</w:t>
      </w:r>
      <w:r w:rsidR="000B0DC6">
        <w:t>.Update</w:t>
      </w:r>
      <w:r w:rsidRPr="009026A4">
        <w:t xml:space="preserve">) </w:t>
      </w:r>
      <w:r w:rsidRPr="009026A4">
        <w:rPr>
          <w:spacing w:val="-2"/>
        </w:rPr>
        <w:t>placées dans l</w:t>
      </w:r>
      <w:r>
        <w:rPr>
          <w:spacing w:val="-2"/>
        </w:rPr>
        <w:t>’</w:t>
      </w:r>
      <w:r w:rsidRPr="009026A4">
        <w:rPr>
          <w:spacing w:val="-2"/>
        </w:rPr>
        <w:t xml:space="preserve">un des répertoires </w:t>
      </w:r>
      <w:del w:id="1243" w:author="St-Amant, Rémi" w:date="2018-02-26T12:32:00Z">
        <w:r w:rsidRPr="009026A4" w:rsidDel="00E40168">
          <w:rPr>
            <w:spacing w:val="-2"/>
          </w:rPr>
          <w:delText>de carte d</w:delText>
        </w:r>
        <w:r w:rsidDel="00E40168">
          <w:rPr>
            <w:spacing w:val="-2"/>
          </w:rPr>
          <w:delText>’</w:delText>
        </w:r>
        <w:r w:rsidRPr="009026A4" w:rsidDel="00E40168">
          <w:rPr>
            <w:spacing w:val="-2"/>
          </w:rPr>
          <w:delText>intrants</w:delText>
        </w:r>
      </w:del>
      <w:ins w:id="1244" w:author="St-Amant, Rémi" w:date="2018-02-26T12:32:00Z">
        <w:r w:rsidR="00E40168">
          <w:rPr>
            <w:spacing w:val="-2"/>
          </w:rPr>
          <w:t xml:space="preserve">de msi à jour météo </w:t>
        </w:r>
      </w:ins>
      <w:r w:rsidRPr="009026A4">
        <w:t xml:space="preserve"> </w:t>
      </w:r>
      <w:r w:rsidRPr="009026A4">
        <w:rPr>
          <w:spacing w:val="-2"/>
        </w:rPr>
        <w:t>(</w:t>
      </w:r>
      <w:del w:id="1245" w:author="St-Amant, Rémi" w:date="2018-02-26T12:32:00Z">
        <w:r w:rsidRPr="009026A4" w:rsidDel="00E40168">
          <w:rPr>
            <w:spacing w:val="-2"/>
          </w:rPr>
          <w:delText xml:space="preserve">répertoires généraux ou </w:delText>
        </w:r>
      </w:del>
      <w:r w:rsidRPr="009026A4">
        <w:rPr>
          <w:spacing w:val="-2"/>
        </w:rPr>
        <w:t>sous-répertoire \</w:t>
      </w:r>
      <w:r w:rsidR="000B0DC6" w:rsidRPr="000B0DC6">
        <w:t xml:space="preserve"> </w:t>
      </w:r>
      <w:r w:rsidR="000B0DC6">
        <w:t>Update</w:t>
      </w:r>
      <w:r w:rsidR="000B0DC6" w:rsidRPr="009026A4">
        <w:rPr>
          <w:spacing w:val="-2"/>
        </w:rPr>
        <w:t xml:space="preserve"> </w:t>
      </w:r>
      <w:r w:rsidRPr="009026A4">
        <w:rPr>
          <w:spacing w:val="-2"/>
        </w:rPr>
        <w:t xml:space="preserve">\ du projet) </w:t>
      </w:r>
      <w:r w:rsidRPr="009026A4">
        <w:t xml:space="preserve">sont indiquées dans la liste de la page </w:t>
      </w:r>
      <w:r w:rsidR="000B0DC6">
        <w:t>Mise-a-jour météo</w:t>
      </w:r>
      <w:r>
        <w:rPr>
          <w:i/>
        </w:rPr>
        <w:t xml:space="preserve">, </w:t>
      </w:r>
      <w:r w:rsidRPr="009026A4">
        <w:t xml:space="preserve">dans </w:t>
      </w:r>
      <w:del w:id="1246" w:author="St-Amant, Rémi" w:date="2018-02-26T12:23:00Z">
        <w:r w:rsidRPr="009026A4" w:rsidDel="008439DB">
          <w:delText>l</w:delText>
        </w:r>
        <w:r w:rsidDel="008439DB">
          <w:delText>’</w:delText>
        </w:r>
        <w:r w:rsidRPr="009026A4" w:rsidDel="008439DB">
          <w:delText>Éditeur de données liées</w:delText>
        </w:r>
      </w:del>
      <w:ins w:id="1247" w:author="St-Amant, Rémi" w:date="2018-02-27T09:36:00Z">
        <w:r w:rsidR="00383020">
          <w:t>le Gestionnaire de fichiers</w:t>
        </w:r>
      </w:ins>
      <w:r w:rsidRPr="009026A4">
        <w:t xml:space="preserve">. </w:t>
      </w:r>
      <w:del w:id="1248" w:author="St-Amant, Rémi" w:date="2018-02-26T12:33:00Z">
        <w:r w:rsidRPr="009026A4" w:rsidDel="00E40168">
          <w:delText>Le sous-répertoire \</w:delText>
        </w:r>
        <w:r w:rsidR="000B0DC6" w:rsidRPr="000B0DC6" w:rsidDel="00E40168">
          <w:delText xml:space="preserve"> </w:delText>
        </w:r>
        <w:r w:rsidR="000B0DC6" w:rsidDel="00E40168">
          <w:delText>Update</w:delText>
        </w:r>
        <w:r w:rsidR="000B0DC6" w:rsidRPr="009026A4" w:rsidDel="00E40168">
          <w:delText xml:space="preserve"> </w:delText>
        </w:r>
        <w:r w:rsidRPr="009026A4" w:rsidDel="00E40168">
          <w:delText>\ du projet est toujours interrogé en premier.</w:delText>
        </w:r>
      </w:del>
    </w:p>
    <w:p w14:paraId="07AF4116" w14:textId="77777777" w:rsidR="00BA6447" w:rsidRPr="00BA6447" w:rsidRDefault="00BA6447" w:rsidP="00BA6447"/>
    <w:p w14:paraId="69609E90" w14:textId="77777777" w:rsidR="005B0CF1" w:rsidRPr="009026A4" w:rsidRDefault="005B0CF1" w:rsidP="005B0CF1">
      <w:pPr>
        <w:jc w:val="both"/>
      </w:pPr>
      <w:r w:rsidRPr="009026A4">
        <w:rPr>
          <w:noProof/>
          <w:lang w:val="en-CA" w:eastAsia="en-CA"/>
        </w:rPr>
        <w:drawing>
          <wp:inline distT="0" distB="0" distL="0" distR="0" wp14:anchorId="538D4CBC" wp14:editId="6EC5AA9A">
            <wp:extent cx="163830" cy="136525"/>
            <wp:effectExtent l="0" t="0" r="0" b="0"/>
            <wp:docPr id="251" name="Picture 251"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ew_"/>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Nouveau : Crée une nouvelle interface de </w:t>
      </w:r>
      <w:r w:rsidR="00737BC1">
        <w:t>Mise-a-jour météo</w:t>
      </w:r>
      <w:r w:rsidRPr="009026A4">
        <w:t>.</w:t>
      </w:r>
    </w:p>
    <w:p w14:paraId="3AAFF5A5" w14:textId="77777777" w:rsidR="005B0CF1" w:rsidRPr="009026A4" w:rsidRDefault="005B0CF1" w:rsidP="005B0CF1">
      <w:pPr>
        <w:jc w:val="both"/>
      </w:pPr>
    </w:p>
    <w:p w14:paraId="0B6F9409" w14:textId="77777777" w:rsidR="005B0CF1" w:rsidRPr="009026A4" w:rsidRDefault="005B0CF1" w:rsidP="005B0CF1">
      <w:pPr>
        <w:jc w:val="both"/>
      </w:pPr>
      <w:r w:rsidRPr="009026A4">
        <w:rPr>
          <w:noProof/>
          <w:lang w:val="en-CA" w:eastAsia="en-CA"/>
        </w:rPr>
        <w:drawing>
          <wp:inline distT="0" distB="0" distL="0" distR="0" wp14:anchorId="0400DE7F" wp14:editId="306473BF">
            <wp:extent cx="163830" cy="136525"/>
            <wp:effectExtent l="0" t="0" r="0" b="0"/>
            <wp:docPr id="252" name="Picture 252"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lete_ic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Supprimer : Supprime l</w:t>
      </w:r>
      <w:r>
        <w:t>’</w:t>
      </w:r>
      <w:r w:rsidRPr="009026A4">
        <w:t xml:space="preserve">interface de </w:t>
      </w:r>
      <w:r w:rsidR="00737BC1">
        <w:t>Mise-a-jour météo</w:t>
      </w:r>
      <w:r w:rsidRPr="009026A4">
        <w:t xml:space="preserve"> sélectionnée.</w:t>
      </w:r>
    </w:p>
    <w:p w14:paraId="528ECF9F" w14:textId="77777777" w:rsidR="005B0CF1" w:rsidRPr="009026A4" w:rsidRDefault="005B0CF1" w:rsidP="005B0CF1">
      <w:pPr>
        <w:jc w:val="both"/>
      </w:pPr>
    </w:p>
    <w:p w14:paraId="4BBFE300" w14:textId="77777777" w:rsidR="005B0CF1" w:rsidRPr="009026A4" w:rsidRDefault="005B0CF1" w:rsidP="005B0CF1">
      <w:pPr>
        <w:jc w:val="both"/>
      </w:pPr>
      <w:r w:rsidRPr="009026A4">
        <w:rPr>
          <w:noProof/>
          <w:lang w:val="en-CA" w:eastAsia="en-CA"/>
        </w:rPr>
        <w:drawing>
          <wp:inline distT="0" distB="0" distL="0" distR="0" wp14:anchorId="18B9366A" wp14:editId="146933B0">
            <wp:extent cx="163830" cy="136525"/>
            <wp:effectExtent l="0" t="0" r="0" b="0"/>
            <wp:docPr id="253" name="Picture 253"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di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Éditer : Modifie l</w:t>
      </w:r>
      <w:r>
        <w:t>’</w:t>
      </w:r>
      <w:r w:rsidRPr="009026A4">
        <w:t xml:space="preserve">interface de </w:t>
      </w:r>
      <w:r w:rsidR="00737BC1">
        <w:t>Mise-a-jour météo</w:t>
      </w:r>
      <w:r w:rsidR="00737BC1" w:rsidRPr="009026A4">
        <w:t xml:space="preserve"> </w:t>
      </w:r>
      <w:r w:rsidR="00737BC1">
        <w:t xml:space="preserve"> </w:t>
      </w:r>
      <w:r w:rsidRPr="009026A4">
        <w:t>sélectionnée, par l</w:t>
      </w:r>
      <w:r>
        <w:t>’</w:t>
      </w:r>
      <w:r w:rsidRPr="009026A4">
        <w:t>intermédiaire de l</w:t>
      </w:r>
      <w:r>
        <w:t>’</w:t>
      </w:r>
      <w:r w:rsidRPr="009026A4">
        <w:t xml:space="preserve">Éditeur de </w:t>
      </w:r>
      <w:r w:rsidR="00737BC1">
        <w:t>WeatherUpdater</w:t>
      </w:r>
      <w:r w:rsidRPr="009026A4">
        <w:t>.</w:t>
      </w:r>
    </w:p>
    <w:p w14:paraId="1B74417B" w14:textId="77777777" w:rsidR="005B0CF1" w:rsidRPr="009026A4" w:rsidRDefault="005B0CF1" w:rsidP="005B0CF1">
      <w:pPr>
        <w:jc w:val="both"/>
      </w:pPr>
    </w:p>
    <w:p w14:paraId="5600D44A" w14:textId="77777777" w:rsidR="00E80B0C" w:rsidRDefault="005B0CF1" w:rsidP="005B0CF1">
      <w:pPr>
        <w:jc w:val="both"/>
      </w:pPr>
      <w:r w:rsidRPr="009026A4">
        <w:rPr>
          <w:noProof/>
          <w:lang w:val="en-CA" w:eastAsia="en-CA"/>
        </w:rPr>
        <w:drawing>
          <wp:inline distT="0" distB="0" distL="0" distR="0" wp14:anchorId="22F09CBD" wp14:editId="03B9C22D">
            <wp:extent cx="163830" cy="136525"/>
            <wp:effectExtent l="0" t="0" r="0" b="0"/>
            <wp:docPr id="254" name="Picture 254" descr="Copy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opy_ic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Copier : Copie l</w:t>
      </w:r>
      <w:r>
        <w:t>’</w:t>
      </w:r>
      <w:r w:rsidRPr="009026A4">
        <w:t xml:space="preserve">interface de </w:t>
      </w:r>
      <w:r w:rsidR="00737BC1">
        <w:t>Mise-a-jour météo</w:t>
      </w:r>
      <w:r w:rsidR="00737BC1" w:rsidRPr="009026A4">
        <w:t xml:space="preserve"> </w:t>
      </w:r>
      <w:r w:rsidR="00737BC1">
        <w:t xml:space="preserve"> </w:t>
      </w:r>
      <w:r w:rsidRPr="009026A4">
        <w:t xml:space="preserve"> sélectionnée.</w:t>
      </w:r>
    </w:p>
    <w:p w14:paraId="78DCF518" w14:textId="77777777" w:rsidR="00E80B0C" w:rsidRPr="00E80B0C" w:rsidRDefault="00E80B0C" w:rsidP="00E80B0C"/>
    <w:p w14:paraId="4FB38E3B" w14:textId="77777777" w:rsidR="00E80B0C" w:rsidRDefault="00E80B0C" w:rsidP="00C2471D">
      <w:pPr>
        <w:pStyle w:val="Titre3"/>
      </w:pPr>
      <w:bookmarkStart w:id="1249" w:name="_Toc507669801"/>
      <w:r>
        <w:t>Scriptes</w:t>
      </w:r>
      <w:bookmarkEnd w:id="1249"/>
    </w:p>
    <w:p w14:paraId="366458A8" w14:textId="77777777" w:rsidR="005B0CF1" w:rsidRDefault="005B0CF1" w:rsidP="005B0CF1"/>
    <w:p w14:paraId="42A9FC19" w14:textId="77777777" w:rsidR="00792C3C" w:rsidRPr="009026A4" w:rsidRDefault="00792C3C" w:rsidP="00792C3C">
      <w:pPr>
        <w:jc w:val="both"/>
      </w:pPr>
    </w:p>
    <w:p w14:paraId="0E392779" w14:textId="00F458B3" w:rsidR="00792C3C" w:rsidRPr="009026A4" w:rsidRDefault="00312A31" w:rsidP="00792C3C">
      <w:pPr>
        <w:jc w:val="both"/>
      </w:pPr>
      <w:r w:rsidRPr="009026A4">
        <w:rPr>
          <w:noProof/>
          <w:lang w:val="en-CA" w:eastAsia="en-CA"/>
        </w:rPr>
        <w:lastRenderedPageBreak/>
        <w:drawing>
          <wp:anchor distT="0" distB="0" distL="114300" distR="114300" simplePos="0" relativeHeight="251687424" behindDoc="1" locked="0" layoutInCell="1" allowOverlap="1" wp14:anchorId="1C9E9C0A" wp14:editId="34BF3E38">
            <wp:simplePos x="0" y="0"/>
            <wp:positionH relativeFrom="margin">
              <wp:align>right</wp:align>
            </wp:positionH>
            <wp:positionV relativeFrom="paragraph">
              <wp:posOffset>50292</wp:posOffset>
            </wp:positionV>
            <wp:extent cx="1663200" cy="2599200"/>
            <wp:effectExtent l="0" t="0" r="0" b="0"/>
            <wp:wrapTight wrapText="bothSides">
              <wp:wrapPolygon edited="0">
                <wp:start x="0" y="0"/>
                <wp:lineTo x="0" y="21373"/>
                <wp:lineTo x="21278" y="21373"/>
                <wp:lineTo x="21278" y="0"/>
                <wp:lineTo x="0" y="0"/>
              </wp:wrapPolygon>
            </wp:wrapTight>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Éditeur_de_données_liées_Modèles"/>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1663200" cy="2599200"/>
                    </a:xfrm>
                    <a:prstGeom prst="rect">
                      <a:avLst/>
                    </a:prstGeom>
                    <a:noFill/>
                  </pic:spPr>
                </pic:pic>
              </a:graphicData>
            </a:graphic>
            <wp14:sizeRelH relativeFrom="page">
              <wp14:pctWidth>0</wp14:pctWidth>
            </wp14:sizeRelH>
            <wp14:sizeRelV relativeFrom="page">
              <wp14:pctHeight>0</wp14:pctHeight>
            </wp14:sizeRelV>
          </wp:anchor>
        </w:drawing>
      </w:r>
      <w:r w:rsidR="00792C3C">
        <w:t>Toutes les scriptes</w:t>
      </w:r>
      <w:r w:rsidR="00792C3C" w:rsidRPr="009026A4">
        <w:t xml:space="preserve"> </w:t>
      </w:r>
      <w:r w:rsidR="00792C3C" w:rsidRPr="009026A4">
        <w:rPr>
          <w:spacing w:val="-2"/>
        </w:rPr>
        <w:t>placées dans l</w:t>
      </w:r>
      <w:r w:rsidR="00792C3C">
        <w:rPr>
          <w:spacing w:val="-2"/>
        </w:rPr>
        <w:t>’</w:t>
      </w:r>
      <w:r w:rsidR="00792C3C" w:rsidRPr="009026A4">
        <w:rPr>
          <w:spacing w:val="-2"/>
        </w:rPr>
        <w:t xml:space="preserve">un des répertoires de </w:t>
      </w:r>
      <w:del w:id="1250" w:author="St-Amant, Rémi" w:date="2018-02-26T12:33:00Z">
        <w:r w:rsidR="00792C3C" w:rsidRPr="009026A4" w:rsidDel="004D65D7">
          <w:rPr>
            <w:spacing w:val="-2"/>
          </w:rPr>
          <w:delText>carte d</w:delText>
        </w:r>
        <w:r w:rsidR="00792C3C" w:rsidDel="004D65D7">
          <w:rPr>
            <w:spacing w:val="-2"/>
          </w:rPr>
          <w:delText>’</w:delText>
        </w:r>
        <w:r w:rsidR="00792C3C" w:rsidRPr="009026A4" w:rsidDel="004D65D7">
          <w:rPr>
            <w:spacing w:val="-2"/>
          </w:rPr>
          <w:delText>intrants</w:delText>
        </w:r>
      </w:del>
      <w:ins w:id="1251" w:author="St-Amant, Rémi" w:date="2018-02-26T12:33:00Z">
        <w:r w:rsidR="004D65D7">
          <w:rPr>
            <w:spacing w:val="-2"/>
          </w:rPr>
          <w:t>scripte</w:t>
        </w:r>
      </w:ins>
      <w:r w:rsidR="00792C3C" w:rsidRPr="009026A4">
        <w:t xml:space="preserve"> </w:t>
      </w:r>
      <w:r w:rsidR="00792C3C" w:rsidRPr="009026A4">
        <w:rPr>
          <w:spacing w:val="-2"/>
        </w:rPr>
        <w:t>(</w:t>
      </w:r>
      <w:del w:id="1252" w:author="St-Amant, Rémi" w:date="2018-02-26T12:33:00Z">
        <w:r w:rsidR="00792C3C" w:rsidRPr="009026A4" w:rsidDel="004D65D7">
          <w:rPr>
            <w:spacing w:val="-2"/>
          </w:rPr>
          <w:delText xml:space="preserve">répertoires généraux ou </w:delText>
        </w:r>
      </w:del>
      <w:r w:rsidR="00792C3C" w:rsidRPr="009026A4">
        <w:rPr>
          <w:spacing w:val="-2"/>
        </w:rPr>
        <w:t>sous-répertoire \</w:t>
      </w:r>
      <w:r w:rsidR="00792C3C" w:rsidRPr="000B0DC6">
        <w:t xml:space="preserve"> </w:t>
      </w:r>
      <w:r w:rsidR="00792C3C">
        <w:t>Script</w:t>
      </w:r>
      <w:r w:rsidR="00792C3C" w:rsidRPr="009026A4">
        <w:rPr>
          <w:spacing w:val="-2"/>
        </w:rPr>
        <w:t xml:space="preserve"> \ du projet) </w:t>
      </w:r>
      <w:r w:rsidR="00792C3C" w:rsidRPr="009026A4">
        <w:t xml:space="preserve">sont indiquées dans la liste de la page </w:t>
      </w:r>
      <w:r w:rsidR="00792C3C">
        <w:t>Scriptes</w:t>
      </w:r>
      <w:r w:rsidR="00792C3C">
        <w:rPr>
          <w:i/>
        </w:rPr>
        <w:t xml:space="preserve">, </w:t>
      </w:r>
      <w:r w:rsidR="00792C3C" w:rsidRPr="009026A4">
        <w:t xml:space="preserve">dans </w:t>
      </w:r>
      <w:del w:id="1253" w:author="St-Amant, Rémi" w:date="2018-02-26T12:23:00Z">
        <w:r w:rsidR="00792C3C" w:rsidRPr="009026A4" w:rsidDel="008439DB">
          <w:delText>l</w:delText>
        </w:r>
        <w:r w:rsidR="00792C3C" w:rsidDel="008439DB">
          <w:delText>’</w:delText>
        </w:r>
        <w:r w:rsidR="00792C3C" w:rsidRPr="009026A4" w:rsidDel="008439DB">
          <w:delText>Éditeur de données liées</w:delText>
        </w:r>
      </w:del>
      <w:ins w:id="1254" w:author="St-Amant, Rémi" w:date="2018-02-27T09:36:00Z">
        <w:r w:rsidR="00383020">
          <w:t>le Gestionnaire de fichiers</w:t>
        </w:r>
      </w:ins>
      <w:r w:rsidR="00792C3C" w:rsidRPr="009026A4">
        <w:t xml:space="preserve">. </w:t>
      </w:r>
      <w:del w:id="1255" w:author="St-Amant, Rémi" w:date="2018-02-26T12:33:00Z">
        <w:r w:rsidR="00792C3C" w:rsidRPr="009026A4" w:rsidDel="004D65D7">
          <w:delText>Le sous-répertoire \</w:delText>
        </w:r>
        <w:r w:rsidR="00792C3C" w:rsidRPr="000B0DC6" w:rsidDel="004D65D7">
          <w:delText xml:space="preserve"> </w:delText>
        </w:r>
        <w:r w:rsidR="00792C3C" w:rsidDel="004D65D7">
          <w:delText>Script</w:delText>
        </w:r>
        <w:r w:rsidR="00792C3C" w:rsidRPr="009026A4" w:rsidDel="004D65D7">
          <w:delText xml:space="preserve"> \ du projet est toujours interrogé en premier.</w:delText>
        </w:r>
      </w:del>
    </w:p>
    <w:p w14:paraId="41ABFF02" w14:textId="77777777" w:rsidR="005B0CF1" w:rsidRPr="005B0CF1" w:rsidRDefault="005B0CF1" w:rsidP="005B0CF1"/>
    <w:p w14:paraId="7E62D673" w14:textId="10FD69C3" w:rsidR="005B0CF1" w:rsidRPr="009026A4" w:rsidRDefault="005B0CF1" w:rsidP="005B0CF1">
      <w:pPr>
        <w:jc w:val="both"/>
      </w:pPr>
      <w:r w:rsidRPr="009026A4">
        <w:rPr>
          <w:noProof/>
          <w:lang w:val="en-CA" w:eastAsia="en-CA"/>
        </w:rPr>
        <w:drawing>
          <wp:inline distT="0" distB="0" distL="0" distR="0" wp14:anchorId="74252960" wp14:editId="50B144A1">
            <wp:extent cx="163830" cy="136525"/>
            <wp:effectExtent l="0" t="0" r="0" b="0"/>
            <wp:docPr id="255" name="Picture 255"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ew_"/>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792C3C">
        <w:t xml:space="preserve"> Nouveau : Crée un nouveau script.</w:t>
      </w:r>
    </w:p>
    <w:p w14:paraId="30C9FB1B" w14:textId="77777777" w:rsidR="005B0CF1" w:rsidRPr="009026A4" w:rsidRDefault="005B0CF1" w:rsidP="005B0CF1">
      <w:pPr>
        <w:jc w:val="both"/>
      </w:pPr>
    </w:p>
    <w:p w14:paraId="4FB30211" w14:textId="77777777" w:rsidR="005B0CF1" w:rsidRPr="009026A4" w:rsidRDefault="005B0CF1" w:rsidP="005B0CF1">
      <w:pPr>
        <w:jc w:val="both"/>
      </w:pPr>
      <w:r w:rsidRPr="009026A4">
        <w:rPr>
          <w:noProof/>
          <w:lang w:val="en-CA" w:eastAsia="en-CA"/>
        </w:rPr>
        <w:drawing>
          <wp:inline distT="0" distB="0" distL="0" distR="0" wp14:anchorId="3BA2BEF6" wp14:editId="6D84C17A">
            <wp:extent cx="163830" cy="136525"/>
            <wp:effectExtent l="0" t="0" r="0" b="0"/>
            <wp:docPr id="384" name="Picture 384"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lete_ic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Supprimer : Supprime </w:t>
      </w:r>
      <w:r w:rsidR="00792C3C">
        <w:t xml:space="preserve">le script </w:t>
      </w:r>
      <w:r w:rsidR="00792C3C" w:rsidRPr="009026A4">
        <w:t>sélectionné</w:t>
      </w:r>
      <w:r w:rsidRPr="009026A4">
        <w:t>.</w:t>
      </w:r>
    </w:p>
    <w:p w14:paraId="2163160D" w14:textId="77777777" w:rsidR="005B0CF1" w:rsidRPr="009026A4" w:rsidRDefault="005B0CF1" w:rsidP="005B0CF1">
      <w:pPr>
        <w:jc w:val="both"/>
      </w:pPr>
    </w:p>
    <w:p w14:paraId="7151BC53" w14:textId="77777777" w:rsidR="005B0CF1" w:rsidRPr="009026A4" w:rsidRDefault="005B0CF1" w:rsidP="005B0CF1">
      <w:pPr>
        <w:jc w:val="both"/>
      </w:pPr>
      <w:r w:rsidRPr="009026A4">
        <w:rPr>
          <w:noProof/>
          <w:lang w:val="en-CA" w:eastAsia="en-CA"/>
        </w:rPr>
        <w:drawing>
          <wp:inline distT="0" distB="0" distL="0" distR="0" wp14:anchorId="18FF448F" wp14:editId="13F5D055">
            <wp:extent cx="163830" cy="136525"/>
            <wp:effectExtent l="0" t="0" r="0" b="0"/>
            <wp:docPr id="385" name="Picture 385"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di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Éditer : Modifie </w:t>
      </w:r>
      <w:r w:rsidR="00792C3C">
        <w:t>le script</w:t>
      </w:r>
      <w:r w:rsidRPr="009026A4">
        <w:t xml:space="preserve"> sélect</w:t>
      </w:r>
      <w:r w:rsidR="00792C3C">
        <w:t>ionné</w:t>
      </w:r>
      <w:r w:rsidRPr="009026A4">
        <w:t>, par l</w:t>
      </w:r>
      <w:r>
        <w:t>’</w:t>
      </w:r>
      <w:r w:rsidRPr="009026A4">
        <w:t>intermédiaire de l</w:t>
      </w:r>
      <w:r>
        <w:t>’</w:t>
      </w:r>
      <w:r w:rsidRPr="009026A4">
        <w:t xml:space="preserve">Éditeur de </w:t>
      </w:r>
      <w:r w:rsidR="00792C3C">
        <w:t>texte par défaut</w:t>
      </w:r>
      <w:r w:rsidRPr="009026A4">
        <w:t>.</w:t>
      </w:r>
    </w:p>
    <w:p w14:paraId="67B2A08E" w14:textId="77777777" w:rsidR="005B0CF1" w:rsidRPr="009026A4" w:rsidRDefault="005B0CF1" w:rsidP="005B0CF1">
      <w:pPr>
        <w:jc w:val="both"/>
      </w:pPr>
    </w:p>
    <w:p w14:paraId="4AC650B6" w14:textId="77777777" w:rsidR="005B0CF1" w:rsidRPr="009026A4" w:rsidRDefault="005B0CF1" w:rsidP="005B0CF1">
      <w:pPr>
        <w:jc w:val="both"/>
      </w:pPr>
      <w:r w:rsidRPr="009026A4">
        <w:rPr>
          <w:noProof/>
          <w:lang w:val="en-CA" w:eastAsia="en-CA"/>
        </w:rPr>
        <w:drawing>
          <wp:inline distT="0" distB="0" distL="0" distR="0" wp14:anchorId="58461110" wp14:editId="130977E5">
            <wp:extent cx="163830" cy="136525"/>
            <wp:effectExtent l="0" t="0" r="0" b="0"/>
            <wp:docPr id="386" name="Picture 386" descr="Copy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opy_ic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Copier : Copie </w:t>
      </w:r>
      <w:r w:rsidR="00792C3C">
        <w:t>le script sélectionné</w:t>
      </w:r>
      <w:r w:rsidRPr="009026A4">
        <w:t>.</w:t>
      </w:r>
    </w:p>
    <w:p w14:paraId="351329E3" w14:textId="77777777" w:rsidR="005B0CF1" w:rsidRPr="005B0CF1" w:rsidRDefault="005B0CF1" w:rsidP="005B0CF1"/>
    <w:p w14:paraId="3B3AC627" w14:textId="01DBA2D7" w:rsidR="009401CA" w:rsidRDefault="009401CA" w:rsidP="00AB65C2">
      <w:pPr>
        <w:pStyle w:val="Titre1"/>
      </w:pPr>
      <w:r w:rsidRPr="00E80B0C">
        <w:br w:type="page"/>
      </w:r>
    </w:p>
    <w:p w14:paraId="3E424B14" w14:textId="1DED0592" w:rsidR="00C2471D" w:rsidRDefault="00C2471D" w:rsidP="00AB65C2">
      <w:pPr>
        <w:pStyle w:val="Titre1"/>
        <w:numPr>
          <w:ilvl w:val="0"/>
          <w:numId w:val="27"/>
        </w:numPr>
      </w:pPr>
      <w:bookmarkStart w:id="1256" w:name="_Toc507669802"/>
      <w:r w:rsidRPr="00C2471D">
        <w:lastRenderedPageBreak/>
        <w:t>Générateur météorologique</w:t>
      </w:r>
      <w:bookmarkEnd w:id="1256"/>
    </w:p>
    <w:p w14:paraId="28FB7C5F" w14:textId="77777777" w:rsidR="003A3FDA" w:rsidRPr="003A3FDA" w:rsidRDefault="003A3FDA" w:rsidP="003A3FDA"/>
    <w:p w14:paraId="01D605AD" w14:textId="0B7ADFBD" w:rsidR="00B954EA" w:rsidRDefault="00B954EA" w:rsidP="00B954EA">
      <w:r>
        <w:t xml:space="preserve">Une fois que des bases de données météorologiques appropriées ont été obtenues et qu'un projet a été créé, la prochaine étape dans l'utilisation de BioSIM consiste à définir au moins une </w:t>
      </w:r>
      <w:r w:rsidR="00323A9E">
        <w:t>génération météorologique</w:t>
      </w:r>
      <w:r>
        <w:t>.</w:t>
      </w:r>
    </w:p>
    <w:p w14:paraId="2C720364" w14:textId="77777777" w:rsidR="003A3FDA" w:rsidRPr="00B954EA" w:rsidRDefault="003A3FDA" w:rsidP="00B954EA"/>
    <w:p w14:paraId="2EBC8E53" w14:textId="00E10BFD" w:rsidR="00C2471D" w:rsidRDefault="00C2471D" w:rsidP="006160E5">
      <w:pPr>
        <w:pStyle w:val="Titre2"/>
      </w:pPr>
      <w:bookmarkStart w:id="1257" w:name="_Toc507669803"/>
      <w:r w:rsidRPr="009026A4">
        <w:t>Éditeur du générateur météo</w:t>
      </w:r>
      <w:bookmarkEnd w:id="1257"/>
    </w:p>
    <w:p w14:paraId="5495A4A1" w14:textId="77777777" w:rsidR="003A3FDA" w:rsidRPr="003A3FDA" w:rsidRDefault="003A3FDA" w:rsidP="003A3FDA"/>
    <w:p w14:paraId="58196394" w14:textId="05975B09" w:rsidR="00690C49" w:rsidRDefault="00F249CD" w:rsidP="00690C49">
      <w:pPr>
        <w:pStyle w:val="Standard"/>
        <w:jc w:val="both"/>
      </w:pPr>
      <w:r>
        <w:rPr>
          <w:noProof/>
          <w:lang w:val="en-CA" w:eastAsia="en-CA"/>
        </w:rPr>
        <w:drawing>
          <wp:anchor distT="0" distB="0" distL="114300" distR="114300" simplePos="0" relativeHeight="251693568" behindDoc="1" locked="0" layoutInCell="1" allowOverlap="1" wp14:anchorId="6EEC4BE1" wp14:editId="75216D8D">
            <wp:simplePos x="0" y="0"/>
            <wp:positionH relativeFrom="column">
              <wp:posOffset>3882390</wp:posOffset>
            </wp:positionH>
            <wp:positionV relativeFrom="paragraph">
              <wp:posOffset>64770</wp:posOffset>
            </wp:positionV>
            <wp:extent cx="2781935" cy="2057400"/>
            <wp:effectExtent l="0" t="0" r="0" b="0"/>
            <wp:wrapTight wrapText="bothSides">
              <wp:wrapPolygon edited="0">
                <wp:start x="0" y="0"/>
                <wp:lineTo x="0" y="21400"/>
                <wp:lineTo x="21447" y="21400"/>
                <wp:lineTo x="21447" y="0"/>
                <wp:lineTo x="0" y="0"/>
              </wp:wrapPolygon>
            </wp:wrapTight>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2781935" cy="2057400"/>
                    </a:xfrm>
                    <a:prstGeom prst="rect">
                      <a:avLst/>
                    </a:prstGeom>
                    <a:noFill/>
                  </pic:spPr>
                </pic:pic>
              </a:graphicData>
            </a:graphic>
            <wp14:sizeRelH relativeFrom="margin">
              <wp14:pctWidth>0</wp14:pctWidth>
            </wp14:sizeRelH>
            <wp14:sizeRelV relativeFrom="margin">
              <wp14:pctHeight>0</wp14:pctHeight>
            </wp14:sizeRelV>
          </wp:anchor>
        </w:drawing>
      </w:r>
      <w:r w:rsidR="00690C49">
        <w:rPr>
          <w:lang w:eastAsia="en-US"/>
        </w:rPr>
        <w:t xml:space="preserve">Sélectionnez </w:t>
      </w:r>
      <w:r w:rsidR="00690C49">
        <w:t xml:space="preserve">l’icône du dossier « Projet » ou bien </w:t>
      </w:r>
      <w:r w:rsidR="00690C49">
        <w:rPr>
          <w:lang w:eastAsia="en-US"/>
        </w:rPr>
        <w:t>le groupe</w:t>
      </w:r>
      <w:r w:rsidR="00690C49">
        <w:t xml:space="preserve"> que vous avez créé et cliquez sur le bouton Ajouter génération météorologique </w:t>
      </w:r>
      <w:r w:rsidR="00690C49">
        <w:rPr>
          <w:noProof/>
          <w:lang w:val="en-CA" w:eastAsia="en-CA"/>
        </w:rPr>
        <w:drawing>
          <wp:inline distT="0" distB="0" distL="0" distR="0" wp14:anchorId="5968E267" wp14:editId="27C262A9">
            <wp:extent cx="180356" cy="178920"/>
            <wp:effectExtent l="0" t="0" r="0" b="0"/>
            <wp:docPr id="402" name="Image1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lum/>
                      <a:alphaModFix/>
                    </a:blip>
                    <a:srcRect/>
                    <a:stretch>
                      <a:fillRect/>
                    </a:stretch>
                  </pic:blipFill>
                  <pic:spPr>
                    <a:xfrm>
                      <a:off x="0" y="0"/>
                      <a:ext cx="180356" cy="178920"/>
                    </a:xfrm>
                    <a:prstGeom prst="rect">
                      <a:avLst/>
                    </a:prstGeom>
                    <a:noFill/>
                    <a:ln>
                      <a:noFill/>
                      <a:prstDash/>
                    </a:ln>
                  </pic:spPr>
                </pic:pic>
              </a:graphicData>
            </a:graphic>
          </wp:inline>
        </w:drawing>
      </w:r>
      <w:r w:rsidR="00103739">
        <w:t xml:space="preserve"> </w:t>
      </w:r>
      <w:r w:rsidR="00690C49">
        <w:t>sur la première ligne de la barre d’outils de la fenêtre Projet, ou allez dans [Projet], puis sélectionnez [Ajouter générateur météorologique..] dans la barre de menus.</w:t>
      </w:r>
    </w:p>
    <w:p w14:paraId="784AEDAC" w14:textId="0D6FAAD9" w:rsidR="00690C49" w:rsidRDefault="00690C49" w:rsidP="00690C49">
      <w:pPr>
        <w:pStyle w:val="Standard"/>
        <w:jc w:val="both"/>
      </w:pPr>
    </w:p>
    <w:p w14:paraId="51185231" w14:textId="3F470828" w:rsidR="00690C49" w:rsidRPr="009026A4" w:rsidRDefault="00690C49" w:rsidP="00690C49">
      <w:pPr>
        <w:jc w:val="both"/>
      </w:pPr>
      <w:r>
        <w:t>l</w:t>
      </w:r>
      <w:r w:rsidRPr="009026A4">
        <w:t>e système affiche alors l</w:t>
      </w:r>
      <w:r>
        <w:t>’Éditeur du générateur météorologique</w:t>
      </w:r>
      <w:ins w:id="1258" w:author="St-Amant, Rémi" w:date="2018-02-26T12:36:00Z">
        <w:r w:rsidR="00B54089">
          <w:t xml:space="preserve"> (GM)</w:t>
        </w:r>
      </w:ins>
      <w:r>
        <w:t>, qui vous permet de définir un nouveau générateur</w:t>
      </w:r>
      <w:r w:rsidRPr="009026A4">
        <w:t xml:space="preserve"> </w:t>
      </w:r>
      <w:r>
        <w:t xml:space="preserve"> météo </w:t>
      </w:r>
      <w:r w:rsidRPr="009026A4">
        <w:t>ou d</w:t>
      </w:r>
      <w:r>
        <w:t>’éditer un</w:t>
      </w:r>
      <w:r w:rsidRPr="009026A4">
        <w:t xml:space="preserve"> existante.</w:t>
      </w:r>
    </w:p>
    <w:p w14:paraId="610E00C7" w14:textId="77777777" w:rsidR="00690C49" w:rsidRDefault="00690C49" w:rsidP="00690C49">
      <w:pPr>
        <w:pStyle w:val="Standard"/>
        <w:jc w:val="both"/>
      </w:pPr>
    </w:p>
    <w:p w14:paraId="014E1451" w14:textId="39D16DE3" w:rsidR="00F249CD" w:rsidRDefault="00F249CD" w:rsidP="00F249CD">
      <w:pPr>
        <w:jc w:val="both"/>
      </w:pPr>
      <w:r w:rsidRPr="009026A4">
        <w:t>Voici les boutons de l</w:t>
      </w:r>
      <w:r>
        <w:t>’</w:t>
      </w:r>
      <w:r w:rsidRPr="009026A4">
        <w:t>Éditeur de simulation :</w:t>
      </w:r>
    </w:p>
    <w:p w14:paraId="3F2FE4F5" w14:textId="77777777" w:rsidR="00F249CD" w:rsidRPr="009026A4" w:rsidRDefault="00F249CD" w:rsidP="00F249CD">
      <w:pPr>
        <w:jc w:val="both"/>
      </w:pPr>
    </w:p>
    <w:p w14:paraId="018CC21F" w14:textId="67040AEB" w:rsidR="00F249CD" w:rsidRPr="009026A4" w:rsidRDefault="00F249CD" w:rsidP="00F249CD">
      <w:pPr>
        <w:jc w:val="both"/>
      </w:pPr>
      <w:r w:rsidRPr="009026A4">
        <w:t>Champ</w:t>
      </w:r>
      <w:r w:rsidRPr="009026A4">
        <w:rPr>
          <w:b/>
        </w:rPr>
        <w:t xml:space="preserve"> Nom</w:t>
      </w:r>
      <w:r>
        <w:t xml:space="preserve"> : Nom du </w:t>
      </w:r>
      <w:del w:id="1259" w:author="St-Amant, Rémi" w:date="2018-02-26T12:36:00Z">
        <w:r w:rsidDel="004D65D7">
          <w:delText>(</w:delText>
        </w:r>
      </w:del>
      <w:r>
        <w:t>GM</w:t>
      </w:r>
      <w:del w:id="1260" w:author="St-Amant, Rémi" w:date="2018-02-26T12:36:00Z">
        <w:r w:rsidDel="004D65D7">
          <w:delText>)</w:delText>
        </w:r>
      </w:del>
      <w:r>
        <w:t xml:space="preserve"> </w:t>
      </w:r>
      <w:r w:rsidRPr="009026A4">
        <w:t>à définir (qui figurera dans la fenêtre Projet).</w:t>
      </w:r>
    </w:p>
    <w:p w14:paraId="0FFFBE0F" w14:textId="77777777" w:rsidR="00F249CD" w:rsidRPr="009026A4" w:rsidRDefault="00F249CD" w:rsidP="00F249CD">
      <w:pPr>
        <w:jc w:val="both"/>
      </w:pPr>
    </w:p>
    <w:p w14:paraId="612B1207" w14:textId="642B08BE" w:rsidR="00F249CD" w:rsidRDefault="00F249CD" w:rsidP="00F249CD">
      <w:pPr>
        <w:jc w:val="both"/>
      </w:pPr>
      <w:r w:rsidRPr="009026A4">
        <w:t>Champ</w:t>
      </w:r>
      <w:r w:rsidRPr="009026A4">
        <w:rPr>
          <w:b/>
        </w:rPr>
        <w:t xml:space="preserve"> Description</w:t>
      </w:r>
      <w:r w:rsidRPr="009026A4">
        <w:t> </w:t>
      </w:r>
      <w:r w:rsidRPr="009026A4">
        <w:rPr>
          <w:b/>
        </w:rPr>
        <w:t>:</w:t>
      </w:r>
      <w:r w:rsidRPr="009026A4">
        <w:t xml:space="preserve"> Vous pouvez entrer un descriptif d</w:t>
      </w:r>
      <w:r>
        <w:t xml:space="preserve">u </w:t>
      </w:r>
      <w:del w:id="1261" w:author="St-Amant, Rémi" w:date="2018-02-26T12:36:00Z">
        <w:r w:rsidDel="00B54089">
          <w:delText>(</w:delText>
        </w:r>
      </w:del>
      <w:r>
        <w:t>G</w:t>
      </w:r>
      <w:del w:id="1262" w:author="St-Amant, Rémi" w:date="2018-02-26T12:35:00Z">
        <w:r w:rsidDel="004D65D7">
          <w:delText xml:space="preserve"> </w:delText>
        </w:r>
      </w:del>
      <w:r>
        <w:t>M</w:t>
      </w:r>
      <w:del w:id="1263" w:author="St-Amant, Rémi" w:date="2018-02-26T12:36:00Z">
        <w:r w:rsidDel="00B54089">
          <w:delText>)</w:delText>
        </w:r>
      </w:del>
      <w:r w:rsidRPr="009026A4">
        <w:t>, qui vous permettra de vous rappeler de l</w:t>
      </w:r>
      <w:r>
        <w:t>’</w:t>
      </w:r>
      <w:r w:rsidRPr="009026A4">
        <w:t>objet d</w:t>
      </w:r>
      <w:r>
        <w:t xml:space="preserve">u </w:t>
      </w:r>
      <w:del w:id="1264" w:author="St-Amant, Rémi" w:date="2018-02-26T12:36:00Z">
        <w:r w:rsidDel="00B54089">
          <w:delText>(</w:delText>
        </w:r>
      </w:del>
      <w:r>
        <w:t>GM</w:t>
      </w:r>
      <w:del w:id="1265" w:author="St-Amant, Rémi" w:date="2018-02-26T12:36:00Z">
        <w:r w:rsidDel="00B54089">
          <w:delText>)</w:delText>
        </w:r>
      </w:del>
      <w:r w:rsidRPr="009026A4">
        <w:t>, ou encore des détails additionnels sur celle-ci.</w:t>
      </w:r>
    </w:p>
    <w:p w14:paraId="0042B728" w14:textId="77777777" w:rsidR="00AA4272" w:rsidRDefault="00AA4272" w:rsidP="00F249CD">
      <w:pPr>
        <w:jc w:val="both"/>
      </w:pPr>
    </w:p>
    <w:p w14:paraId="171CBA93" w14:textId="436E401B" w:rsidR="00AA4272" w:rsidRPr="009026A4" w:rsidRDefault="00AA4272" w:rsidP="00AA4272">
      <w:pPr>
        <w:jc w:val="both"/>
      </w:pPr>
      <w:r w:rsidRPr="009026A4">
        <w:t>Champ</w:t>
      </w:r>
      <w:r w:rsidRPr="009026A4">
        <w:rPr>
          <w:b/>
        </w:rPr>
        <w:t xml:space="preserve"> </w:t>
      </w:r>
      <w:r w:rsidR="00FB391D">
        <w:rPr>
          <w:b/>
        </w:rPr>
        <w:t>Fichier</w:t>
      </w:r>
      <w:r w:rsidRPr="009026A4">
        <w:rPr>
          <w:b/>
        </w:rPr>
        <w:t xml:space="preserve"> de localisations </w:t>
      </w:r>
      <w:r w:rsidRPr="009026A4">
        <w:t>(liste déroulante) :</w:t>
      </w:r>
      <w:r w:rsidRPr="009026A4">
        <w:rPr>
          <w:b/>
        </w:rPr>
        <w:t xml:space="preserve"> </w:t>
      </w:r>
      <w:r w:rsidRPr="009026A4">
        <w:t xml:space="preserve">Dans BioSIM, chaque </w:t>
      </w:r>
      <w:del w:id="1266" w:author="St-Amant, Rémi" w:date="2018-02-26T12:36:00Z">
        <w:r w:rsidR="00FB391D" w:rsidDel="00B54089">
          <w:delText>(</w:delText>
        </w:r>
      </w:del>
      <w:r w:rsidR="00FB391D">
        <w:t>GM</w:t>
      </w:r>
      <w:del w:id="1267" w:author="St-Amant, Rémi" w:date="2018-02-26T12:36:00Z">
        <w:r w:rsidR="00FB391D" w:rsidDel="00B54089">
          <w:delText>)</w:delText>
        </w:r>
      </w:del>
      <w:r w:rsidRPr="009026A4">
        <w:t xml:space="preserve"> est exécutée pour une série d</w:t>
      </w:r>
      <w:r>
        <w:t>’</w:t>
      </w:r>
      <w:r w:rsidRPr="009026A4">
        <w:t>emplacements (aussi appelés points de simulation). Ce champ vous permet de préciser la liste des emplacements pour lesquels la simulation sera exécutée. La liste déroulante contient toutes les listes de localisations dans le sous-répertoire \Loc\ du projet courant.</w:t>
      </w:r>
    </w:p>
    <w:p w14:paraId="25927F45" w14:textId="327561BF" w:rsidR="008D4413" w:rsidRDefault="008D4413" w:rsidP="00AA4272">
      <w:pPr>
        <w:tabs>
          <w:tab w:val="left" w:pos="408"/>
        </w:tabs>
        <w:jc w:val="both"/>
      </w:pPr>
    </w:p>
    <w:p w14:paraId="6696C4A6" w14:textId="660D3D36" w:rsidR="00AA4272" w:rsidRPr="009026A4" w:rsidRDefault="00AA4272" w:rsidP="00AA4272">
      <w:pPr>
        <w:jc w:val="both"/>
      </w:pPr>
      <w:r w:rsidRPr="009026A4">
        <w:t>Champ</w:t>
      </w:r>
      <w:r w:rsidRPr="009026A4">
        <w:rPr>
          <w:b/>
        </w:rPr>
        <w:t xml:space="preserve"> </w:t>
      </w:r>
      <w:r w:rsidR="00FB391D">
        <w:rPr>
          <w:b/>
        </w:rPr>
        <w:t>Fichier d’intrants du g</w:t>
      </w:r>
      <w:r w:rsidRPr="009026A4">
        <w:rPr>
          <w:b/>
        </w:rPr>
        <w:t>énérateur météo</w:t>
      </w:r>
      <w:r w:rsidR="00FB391D">
        <w:rPr>
          <w:b/>
        </w:rPr>
        <w:t>rologique</w:t>
      </w:r>
      <w:r w:rsidRPr="009026A4">
        <w:t xml:space="preserve"> (liste déroulante)</w:t>
      </w:r>
      <w:r w:rsidRPr="009026A4">
        <w:rPr>
          <w:b/>
        </w:rPr>
        <w:t> </w:t>
      </w:r>
      <w:r w:rsidRPr="009026A4">
        <w:t>:</w:t>
      </w:r>
      <w:r w:rsidRPr="009026A4">
        <w:rPr>
          <w:b/>
        </w:rPr>
        <w:t xml:space="preserve"> </w:t>
      </w:r>
      <w:r w:rsidRPr="009026A4">
        <w:t>Ce champ vous permet de sélectionner un ensemble de paramètres pour le générateur météo (qui assemble une série chronologique de données météorologiques propres à un endroit qui serviront d</w:t>
      </w:r>
      <w:r>
        <w:t>’</w:t>
      </w:r>
      <w:r w:rsidRPr="009026A4">
        <w:t>intrants au modèle de simulation). Les valeurs des paramètres peuvent être les valeurs par défaut ou un ensemble de valeurs définies par l</w:t>
      </w:r>
      <w:r>
        <w:t>’</w:t>
      </w:r>
      <w:r w:rsidRPr="009026A4">
        <w:t>utilisateur et enregistrées dans le sous-répertoire \Model Input\ du projet.</w:t>
      </w:r>
    </w:p>
    <w:p w14:paraId="17FF10B5" w14:textId="77777777" w:rsidR="00AA4272" w:rsidRDefault="00AA4272" w:rsidP="00F249CD">
      <w:pPr>
        <w:jc w:val="both"/>
      </w:pPr>
    </w:p>
    <w:p w14:paraId="4CFDF512" w14:textId="77777777" w:rsidR="008D4413" w:rsidRPr="009026A4" w:rsidRDefault="008D4413" w:rsidP="00F249CD">
      <w:pPr>
        <w:jc w:val="both"/>
      </w:pPr>
    </w:p>
    <w:p w14:paraId="6ADB60AA" w14:textId="2E48733B" w:rsidR="008D4413" w:rsidRDefault="008D4413" w:rsidP="00690C49">
      <w:pPr>
        <w:jc w:val="both"/>
        <w:rPr>
          <w:noProof/>
          <w:lang w:eastAsia="fr-CA"/>
        </w:rPr>
      </w:pPr>
      <w:r>
        <w:rPr>
          <w:noProof/>
          <w:lang w:val="en-CA" w:eastAsia="en-CA"/>
        </w:rPr>
        <w:drawing>
          <wp:anchor distT="0" distB="0" distL="114300" distR="114300" simplePos="0" relativeHeight="251695616" behindDoc="1" locked="0" layoutInCell="1" allowOverlap="1" wp14:anchorId="432D2D02" wp14:editId="1E47AE5B">
            <wp:simplePos x="0" y="0"/>
            <wp:positionH relativeFrom="column">
              <wp:posOffset>29768</wp:posOffset>
            </wp:positionH>
            <wp:positionV relativeFrom="paragraph">
              <wp:posOffset>25400</wp:posOffset>
            </wp:positionV>
            <wp:extent cx="146685" cy="146685"/>
            <wp:effectExtent l="0" t="0" r="5715" b="5715"/>
            <wp:wrapTight wrapText="bothSides">
              <wp:wrapPolygon edited="0">
                <wp:start x="0" y="0"/>
                <wp:lineTo x="0" y="19636"/>
                <wp:lineTo x="19636" y="19636"/>
                <wp:lineTo x="19636" y="0"/>
                <wp:lineTo x="0" y="0"/>
              </wp:wrapPolygon>
            </wp:wrapTight>
            <wp:docPr id="406" name="Image1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lum/>
                      <a:alphaModFix/>
                    </a:blip>
                    <a:srcRect/>
                    <a:stretch>
                      <a:fillRect/>
                    </a:stretch>
                  </pic:blipFill>
                  <pic:spPr>
                    <a:xfrm>
                      <a:off x="0" y="0"/>
                      <a:ext cx="146685" cy="146685"/>
                    </a:xfrm>
                    <a:prstGeom prst="rect">
                      <a:avLst/>
                    </a:prstGeom>
                    <a:noFill/>
                    <a:ln>
                      <a:noFill/>
                      <a:prstDash/>
                    </a:ln>
                  </pic:spPr>
                </pic:pic>
              </a:graphicData>
            </a:graphic>
          </wp:anchor>
        </w:drawing>
      </w:r>
      <w:r>
        <w:t xml:space="preserve">Ce bouton ouvre deux boîtes de dialogue, soit le gestionnaire </w:t>
      </w:r>
      <w:del w:id="1268" w:author="St-Amant, Rémi" w:date="2018-02-26T12:37:00Z">
        <w:r w:rsidDel="00B54089">
          <w:delText xml:space="preserve"> </w:delText>
        </w:r>
      </w:del>
      <w:r>
        <w:t>de fichiers de localisations et l'éditeur de listes de localisations.</w:t>
      </w:r>
      <w:r w:rsidRPr="008D4413">
        <w:rPr>
          <w:noProof/>
          <w:lang w:eastAsia="fr-CA"/>
        </w:rPr>
        <w:t xml:space="preserve"> </w:t>
      </w:r>
    </w:p>
    <w:p w14:paraId="73180832" w14:textId="77777777" w:rsidR="00805274" w:rsidRDefault="00805274" w:rsidP="00690C49">
      <w:pPr>
        <w:jc w:val="both"/>
        <w:rPr>
          <w:noProof/>
          <w:lang w:eastAsia="fr-CA"/>
        </w:rPr>
      </w:pPr>
    </w:p>
    <w:p w14:paraId="4F1D87D9" w14:textId="76E19809" w:rsidR="008D4413" w:rsidRDefault="008D4413" w:rsidP="008D4413">
      <w:pPr>
        <w:jc w:val="both"/>
      </w:pPr>
      <w:r>
        <w:t xml:space="preserve">Cliquez  sur ce bouton </w:t>
      </w:r>
      <w:r>
        <w:rPr>
          <w:noProof/>
          <w:lang w:val="en-CA" w:eastAsia="en-CA"/>
        </w:rPr>
        <w:drawing>
          <wp:inline distT="0" distB="0" distL="0" distR="0" wp14:anchorId="5202A5C4" wp14:editId="4A9E3727">
            <wp:extent cx="177119" cy="177119"/>
            <wp:effectExtent l="0" t="0" r="0" b="0"/>
            <wp:docPr id="412"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lum/>
                      <a:alphaModFix/>
                    </a:blip>
                    <a:srcRect/>
                    <a:stretch>
                      <a:fillRect/>
                    </a:stretch>
                  </pic:blipFill>
                  <pic:spPr>
                    <a:xfrm>
                      <a:off x="0" y="0"/>
                      <a:ext cx="177119" cy="177119"/>
                    </a:xfrm>
                    <a:prstGeom prst="rect">
                      <a:avLst/>
                    </a:prstGeom>
                    <a:noFill/>
                    <a:ln>
                      <a:noFill/>
                      <a:prstDash/>
                    </a:ln>
                  </pic:spPr>
                </pic:pic>
              </a:graphicData>
            </a:graphic>
          </wp:inline>
        </w:drawing>
      </w:r>
      <w:r>
        <w:t xml:space="preserve"> pour définir les paramètres d’assemblage du générateur météorologique. Deux boîtes de dialogue s’affichent, soit l</w:t>
      </w:r>
      <w:r w:rsidR="00323A9E">
        <w:t xml:space="preserve">e gestionnaire </w:t>
      </w:r>
      <w:ins w:id="1269" w:author="St-Amant, Rémi" w:date="2018-02-26T12:42:00Z">
        <w:r w:rsidR="00B54089">
          <w:t xml:space="preserve">de fichier </w:t>
        </w:r>
      </w:ins>
      <w:r>
        <w:t>d’intrants du générateur météo et les Paramètres du générateur météo (GM).</w:t>
      </w:r>
    </w:p>
    <w:p w14:paraId="40C872EA" w14:textId="7179892B" w:rsidR="008D4413" w:rsidRDefault="008D4413" w:rsidP="00690C49">
      <w:pPr>
        <w:jc w:val="both"/>
      </w:pPr>
    </w:p>
    <w:p w14:paraId="60F99C80" w14:textId="3E027BE6" w:rsidR="00612852" w:rsidRPr="009026A4" w:rsidRDefault="00612852" w:rsidP="00612852">
      <w:pPr>
        <w:jc w:val="both"/>
      </w:pPr>
      <w:r w:rsidRPr="009026A4">
        <w:lastRenderedPageBreak/>
        <w:t>Champ</w:t>
      </w:r>
      <w:r w:rsidRPr="009026A4">
        <w:rPr>
          <w:b/>
        </w:rPr>
        <w:t xml:space="preserve"> Répétitions</w:t>
      </w:r>
      <w:r w:rsidRPr="009026A4">
        <w:t> : Ce champ vous permet d</w:t>
      </w:r>
      <w:r>
        <w:t>’</w:t>
      </w:r>
      <w:r w:rsidRPr="009026A4">
        <w:t xml:space="preserve">indiquer le nombre de répétitions que vous voulez pour une </w:t>
      </w:r>
      <w:r w:rsidR="00323A9E">
        <w:t xml:space="preserve">génération météo </w:t>
      </w:r>
      <w:r w:rsidRPr="009026A4">
        <w:t>donnée.</w:t>
      </w:r>
    </w:p>
    <w:p w14:paraId="62F5D767" w14:textId="77777777" w:rsidR="00612852" w:rsidRPr="009026A4" w:rsidRDefault="00612852" w:rsidP="00612852">
      <w:pPr>
        <w:jc w:val="both"/>
      </w:pPr>
    </w:p>
    <w:p w14:paraId="0C5582C2" w14:textId="4A2293A9" w:rsidR="00612852" w:rsidRPr="009026A4" w:rsidRDefault="00612852" w:rsidP="00612852">
      <w:pPr>
        <w:jc w:val="both"/>
      </w:pPr>
      <w:r w:rsidRPr="009026A4">
        <w:t>Vous devez tenir compte d</w:t>
      </w:r>
      <w:r w:rsidR="00323A9E">
        <w:t>’une chose</w:t>
      </w:r>
      <w:r w:rsidRPr="009026A4">
        <w:t xml:space="preserve"> quand vous décidez d</w:t>
      </w:r>
      <w:r>
        <w:t>’</w:t>
      </w:r>
      <w:r w:rsidRPr="009026A4">
        <w:t xml:space="preserve">utiliser ou non des répétitions : la source des intrants météorologiques. Si </w:t>
      </w:r>
      <w:r w:rsidR="00323A9E">
        <w:t xml:space="preserve">les intrants météo </w:t>
      </w:r>
      <w:r w:rsidRPr="009026A4">
        <w:t>utilise</w:t>
      </w:r>
      <w:r w:rsidR="00323A9E">
        <w:t>nt</w:t>
      </w:r>
      <w:r w:rsidRPr="009026A4">
        <w:t xml:space="preserve"> la désagrégation des </w:t>
      </w:r>
      <w:r w:rsidRPr="009026A4">
        <w:rPr>
          <w:i/>
        </w:rPr>
        <w:t>données normales</w:t>
      </w:r>
      <w:r w:rsidRPr="009026A4">
        <w:t>, vous devez le répéter. Sinon, la répétition est inutile. Quand vous demandez une répétition, vous devez estimer un nombre adéquat de répétitions, compte tenu du compromis entre la précision d</w:t>
      </w:r>
      <w:r>
        <w:t>’</w:t>
      </w:r>
      <w:r w:rsidRPr="009026A4">
        <w:t>une part et le temps de traitement d</w:t>
      </w:r>
      <w:r>
        <w:t>’</w:t>
      </w:r>
      <w:r w:rsidRPr="009026A4">
        <w:t>autre part. Les directives suivantes vous permettront de choisir un nombre adéquat de répétitions :</w:t>
      </w:r>
    </w:p>
    <w:p w14:paraId="4785F503" w14:textId="77777777" w:rsidR="00612852" w:rsidRPr="009026A4" w:rsidRDefault="00612852" w:rsidP="00612852">
      <w:pPr>
        <w:jc w:val="both"/>
      </w:pPr>
    </w:p>
    <w:p w14:paraId="79155831" w14:textId="097F36DA" w:rsidR="00612852" w:rsidRPr="009026A4" w:rsidRDefault="00612852" w:rsidP="00612852">
      <w:pPr>
        <w:jc w:val="both"/>
      </w:pPr>
      <w:r w:rsidRPr="009026A4">
        <w:t xml:space="preserve">Nombre minimal de répétitions : </w:t>
      </w:r>
      <w:r w:rsidR="00323A9E">
        <w:t>5-</w:t>
      </w:r>
      <w:r w:rsidRPr="009026A4">
        <w:t>10</w:t>
      </w:r>
    </w:p>
    <w:p w14:paraId="42E5436A" w14:textId="77777777" w:rsidR="00612852" w:rsidRPr="009026A4" w:rsidRDefault="00612852" w:rsidP="00612852">
      <w:pPr>
        <w:jc w:val="both"/>
      </w:pPr>
    </w:p>
    <w:p w14:paraId="70581DD6" w14:textId="612436B1" w:rsidR="00612852" w:rsidRPr="009026A4" w:rsidRDefault="00612852" w:rsidP="00612852">
      <w:pPr>
        <w:jc w:val="both"/>
      </w:pPr>
      <w:r w:rsidRPr="009026A4">
        <w:t xml:space="preserve">Nombre couramment </w:t>
      </w:r>
      <w:r w:rsidR="00193D8E" w:rsidRPr="009026A4">
        <w:t>utiliser</w:t>
      </w:r>
      <w:r w:rsidRPr="009026A4">
        <w:t xml:space="preserve"> de répétitions : 30</w:t>
      </w:r>
      <w:r w:rsidR="00323A9E">
        <w:t>-</w:t>
      </w:r>
      <w:r w:rsidRPr="009026A4">
        <w:t>60</w:t>
      </w:r>
    </w:p>
    <w:p w14:paraId="7F7D7CE5" w14:textId="77777777" w:rsidR="00612852" w:rsidRPr="009026A4" w:rsidRDefault="00612852" w:rsidP="00612852">
      <w:pPr>
        <w:jc w:val="both"/>
      </w:pPr>
    </w:p>
    <w:p w14:paraId="0C2D5B99" w14:textId="77777777" w:rsidR="00612852" w:rsidRPr="009026A4" w:rsidRDefault="00612852" w:rsidP="00612852">
      <w:pPr>
        <w:jc w:val="both"/>
      </w:pPr>
      <w:r w:rsidRPr="009026A4">
        <w:t>Répétitions poussées : 150</w:t>
      </w:r>
    </w:p>
    <w:p w14:paraId="431FC08B" w14:textId="77777777" w:rsidR="00612852" w:rsidRPr="009026A4" w:rsidRDefault="00612852" w:rsidP="00612852">
      <w:pPr>
        <w:jc w:val="both"/>
      </w:pPr>
    </w:p>
    <w:p w14:paraId="342A64AC" w14:textId="793D8FED" w:rsidR="00612852" w:rsidRPr="009026A4" w:rsidRDefault="00612852" w:rsidP="00612852">
      <w:pPr>
        <w:jc w:val="both"/>
      </w:pPr>
      <w:r w:rsidRPr="009026A4">
        <w:t>Aucun nombre de répétitions ne donne les mêmes résultats. La chose importante dont vous devez vous rappeler, c</w:t>
      </w:r>
      <w:r>
        <w:t>’</w:t>
      </w:r>
      <w:r w:rsidRPr="009026A4">
        <w:t>est d</w:t>
      </w:r>
      <w:r>
        <w:t>’</w:t>
      </w:r>
      <w:r w:rsidRPr="009026A4">
        <w:t xml:space="preserve">utiliser un nombre de répétitions qui vous donne une constance de résultats « suffisante » (la tolérance entre les différents résultats dépend du problème étudié et du degré de constance des résultats dont vous avez besoin). </w:t>
      </w:r>
      <w:r w:rsidR="00323A9E">
        <w:t>Le facteur</w:t>
      </w:r>
      <w:r w:rsidRPr="009026A4">
        <w:t xml:space="preserve"> </w:t>
      </w:r>
      <w:r w:rsidR="00323A9E">
        <w:t xml:space="preserve">qui </w:t>
      </w:r>
      <w:r w:rsidRPr="009026A4">
        <w:t>peu</w:t>
      </w:r>
      <w:r w:rsidR="00323A9E">
        <w:t>t</w:t>
      </w:r>
      <w:r w:rsidRPr="009026A4">
        <w:t xml:space="preserve"> influer la variabilité entre les passes </w:t>
      </w:r>
      <w:r w:rsidR="00323A9E">
        <w:t xml:space="preserve">est </w:t>
      </w:r>
      <w:r w:rsidRPr="009026A4">
        <w:t xml:space="preserve">la variabilité de la désagrégation des </w:t>
      </w:r>
      <w:r w:rsidRPr="009026A4">
        <w:rPr>
          <w:i/>
        </w:rPr>
        <w:t>Données normales</w:t>
      </w:r>
      <w:r w:rsidR="00323A9E">
        <w:rPr>
          <w:i/>
        </w:rPr>
        <w:t xml:space="preserve">. </w:t>
      </w:r>
      <w:r w:rsidRPr="009026A4">
        <w:t>En règle générale, la relation entre la variabilité inter-exécution et la variabilité d</w:t>
      </w:r>
      <w:r>
        <w:t>’</w:t>
      </w:r>
      <w:r w:rsidRPr="009026A4">
        <w:t>une variable de sortie peut être estimée comme suit :</w:t>
      </w:r>
    </w:p>
    <w:p w14:paraId="5964DB99" w14:textId="77777777" w:rsidR="00612852" w:rsidRPr="009026A4" w:rsidRDefault="00612852" w:rsidP="00612852">
      <w:pPr>
        <w:jc w:val="both"/>
      </w:pPr>
    </w:p>
    <w:p w14:paraId="0D495081" w14:textId="77777777" w:rsidR="00612852" w:rsidRPr="009026A4" w:rsidRDefault="00612852" w:rsidP="00612852">
      <w:pPr>
        <w:keepLines/>
        <w:jc w:val="both"/>
      </w:pPr>
      <w:r w:rsidRPr="009026A4">
        <w:rPr>
          <w:position w:val="-28"/>
        </w:rPr>
        <w:object w:dxaOrig="940" w:dyaOrig="660" w14:anchorId="0F0FEED4">
          <v:shape id="_x0000_i1034" type="#_x0000_t75" style="width:47.3pt;height:33.3pt" o:ole="">
            <v:imagedata r:id="rId101" o:title=""/>
          </v:shape>
          <o:OLEObject Type="Embed" ProgID="Equation.3" ShapeID="_x0000_i1034" DrawAspect="Content" ObjectID="_1581426080" r:id="rId102"/>
        </w:object>
      </w:r>
    </w:p>
    <w:p w14:paraId="50A2291F" w14:textId="77777777" w:rsidR="00612852" w:rsidRPr="009026A4" w:rsidRDefault="00612852" w:rsidP="00612852">
      <w:pPr>
        <w:jc w:val="both"/>
      </w:pPr>
    </w:p>
    <w:p w14:paraId="7810764E" w14:textId="77777777" w:rsidR="00612852" w:rsidRPr="009026A4" w:rsidRDefault="00612852" w:rsidP="00612852">
      <w:pPr>
        <w:jc w:val="both"/>
      </w:pPr>
      <w:r w:rsidRPr="009026A4">
        <w:t>où</w:t>
      </w:r>
      <w:r w:rsidRPr="009026A4">
        <w:rPr>
          <w:position w:val="-10"/>
        </w:rPr>
        <w:object w:dxaOrig="320" w:dyaOrig="340" w14:anchorId="714A0365">
          <v:shape id="_x0000_i1035" type="#_x0000_t75" style="width:16.1pt;height:16.1pt" o:ole="">
            <v:imagedata r:id="rId103" o:title=""/>
          </v:shape>
          <o:OLEObject Type="Embed" ProgID="Equation.3" ShapeID="_x0000_i1035" DrawAspect="Content" ObjectID="_1581426081" r:id="rId104"/>
        </w:object>
      </w:r>
      <w:r w:rsidRPr="009026A4">
        <w:t xml:space="preserve"> est l</w:t>
      </w:r>
      <w:r>
        <w:t>’</w:t>
      </w:r>
      <w:r w:rsidRPr="009026A4">
        <w:t xml:space="preserve">écart type inter-exécution et </w:t>
      </w:r>
      <w:r w:rsidRPr="009026A4">
        <w:rPr>
          <w:position w:val="-12"/>
        </w:rPr>
        <w:object w:dxaOrig="320" w:dyaOrig="360" w14:anchorId="3F71255D">
          <v:shape id="_x0000_i1036" type="#_x0000_t75" style="width:16.1pt;height:19.35pt" o:ole="">
            <v:imagedata r:id="rId105" o:title=""/>
          </v:shape>
          <o:OLEObject Type="Embed" ProgID="Equation.3" ShapeID="_x0000_i1036" DrawAspect="Content" ObjectID="_1581426082" r:id="rId106"/>
        </w:object>
      </w:r>
      <w:r w:rsidRPr="009026A4">
        <w:t xml:space="preserve"> est l</w:t>
      </w:r>
      <w:r>
        <w:t>’</w:t>
      </w:r>
      <w:r w:rsidRPr="009026A4">
        <w:t xml:space="preserve">écart type de la variable de sortie. Une simulation préliminaire peut être utile pour obtenir une estimation de la valeur de </w:t>
      </w:r>
      <w:r w:rsidRPr="009026A4">
        <w:rPr>
          <w:position w:val="-12"/>
        </w:rPr>
        <w:object w:dxaOrig="320" w:dyaOrig="360" w14:anchorId="72B33B5F">
          <v:shape id="_x0000_i1037" type="#_x0000_t75" style="width:16.1pt;height:19.35pt" o:ole="">
            <v:imagedata r:id="rId105" o:title=""/>
          </v:shape>
          <o:OLEObject Type="Embed" ProgID="Equation.3" ShapeID="_x0000_i1037" DrawAspect="Content" ObjectID="_1581426083" r:id="rId107"/>
        </w:object>
      </w:r>
      <w:r w:rsidRPr="009026A4">
        <w:t>.</w:t>
      </w:r>
    </w:p>
    <w:p w14:paraId="75A44F18" w14:textId="77777777" w:rsidR="00805274" w:rsidRDefault="00805274" w:rsidP="00805274">
      <w:pPr>
        <w:jc w:val="both"/>
      </w:pPr>
    </w:p>
    <w:p w14:paraId="3B7B32F8" w14:textId="77777777" w:rsidR="00805274" w:rsidRDefault="00805274" w:rsidP="00805274">
      <w:pPr>
        <w:jc w:val="both"/>
      </w:pPr>
      <w:r>
        <w:t xml:space="preserve">Le champ estompé à droite du champ </w:t>
      </w:r>
      <w:r>
        <w:rPr>
          <w:b/>
        </w:rPr>
        <w:t>Répétitions</w:t>
      </w:r>
      <w:r>
        <w:t xml:space="preserve"> indique toujours si la génération météo est de type déterministe ou stochastique. Les générations à partir de désagrégation de normales mensuelles nécessitent des répétitions. </w:t>
      </w:r>
    </w:p>
    <w:p w14:paraId="5E902777" w14:textId="77777777" w:rsidR="008D4413" w:rsidRPr="009026A4" w:rsidRDefault="008D4413" w:rsidP="00690C49">
      <w:pPr>
        <w:jc w:val="both"/>
      </w:pPr>
    </w:p>
    <w:p w14:paraId="4E12EC58" w14:textId="6CA60B8A" w:rsidR="00C2471D" w:rsidRPr="009026A4" w:rsidRDefault="00C2471D" w:rsidP="006160E5">
      <w:pPr>
        <w:pStyle w:val="Titre2"/>
      </w:pPr>
      <w:bookmarkStart w:id="1270" w:name="_Toc348100130"/>
      <w:bookmarkStart w:id="1271" w:name="_Toc507669804"/>
      <w:r>
        <w:t>Fichier de</w:t>
      </w:r>
      <w:r w:rsidRPr="009026A4">
        <w:t xml:space="preserve"> localisations</w:t>
      </w:r>
      <w:bookmarkEnd w:id="1270"/>
      <w:bookmarkEnd w:id="1271"/>
    </w:p>
    <w:p w14:paraId="4701CE0D" w14:textId="372B93FA" w:rsidR="00C2471D" w:rsidRDefault="00C2471D" w:rsidP="00C2471D">
      <w:pPr>
        <w:jc w:val="both"/>
      </w:pPr>
    </w:p>
    <w:p w14:paraId="147459C0" w14:textId="0BE1EF20" w:rsidR="003A3FDA" w:rsidRPr="009026A4" w:rsidRDefault="003A3FDA" w:rsidP="003A3FDA">
      <w:pPr>
        <w:jc w:val="both"/>
      </w:pPr>
      <w:r>
        <w:t xml:space="preserve">    </w:t>
      </w:r>
      <w:r w:rsidRPr="009026A4">
        <w:t xml:space="preserve">Une liste de localisations est une collection de points de simulation pour lesquels BioSIM peut </w:t>
      </w:r>
      <w:del w:id="1272" w:author="St-Amant, Rémi" w:date="2018-02-26T12:40:00Z">
        <w:r w:rsidRPr="009026A4" w:rsidDel="00B54089">
          <w:delText>exécuter un modèle</w:delText>
        </w:r>
      </w:del>
      <w:ins w:id="1273" w:author="St-Amant, Rémi" w:date="2018-02-26T12:40:00Z">
        <w:r w:rsidR="00B54089">
          <w:t>générer une trace météorologique</w:t>
        </w:r>
      </w:ins>
      <w:r w:rsidRPr="009026A4">
        <w:t>. Les diverses listes de localisations sont gérées par l</w:t>
      </w:r>
      <w:r>
        <w:t>’</w:t>
      </w:r>
      <w:r w:rsidRPr="009026A4">
        <w:t xml:space="preserve">intermédiaire de la boîte de dialogue </w:t>
      </w:r>
      <w:del w:id="1274" w:author="St-Amant, Rémi" w:date="2018-02-26T12:40:00Z">
        <w:r w:rsidRPr="009026A4" w:rsidDel="00B54089">
          <w:delText xml:space="preserve">Éditeur </w:delText>
        </w:r>
      </w:del>
      <w:ins w:id="1275" w:author="St-Amant, Rémi" w:date="2018-02-26T12:41:00Z">
        <w:r w:rsidR="00B54089">
          <w:t>Gestionnaire</w:t>
        </w:r>
      </w:ins>
      <w:ins w:id="1276" w:author="St-Amant, Rémi" w:date="2018-02-26T12:40:00Z">
        <w:r w:rsidR="00B54089">
          <w:t xml:space="preserve"> </w:t>
        </w:r>
      </w:ins>
      <w:r w:rsidRPr="009026A4">
        <w:t>de fichiers de localisations, qui vous permet de créer, d</w:t>
      </w:r>
      <w:r>
        <w:t>’</w:t>
      </w:r>
      <w:r w:rsidRPr="009026A4">
        <w:t>éditer ou de supprimer des listes de localisations.</w:t>
      </w:r>
    </w:p>
    <w:p w14:paraId="1DD8B7E3" w14:textId="77777777" w:rsidR="003A3FDA" w:rsidRPr="009026A4" w:rsidRDefault="003A3FDA" w:rsidP="00C2471D">
      <w:pPr>
        <w:jc w:val="both"/>
      </w:pPr>
    </w:p>
    <w:p w14:paraId="2B4A99A6" w14:textId="77777777" w:rsidR="00C2471D" w:rsidRPr="009026A4" w:rsidRDefault="00C2471D" w:rsidP="00C2471D">
      <w:pPr>
        <w:pStyle w:val="Titre3"/>
      </w:pPr>
      <w:bookmarkStart w:id="1277" w:name="_Toc348100131"/>
      <w:bookmarkStart w:id="1278" w:name="_Toc507669805"/>
      <w:r w:rsidRPr="009026A4">
        <w:t>Format des fichiers</w:t>
      </w:r>
      <w:bookmarkEnd w:id="1277"/>
      <w:bookmarkEnd w:id="1278"/>
    </w:p>
    <w:p w14:paraId="67F52F5F" w14:textId="45567142" w:rsidR="00C2471D" w:rsidRDefault="00C2471D" w:rsidP="00C2471D">
      <w:pPr>
        <w:jc w:val="both"/>
      </w:pPr>
    </w:p>
    <w:p w14:paraId="55B2E8A1" w14:textId="77777777" w:rsidR="003A3FDA" w:rsidRPr="009026A4" w:rsidRDefault="003A3FDA" w:rsidP="003A3FDA">
      <w:pPr>
        <w:jc w:val="both"/>
      </w:pPr>
      <w:r w:rsidRPr="009026A4">
        <w:t>Le format de fichier utilisé dans BioSIM pour les listes de localisations est très simple : il s</w:t>
      </w:r>
      <w:r>
        <w:t>’</w:t>
      </w:r>
      <w:r w:rsidRPr="009026A4">
        <w:t xml:space="preserve">agit de fichiers CSV (fichiers dans lesquels les champs sont séparés par des virgules), et qui doivent </w:t>
      </w:r>
      <w:r w:rsidRPr="009026A4">
        <w:lastRenderedPageBreak/>
        <w:t>contenir des en-têtes de colonnes précis. Les fichiers CSV sont faciles à générer dans les tableurs (p. ex., Excel) en utilisant la fonction « Enregistrer sous ». Lorsque vous avez enregistré un fichier CSV, vous pouvez l</w:t>
      </w:r>
      <w:r>
        <w:t>’</w:t>
      </w:r>
      <w:r w:rsidRPr="009026A4">
        <w:t>éditer à l</w:t>
      </w:r>
      <w:r>
        <w:t>’</w:t>
      </w:r>
      <w:r w:rsidRPr="009026A4">
        <w:t>aide d</w:t>
      </w:r>
      <w:r>
        <w:t>’</w:t>
      </w:r>
      <w:r w:rsidRPr="009026A4">
        <w:t>un éditeur de fichier ASCII comme Notepad. Vous devez cependant garder à l</w:t>
      </w:r>
      <w:r>
        <w:t>’</w:t>
      </w:r>
      <w:r w:rsidRPr="009026A4">
        <w:t>esprit que le format par défaut des fichiers CSV peut varier d</w:t>
      </w:r>
      <w:r>
        <w:t>’</w:t>
      </w:r>
      <w:r w:rsidRPr="009026A4">
        <w:t>un ordinateur à l</w:t>
      </w:r>
      <w:r>
        <w:t>’</w:t>
      </w:r>
      <w:r w:rsidRPr="009026A4">
        <w:t>autre (selon les paramètres « régionaux »). BioSIM travaille avec des champs séparés par des virgules (valeurs). Comme les colonnes d</w:t>
      </w:r>
      <w:r>
        <w:t>’</w:t>
      </w:r>
      <w:r w:rsidRPr="009026A4">
        <w:t>un fichier CSV sont séparées par des virgules, aucune virgule ne doit se trouver à l</w:t>
      </w:r>
      <w:r>
        <w:t>’</w:t>
      </w:r>
      <w:r w:rsidRPr="009026A4">
        <w:t>intérieur d</w:t>
      </w:r>
      <w:r>
        <w:t>’</w:t>
      </w:r>
      <w:r w:rsidRPr="009026A4">
        <w:t>une colonne de fichier (comme dans le nom d</w:t>
      </w:r>
      <w:r>
        <w:t>’</w:t>
      </w:r>
      <w:r w:rsidRPr="009026A4">
        <w:t>un emplacement), afin d</w:t>
      </w:r>
      <w:r>
        <w:t>’</w:t>
      </w:r>
      <w:r w:rsidRPr="009026A4">
        <w:t>éviter les erreurs de lecture par BioSIM. De plus, on ne doit pas utiliser de virgule décimale (comme c</w:t>
      </w:r>
      <w:r>
        <w:t>’</w:t>
      </w:r>
      <w:r w:rsidRPr="009026A4">
        <w:t>est souvent le cas dans les environnements d</w:t>
      </w:r>
      <w:r>
        <w:t>’</w:t>
      </w:r>
      <w:r w:rsidRPr="009026A4">
        <w:t>exploitation en français), mais bel et bien le point décimal « . ».</w:t>
      </w:r>
    </w:p>
    <w:p w14:paraId="4B934A58" w14:textId="77777777" w:rsidR="003A3FDA" w:rsidRPr="009026A4" w:rsidRDefault="003A3FDA" w:rsidP="003A3FDA">
      <w:pPr>
        <w:jc w:val="both"/>
      </w:pPr>
    </w:p>
    <w:p w14:paraId="6C97F459" w14:textId="32A19152" w:rsidR="003A3FDA" w:rsidRPr="009026A4" w:rsidRDefault="003A3FDA" w:rsidP="003A3FDA">
      <w:pPr>
        <w:jc w:val="both"/>
      </w:pPr>
      <w:r w:rsidRPr="009026A4">
        <w:t xml:space="preserve">Chaque fichier de listes de localisations comporte sept colonnes/variables définies au préalable : </w:t>
      </w:r>
      <w:r w:rsidR="004A6781">
        <w:t xml:space="preserve">cinq </w:t>
      </w:r>
      <w:r w:rsidRPr="009026A4">
        <w:t>sont obligatoires, car elles sont nécessaires à l</w:t>
      </w:r>
      <w:r>
        <w:t>’</w:t>
      </w:r>
      <w:r w:rsidRPr="009026A4">
        <w:t xml:space="preserve">exécution de la simulation, et </w:t>
      </w:r>
      <w:r w:rsidR="004A6781">
        <w:t xml:space="preserve">deux </w:t>
      </w:r>
      <w:r w:rsidRPr="009026A4">
        <w:t>sont facultatives (dénotées par « * »). Vous pouvez placer les colonnes dans l</w:t>
      </w:r>
      <w:r>
        <w:t>’</w:t>
      </w:r>
      <w:r w:rsidRPr="009026A4">
        <w:t>ordre de votre choix. Toutefois, il est essentiel que le nom de chaque en-tête soit formulé exactement comme suit :</w:t>
      </w:r>
    </w:p>
    <w:p w14:paraId="1C85E721" w14:textId="77777777" w:rsidR="003A3FDA" w:rsidRPr="009026A4" w:rsidRDefault="003A3FDA" w:rsidP="003A3FDA"/>
    <w:p w14:paraId="5800ACF0" w14:textId="6D89CB78" w:rsidR="003A3FDA" w:rsidRPr="00235DB0" w:rsidRDefault="004A6781" w:rsidP="003A3FDA">
      <w:pPr>
        <w:rPr>
          <w:lang w:val="en-CA"/>
          <w:rPrChange w:id="1279" w:author="St-Amant, Rémi" w:date="2018-02-26T12:44:00Z">
            <w:rPr/>
          </w:rPrChange>
        </w:rPr>
      </w:pPr>
      <w:r w:rsidRPr="00235DB0">
        <w:rPr>
          <w:lang w:val="en-CA"/>
          <w:rPrChange w:id="1280" w:author="St-Amant, Rémi" w:date="2018-02-26T12:44:00Z">
            <w:rPr/>
          </w:rPrChange>
        </w:rPr>
        <w:t xml:space="preserve">KeyID, </w:t>
      </w:r>
      <w:r w:rsidR="003A3FDA" w:rsidRPr="00235DB0">
        <w:rPr>
          <w:lang w:val="en-CA"/>
          <w:rPrChange w:id="1281" w:author="St-Amant, Rémi" w:date="2018-02-26T12:44:00Z">
            <w:rPr/>
          </w:rPrChange>
        </w:rPr>
        <w:t>Name,</w:t>
      </w:r>
      <w:r w:rsidRPr="00235DB0">
        <w:rPr>
          <w:lang w:val="en-CA"/>
          <w:rPrChange w:id="1282" w:author="St-Amant, Rémi" w:date="2018-02-26T12:44:00Z">
            <w:rPr/>
          </w:rPrChange>
        </w:rPr>
        <w:t xml:space="preserve"> </w:t>
      </w:r>
      <w:r w:rsidR="003A3FDA" w:rsidRPr="00235DB0">
        <w:rPr>
          <w:lang w:val="en-CA"/>
          <w:rPrChange w:id="1283" w:author="St-Amant, Rémi" w:date="2018-02-26T12:44:00Z">
            <w:rPr/>
          </w:rPrChange>
        </w:rPr>
        <w:t xml:space="preserve">Latitude, Longitude, </w:t>
      </w:r>
      <w:del w:id="1284" w:author="St-Amant, Rémi" w:date="2018-02-26T12:44:00Z">
        <w:r w:rsidR="003A3FDA" w:rsidRPr="00235DB0" w:rsidDel="00235DB0">
          <w:rPr>
            <w:lang w:val="en-CA"/>
            <w:rPrChange w:id="1285" w:author="St-Amant, Rémi" w:date="2018-02-26T12:44:00Z">
              <w:rPr/>
            </w:rPrChange>
          </w:rPr>
          <w:delText>Élévation</w:delText>
        </w:r>
      </w:del>
      <w:ins w:id="1286" w:author="St-Amant, Rémi" w:date="2018-02-26T12:44:00Z">
        <w:r w:rsidR="00235DB0" w:rsidRPr="00235DB0">
          <w:rPr>
            <w:lang w:val="en-CA"/>
            <w:rPrChange w:id="1287" w:author="St-Amant, Rémi" w:date="2018-02-26T12:44:00Z">
              <w:rPr/>
            </w:rPrChange>
          </w:rPr>
          <w:t>Elevation</w:t>
        </w:r>
      </w:ins>
      <w:r w:rsidR="003A3FDA" w:rsidRPr="00235DB0">
        <w:rPr>
          <w:lang w:val="en-CA"/>
          <w:rPrChange w:id="1288" w:author="St-Amant, Rémi" w:date="2018-02-26T12:44:00Z">
            <w:rPr/>
          </w:rPrChange>
        </w:rPr>
        <w:t>, Slope*, Aspect*, …*</w:t>
      </w:r>
    </w:p>
    <w:p w14:paraId="2CF745C3" w14:textId="77777777" w:rsidR="003A3FDA" w:rsidRPr="00235DB0" w:rsidRDefault="003A3FDA" w:rsidP="003A3FDA">
      <w:pPr>
        <w:rPr>
          <w:lang w:val="en-CA"/>
          <w:rPrChange w:id="1289" w:author="St-Amant, Rémi" w:date="2018-02-26T12:44:00Z">
            <w:rPr/>
          </w:rPrChange>
        </w:rPr>
      </w:pPr>
    </w:p>
    <w:p w14:paraId="253C03C3" w14:textId="441FECAA" w:rsidR="003A3FDA" w:rsidRPr="009026A4" w:rsidRDefault="003A3FDA" w:rsidP="003A3FDA">
      <w:r w:rsidRPr="009026A4">
        <w:t>Vous pouvez utiliser les colonnes additionnelles (…*) dans le fichier de listes de localisations. Si des colonnes additionnelles sont ajoutées aux sept colonnes régulières, elles seront traitées collectivement comme « </w:t>
      </w:r>
      <w:del w:id="1290" w:author="St-Amant, Rémi" w:date="2018-02-26T12:44:00Z">
        <w:r w:rsidRPr="009026A4" w:rsidDel="00235DB0">
          <w:delText>Autres </w:delText>
        </w:r>
      </w:del>
      <w:ins w:id="1291" w:author="St-Amant, Rémi" w:date="2018-02-26T12:44:00Z">
        <w:r w:rsidR="00235DB0">
          <w:t>Information</w:t>
        </w:r>
      </w:ins>
      <w:ins w:id="1292" w:author="St-Amant, Rémi" w:date="2018-02-26T12:45:00Z">
        <w:r w:rsidR="00235DB0">
          <w:t>s</w:t>
        </w:r>
      </w:ins>
      <w:ins w:id="1293" w:author="St-Amant, Rémi" w:date="2018-02-26T12:44:00Z">
        <w:r w:rsidR="00235DB0">
          <w:t xml:space="preserve"> spécifiques au site</w:t>
        </w:r>
        <w:r w:rsidR="00235DB0" w:rsidRPr="009026A4">
          <w:t> </w:t>
        </w:r>
      </w:ins>
      <w:r w:rsidRPr="009026A4">
        <w:t>» dans les exportations par BioSIM, si vous avez coché la case « </w:t>
      </w:r>
      <w:ins w:id="1294" w:author="St-Amant, Rémi" w:date="2018-02-26T12:45:00Z">
        <w:r w:rsidR="00235DB0">
          <w:t>Informations spécifiques au site</w:t>
        </w:r>
        <w:r w:rsidR="00235DB0" w:rsidRPr="009026A4">
          <w:t> </w:t>
        </w:r>
        <w:r w:rsidR="00235DB0" w:rsidRPr="009026A4" w:rsidDel="00235DB0">
          <w:t xml:space="preserve"> </w:t>
        </w:r>
      </w:ins>
      <w:del w:id="1295" w:author="St-Amant, Rémi" w:date="2018-02-26T12:45:00Z">
        <w:r w:rsidRPr="009026A4" w:rsidDel="00235DB0">
          <w:delText>Autres </w:delText>
        </w:r>
      </w:del>
      <w:r w:rsidRPr="009026A4">
        <w:t>» dans la fenêtre Export. Vous ne pouvez pas sélectionner un sous-ensemble de ces variables « </w:t>
      </w:r>
      <w:ins w:id="1296" w:author="St-Amant, Rémi" w:date="2018-02-26T12:45:00Z">
        <w:r w:rsidR="00235DB0">
          <w:t>Informations spécifiques au site</w:t>
        </w:r>
        <w:r w:rsidR="00235DB0" w:rsidRPr="009026A4">
          <w:t> </w:t>
        </w:r>
        <w:r w:rsidR="00235DB0" w:rsidRPr="009026A4" w:rsidDel="00235DB0">
          <w:t xml:space="preserve"> </w:t>
        </w:r>
      </w:ins>
      <w:del w:id="1297" w:author="St-Amant, Rémi" w:date="2018-02-26T12:45:00Z">
        <w:r w:rsidRPr="009026A4" w:rsidDel="00235DB0">
          <w:delText>Autres </w:delText>
        </w:r>
      </w:del>
      <w:r w:rsidRPr="009026A4">
        <w:t>», en vue de les exporter.</w:t>
      </w:r>
    </w:p>
    <w:p w14:paraId="0A6912FB" w14:textId="77777777" w:rsidR="003A3FDA" w:rsidRPr="009026A4" w:rsidRDefault="003A3FDA" w:rsidP="003A3FDA">
      <w:pPr>
        <w:jc w:val="both"/>
      </w:pPr>
    </w:p>
    <w:p w14:paraId="7C09D111" w14:textId="2AA98B4E" w:rsidR="003A3FDA" w:rsidRPr="009026A4" w:rsidRDefault="003A3FDA" w:rsidP="003A3FDA">
      <w:pPr>
        <w:jc w:val="both"/>
      </w:pPr>
      <w:r w:rsidRPr="009026A4">
        <w:t xml:space="preserve">Les </w:t>
      </w:r>
      <w:r w:rsidR="004A6781">
        <w:t>cinq</w:t>
      </w:r>
      <w:r w:rsidRPr="009026A4">
        <w:t xml:space="preserve"> colonnes obligatoires dans un fichier de listes de localisations BioSIM (</w:t>
      </w:r>
      <w:r w:rsidR="004A6781">
        <w:t xml:space="preserve">KeyID, </w:t>
      </w:r>
      <w:r w:rsidRPr="009026A4">
        <w:t>Name, Latitude, Longitude et Elevation) ne doivent jamais contenir de cellules vides. En d</w:t>
      </w:r>
      <w:r>
        <w:t>’</w:t>
      </w:r>
      <w:r w:rsidRPr="009026A4">
        <w:t xml:space="preserve">autres mots, chaque emplacement doit avoir une valeur pour chacune de ces variables. Par ailleurs, les </w:t>
      </w:r>
      <w:r w:rsidR="004A6781">
        <w:t xml:space="preserve">deux </w:t>
      </w:r>
      <w:r w:rsidRPr="009026A4">
        <w:t>colonnes facultatives ( Slope* et Aspect*) peuvent être vides.</w:t>
      </w:r>
    </w:p>
    <w:p w14:paraId="1FA6679F" w14:textId="77777777" w:rsidR="003A3FDA" w:rsidRPr="009026A4" w:rsidRDefault="003A3FDA" w:rsidP="003A3FDA">
      <w:pPr>
        <w:jc w:val="both"/>
      </w:pPr>
    </w:p>
    <w:p w14:paraId="4DE20EB6" w14:textId="2C62AAEB" w:rsidR="003A3FDA" w:rsidRPr="009026A4" w:rsidRDefault="003A3FDA" w:rsidP="003A3FDA">
      <w:pPr>
        <w:rPr>
          <w:b/>
        </w:rPr>
      </w:pPr>
      <w:r w:rsidRPr="009026A4">
        <w:rPr>
          <w:b/>
        </w:rPr>
        <w:t>Latitude et longitude :</w:t>
      </w:r>
    </w:p>
    <w:p w14:paraId="745B2EAF" w14:textId="77777777" w:rsidR="003A3FDA" w:rsidRPr="009026A4" w:rsidRDefault="003A3FDA" w:rsidP="003A3FDA">
      <w:pPr>
        <w:jc w:val="both"/>
      </w:pPr>
    </w:p>
    <w:p w14:paraId="691AF638" w14:textId="77777777" w:rsidR="003A3FDA" w:rsidRPr="009026A4" w:rsidRDefault="003A3FDA" w:rsidP="003A3FDA">
      <w:pPr>
        <w:jc w:val="both"/>
      </w:pPr>
      <w:r w:rsidRPr="009026A4">
        <w:t>Dans BioSIM, les coordonnées de latitude et de longitude sont toujours exprimées en degrés décimaux (DD) (dans le système des degrés décimaux, les latitudes au sud de l</w:t>
      </w:r>
      <w:r>
        <w:t>’</w:t>
      </w:r>
      <w:r w:rsidRPr="009026A4">
        <w:t>équateur et les longitudes à l</w:t>
      </w:r>
      <w:r>
        <w:t>’</w:t>
      </w:r>
      <w:r w:rsidRPr="009026A4">
        <w:t>ouest du méridien d</w:t>
      </w:r>
      <w:r>
        <w:t>’</w:t>
      </w:r>
      <w:r w:rsidRPr="009026A4">
        <w:t>origine sont négatives).</w:t>
      </w:r>
    </w:p>
    <w:p w14:paraId="4A64ABEB" w14:textId="77777777" w:rsidR="003A3FDA" w:rsidRPr="009026A4" w:rsidRDefault="003A3FDA" w:rsidP="003A3FDA">
      <w:pPr>
        <w:jc w:val="both"/>
      </w:pPr>
    </w:p>
    <w:p w14:paraId="13242D97" w14:textId="77777777" w:rsidR="003A3FDA" w:rsidRPr="009026A4" w:rsidRDefault="003A3FDA" w:rsidP="003A3FDA">
      <w:pPr>
        <w:jc w:val="both"/>
      </w:pPr>
      <w:r w:rsidRPr="009026A4">
        <w:t>Les coordonnées en degrés, minutes et secondes (DMS) doivent être transformées en degrés décimaux (DD), à l</w:t>
      </w:r>
      <w:r>
        <w:t>’</w:t>
      </w:r>
      <w:r w:rsidRPr="009026A4">
        <w:t>aide de la transformation suivante :</w:t>
      </w:r>
    </w:p>
    <w:p w14:paraId="6DF5BDD0" w14:textId="77777777" w:rsidR="003A3FDA" w:rsidRPr="009026A4" w:rsidRDefault="003A3FDA" w:rsidP="003A3FDA">
      <w:pPr>
        <w:jc w:val="both"/>
      </w:pPr>
    </w:p>
    <w:p w14:paraId="077FCB1A" w14:textId="77777777" w:rsidR="003A3FDA" w:rsidRPr="00581494" w:rsidRDefault="003A3FDA" w:rsidP="003A3FDA">
      <w:pPr>
        <w:jc w:val="both"/>
        <w:rPr>
          <w:lang w:val="en-CA"/>
        </w:rPr>
      </w:pPr>
      <w:r w:rsidRPr="00581494">
        <w:rPr>
          <w:lang w:val="en-CA"/>
        </w:rPr>
        <w:t>DD = SIGN(DMS) * (ABS(D) + M/60 + S/3600)</w:t>
      </w:r>
    </w:p>
    <w:p w14:paraId="38F4C118" w14:textId="4D7E91B4" w:rsidR="003A3FDA" w:rsidRPr="00581494" w:rsidRDefault="003A3FDA" w:rsidP="003A3FDA">
      <w:pPr>
        <w:jc w:val="both"/>
        <w:rPr>
          <w:lang w:val="en-CA"/>
        </w:rPr>
      </w:pPr>
    </w:p>
    <w:p w14:paraId="1A0DB29D" w14:textId="77777777" w:rsidR="003A3FDA" w:rsidRPr="009026A4" w:rsidRDefault="003A3FDA" w:rsidP="003A3FDA">
      <w:pPr>
        <w:jc w:val="both"/>
      </w:pPr>
      <w:r w:rsidRPr="009026A4">
        <w:t>Exemple :</w:t>
      </w:r>
    </w:p>
    <w:p w14:paraId="1A89ED0E" w14:textId="77777777" w:rsidR="003A3FDA" w:rsidRPr="009026A4" w:rsidRDefault="003A3FDA" w:rsidP="003A3FDA">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8"/>
        <w:gridCol w:w="1320"/>
      </w:tblGrid>
      <w:tr w:rsidR="003A3FDA" w:rsidRPr="009026A4" w14:paraId="0959C147" w14:textId="77777777" w:rsidTr="00334DBD">
        <w:tc>
          <w:tcPr>
            <w:tcW w:w="1788" w:type="dxa"/>
            <w:shd w:val="clear" w:color="auto" w:fill="auto"/>
          </w:tcPr>
          <w:p w14:paraId="3857F885" w14:textId="77777777" w:rsidR="003A3FDA" w:rsidRPr="009026A4" w:rsidRDefault="003A3FDA" w:rsidP="00334DBD">
            <w:pPr>
              <w:jc w:val="both"/>
            </w:pPr>
            <w:r w:rsidRPr="009026A4">
              <w:t>DMS</w:t>
            </w:r>
          </w:p>
        </w:tc>
        <w:tc>
          <w:tcPr>
            <w:tcW w:w="1320" w:type="dxa"/>
            <w:shd w:val="clear" w:color="auto" w:fill="auto"/>
          </w:tcPr>
          <w:p w14:paraId="21E5D644" w14:textId="77777777" w:rsidR="003A3FDA" w:rsidRPr="009026A4" w:rsidRDefault="003A3FDA" w:rsidP="00334DBD">
            <w:pPr>
              <w:jc w:val="both"/>
            </w:pPr>
            <w:r w:rsidRPr="009026A4">
              <w:t>DD</w:t>
            </w:r>
          </w:p>
        </w:tc>
      </w:tr>
      <w:tr w:rsidR="003A3FDA" w:rsidRPr="009026A4" w14:paraId="38415AA6" w14:textId="77777777" w:rsidTr="00334DBD">
        <w:tc>
          <w:tcPr>
            <w:tcW w:w="1788" w:type="dxa"/>
            <w:shd w:val="clear" w:color="auto" w:fill="auto"/>
          </w:tcPr>
          <w:p w14:paraId="53587AB6" w14:textId="77777777" w:rsidR="003A3FDA" w:rsidRPr="009026A4" w:rsidRDefault="003A3FDA" w:rsidP="00334DBD">
            <w:pPr>
              <w:jc w:val="both"/>
            </w:pPr>
            <w:r w:rsidRPr="009026A4">
              <w:t>71 25 48 W</w:t>
            </w:r>
          </w:p>
        </w:tc>
        <w:tc>
          <w:tcPr>
            <w:tcW w:w="1320" w:type="dxa"/>
            <w:shd w:val="clear" w:color="auto" w:fill="auto"/>
          </w:tcPr>
          <w:p w14:paraId="0468819F" w14:textId="77777777" w:rsidR="003A3FDA" w:rsidRPr="009026A4" w:rsidRDefault="003A3FDA" w:rsidP="00334DBD">
            <w:pPr>
              <w:jc w:val="both"/>
            </w:pPr>
            <w:r w:rsidRPr="009026A4">
              <w:t xml:space="preserve">-71,43 </w:t>
            </w:r>
          </w:p>
        </w:tc>
      </w:tr>
    </w:tbl>
    <w:p w14:paraId="3E3F5A63" w14:textId="77777777" w:rsidR="003A3FDA" w:rsidRPr="009026A4" w:rsidRDefault="003A3FDA" w:rsidP="003A3FDA">
      <w:pPr>
        <w:jc w:val="both"/>
      </w:pPr>
    </w:p>
    <w:p w14:paraId="1F7B57C4" w14:textId="77777777" w:rsidR="003A3FDA" w:rsidRPr="009026A4" w:rsidRDefault="003A3FDA" w:rsidP="003A3FDA">
      <w:pPr>
        <w:jc w:val="both"/>
        <w:rPr>
          <w:b/>
        </w:rPr>
      </w:pPr>
      <w:r w:rsidRPr="009026A4">
        <w:rPr>
          <w:b/>
        </w:rPr>
        <w:t>Élévation :</w:t>
      </w:r>
    </w:p>
    <w:p w14:paraId="59E2BED6" w14:textId="77777777" w:rsidR="003A3FDA" w:rsidRPr="009026A4" w:rsidRDefault="003A3FDA" w:rsidP="003A3FDA">
      <w:pPr>
        <w:jc w:val="both"/>
        <w:rPr>
          <w:b/>
        </w:rPr>
      </w:pPr>
    </w:p>
    <w:p w14:paraId="6AC00044" w14:textId="77777777" w:rsidR="003A3FDA" w:rsidRPr="009026A4" w:rsidRDefault="003A3FDA" w:rsidP="003A3FDA">
      <w:pPr>
        <w:jc w:val="both"/>
      </w:pPr>
      <w:r w:rsidRPr="009026A4">
        <w:t>Les élévations sont toujours exprimées en mètres (m).</w:t>
      </w:r>
    </w:p>
    <w:p w14:paraId="62D71973" w14:textId="77777777" w:rsidR="003A3FDA" w:rsidRPr="009026A4" w:rsidRDefault="003A3FDA" w:rsidP="003A3FDA">
      <w:pPr>
        <w:jc w:val="both"/>
        <w:rPr>
          <w:b/>
        </w:rPr>
      </w:pPr>
    </w:p>
    <w:p w14:paraId="70F84E6E" w14:textId="0B232720" w:rsidR="003A3FDA" w:rsidRPr="009026A4" w:rsidRDefault="003A3FDA" w:rsidP="003A3FDA">
      <w:pPr>
        <w:jc w:val="both"/>
      </w:pPr>
      <w:r w:rsidRPr="009026A4">
        <w:t>Dans BioSIM, les listes de localisations doivent contenir les élévations des points. Si ces élévations ne sont pas connues, elles peuvent être extraites d</w:t>
      </w:r>
      <w:r>
        <w:t>’</w:t>
      </w:r>
      <w:r w:rsidRPr="009026A4">
        <w:t>un DEM à l</w:t>
      </w:r>
      <w:r>
        <w:t>’</w:t>
      </w:r>
      <w:r w:rsidRPr="009026A4">
        <w:t>aide de l</w:t>
      </w:r>
      <w:r>
        <w:t>’</w:t>
      </w:r>
      <w:r w:rsidR="004A6781">
        <w:t xml:space="preserve">extracteur d’élévations dans l’éditeur de localisations </w:t>
      </w:r>
      <w:r w:rsidR="004A6781">
        <w:rPr>
          <w:noProof/>
          <w:snapToGrid/>
          <w:lang w:val="en-CA" w:eastAsia="en-CA"/>
        </w:rPr>
        <w:drawing>
          <wp:inline distT="0" distB="0" distL="0" distR="0" wp14:anchorId="2D390B73" wp14:editId="4B10F352">
            <wp:extent cx="169200" cy="151200"/>
            <wp:effectExtent l="0" t="0" r="2540" b="127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9200" cy="151200"/>
                    </a:xfrm>
                    <a:prstGeom prst="rect">
                      <a:avLst/>
                    </a:prstGeom>
                  </pic:spPr>
                </pic:pic>
              </a:graphicData>
            </a:graphic>
          </wp:inline>
        </w:drawing>
      </w:r>
      <w:r w:rsidR="004A6781" w:rsidRPr="009026A4">
        <w:t xml:space="preserve"> </w:t>
      </w:r>
      <w:r w:rsidRPr="009026A4">
        <w:t xml:space="preserve">. </w:t>
      </w:r>
    </w:p>
    <w:p w14:paraId="00E5C342" w14:textId="77777777" w:rsidR="003A3FDA" w:rsidRPr="009026A4" w:rsidRDefault="003A3FDA" w:rsidP="003A3FDA">
      <w:pPr>
        <w:jc w:val="both"/>
      </w:pPr>
    </w:p>
    <w:p w14:paraId="098060AB" w14:textId="77777777" w:rsidR="003A3FDA" w:rsidRPr="009026A4" w:rsidRDefault="003A3FDA" w:rsidP="003A3FDA">
      <w:pPr>
        <w:jc w:val="both"/>
        <w:rPr>
          <w:b/>
        </w:rPr>
      </w:pPr>
      <w:r w:rsidRPr="009026A4">
        <w:rPr>
          <w:b/>
        </w:rPr>
        <w:t>Pente et aspect :</w:t>
      </w:r>
    </w:p>
    <w:p w14:paraId="1D09419D" w14:textId="77777777" w:rsidR="003A3FDA" w:rsidRPr="009026A4" w:rsidRDefault="003A3FDA" w:rsidP="003A3FDA">
      <w:pPr>
        <w:jc w:val="both"/>
      </w:pPr>
    </w:p>
    <w:p w14:paraId="0726D993" w14:textId="1DF41611" w:rsidR="003A3FDA" w:rsidRPr="009026A4" w:rsidRDefault="003A3FDA" w:rsidP="003A3FDA">
      <w:pPr>
        <w:jc w:val="both"/>
      </w:pPr>
      <w:r w:rsidRPr="009026A4">
        <w:t>La pente et l</w:t>
      </w:r>
      <w:r>
        <w:t>’</w:t>
      </w:r>
      <w:r w:rsidRPr="009026A4">
        <w:t>aspect peuvent influer sur la température, car ils jouent un rôle dans la répartition du rayonnement incident. S</w:t>
      </w:r>
      <w:r>
        <w:t>’</w:t>
      </w:r>
      <w:r w:rsidRPr="009026A4">
        <w:t>il n</w:t>
      </w:r>
      <w:r>
        <w:t>’</w:t>
      </w:r>
      <w:r w:rsidRPr="009026A4">
        <w:t>y a pas de colonne « Slope » et « Aspect » (ou si toutes les cellules sont vides ou ont toutes une valeur de zéro), BioSIM ne tiendra pas compte de ces attributs dans l</w:t>
      </w:r>
      <w:r>
        <w:t>’</w:t>
      </w:r>
      <w:r w:rsidRPr="009026A4">
        <w:t>exécution d</w:t>
      </w:r>
      <w:r>
        <w:t>’</w:t>
      </w:r>
      <w:r w:rsidRPr="009026A4">
        <w:t>une simulation. Si vous n</w:t>
      </w:r>
      <w:r>
        <w:t>’</w:t>
      </w:r>
      <w:r w:rsidRPr="009026A4">
        <w:t>indiquez pas de valeur de la pente et de l</w:t>
      </w:r>
      <w:r>
        <w:t>’</w:t>
      </w:r>
      <w:r w:rsidRPr="009026A4">
        <w:t xml:space="preserve">aspect dans cette liste de localisations, mais vous désirez les utiliser dans cette simulation, </w:t>
      </w:r>
      <w:r w:rsidR="004A6781" w:rsidRPr="009026A4">
        <w:t>l</w:t>
      </w:r>
      <w:r w:rsidR="004A6781">
        <w:t xml:space="preserve">’extracteur de pente et aspect dans l’éditeur de localisations </w:t>
      </w:r>
      <w:r w:rsidR="004A6781">
        <w:rPr>
          <w:noProof/>
          <w:snapToGrid/>
          <w:lang w:val="en-CA" w:eastAsia="en-CA"/>
        </w:rPr>
        <w:drawing>
          <wp:inline distT="0" distB="0" distL="0" distR="0" wp14:anchorId="56A03756" wp14:editId="1E2D5304">
            <wp:extent cx="169200" cy="151200"/>
            <wp:effectExtent l="0" t="0" r="2540" b="127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9200" cy="151200"/>
                    </a:xfrm>
                    <a:prstGeom prst="rect">
                      <a:avLst/>
                    </a:prstGeom>
                  </pic:spPr>
                </pic:pic>
              </a:graphicData>
            </a:graphic>
          </wp:inline>
        </w:drawing>
      </w:r>
      <w:r w:rsidR="004A6781" w:rsidRPr="009026A4">
        <w:t xml:space="preserve"> </w:t>
      </w:r>
      <w:r w:rsidRPr="009026A4">
        <w:t xml:space="preserve"> peut extraire cette information d</w:t>
      </w:r>
      <w:r>
        <w:t>’</w:t>
      </w:r>
      <w:r w:rsidRPr="009026A4">
        <w:t>un DEM. Dans le cas des valeurs inconnues de pente et d</w:t>
      </w:r>
      <w:r>
        <w:t>’</w:t>
      </w:r>
      <w:r w:rsidRPr="009026A4">
        <w:t>aspect, la valeur zéro peut être indiquée dans les cellules, et BioSIM traitera alors ces points comme un terrain plat.</w:t>
      </w:r>
    </w:p>
    <w:p w14:paraId="78759AB4" w14:textId="77777777" w:rsidR="003A3FDA" w:rsidRPr="009026A4" w:rsidRDefault="003A3FDA" w:rsidP="003A3FDA">
      <w:pPr>
        <w:jc w:val="both"/>
      </w:pPr>
    </w:p>
    <w:p w14:paraId="52BCD9B9" w14:textId="77777777" w:rsidR="003A3FDA" w:rsidRPr="009026A4" w:rsidRDefault="003A3FDA" w:rsidP="003A3FDA">
      <w:pPr>
        <w:jc w:val="both"/>
      </w:pPr>
      <w:r w:rsidRPr="009026A4">
        <w:t>Pour utiliser un fichier de listes de localisations dans BioSIM, une fois respectées toutes les spécifications mentionnées, vous devez l</w:t>
      </w:r>
      <w:r>
        <w:t>’</w:t>
      </w:r>
      <w:r w:rsidRPr="009026A4">
        <w:t>enregistrer en format CSV dans le répertoire /Loc/ du projet (chaque projet a son propre sous-répertoire d</w:t>
      </w:r>
      <w:r>
        <w:t>’</w:t>
      </w:r>
      <w:r w:rsidRPr="009026A4">
        <w:t>emplacements).</w:t>
      </w:r>
    </w:p>
    <w:p w14:paraId="31F966D9" w14:textId="77777777" w:rsidR="003A3FDA" w:rsidRPr="009026A4" w:rsidRDefault="003A3FDA" w:rsidP="003A3FDA">
      <w:pPr>
        <w:jc w:val="both"/>
      </w:pPr>
    </w:p>
    <w:p w14:paraId="47EB681A" w14:textId="60665243" w:rsidR="003A3FDA" w:rsidRPr="009026A4" w:rsidRDefault="003A3FDA" w:rsidP="003A3FDA">
      <w:pPr>
        <w:jc w:val="both"/>
      </w:pPr>
      <w:r w:rsidRPr="009026A4">
        <w:t>Quand BioSIM enregistre une liste de localisations modifiée par l</w:t>
      </w:r>
      <w:r>
        <w:t>’</w:t>
      </w:r>
      <w:r w:rsidRPr="009026A4">
        <w:t>intermédiaire de l</w:t>
      </w:r>
      <w:r>
        <w:t>’</w:t>
      </w:r>
      <w:r w:rsidRPr="009026A4">
        <w:t xml:space="preserve">Éditeur </w:t>
      </w:r>
      <w:r w:rsidR="004A6781">
        <w:t xml:space="preserve">et que </w:t>
      </w:r>
      <w:r w:rsidRPr="009026A4">
        <w:t>votre liste de localisations originale contient un ensemble de variables « </w:t>
      </w:r>
      <w:ins w:id="1298" w:author="St-Amant, Rémi" w:date="2018-02-26T12:47:00Z">
        <w:r w:rsidR="007740E8">
          <w:t>Informations spécifiques au site</w:t>
        </w:r>
        <w:r w:rsidR="007740E8" w:rsidRPr="009026A4">
          <w:t> </w:t>
        </w:r>
      </w:ins>
      <w:del w:id="1299" w:author="St-Amant, Rémi" w:date="2018-02-26T12:47:00Z">
        <w:r w:rsidRPr="009026A4" w:rsidDel="007740E8">
          <w:delText>Autres </w:delText>
        </w:r>
      </w:del>
      <w:r w:rsidRPr="009026A4">
        <w:t>», BioSIM place les colonnes additionnelles après les cinq colonnes préétablies (</w:t>
      </w:r>
      <w:r w:rsidR="004A6781">
        <w:t>Key</w:t>
      </w:r>
      <w:r w:rsidRPr="009026A4">
        <w:t xml:space="preserve">ID, </w:t>
      </w:r>
      <w:r w:rsidR="004A6781" w:rsidRPr="009026A4">
        <w:t>Name,</w:t>
      </w:r>
      <w:r w:rsidR="004A6781">
        <w:t xml:space="preserve"> </w:t>
      </w:r>
      <w:r w:rsidRPr="009026A4">
        <w:t>Latitude, Longitude, Elevation).</w:t>
      </w:r>
    </w:p>
    <w:p w14:paraId="2043C593" w14:textId="77777777" w:rsidR="003A3FDA" w:rsidRPr="009026A4" w:rsidRDefault="003A3FDA" w:rsidP="00C2471D">
      <w:pPr>
        <w:jc w:val="both"/>
      </w:pPr>
    </w:p>
    <w:p w14:paraId="442746F3" w14:textId="5D6C35D9" w:rsidR="00C2471D" w:rsidRDefault="00AF4C15" w:rsidP="00C2471D">
      <w:pPr>
        <w:pStyle w:val="Titre3"/>
      </w:pPr>
      <w:bookmarkStart w:id="1300" w:name="_Toc348100132"/>
      <w:bookmarkStart w:id="1301" w:name="_Toc507669806"/>
      <w:r>
        <w:t>Gestionnaire</w:t>
      </w:r>
      <w:r w:rsidR="00C2471D" w:rsidRPr="009026A4">
        <w:t xml:space="preserve"> de fichiers de localisations</w:t>
      </w:r>
      <w:bookmarkEnd w:id="1300"/>
      <w:bookmarkEnd w:id="1301"/>
    </w:p>
    <w:p w14:paraId="41C81EDE" w14:textId="77777777" w:rsidR="00AF4C15" w:rsidRPr="00AF4C15" w:rsidRDefault="00AF4C15" w:rsidP="00AF4C15"/>
    <w:p w14:paraId="12FAA955" w14:textId="64FE6008" w:rsidR="00AF4C15" w:rsidRPr="009026A4" w:rsidRDefault="00AF4C15" w:rsidP="00AF4C15">
      <w:pPr>
        <w:jc w:val="both"/>
      </w:pPr>
      <w:r w:rsidRPr="009026A4">
        <w:rPr>
          <w:noProof/>
          <w:lang w:val="en-CA" w:eastAsia="en-CA"/>
        </w:rPr>
        <w:drawing>
          <wp:anchor distT="0" distB="0" distL="114300" distR="114300" simplePos="0" relativeHeight="251697664" behindDoc="1" locked="0" layoutInCell="1" allowOverlap="1" wp14:anchorId="2B4A9A81" wp14:editId="261275EF">
            <wp:simplePos x="0" y="0"/>
            <wp:positionH relativeFrom="column">
              <wp:posOffset>4168140</wp:posOffset>
            </wp:positionH>
            <wp:positionV relativeFrom="paragraph">
              <wp:posOffset>73025</wp:posOffset>
            </wp:positionV>
            <wp:extent cx="2314575" cy="1797685"/>
            <wp:effectExtent l="0" t="0" r="9525" b="0"/>
            <wp:wrapTight wrapText="bothSides">
              <wp:wrapPolygon edited="0">
                <wp:start x="0" y="0"/>
                <wp:lineTo x="0" y="21287"/>
                <wp:lineTo x="21511" y="21287"/>
                <wp:lineTo x="21511" y="0"/>
                <wp:lineTo x="0" y="0"/>
              </wp:wrapPolygon>
            </wp:wrapTight>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Éditeur_de_fichiers_de_localisations"/>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2314575" cy="1797685"/>
                    </a:xfrm>
                    <a:prstGeom prst="rect">
                      <a:avLst/>
                    </a:prstGeom>
                    <a:noFill/>
                  </pic:spPr>
                </pic:pic>
              </a:graphicData>
            </a:graphic>
            <wp14:sizeRelH relativeFrom="page">
              <wp14:pctWidth>0</wp14:pctWidth>
            </wp14:sizeRelH>
            <wp14:sizeRelV relativeFrom="page">
              <wp14:pctHeight>0</wp14:pctHeight>
            </wp14:sizeRelV>
          </wp:anchor>
        </w:drawing>
      </w:r>
      <w:r w:rsidRPr="009026A4">
        <w:t>Vous pouvez utiliser l</w:t>
      </w:r>
      <w:r>
        <w:t>e</w:t>
      </w:r>
      <w:r w:rsidRPr="00AF4C15">
        <w:t xml:space="preserve"> </w:t>
      </w:r>
      <w:r>
        <w:t>Gestionnaire</w:t>
      </w:r>
      <w:r w:rsidRPr="009026A4">
        <w:t xml:space="preserve"> de fichiers de localisations pour ajouter, supprimer et éditer des fichiers de listes de localisations. Il contient les noms de toutes les listes de localisations dans le sous-répertoire \Loc\ du projet.</w:t>
      </w:r>
    </w:p>
    <w:p w14:paraId="353EE2EB" w14:textId="77777777" w:rsidR="00AF4C15" w:rsidRPr="009026A4" w:rsidRDefault="00AF4C15" w:rsidP="00AF4C15">
      <w:pPr>
        <w:jc w:val="both"/>
        <w:rPr>
          <w:b/>
        </w:rPr>
      </w:pPr>
    </w:p>
    <w:p w14:paraId="48941E52" w14:textId="3BD57331" w:rsidR="00AF4C15" w:rsidRPr="009026A4" w:rsidRDefault="00AF4C15" w:rsidP="00AF4C15">
      <w:pPr>
        <w:jc w:val="both"/>
      </w:pPr>
      <w:r w:rsidRPr="009026A4">
        <w:t>Voici les boutons et les champs d</w:t>
      </w:r>
      <w:r w:rsidR="00BC7C3F">
        <w:t>u Gestionnaire</w:t>
      </w:r>
      <w:r w:rsidRPr="009026A4">
        <w:t xml:space="preserve"> de fichiers de localisations :</w:t>
      </w:r>
    </w:p>
    <w:p w14:paraId="755C1E88" w14:textId="77777777" w:rsidR="00AF4C15" w:rsidRPr="009026A4" w:rsidRDefault="00AF4C15" w:rsidP="00AF4C15">
      <w:pPr>
        <w:jc w:val="both"/>
        <w:rPr>
          <w:b/>
        </w:rPr>
      </w:pPr>
    </w:p>
    <w:p w14:paraId="6A0C3313" w14:textId="18B704B0" w:rsidR="00AF4C15" w:rsidRPr="009026A4" w:rsidRDefault="00AF4C15" w:rsidP="00AF4C15">
      <w:pPr>
        <w:jc w:val="both"/>
      </w:pPr>
      <w:r w:rsidRPr="009026A4">
        <w:rPr>
          <w:noProof/>
          <w:lang w:val="en-CA" w:eastAsia="en-CA"/>
        </w:rPr>
        <w:drawing>
          <wp:inline distT="0" distB="0" distL="0" distR="0" wp14:anchorId="3011B7AE" wp14:editId="32C069ED">
            <wp:extent cx="161925" cy="133350"/>
            <wp:effectExtent l="0" t="0" r="0" b="0"/>
            <wp:docPr id="111" name="Picture 111" descr="New_butt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New_button_ic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Nouveau : Crée un nouveau fichier de listes de localisations que vous pouvez éditer dans l</w:t>
      </w:r>
      <w:r w:rsidR="00BC7C3F">
        <w:t>e Gestionnaire</w:t>
      </w:r>
      <w:r w:rsidRPr="009026A4">
        <w:t xml:space="preserve"> de listes de localisations.</w:t>
      </w:r>
    </w:p>
    <w:p w14:paraId="711060DA" w14:textId="77777777" w:rsidR="00AF4C15" w:rsidRPr="009026A4" w:rsidRDefault="00AF4C15" w:rsidP="00AF4C15">
      <w:pPr>
        <w:jc w:val="both"/>
      </w:pPr>
    </w:p>
    <w:p w14:paraId="1C607C31" w14:textId="77777777" w:rsidR="00AF4C15" w:rsidRPr="009026A4" w:rsidRDefault="00AF4C15" w:rsidP="00AF4C15">
      <w:pPr>
        <w:jc w:val="both"/>
      </w:pPr>
      <w:r w:rsidRPr="009026A4">
        <w:rPr>
          <w:noProof/>
          <w:lang w:val="en-CA" w:eastAsia="en-CA"/>
        </w:rPr>
        <w:drawing>
          <wp:inline distT="0" distB="0" distL="0" distR="0" wp14:anchorId="1AAC692A" wp14:editId="634B2F58">
            <wp:extent cx="161925" cy="133350"/>
            <wp:effectExtent l="0" t="0" r="0" b="0"/>
            <wp:docPr id="112" name="Picture 112" descr="Delete_butt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elete_button_ic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Supprimer : Supprime le fichier de listes de localisations sélectionné.</w:t>
      </w:r>
    </w:p>
    <w:p w14:paraId="3C8913FB" w14:textId="77777777" w:rsidR="00AF4C15" w:rsidRPr="009026A4" w:rsidRDefault="00AF4C15" w:rsidP="00AF4C15">
      <w:pPr>
        <w:jc w:val="both"/>
      </w:pPr>
    </w:p>
    <w:p w14:paraId="71D05627" w14:textId="77777777" w:rsidR="00AF4C15" w:rsidRPr="009026A4" w:rsidRDefault="00AF4C15" w:rsidP="00AF4C15">
      <w:pPr>
        <w:jc w:val="both"/>
      </w:pPr>
      <w:r w:rsidRPr="009026A4">
        <w:rPr>
          <w:noProof/>
          <w:lang w:val="en-CA" w:eastAsia="en-CA"/>
        </w:rPr>
        <w:drawing>
          <wp:inline distT="0" distB="0" distL="0" distR="0" wp14:anchorId="566440EC" wp14:editId="5F1B8489">
            <wp:extent cx="161925" cy="133350"/>
            <wp:effectExtent l="0" t="0" r="0" b="0"/>
            <wp:docPr id="113" name="Picture 113" descr="Edit_butt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dit_button_ico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Éditer : Envoie le fichier de listes de localisations sélectionné vers un éditeur de texte.</w:t>
      </w:r>
    </w:p>
    <w:p w14:paraId="60860B6E" w14:textId="77777777" w:rsidR="00AF4C15" w:rsidRPr="009026A4" w:rsidRDefault="00AF4C15" w:rsidP="00AF4C15">
      <w:pPr>
        <w:jc w:val="both"/>
      </w:pPr>
    </w:p>
    <w:p w14:paraId="11715F25" w14:textId="77777777" w:rsidR="00AF4C15" w:rsidRPr="009026A4" w:rsidRDefault="00AF4C15" w:rsidP="00AF4C15">
      <w:pPr>
        <w:jc w:val="both"/>
      </w:pPr>
      <w:r w:rsidRPr="009026A4">
        <w:rPr>
          <w:noProof/>
          <w:lang w:val="en-CA" w:eastAsia="en-CA"/>
        </w:rPr>
        <w:drawing>
          <wp:inline distT="0" distB="0" distL="0" distR="0" wp14:anchorId="3DB85DB4" wp14:editId="64EF8560">
            <wp:extent cx="161925" cy="133350"/>
            <wp:effectExtent l="0" t="0" r="0" b="0"/>
            <wp:docPr id="114" name="Picture 114" descr="Copy_butt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opy_button_ic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Copier : Copie le fichier de listes de localisations sélectionné.</w:t>
      </w:r>
    </w:p>
    <w:p w14:paraId="455BBC4C" w14:textId="77777777" w:rsidR="00AF4C15" w:rsidRPr="009026A4" w:rsidRDefault="00AF4C15" w:rsidP="00AF4C15">
      <w:pPr>
        <w:jc w:val="both"/>
      </w:pPr>
    </w:p>
    <w:p w14:paraId="6B538FBD" w14:textId="77777777" w:rsidR="00AF4C15" w:rsidRPr="009026A4" w:rsidRDefault="00AF4C15" w:rsidP="00AF4C15">
      <w:pPr>
        <w:jc w:val="both"/>
      </w:pPr>
      <w:r w:rsidRPr="009026A4">
        <w:rPr>
          <w:noProof/>
          <w:lang w:val="en-CA" w:eastAsia="en-CA"/>
        </w:rPr>
        <w:lastRenderedPageBreak/>
        <w:drawing>
          <wp:inline distT="0" distB="0" distL="0" distR="0" wp14:anchorId="53DC9C8D" wp14:editId="3762CA9A">
            <wp:extent cx="150743" cy="13335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end_to_ShowMap_button"/>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150743" cy="133350"/>
                    </a:xfrm>
                    <a:prstGeom prst="rect">
                      <a:avLst/>
                    </a:prstGeom>
                    <a:noFill/>
                    <a:ln>
                      <a:noFill/>
                    </a:ln>
                  </pic:spPr>
                </pic:pic>
              </a:graphicData>
            </a:graphic>
          </wp:inline>
        </w:drawing>
      </w:r>
      <w:r w:rsidRPr="009026A4">
        <w:t xml:space="preserve"> Envoyer vers ShowMap : Envoie la liste de localisations sélectionnée vers le logiciel ShowMap, qui permet de voir les emplacements sous forme de points sur une carte.</w:t>
      </w:r>
    </w:p>
    <w:p w14:paraId="7FBE4795" w14:textId="77777777" w:rsidR="00AF4C15" w:rsidRPr="009026A4" w:rsidRDefault="00AF4C15" w:rsidP="00AF4C15">
      <w:pPr>
        <w:jc w:val="both"/>
      </w:pPr>
    </w:p>
    <w:p w14:paraId="41CD1E22" w14:textId="79F8B4A5" w:rsidR="00AF4C15" w:rsidRPr="009026A4" w:rsidRDefault="00AF4C15" w:rsidP="00AF4C15">
      <w:pPr>
        <w:jc w:val="both"/>
      </w:pPr>
      <w:r w:rsidRPr="009026A4">
        <w:rPr>
          <w:noProof/>
          <w:lang w:val="en-CA" w:eastAsia="en-CA"/>
        </w:rPr>
        <w:drawing>
          <wp:inline distT="0" distB="0" distL="0" distR="0" wp14:anchorId="1B9ED2E9" wp14:editId="37CDFE27">
            <wp:extent cx="150743" cy="133350"/>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end_to_Excel_button"/>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150743" cy="133350"/>
                    </a:xfrm>
                    <a:prstGeom prst="rect">
                      <a:avLst/>
                    </a:prstGeom>
                    <a:noFill/>
                    <a:ln>
                      <a:noFill/>
                    </a:ln>
                  </pic:spPr>
                </pic:pic>
              </a:graphicData>
            </a:graphic>
          </wp:inline>
        </w:drawing>
      </w:r>
      <w:r w:rsidR="00BC7C3F">
        <w:t xml:space="preserve"> Vers</w:t>
      </w:r>
      <w:r w:rsidRPr="009026A4">
        <w:t xml:space="preserve"> </w:t>
      </w:r>
      <w:r w:rsidR="00BC7C3F">
        <w:t xml:space="preserve">Chiffrier </w:t>
      </w:r>
      <w:del w:id="1302" w:author="St-Amant, Rémi" w:date="2018-02-26T12:47:00Z">
        <w:r w:rsidRPr="009026A4" w:rsidDel="007740E8">
          <w:delText> </w:delText>
        </w:r>
      </w:del>
      <w:r w:rsidRPr="009026A4">
        <w:t xml:space="preserve">: Envoie le fichier de listes de localisations sélectionné vers le tableur que vous avez précédemment indiqué dans la page </w:t>
      </w:r>
      <w:r w:rsidRPr="009026A4">
        <w:rPr>
          <w:i/>
        </w:rPr>
        <w:t>Liens</w:t>
      </w:r>
      <w:r w:rsidRPr="009026A4">
        <w:t xml:space="preserve"> de la boîte de dialogue Options.</w:t>
      </w:r>
    </w:p>
    <w:p w14:paraId="7509D3B1" w14:textId="77777777" w:rsidR="00AF4C15" w:rsidRPr="009026A4" w:rsidRDefault="00AF4C15" w:rsidP="00AF4C15">
      <w:pPr>
        <w:jc w:val="both"/>
      </w:pPr>
    </w:p>
    <w:p w14:paraId="150B293C" w14:textId="77777777" w:rsidR="00AF4C15" w:rsidRPr="009026A4" w:rsidRDefault="00AF4C15" w:rsidP="00AF4C15">
      <w:pPr>
        <w:jc w:val="both"/>
      </w:pPr>
      <w:r w:rsidRPr="009026A4">
        <w:t>Touche</w:t>
      </w:r>
      <w:r w:rsidRPr="009026A4">
        <w:rPr>
          <w:b/>
        </w:rPr>
        <w:t xml:space="preserve"> F2</w:t>
      </w:r>
      <w:r w:rsidRPr="009026A4">
        <w:t> : Vous permet de renommer un fichier de listes de localisations sélectionné.</w:t>
      </w:r>
    </w:p>
    <w:p w14:paraId="6839A70E" w14:textId="77777777" w:rsidR="00AF4C15" w:rsidRPr="009026A4" w:rsidRDefault="00AF4C15" w:rsidP="00AF4C15">
      <w:pPr>
        <w:jc w:val="both"/>
        <w:rPr>
          <w:b/>
        </w:rPr>
      </w:pPr>
    </w:p>
    <w:p w14:paraId="06CAB023" w14:textId="77777777" w:rsidR="00AF4C15" w:rsidRPr="009026A4" w:rsidRDefault="00AF4C15" w:rsidP="00AF4C15">
      <w:pPr>
        <w:jc w:val="both"/>
      </w:pPr>
      <w:r w:rsidRPr="009026A4">
        <w:t xml:space="preserve">Le bouton de navigation </w:t>
      </w:r>
      <w:r w:rsidRPr="009026A4">
        <w:rPr>
          <w:noProof/>
          <w:lang w:val="en-CA" w:eastAsia="en-CA"/>
        </w:rPr>
        <w:drawing>
          <wp:inline distT="0" distB="0" distL="0" distR="0" wp14:anchorId="2F2F352A" wp14:editId="41174AE6">
            <wp:extent cx="266700" cy="133350"/>
            <wp:effectExtent l="0" t="0" r="0" b="0"/>
            <wp:docPr id="117" name="Picture 117"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rowse_butt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6700" cy="133350"/>
                    </a:xfrm>
                    <a:prstGeom prst="rect">
                      <a:avLst/>
                    </a:prstGeom>
                    <a:noFill/>
                    <a:ln>
                      <a:noFill/>
                    </a:ln>
                  </pic:spPr>
                </pic:pic>
              </a:graphicData>
            </a:graphic>
          </wp:inline>
        </w:drawing>
      </w:r>
      <w:r w:rsidRPr="009026A4">
        <w:t xml:space="preserve"> à la droite du champ en lecture seule, au bas de l</w:t>
      </w:r>
      <w:r>
        <w:t>’</w:t>
      </w:r>
      <w:r w:rsidRPr="009026A4">
        <w:t>éditeur, ouvre l</w:t>
      </w:r>
      <w:r>
        <w:t>’</w:t>
      </w:r>
      <w:r w:rsidRPr="009026A4">
        <w:t>explorateur Windows et vous permet d</w:t>
      </w:r>
      <w:r>
        <w:t>’</w:t>
      </w:r>
      <w:r w:rsidRPr="009026A4">
        <w:t>accéder directement au sous-répertoire \Loc\ du projet, dans lequel vous pouvez ajouter, renommer et supprimer des listes de localisations.</w:t>
      </w:r>
    </w:p>
    <w:p w14:paraId="28D3DF58" w14:textId="77777777" w:rsidR="00AF4C15" w:rsidRPr="009026A4" w:rsidRDefault="00AF4C15" w:rsidP="00AF4C15">
      <w:pPr>
        <w:jc w:val="both"/>
      </w:pPr>
    </w:p>
    <w:p w14:paraId="632C0863" w14:textId="77777777" w:rsidR="00AF4C15" w:rsidRPr="009026A4" w:rsidRDefault="00AF4C15" w:rsidP="00AF4C15">
      <w:pPr>
        <w:jc w:val="both"/>
      </w:pPr>
      <w:r w:rsidRPr="009026A4">
        <w:t>Toutes les listes de localisations créées à l</w:t>
      </w:r>
      <w:r>
        <w:t>’</w:t>
      </w:r>
      <w:r w:rsidRPr="009026A4">
        <w:t xml:space="preserve">aide de ces deux éditeurs seront enregistrées dans le sous-répertoire \Loc\ du projet, quand vous cliquez sur le bouton </w:t>
      </w:r>
      <w:r w:rsidRPr="009026A4">
        <w:rPr>
          <w:noProof/>
          <w:lang w:val="en-CA" w:eastAsia="en-CA"/>
        </w:rPr>
        <w:drawing>
          <wp:inline distT="0" distB="0" distL="0" distR="0" wp14:anchorId="35A12DB3" wp14:editId="03630532">
            <wp:extent cx="457200" cy="133350"/>
            <wp:effectExtent l="0" t="0" r="0" b="0"/>
            <wp:docPr id="118" name="Picture 118" desc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OK"/>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7200" cy="133350"/>
                    </a:xfrm>
                    <a:prstGeom prst="rect">
                      <a:avLst/>
                    </a:prstGeom>
                    <a:noFill/>
                    <a:ln>
                      <a:noFill/>
                    </a:ln>
                  </pic:spPr>
                </pic:pic>
              </a:graphicData>
            </a:graphic>
          </wp:inline>
        </w:drawing>
      </w:r>
      <w:r w:rsidRPr="009026A4">
        <w:t>.</w:t>
      </w:r>
    </w:p>
    <w:p w14:paraId="31D9A049" w14:textId="77777777" w:rsidR="00C2471D" w:rsidRPr="009026A4" w:rsidRDefault="00C2471D" w:rsidP="00C2471D">
      <w:pPr>
        <w:jc w:val="both"/>
        <w:rPr>
          <w:b/>
        </w:rPr>
      </w:pPr>
    </w:p>
    <w:p w14:paraId="04E6D95B" w14:textId="32030540" w:rsidR="00C2471D" w:rsidRDefault="00C2471D" w:rsidP="00C2471D">
      <w:pPr>
        <w:pStyle w:val="Titre3"/>
      </w:pPr>
      <w:bookmarkStart w:id="1303" w:name="_Toc348100133"/>
      <w:bookmarkStart w:id="1304" w:name="_Toc507669807"/>
      <w:r w:rsidRPr="009026A4">
        <w:t>Éditeur de listes de localisations</w:t>
      </w:r>
      <w:bookmarkEnd w:id="1303"/>
      <w:bookmarkEnd w:id="1304"/>
    </w:p>
    <w:p w14:paraId="38ED26BE" w14:textId="77777777" w:rsidR="004B16B6" w:rsidRPr="004B16B6" w:rsidRDefault="004B16B6" w:rsidP="004B16B6"/>
    <w:p w14:paraId="1BE829B6" w14:textId="77777777" w:rsidR="004B16B6" w:rsidRDefault="004B16B6" w:rsidP="004B16B6">
      <w:pPr>
        <w:jc w:val="both"/>
      </w:pPr>
    </w:p>
    <w:p w14:paraId="3E1D0F8F" w14:textId="110C3208" w:rsidR="004B16B6" w:rsidRPr="009026A4" w:rsidRDefault="004B16B6" w:rsidP="004B16B6">
      <w:pPr>
        <w:jc w:val="both"/>
      </w:pPr>
      <w:r w:rsidRPr="009026A4">
        <w:rPr>
          <w:noProof/>
          <w:lang w:val="en-CA" w:eastAsia="en-CA"/>
        </w:rPr>
        <w:drawing>
          <wp:anchor distT="0" distB="0" distL="114300" distR="114300" simplePos="0" relativeHeight="251699712" behindDoc="1" locked="0" layoutInCell="1" allowOverlap="1" wp14:anchorId="4DD46BB9" wp14:editId="1393168D">
            <wp:simplePos x="0" y="0"/>
            <wp:positionH relativeFrom="column">
              <wp:posOffset>3549881</wp:posOffset>
            </wp:positionH>
            <wp:positionV relativeFrom="paragraph">
              <wp:posOffset>99097</wp:posOffset>
            </wp:positionV>
            <wp:extent cx="2752725" cy="1005205"/>
            <wp:effectExtent l="0" t="0" r="9525" b="4445"/>
            <wp:wrapTight wrapText="bothSides">
              <wp:wrapPolygon edited="0">
                <wp:start x="0" y="0"/>
                <wp:lineTo x="0" y="21286"/>
                <wp:lineTo x="21525" y="21286"/>
                <wp:lineTo x="21525" y="0"/>
                <wp:lineTo x="0" y="0"/>
              </wp:wrapPolygon>
            </wp:wrapTight>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Liste_de_localisations"/>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752725" cy="1005205"/>
                    </a:xfrm>
                    <a:prstGeom prst="rect">
                      <a:avLst/>
                    </a:prstGeom>
                    <a:noFill/>
                  </pic:spPr>
                </pic:pic>
              </a:graphicData>
            </a:graphic>
            <wp14:sizeRelH relativeFrom="page">
              <wp14:pctWidth>0</wp14:pctWidth>
            </wp14:sizeRelH>
            <wp14:sizeRelV relativeFrom="page">
              <wp14:pctHeight>0</wp14:pctHeight>
            </wp14:sizeRelV>
          </wp:anchor>
        </w:drawing>
      </w:r>
      <w:r w:rsidRPr="009026A4">
        <w:t>L</w:t>
      </w:r>
      <w:r>
        <w:t>’</w:t>
      </w:r>
      <w:r w:rsidRPr="009026A4">
        <w:t>Éditeur de listes de localisations vous permet de générer, d</w:t>
      </w:r>
      <w:r>
        <w:t>’</w:t>
      </w:r>
      <w:r w:rsidRPr="009026A4">
        <w:t>éditer ou de faire afficher une liste de localisations dans laquelle vous pouvez ajouter un nombre illimité de localisations spécifiques.</w:t>
      </w:r>
    </w:p>
    <w:p w14:paraId="7BEAA44E" w14:textId="77777777" w:rsidR="004B16B6" w:rsidRPr="009026A4" w:rsidRDefault="004B16B6" w:rsidP="004B16B6">
      <w:pPr>
        <w:jc w:val="both"/>
      </w:pPr>
    </w:p>
    <w:p w14:paraId="73AE4FD9" w14:textId="77777777" w:rsidR="004B16B6" w:rsidRPr="009026A4" w:rsidRDefault="004B16B6" w:rsidP="004B16B6">
      <w:pPr>
        <w:jc w:val="both"/>
      </w:pPr>
      <w:r w:rsidRPr="009026A4">
        <w:t>Voici les boutons sur la barre d</w:t>
      </w:r>
      <w:r>
        <w:t>’</w:t>
      </w:r>
      <w:r w:rsidRPr="009026A4">
        <w:t>outils de cette fenêtre :</w:t>
      </w:r>
    </w:p>
    <w:p w14:paraId="013A406E" w14:textId="77777777" w:rsidR="004B16B6" w:rsidRPr="009026A4" w:rsidRDefault="004B16B6" w:rsidP="004B16B6">
      <w:pPr>
        <w:jc w:val="both"/>
      </w:pPr>
    </w:p>
    <w:p w14:paraId="32C67488" w14:textId="77777777" w:rsidR="004B16B6" w:rsidRPr="009026A4" w:rsidRDefault="004B16B6" w:rsidP="004B16B6">
      <w:pPr>
        <w:jc w:val="both"/>
      </w:pPr>
      <w:r w:rsidRPr="009026A4">
        <w:rPr>
          <w:noProof/>
          <w:lang w:val="en-CA" w:eastAsia="en-CA"/>
        </w:rPr>
        <w:drawing>
          <wp:inline distT="0" distB="0" distL="0" distR="0" wp14:anchorId="42622829" wp14:editId="6BE9BCA7">
            <wp:extent cx="133350" cy="1333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Ajouter_point"/>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133350" cy="133350"/>
                    </a:xfrm>
                    <a:prstGeom prst="rect">
                      <a:avLst/>
                    </a:prstGeom>
                    <a:noFill/>
                    <a:ln>
                      <a:noFill/>
                    </a:ln>
                  </pic:spPr>
                </pic:pic>
              </a:graphicData>
            </a:graphic>
          </wp:inline>
        </w:drawing>
      </w:r>
      <w:r w:rsidRPr="009026A4">
        <w:t xml:space="preserve"> </w:t>
      </w:r>
      <w:r w:rsidRPr="009026A4">
        <w:rPr>
          <w:b/>
        </w:rPr>
        <w:t>Ajouter point</w:t>
      </w:r>
      <w:r w:rsidRPr="009026A4">
        <w:t> : Ajoute un emplacement à la liste des localisations.</w:t>
      </w:r>
    </w:p>
    <w:p w14:paraId="02716492" w14:textId="77777777" w:rsidR="004B16B6" w:rsidRPr="009026A4" w:rsidRDefault="004B16B6" w:rsidP="004B16B6">
      <w:pPr>
        <w:jc w:val="both"/>
      </w:pPr>
    </w:p>
    <w:p w14:paraId="532BE7E1" w14:textId="77777777" w:rsidR="004B16B6" w:rsidRPr="009026A4" w:rsidRDefault="004B16B6" w:rsidP="004B16B6">
      <w:pPr>
        <w:jc w:val="both"/>
      </w:pPr>
      <w:r w:rsidRPr="009026A4">
        <w:rPr>
          <w:noProof/>
          <w:lang w:val="en-CA" w:eastAsia="en-CA"/>
        </w:rPr>
        <w:drawing>
          <wp:inline distT="0" distB="0" distL="0" distR="0" wp14:anchorId="31E985A2" wp14:editId="762DA036">
            <wp:extent cx="137795" cy="133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nlever_point"/>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137795" cy="133350"/>
                    </a:xfrm>
                    <a:prstGeom prst="rect">
                      <a:avLst/>
                    </a:prstGeom>
                    <a:noFill/>
                    <a:ln>
                      <a:noFill/>
                    </a:ln>
                  </pic:spPr>
                </pic:pic>
              </a:graphicData>
            </a:graphic>
          </wp:inline>
        </w:drawing>
      </w:r>
      <w:r w:rsidRPr="009026A4">
        <w:t xml:space="preserve"> </w:t>
      </w:r>
      <w:r w:rsidRPr="009026A4">
        <w:rPr>
          <w:b/>
        </w:rPr>
        <w:t>Enlever point</w:t>
      </w:r>
      <w:r w:rsidRPr="009026A4">
        <w:t> : Retire un emplacement de la liste des localisations.</w:t>
      </w:r>
    </w:p>
    <w:p w14:paraId="566B72BA" w14:textId="77777777" w:rsidR="004B16B6" w:rsidRPr="009026A4" w:rsidRDefault="004B16B6" w:rsidP="004B16B6">
      <w:pPr>
        <w:jc w:val="both"/>
      </w:pPr>
    </w:p>
    <w:p w14:paraId="731D2368" w14:textId="4808E5F2" w:rsidR="004B16B6" w:rsidRPr="009026A4" w:rsidRDefault="003F116B" w:rsidP="004B16B6">
      <w:pPr>
        <w:jc w:val="both"/>
      </w:pPr>
      <w:r>
        <w:rPr>
          <w:noProof/>
          <w:lang w:val="en-CA" w:eastAsia="en-CA"/>
        </w:rPr>
        <w:drawing>
          <wp:inline distT="0" distB="0" distL="0" distR="0" wp14:anchorId="6F6D258B" wp14:editId="484F3F72">
            <wp:extent cx="161925" cy="1524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pic:spPr>
                </pic:pic>
              </a:graphicData>
            </a:graphic>
          </wp:inline>
        </w:drawing>
      </w:r>
      <w:r w:rsidR="004B16B6" w:rsidRPr="009026A4">
        <w:t xml:space="preserve"> </w:t>
      </w:r>
      <w:r w:rsidR="004B16B6" w:rsidRPr="009026A4">
        <w:rPr>
          <w:b/>
        </w:rPr>
        <w:t>Générer points</w:t>
      </w:r>
      <w:r w:rsidR="004B16B6" w:rsidRPr="009026A4">
        <w:t> : Génère les emplacements d</w:t>
      </w:r>
      <w:r w:rsidR="004B16B6">
        <w:t>’</w:t>
      </w:r>
      <w:r w:rsidR="004B16B6" w:rsidRPr="009026A4">
        <w:t>après les stations météorologiques ou les DEM, et ouvre le Générateur de localisations.</w:t>
      </w:r>
    </w:p>
    <w:p w14:paraId="3FE444D1" w14:textId="77777777" w:rsidR="004B16B6" w:rsidRPr="009026A4" w:rsidRDefault="004B16B6" w:rsidP="004B16B6">
      <w:pPr>
        <w:jc w:val="both"/>
      </w:pPr>
    </w:p>
    <w:p w14:paraId="3330DF77" w14:textId="77777777" w:rsidR="004B16B6" w:rsidRPr="009026A4" w:rsidRDefault="004B16B6" w:rsidP="004B16B6">
      <w:pPr>
        <w:jc w:val="both"/>
      </w:pPr>
      <w:r w:rsidRPr="009026A4">
        <w:t>REMARQUE : Si vous cliquez sur ce bouton pour une liste de localisations qui contient déjà des points de localisation, les points générés à l</w:t>
      </w:r>
      <w:r>
        <w:t>’</w:t>
      </w:r>
      <w:r w:rsidRPr="009026A4">
        <w:t>aide du Générateur de localisations seront tout simplement ajoutés à la liste courante (ils ne seront pas écrasés).</w:t>
      </w:r>
    </w:p>
    <w:p w14:paraId="0A8E8BBE" w14:textId="4D42A2D0" w:rsidR="00694F37" w:rsidRDefault="00694F37" w:rsidP="004B16B6">
      <w:pPr>
        <w:jc w:val="both"/>
      </w:pPr>
      <w:r>
        <w:rPr>
          <w:noProof/>
          <w:lang w:val="en-CA" w:eastAsia="en-CA"/>
        </w:rPr>
        <w:drawing>
          <wp:anchor distT="0" distB="0" distL="114300" distR="114300" simplePos="0" relativeHeight="251700736" behindDoc="1" locked="0" layoutInCell="1" allowOverlap="1" wp14:anchorId="3C69970E" wp14:editId="03DD07AA">
            <wp:simplePos x="0" y="0"/>
            <wp:positionH relativeFrom="column">
              <wp:posOffset>7319</wp:posOffset>
            </wp:positionH>
            <wp:positionV relativeFrom="paragraph">
              <wp:posOffset>175895</wp:posOffset>
            </wp:positionV>
            <wp:extent cx="152400" cy="165100"/>
            <wp:effectExtent l="0" t="0" r="0" b="6350"/>
            <wp:wrapTight wrapText="bothSides">
              <wp:wrapPolygon edited="0">
                <wp:start x="0" y="0"/>
                <wp:lineTo x="0" y="19938"/>
                <wp:lineTo x="18900" y="19938"/>
                <wp:lineTo x="18900" y="0"/>
                <wp:lineTo x="0" y="0"/>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048.PNG"/>
                    <pic:cNvPicPr/>
                  </pic:nvPicPr>
                  <pic:blipFill>
                    <a:blip r:embed="rId118">
                      <a:extLst>
                        <a:ext uri="{28A0092B-C50C-407E-A947-70E740481C1C}">
                          <a14:useLocalDpi xmlns:a14="http://schemas.microsoft.com/office/drawing/2010/main" val="0"/>
                        </a:ext>
                      </a:extLst>
                    </a:blip>
                    <a:stretch>
                      <a:fillRect/>
                    </a:stretch>
                  </pic:blipFill>
                  <pic:spPr>
                    <a:xfrm>
                      <a:off x="0" y="0"/>
                      <a:ext cx="152400" cy="165100"/>
                    </a:xfrm>
                    <a:prstGeom prst="rect">
                      <a:avLst/>
                    </a:prstGeom>
                  </pic:spPr>
                </pic:pic>
              </a:graphicData>
            </a:graphic>
          </wp:anchor>
        </w:drawing>
      </w:r>
    </w:p>
    <w:p w14:paraId="5C892EF2" w14:textId="5FC0DFC1" w:rsidR="003F116B" w:rsidRPr="00694F37" w:rsidRDefault="00694F37" w:rsidP="00694F37">
      <w:pPr>
        <w:jc w:val="both"/>
        <w:rPr>
          <w:b/>
        </w:rPr>
      </w:pPr>
      <w:r w:rsidRPr="00694F37">
        <w:rPr>
          <w:b/>
        </w:rPr>
        <w:t>Extraire point</w:t>
      </w:r>
      <w:r w:rsidR="00F06F3D">
        <w:rPr>
          <w:b/>
        </w:rPr>
        <w:t xml:space="preserve"> : </w:t>
      </w:r>
      <w:r w:rsidR="00F06F3D" w:rsidRPr="00F06F3D">
        <w:t xml:space="preserve">Extraire </w:t>
      </w:r>
      <w:ins w:id="1305" w:author="St-Amant, Rémi" w:date="2018-02-26T12:50:00Z">
        <w:r w:rsidR="00F02F09">
          <w:t>l’élévation</w:t>
        </w:r>
      </w:ins>
      <w:ins w:id="1306" w:author="St-Amant, Rémi" w:date="2018-02-26T12:51:00Z">
        <w:r w:rsidR="00F02F09">
          <w:t>,</w:t>
        </w:r>
      </w:ins>
      <w:ins w:id="1307" w:author="St-Amant, Rémi" w:date="2018-02-26T12:50:00Z">
        <w:r w:rsidR="00F02F09">
          <w:t xml:space="preserve"> la pe</w:t>
        </w:r>
      </w:ins>
      <w:ins w:id="1308" w:author="St-Amant, Rémi" w:date="2018-02-26T12:51:00Z">
        <w:r w:rsidR="00F02F09">
          <w:t>n</w:t>
        </w:r>
      </w:ins>
      <w:ins w:id="1309" w:author="St-Amant, Rémi" w:date="2018-02-26T12:50:00Z">
        <w:r w:rsidR="00F02F09">
          <w:t>te l’orientation ou la distance au littorale.</w:t>
        </w:r>
      </w:ins>
      <w:del w:id="1310" w:author="St-Amant, Rémi" w:date="2018-02-26T12:50:00Z">
        <w:r w:rsidR="00F06F3D" w:rsidRPr="00F06F3D" w:rsidDel="00F02F09">
          <w:delText xml:space="preserve">les données d’emplacement spécifique </w:delText>
        </w:r>
        <w:r w:rsidR="00701185" w:rsidDel="00F02F09">
          <w:delText>d’un DEM</w:delText>
        </w:r>
      </w:del>
      <w:del w:id="1311" w:author="St-Amant, Rémi" w:date="2018-02-26T12:51:00Z">
        <w:r w:rsidR="00F06F3D" w:rsidRPr="00F06F3D" w:rsidDel="00F02F09">
          <w:delText>.</w:delText>
        </w:r>
      </w:del>
    </w:p>
    <w:p w14:paraId="1A1FFAF1" w14:textId="77777777" w:rsidR="003F116B" w:rsidRPr="009026A4" w:rsidRDefault="003F116B" w:rsidP="004B16B6">
      <w:pPr>
        <w:jc w:val="both"/>
      </w:pPr>
    </w:p>
    <w:p w14:paraId="2A8A4A34" w14:textId="77777777" w:rsidR="004B16B6" w:rsidRPr="009026A4" w:rsidRDefault="004B16B6" w:rsidP="004B16B6">
      <w:pPr>
        <w:jc w:val="both"/>
      </w:pPr>
      <w:r w:rsidRPr="009026A4">
        <w:rPr>
          <w:noProof/>
          <w:lang w:val="en-CA" w:eastAsia="en-CA"/>
        </w:rPr>
        <w:drawing>
          <wp:inline distT="0" distB="0" distL="0" distR="0" wp14:anchorId="20748F78" wp14:editId="6CF8E303">
            <wp:extent cx="137517" cy="1333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ffiche_en_degré_décimal"/>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137517" cy="133350"/>
                    </a:xfrm>
                    <a:prstGeom prst="rect">
                      <a:avLst/>
                    </a:prstGeom>
                    <a:noFill/>
                    <a:ln>
                      <a:noFill/>
                    </a:ln>
                  </pic:spPr>
                </pic:pic>
              </a:graphicData>
            </a:graphic>
          </wp:inline>
        </w:drawing>
      </w:r>
      <w:r w:rsidRPr="009026A4">
        <w:t xml:space="preserve"> </w:t>
      </w:r>
      <w:r w:rsidRPr="009026A4">
        <w:rPr>
          <w:b/>
        </w:rPr>
        <w:t>Affiche en degré décimal</w:t>
      </w:r>
      <w:r w:rsidRPr="009026A4">
        <w:t> : Affiche les coordonnées de l</w:t>
      </w:r>
      <w:r>
        <w:t>’</w:t>
      </w:r>
      <w:r w:rsidRPr="009026A4">
        <w:t>emplacement en degrés décimaux (DD).</w:t>
      </w:r>
    </w:p>
    <w:p w14:paraId="164D79B2" w14:textId="77777777" w:rsidR="004B16B6" w:rsidRPr="009026A4" w:rsidRDefault="004B16B6" w:rsidP="004B16B6">
      <w:pPr>
        <w:jc w:val="both"/>
      </w:pPr>
    </w:p>
    <w:p w14:paraId="35425C1C" w14:textId="77777777" w:rsidR="004B16B6" w:rsidRPr="009026A4" w:rsidRDefault="004B16B6" w:rsidP="004B16B6">
      <w:pPr>
        <w:jc w:val="both"/>
      </w:pPr>
      <w:r w:rsidRPr="009026A4">
        <w:rPr>
          <w:noProof/>
          <w:lang w:val="en-CA" w:eastAsia="en-CA"/>
        </w:rPr>
        <w:drawing>
          <wp:inline distT="0" distB="0" distL="0" distR="0" wp14:anchorId="4096580F" wp14:editId="541C18FF">
            <wp:extent cx="129182" cy="133350"/>
            <wp:effectExtent l="0" t="0" r="444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ffiche_en_degré_minutes_secondes"/>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129182" cy="133350"/>
                    </a:xfrm>
                    <a:prstGeom prst="rect">
                      <a:avLst/>
                    </a:prstGeom>
                    <a:noFill/>
                    <a:ln>
                      <a:noFill/>
                    </a:ln>
                  </pic:spPr>
                </pic:pic>
              </a:graphicData>
            </a:graphic>
          </wp:inline>
        </w:drawing>
      </w:r>
      <w:r w:rsidRPr="009026A4">
        <w:t xml:space="preserve"> </w:t>
      </w:r>
      <w:r w:rsidRPr="009026A4">
        <w:rPr>
          <w:b/>
        </w:rPr>
        <w:t>Affiche en degrés minutes secondes</w:t>
      </w:r>
      <w:r w:rsidRPr="009026A4">
        <w:t> : Affiche les coordonnées de l</w:t>
      </w:r>
      <w:r>
        <w:t>’</w:t>
      </w:r>
      <w:r w:rsidRPr="009026A4">
        <w:t>emplacement en degrés, minutes et secondes (DMS).</w:t>
      </w:r>
    </w:p>
    <w:p w14:paraId="272D1A74" w14:textId="313D5756" w:rsidR="00C2471D" w:rsidRPr="009026A4" w:rsidRDefault="00C2471D" w:rsidP="004B16B6">
      <w:pPr>
        <w:tabs>
          <w:tab w:val="left" w:pos="1382"/>
        </w:tabs>
        <w:jc w:val="both"/>
      </w:pPr>
    </w:p>
    <w:p w14:paraId="085C95EE" w14:textId="4C868280" w:rsidR="00C2471D" w:rsidRDefault="00C2471D" w:rsidP="00C2471D">
      <w:pPr>
        <w:pStyle w:val="Titre3"/>
      </w:pPr>
      <w:bookmarkStart w:id="1312" w:name="_Toc348100134"/>
      <w:bookmarkStart w:id="1313" w:name="_Toc507669808"/>
      <w:r w:rsidRPr="009026A4">
        <w:t>Générateur de localisations</w:t>
      </w:r>
      <w:bookmarkEnd w:id="1312"/>
      <w:bookmarkEnd w:id="1313"/>
    </w:p>
    <w:p w14:paraId="5F493945" w14:textId="77777777" w:rsidR="00F06F3D" w:rsidRPr="00F06F3D" w:rsidRDefault="00F06F3D" w:rsidP="00F06F3D"/>
    <w:p w14:paraId="2D714E26" w14:textId="77777777" w:rsidR="00F06F3D" w:rsidRPr="009026A4" w:rsidRDefault="00F06F3D" w:rsidP="00F06F3D">
      <w:pPr>
        <w:jc w:val="both"/>
      </w:pPr>
      <w:r w:rsidRPr="009026A4">
        <w:rPr>
          <w:noProof/>
          <w:lang w:val="en-CA" w:eastAsia="en-CA"/>
        </w:rPr>
        <w:lastRenderedPageBreak/>
        <w:drawing>
          <wp:anchor distT="0" distB="0" distL="114300" distR="114300" simplePos="0" relativeHeight="251702784" behindDoc="1" locked="0" layoutInCell="1" allowOverlap="1" wp14:anchorId="17297A6E" wp14:editId="3B04ECAE">
            <wp:simplePos x="0" y="0"/>
            <wp:positionH relativeFrom="column">
              <wp:posOffset>4015773</wp:posOffset>
            </wp:positionH>
            <wp:positionV relativeFrom="paragraph">
              <wp:posOffset>21252</wp:posOffset>
            </wp:positionV>
            <wp:extent cx="2707005" cy="3432810"/>
            <wp:effectExtent l="0" t="0" r="0" b="0"/>
            <wp:wrapTight wrapText="bothSides">
              <wp:wrapPolygon edited="0">
                <wp:start x="0" y="0"/>
                <wp:lineTo x="0" y="21456"/>
                <wp:lineTo x="21433" y="21456"/>
                <wp:lineTo x="21433" y="0"/>
                <wp:lineTo x="0" y="0"/>
              </wp:wrapPolygon>
            </wp:wrapTight>
            <wp:docPr id="439" name="Picture 439" descr="Générateur_de_localis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Générateur_de_localisation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07005" cy="3432810"/>
                    </a:xfrm>
                    <a:prstGeom prst="rect">
                      <a:avLst/>
                    </a:prstGeom>
                    <a:noFill/>
                  </pic:spPr>
                </pic:pic>
              </a:graphicData>
            </a:graphic>
            <wp14:sizeRelH relativeFrom="page">
              <wp14:pctWidth>0</wp14:pctWidth>
            </wp14:sizeRelH>
            <wp14:sizeRelV relativeFrom="page">
              <wp14:pctHeight>0</wp14:pctHeight>
            </wp14:sizeRelV>
          </wp:anchor>
        </w:drawing>
      </w:r>
      <w:r w:rsidRPr="009026A4">
        <w:t>Champ</w:t>
      </w:r>
      <w:r w:rsidRPr="009026A4">
        <w:rPr>
          <w:b/>
        </w:rPr>
        <w:t xml:space="preserve"> Générer à partir de</w:t>
      </w:r>
      <w:r w:rsidRPr="009026A4">
        <w:t> : BioSIM peut générer des listes de localisations à partir de deux sources de données différentes : les cartes d</w:t>
      </w:r>
      <w:r>
        <w:t>’</w:t>
      </w:r>
      <w:r w:rsidRPr="009026A4">
        <w:t>élévation numériques (DEM) ou les données des stations météorologiques.</w:t>
      </w:r>
    </w:p>
    <w:p w14:paraId="6ECFDAAC" w14:textId="77777777" w:rsidR="00F06F3D" w:rsidRPr="009026A4" w:rsidRDefault="00F06F3D" w:rsidP="00F06F3D">
      <w:pPr>
        <w:tabs>
          <w:tab w:val="left" w:pos="420"/>
        </w:tabs>
        <w:snapToGrid w:val="0"/>
        <w:jc w:val="both"/>
      </w:pPr>
    </w:p>
    <w:p w14:paraId="3704F4A4" w14:textId="77777777" w:rsidR="00F06F3D" w:rsidRPr="009026A4" w:rsidRDefault="00F06F3D" w:rsidP="00F06F3D">
      <w:pPr>
        <w:tabs>
          <w:tab w:val="left" w:pos="420"/>
        </w:tabs>
        <w:snapToGrid w:val="0"/>
        <w:jc w:val="both"/>
        <w:rPr>
          <w:b/>
          <w:bCs/>
        </w:rPr>
      </w:pPr>
      <w:r w:rsidRPr="009026A4">
        <w:rPr>
          <w:b/>
        </w:rPr>
        <w:t>Génération à partir d</w:t>
      </w:r>
      <w:r>
        <w:rPr>
          <w:b/>
        </w:rPr>
        <w:t>’</w:t>
      </w:r>
      <w:r w:rsidRPr="009026A4">
        <w:rPr>
          <w:b/>
        </w:rPr>
        <w:t>un modèle altimétrique numérique (DEM) :</w:t>
      </w:r>
    </w:p>
    <w:p w14:paraId="542A10AB" w14:textId="77777777" w:rsidR="00F06F3D" w:rsidRPr="009026A4" w:rsidRDefault="00F06F3D" w:rsidP="00F06F3D">
      <w:pPr>
        <w:jc w:val="both"/>
      </w:pPr>
    </w:p>
    <w:p w14:paraId="6CCE48D5" w14:textId="77777777" w:rsidR="00F06F3D" w:rsidRPr="009026A4" w:rsidRDefault="00F06F3D" w:rsidP="00F06F3D">
      <w:pPr>
        <w:jc w:val="both"/>
      </w:pPr>
      <w:r w:rsidRPr="009026A4">
        <w:t>Pour générer une liste de localisations à partir d</w:t>
      </w:r>
      <w:r>
        <w:t>’</w:t>
      </w:r>
      <w:r w:rsidRPr="009026A4">
        <w:t xml:space="preserve">un DEM, vous devez sélectionner la méthode voulue de génération dans la liste déroulante du champ </w:t>
      </w:r>
      <w:r w:rsidRPr="009026A4">
        <w:rPr>
          <w:b/>
        </w:rPr>
        <w:t>Méthode de génération</w:t>
      </w:r>
      <w:r w:rsidRPr="009026A4">
        <w:t> : « Grille régulière » (une grille rectangulaire uniforme) ou « Aléatoire » qui distribue les points de façon aléatoire dans les zones non manquantes du DEM. L</w:t>
      </w:r>
      <w:r>
        <w:t>’</w:t>
      </w:r>
      <w:r w:rsidRPr="009026A4">
        <w:t xml:space="preserve">option « Aléatoire » est la méthode recommandée. Ensuite, vous devez sélectionner une carte dans la liste déroulante du champ </w:t>
      </w:r>
      <w:r w:rsidRPr="009026A4">
        <w:rPr>
          <w:b/>
        </w:rPr>
        <w:t>DEM</w:t>
      </w:r>
      <w:r w:rsidRPr="009026A4">
        <w:t>. BioSIM lit les coordonnées et les élévations des points d</w:t>
      </w:r>
      <w:r>
        <w:t>’</w:t>
      </w:r>
      <w:r w:rsidRPr="009026A4">
        <w:t>après le DEM.</w:t>
      </w:r>
    </w:p>
    <w:p w14:paraId="40CD15FB" w14:textId="77777777" w:rsidR="00F06F3D" w:rsidRPr="009026A4" w:rsidRDefault="00F06F3D" w:rsidP="00F06F3D">
      <w:pPr>
        <w:jc w:val="both"/>
      </w:pPr>
    </w:p>
    <w:p w14:paraId="16D108BD" w14:textId="18355223" w:rsidR="00F06F3D" w:rsidRPr="009026A4" w:rsidRDefault="00F06F3D" w:rsidP="00F06F3D">
      <w:pPr>
        <w:jc w:val="both"/>
      </w:pPr>
      <w:smartTag w:uri="urn:schemas-microsoft-com:office:smarttags" w:element="PersonName">
        <w:smartTagPr>
          <w:attr w:name="ProductID" w:val="la page Cartes"/>
        </w:smartTagPr>
        <w:r w:rsidRPr="009026A4">
          <w:t xml:space="preserve">La page </w:t>
        </w:r>
        <w:r w:rsidRPr="009026A4">
          <w:rPr>
            <w:i/>
          </w:rPr>
          <w:t>Cartes</w:t>
        </w:r>
      </w:smartTag>
      <w:r w:rsidRPr="009026A4">
        <w:rPr>
          <w:i/>
        </w:rPr>
        <w:t xml:space="preserve"> d</w:t>
      </w:r>
      <w:r>
        <w:rPr>
          <w:i/>
        </w:rPr>
        <w:t>’</w:t>
      </w:r>
      <w:r w:rsidRPr="009026A4">
        <w:rPr>
          <w:i/>
        </w:rPr>
        <w:t>intrants</w:t>
      </w:r>
      <w:r w:rsidRPr="009026A4">
        <w:t xml:space="preserve"> de </w:t>
      </w:r>
      <w:del w:id="1314" w:author="St-Amant, Rémi" w:date="2018-02-26T12:23:00Z">
        <w:r w:rsidRPr="009026A4" w:rsidDel="008439DB">
          <w:delText>l</w:delText>
        </w:r>
        <w:r w:rsidDel="008439DB">
          <w:delText>’</w:delText>
        </w:r>
        <w:r w:rsidRPr="009026A4" w:rsidDel="008439DB">
          <w:delText>Éditeur de données liées</w:delText>
        </w:r>
      </w:del>
      <w:ins w:id="1315" w:author="St-Amant, Rémi" w:date="2018-02-27T09:36:00Z">
        <w:r w:rsidR="00383020">
          <w:t>le Gestionnaire de fichiers</w:t>
        </w:r>
      </w:ins>
      <w:r w:rsidRPr="009026A4">
        <w:t xml:space="preserve"> vous permet d</w:t>
      </w:r>
      <w:r>
        <w:t>’</w:t>
      </w:r>
      <w:r w:rsidRPr="009026A4">
        <w:t>associer les nouvelles cartes à BioSIM (vous y accédez à l</w:t>
      </w:r>
      <w:r>
        <w:t>’</w:t>
      </w:r>
      <w:r w:rsidRPr="009026A4">
        <w:t xml:space="preserve">aide du bouton de navigation </w:t>
      </w:r>
      <w:r w:rsidRPr="009026A4">
        <w:rPr>
          <w:noProof/>
          <w:lang w:val="en-CA" w:eastAsia="en-CA"/>
        </w:rPr>
        <w:drawing>
          <wp:inline distT="0" distB="0" distL="0" distR="0" wp14:anchorId="2170B38A" wp14:editId="7BA47186">
            <wp:extent cx="266700" cy="133350"/>
            <wp:effectExtent l="0" t="0" r="0" b="0"/>
            <wp:docPr id="124" name="Picture 124"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rowse_butt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6700" cy="133350"/>
                    </a:xfrm>
                    <a:prstGeom prst="rect">
                      <a:avLst/>
                    </a:prstGeom>
                    <a:noFill/>
                    <a:ln>
                      <a:noFill/>
                    </a:ln>
                  </pic:spPr>
                </pic:pic>
              </a:graphicData>
            </a:graphic>
          </wp:inline>
        </w:drawing>
      </w:r>
      <w:r w:rsidRPr="009026A4">
        <w:t xml:space="preserve"> à la droite du champ </w:t>
      </w:r>
      <w:r w:rsidRPr="009026A4">
        <w:rPr>
          <w:b/>
        </w:rPr>
        <w:t>DEM</w:t>
      </w:r>
      <w:r w:rsidRPr="009026A4">
        <w:t>).</w:t>
      </w:r>
    </w:p>
    <w:p w14:paraId="6C490A3B" w14:textId="77777777" w:rsidR="00F06F3D" w:rsidRPr="009026A4" w:rsidRDefault="00F06F3D" w:rsidP="00F06F3D">
      <w:pPr>
        <w:ind w:left="708"/>
        <w:jc w:val="both"/>
      </w:pPr>
    </w:p>
    <w:p w14:paraId="491A75E4" w14:textId="77777777" w:rsidR="00F06F3D" w:rsidRPr="009026A4" w:rsidRDefault="00F06F3D" w:rsidP="00F06F3D">
      <w:pPr>
        <w:jc w:val="both"/>
      </w:pPr>
      <w:r w:rsidRPr="009026A4">
        <w:t>Champ</w:t>
      </w:r>
      <w:r w:rsidRPr="009026A4">
        <w:rPr>
          <w:b/>
        </w:rPr>
        <w:t xml:space="preserve"> Nombre de points</w:t>
      </w:r>
      <w:r w:rsidRPr="009026A4">
        <w:t> :</w:t>
      </w:r>
      <w:r w:rsidRPr="009026A4">
        <w:rPr>
          <w:b/>
        </w:rPr>
        <w:t xml:space="preserve"> </w:t>
      </w:r>
      <w:r w:rsidRPr="009026A4">
        <w:t>Vous pouvez préciser tout nombre de points. Prenez note que pour générer correctement une carte, il est recommandé d</w:t>
      </w:r>
      <w:r>
        <w:t>’</w:t>
      </w:r>
      <w:r w:rsidRPr="009026A4">
        <w:t>utiliser un nombre n &gt; 500. Quand vous générez une grille régulière, la densité des points dans les deux directions est requise (nord-sud, est-ouest).</w:t>
      </w:r>
    </w:p>
    <w:p w14:paraId="62F0915E" w14:textId="77777777" w:rsidR="00C2471D" w:rsidRPr="009026A4" w:rsidRDefault="00C2471D" w:rsidP="00C2471D">
      <w:pPr>
        <w:ind w:left="708"/>
        <w:jc w:val="both"/>
        <w:rPr>
          <w:b/>
          <w:bCs/>
        </w:rPr>
      </w:pPr>
    </w:p>
    <w:p w14:paraId="4205AF0C" w14:textId="54B92B68" w:rsidR="00C2471D" w:rsidRDefault="00C2471D" w:rsidP="00C2471D">
      <w:pPr>
        <w:pStyle w:val="Titre3"/>
      </w:pPr>
      <w:bookmarkStart w:id="1316" w:name="_Toc348100135"/>
      <w:r w:rsidRPr="009026A4">
        <w:t xml:space="preserve"> </w:t>
      </w:r>
      <w:bookmarkStart w:id="1317" w:name="_Toc507669809"/>
      <w:r w:rsidRPr="009026A4">
        <w:t>Nombre de points requis pour obtenir de bons résultats cartographiques</w:t>
      </w:r>
      <w:bookmarkEnd w:id="1316"/>
      <w:bookmarkEnd w:id="1317"/>
    </w:p>
    <w:p w14:paraId="5EC3259F" w14:textId="77777777" w:rsidR="00F06F3D" w:rsidRPr="00F06F3D" w:rsidRDefault="00F06F3D" w:rsidP="00F06F3D"/>
    <w:p w14:paraId="0E97BFF5" w14:textId="77777777" w:rsidR="00F06F3D" w:rsidRPr="009026A4" w:rsidRDefault="00F06F3D" w:rsidP="00F06F3D">
      <w:pPr>
        <w:jc w:val="both"/>
      </w:pPr>
      <w:r w:rsidRPr="009026A4">
        <w:t>Dans l</w:t>
      </w:r>
      <w:r>
        <w:t>’</w:t>
      </w:r>
      <w:r w:rsidRPr="009026A4">
        <w:t>exemple du tutoriel, on a dû utiliser un nombre restreint de points de simulation dans le Générateur de localisations pour limiter le temps d</w:t>
      </w:r>
      <w:r>
        <w:t>’</w:t>
      </w:r>
      <w:r w:rsidRPr="009026A4">
        <w:t>exécution. Toutefois, pour un territoire aussi vaste que le Québec, il faut définitivement plus de 300 points. Un nombre entre 600 et 3 000 points aurait été plus approprié et aurait donné de meilleurs résultats.</w:t>
      </w:r>
    </w:p>
    <w:p w14:paraId="6EABCE9A" w14:textId="77777777" w:rsidR="00F06F3D" w:rsidRPr="009026A4" w:rsidRDefault="00F06F3D" w:rsidP="00F06F3D">
      <w:pPr>
        <w:jc w:val="both"/>
      </w:pPr>
    </w:p>
    <w:p w14:paraId="5021D76A" w14:textId="77777777" w:rsidR="00F06F3D" w:rsidRPr="009026A4" w:rsidRDefault="00F06F3D" w:rsidP="00F06F3D">
      <w:pPr>
        <w:jc w:val="both"/>
      </w:pPr>
      <w:r w:rsidRPr="009026A4">
        <w:t>Pour déterminer le nombre de points requis, on doit tenir compte de plusieurs facteurs importants, à savoir : 1) la variable qui sera cartographiée (il est plus difficile d</w:t>
      </w:r>
      <w:r>
        <w:t>’</w:t>
      </w:r>
      <w:r w:rsidRPr="009026A4">
        <w:t>interpoler spatialement certains types de variables, comme les précipitations), 2) la taille et la résolution de la carte d</w:t>
      </w:r>
      <w:r>
        <w:t>’</w:t>
      </w:r>
      <w:r w:rsidRPr="009026A4">
        <w:t>intrants, 3) la topographie de la région cartographiée (relief plat ou complexe) et 4) le nombre de stations météorologiques dans la région cartographiée.</w:t>
      </w:r>
    </w:p>
    <w:p w14:paraId="3D51E5E2" w14:textId="77777777" w:rsidR="00F06F3D" w:rsidRPr="009026A4" w:rsidRDefault="00F06F3D" w:rsidP="00F06F3D">
      <w:pPr>
        <w:jc w:val="both"/>
      </w:pPr>
    </w:p>
    <w:p w14:paraId="09ECE9EB" w14:textId="77777777" w:rsidR="00F06F3D" w:rsidRPr="009026A4" w:rsidRDefault="00F06F3D" w:rsidP="00F06F3D">
      <w:pPr>
        <w:jc w:val="both"/>
      </w:pPr>
      <w:r w:rsidRPr="009026A4">
        <w:t>Si on utilise un nombre insuffisant de points, les résultats de l</w:t>
      </w:r>
      <w:r>
        <w:t>’</w:t>
      </w:r>
      <w:r w:rsidRPr="009026A4">
        <w:t>interpolation spatiale peuvent être erratiques. Par ailleurs, si on utilise un nombre inutilement trop grand de points, le temps de calcul peut être excessif. La meilleure méthode pour obtenir un bon compromis entre ces deux contraintes consiste à faire des essais. On peut faire une première estimation en suivant les indications suivantes :</w:t>
      </w:r>
    </w:p>
    <w:p w14:paraId="60D6958A" w14:textId="77777777" w:rsidR="00F06F3D" w:rsidRPr="009026A4" w:rsidRDefault="00F06F3D" w:rsidP="00F06F3D">
      <w:pPr>
        <w:jc w:val="both"/>
      </w:pPr>
    </w:p>
    <w:p w14:paraId="2333BFAD" w14:textId="77777777" w:rsidR="00F06F3D" w:rsidRPr="009026A4" w:rsidRDefault="00F06F3D" w:rsidP="00F06F3D">
      <w:pPr>
        <w:jc w:val="both"/>
      </w:pPr>
      <w:r w:rsidRPr="009026A4">
        <w:t>Pour une province ou un État : entre 600 et 3 000 points.</w:t>
      </w:r>
    </w:p>
    <w:p w14:paraId="134D22F2" w14:textId="77777777" w:rsidR="00F06F3D" w:rsidRPr="009026A4" w:rsidRDefault="00F06F3D" w:rsidP="00F06F3D">
      <w:pPr>
        <w:jc w:val="both"/>
      </w:pPr>
    </w:p>
    <w:p w14:paraId="11426240" w14:textId="77777777" w:rsidR="00F06F3D" w:rsidRPr="009026A4" w:rsidRDefault="00F06F3D" w:rsidP="00F06F3D">
      <w:pPr>
        <w:jc w:val="both"/>
      </w:pPr>
      <w:r w:rsidRPr="009026A4">
        <w:t>Pour un grand pays comme le Canada ou les États-Unis : entre 10 000 et 30 000 points.</w:t>
      </w:r>
    </w:p>
    <w:p w14:paraId="3ABFFDE7" w14:textId="77777777" w:rsidR="00F06F3D" w:rsidRPr="009026A4" w:rsidRDefault="00F06F3D" w:rsidP="00F06F3D">
      <w:pPr>
        <w:ind w:left="708"/>
        <w:jc w:val="both"/>
        <w:rPr>
          <w:b/>
          <w:bCs/>
        </w:rPr>
      </w:pPr>
    </w:p>
    <w:p w14:paraId="727C59C9" w14:textId="62DC632B" w:rsidR="00F06F3D" w:rsidRPr="009026A4" w:rsidRDefault="00F06F3D" w:rsidP="00F06F3D">
      <w:pPr>
        <w:jc w:val="both"/>
      </w:pPr>
      <w:r w:rsidRPr="009026A4">
        <w:t>Champ</w:t>
      </w:r>
      <w:r w:rsidRPr="009026A4">
        <w:rPr>
          <w:b/>
        </w:rPr>
        <w:t xml:space="preserve"> Facteur d</w:t>
      </w:r>
      <w:r>
        <w:rPr>
          <w:b/>
        </w:rPr>
        <w:t>’</w:t>
      </w:r>
      <w:r w:rsidRPr="009026A4">
        <w:rPr>
          <w:b/>
        </w:rPr>
        <w:t>agrégation</w:t>
      </w:r>
      <w:r w:rsidRPr="009026A4">
        <w:t> : Ce champ vous permet d</w:t>
      </w:r>
      <w:r>
        <w:t>’</w:t>
      </w:r>
      <w:r w:rsidRPr="009026A4">
        <w:t xml:space="preserve">augmenter la densité des points dans les régions montagneuses (la densité des points varie avec la topographie). </w:t>
      </w:r>
      <w:del w:id="1318" w:author="St-Amant, Rémi" w:date="2018-02-26T12:55:00Z">
        <w:r w:rsidRPr="009026A4" w:rsidDel="00F02F09">
          <w:delText>C</w:delText>
        </w:r>
        <w:r w:rsidDel="00F02F09">
          <w:delText>’</w:delText>
        </w:r>
        <w:r w:rsidRPr="009026A4" w:rsidDel="00F02F09">
          <w:delText>est une valeur recommandée.</w:delText>
        </w:r>
      </w:del>
    </w:p>
    <w:p w14:paraId="278D702D" w14:textId="77777777" w:rsidR="00F06F3D" w:rsidRPr="009026A4" w:rsidRDefault="00F06F3D" w:rsidP="00F06F3D">
      <w:pPr>
        <w:ind w:left="708"/>
        <w:jc w:val="both"/>
      </w:pPr>
    </w:p>
    <w:p w14:paraId="7815476F" w14:textId="77777777" w:rsidR="00F06F3D" w:rsidRPr="009026A4" w:rsidRDefault="00F06F3D" w:rsidP="00F06F3D">
      <w:pPr>
        <w:jc w:val="both"/>
      </w:pPr>
      <w:r w:rsidRPr="009026A4">
        <w:t>Case à cocher</w:t>
      </w:r>
      <w:r w:rsidRPr="009026A4">
        <w:rPr>
          <w:b/>
        </w:rPr>
        <w:t xml:space="preserve"> Extraction des extrêmes</w:t>
      </w:r>
      <w:r w:rsidRPr="009026A4">
        <w:t xml:space="preserve"> : Lorsque la case est cochée </w:t>
      </w:r>
      <w:r w:rsidRPr="009026A4">
        <w:rPr>
          <w:b/>
          <w:noProof/>
          <w:lang w:val="en-CA" w:eastAsia="en-CA"/>
        </w:rPr>
        <w:drawing>
          <wp:inline distT="0" distB="0" distL="0" distR="0" wp14:anchorId="015EBD4B" wp14:editId="2A908F4F">
            <wp:extent cx="133350" cy="133350"/>
            <wp:effectExtent l="0" t="0" r="0" b="0"/>
            <wp:docPr id="125" name="Picture 12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les points d</w:t>
      </w:r>
      <w:r>
        <w:t>’</w:t>
      </w:r>
      <w:r w:rsidRPr="009026A4">
        <w:t>élévation extrême pour la région (minimum et maximum) seront suréchantillonnés, à raison d</w:t>
      </w:r>
      <w:r>
        <w:t>’</w:t>
      </w:r>
      <w:r w:rsidRPr="009026A4">
        <w:t>un point par 1 600 cellules.</w:t>
      </w:r>
    </w:p>
    <w:p w14:paraId="63626C67" w14:textId="77777777" w:rsidR="00F06F3D" w:rsidRPr="009026A4" w:rsidRDefault="00F06F3D" w:rsidP="00F06F3D">
      <w:pPr>
        <w:jc w:val="both"/>
      </w:pPr>
    </w:p>
    <w:p w14:paraId="51E587A7" w14:textId="77777777" w:rsidR="00F06F3D" w:rsidRPr="009026A4" w:rsidRDefault="00F06F3D" w:rsidP="00F06F3D">
      <w:pPr>
        <w:jc w:val="both"/>
      </w:pPr>
      <w:r w:rsidRPr="009026A4">
        <w:t>L</w:t>
      </w:r>
      <w:r>
        <w:t>’</w:t>
      </w:r>
      <w:r w:rsidRPr="009026A4">
        <w:t>exposition est une combinaison de pente et d</w:t>
      </w:r>
      <w:r>
        <w:t>’</w:t>
      </w:r>
      <w:r w:rsidRPr="009026A4">
        <w:t>aspect reliée à l</w:t>
      </w:r>
      <w:r>
        <w:t>’</w:t>
      </w:r>
      <w:r w:rsidRPr="009026A4">
        <w:t>exposition au Soleil qui affecte les régimes de température quotidienne (hausse du maximum quotidien). Si vous voulez inclure les valeurs d</w:t>
      </w:r>
      <w:r>
        <w:t>’</w:t>
      </w:r>
      <w:r w:rsidRPr="009026A4">
        <w:t xml:space="preserve">exposition dans la liste de localisations, vous devez sélectionner le bouton radio </w:t>
      </w:r>
      <w:r w:rsidRPr="009026A4">
        <w:rPr>
          <w:noProof/>
          <w:lang w:val="en-CA" w:eastAsia="en-CA"/>
        </w:rPr>
        <w:drawing>
          <wp:inline distT="0" distB="0" distL="0" distR="0" wp14:anchorId="06D691DC" wp14:editId="70A660D3">
            <wp:extent cx="133350" cy="133350"/>
            <wp:effectExtent l="0" t="0" r="0" b="0"/>
            <wp:docPr id="126" name="Picture 126"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RadioButton_butt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xml:space="preserve"> « Pas d</w:t>
      </w:r>
      <w:r>
        <w:t>’</w:t>
      </w:r>
      <w:r w:rsidRPr="009026A4">
        <w:t>exposition ». Toutefois, si vous voulez inclure les valeurs d</w:t>
      </w:r>
      <w:r>
        <w:t>’</w:t>
      </w:r>
      <w:r w:rsidRPr="009026A4">
        <w:t>exposition dans la liste de localisations, vous avez le choix entre deux méthodes :</w:t>
      </w:r>
    </w:p>
    <w:p w14:paraId="6D920282" w14:textId="77777777" w:rsidR="00F06F3D" w:rsidRPr="009026A4" w:rsidRDefault="00F06F3D" w:rsidP="00F06F3D">
      <w:pPr>
        <w:jc w:val="both"/>
      </w:pPr>
    </w:p>
    <w:p w14:paraId="15772433" w14:textId="77777777" w:rsidR="00F06F3D" w:rsidRPr="009026A4" w:rsidRDefault="00F06F3D" w:rsidP="00F06F3D">
      <w:pPr>
        <w:jc w:val="both"/>
      </w:pPr>
      <w:r w:rsidRPr="009026A4">
        <w:t xml:space="preserve">Bouton radio </w:t>
      </w:r>
      <w:r w:rsidRPr="009026A4">
        <w:rPr>
          <w:noProof/>
          <w:lang w:val="en-CA" w:eastAsia="en-CA"/>
        </w:rPr>
        <w:drawing>
          <wp:inline distT="0" distB="0" distL="0" distR="0" wp14:anchorId="39DD742E" wp14:editId="7FBECBC5">
            <wp:extent cx="133350" cy="133350"/>
            <wp:effectExtent l="0" t="0" r="0" b="0"/>
            <wp:docPr id="127" name="Picture 127"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RadioButton_butt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w:t>
      </w:r>
      <w:r w:rsidRPr="009026A4">
        <w:rPr>
          <w:b/>
        </w:rPr>
        <w:t>Exposition du DEM </w:t>
      </w:r>
      <w:r w:rsidRPr="009026A4">
        <w:t>: Si vous sélectionnez cette option, les valeurs d</w:t>
      </w:r>
      <w:r>
        <w:t>’</w:t>
      </w:r>
      <w:r w:rsidRPr="009026A4">
        <w:t>exposition sont calculées à partir des élévations des points à proximité de l</w:t>
      </w:r>
      <w:r>
        <w:t>’</w:t>
      </w:r>
      <w:r w:rsidRPr="009026A4">
        <w:t>emplacement sur le DEM. Les listes de localisations ne devraient pas contenir d</w:t>
      </w:r>
      <w:r>
        <w:t>’</w:t>
      </w:r>
      <w:r w:rsidRPr="009026A4">
        <w:t>expositions à des échelles plus grossières que 1/100 000.</w:t>
      </w:r>
    </w:p>
    <w:p w14:paraId="16B46C75" w14:textId="77777777" w:rsidR="00F06F3D" w:rsidRPr="009026A4" w:rsidRDefault="00F06F3D" w:rsidP="00F06F3D">
      <w:pPr>
        <w:ind w:left="708"/>
        <w:jc w:val="both"/>
      </w:pPr>
    </w:p>
    <w:p w14:paraId="22B17343" w14:textId="77777777" w:rsidR="00F06F3D" w:rsidRPr="009026A4" w:rsidRDefault="00F06F3D" w:rsidP="00F06F3D">
      <w:pPr>
        <w:jc w:val="both"/>
        <w:rPr>
          <w:spacing w:val="-2"/>
        </w:rPr>
      </w:pPr>
      <w:r w:rsidRPr="009026A4">
        <w:t>Bouton radio </w:t>
      </w:r>
      <w:r w:rsidRPr="009026A4">
        <w:rPr>
          <w:noProof/>
          <w:lang w:val="en-CA" w:eastAsia="en-CA"/>
        </w:rPr>
        <w:drawing>
          <wp:inline distT="0" distB="0" distL="0" distR="0" wp14:anchorId="559C3435" wp14:editId="648BC7F8">
            <wp:extent cx="133350" cy="133350"/>
            <wp:effectExtent l="0" t="0" r="0" b="0"/>
            <wp:docPr id="128" name="Picture 128"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RadioButton_butt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w:t>
      </w:r>
      <w:r w:rsidRPr="009026A4">
        <w:rPr>
          <w:b/>
        </w:rPr>
        <w:t>Générer l</w:t>
      </w:r>
      <w:r>
        <w:rPr>
          <w:b/>
        </w:rPr>
        <w:t>’</w:t>
      </w:r>
      <w:r w:rsidRPr="009026A4">
        <w:rPr>
          <w:b/>
        </w:rPr>
        <w:t>exposition </w:t>
      </w:r>
      <w:r w:rsidRPr="009026A4">
        <w:t>: Si vous sélectionnez cette option, les valeurs d</w:t>
      </w:r>
      <w:r>
        <w:t>’</w:t>
      </w:r>
      <w:r w:rsidRPr="009026A4">
        <w:t>exposition sont générées de façon aléatoire. Vous pouvez choisir entre deux</w:t>
      </w:r>
      <w:r w:rsidRPr="009026A4">
        <w:rPr>
          <w:spacing w:val="-2"/>
        </w:rPr>
        <w:t xml:space="preserve"> distributions : distribution uniforme (bouton radio </w:t>
      </w:r>
      <w:r w:rsidRPr="009026A4">
        <w:rPr>
          <w:noProof/>
          <w:lang w:val="en-CA" w:eastAsia="en-CA"/>
        </w:rPr>
        <w:drawing>
          <wp:inline distT="0" distB="0" distL="0" distR="0" wp14:anchorId="61835274" wp14:editId="05FF126C">
            <wp:extent cx="133350" cy="133350"/>
            <wp:effectExtent l="0" t="0" r="0" b="0"/>
            <wp:docPr id="129" name="Picture 129"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RadioButton_butt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xml:space="preserve"> Uniforme)</w:t>
      </w:r>
      <w:r w:rsidRPr="009026A4">
        <w:rPr>
          <w:spacing w:val="-2"/>
        </w:rPr>
        <w:t xml:space="preserve"> ou distribution normale (bouton radio </w:t>
      </w:r>
      <w:r w:rsidRPr="009026A4">
        <w:rPr>
          <w:noProof/>
          <w:lang w:val="en-CA" w:eastAsia="en-CA"/>
        </w:rPr>
        <w:drawing>
          <wp:inline distT="0" distB="0" distL="0" distR="0" wp14:anchorId="25726A64" wp14:editId="316837CD">
            <wp:extent cx="133350" cy="133350"/>
            <wp:effectExtent l="0" t="0" r="0" b="0"/>
            <wp:docPr id="130" name="Picture 130"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RadioButton_butt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xml:space="preserve"> Normale</w:t>
      </w:r>
      <w:r w:rsidRPr="009026A4">
        <w:rPr>
          <w:spacing w:val="-2"/>
        </w:rPr>
        <w:t>).</w:t>
      </w:r>
    </w:p>
    <w:p w14:paraId="0C9F9202" w14:textId="77777777" w:rsidR="00F06F3D" w:rsidRPr="009026A4" w:rsidRDefault="00F06F3D" w:rsidP="00F06F3D">
      <w:pPr>
        <w:jc w:val="both"/>
      </w:pPr>
    </w:p>
    <w:p w14:paraId="60B100D6" w14:textId="77777777" w:rsidR="00F06F3D" w:rsidRPr="009026A4" w:rsidRDefault="00F06F3D" w:rsidP="00F06F3D">
      <w:pPr>
        <w:tabs>
          <w:tab w:val="left" w:pos="420"/>
        </w:tabs>
        <w:snapToGrid w:val="0"/>
        <w:jc w:val="both"/>
        <w:rPr>
          <w:b/>
          <w:bCs/>
        </w:rPr>
      </w:pPr>
      <w:r w:rsidRPr="009026A4">
        <w:rPr>
          <w:b/>
        </w:rPr>
        <w:t>Génération d</w:t>
      </w:r>
      <w:r>
        <w:rPr>
          <w:b/>
        </w:rPr>
        <w:t>’</w:t>
      </w:r>
      <w:r w:rsidRPr="009026A4">
        <w:rPr>
          <w:b/>
        </w:rPr>
        <w:t>une liste de localisations à partir de la base de données météorologiques :</w:t>
      </w:r>
    </w:p>
    <w:p w14:paraId="0179EEBB" w14:textId="77777777" w:rsidR="00F06F3D" w:rsidRPr="009026A4" w:rsidRDefault="00F06F3D" w:rsidP="00F06F3D">
      <w:pPr>
        <w:jc w:val="both"/>
      </w:pPr>
    </w:p>
    <w:p w14:paraId="3DC83F5F" w14:textId="7B5C04A0" w:rsidR="00F06F3D" w:rsidRPr="009026A4" w:rsidRDefault="00F06F3D" w:rsidP="00F06F3D">
      <w:pPr>
        <w:jc w:val="both"/>
      </w:pPr>
      <w:r w:rsidRPr="009026A4">
        <w:t>Pour générer une liste de localisations à partir d</w:t>
      </w:r>
      <w:r>
        <w:t>’</w:t>
      </w:r>
      <w:r w:rsidRPr="009026A4">
        <w:t xml:space="preserve">une base de données météorologiques, vous devez sélectionner le type de données météorologiques dans la liste déroulante du champ </w:t>
      </w:r>
      <w:r w:rsidRPr="009026A4">
        <w:rPr>
          <w:b/>
        </w:rPr>
        <w:t>Type de stations météo</w:t>
      </w:r>
      <w:r w:rsidRPr="009026A4">
        <w:t xml:space="preserve"> (stations de </w:t>
      </w:r>
      <w:r w:rsidRPr="009026A4">
        <w:rPr>
          <w:i/>
        </w:rPr>
        <w:t>Données normales</w:t>
      </w:r>
      <w:ins w:id="1319" w:author="St-Amant, Rémi" w:date="2018-02-26T12:59:00Z">
        <w:r w:rsidR="00A810E0">
          <w:rPr>
            <w:i/>
          </w:rPr>
          <w:t>,</w:t>
        </w:r>
      </w:ins>
      <w:r w:rsidRPr="009026A4">
        <w:t xml:space="preserve"> ou stations de </w:t>
      </w:r>
      <w:r w:rsidRPr="009026A4">
        <w:rPr>
          <w:i/>
        </w:rPr>
        <w:t>Données quotidiennes</w:t>
      </w:r>
      <w:ins w:id="1320" w:author="St-Amant, Rémi" w:date="2018-02-26T12:59:00Z">
        <w:r w:rsidR="00A810E0" w:rsidRPr="00A810E0">
          <w:t xml:space="preserve"> </w:t>
        </w:r>
        <w:r w:rsidR="00A810E0" w:rsidRPr="009026A4">
          <w:t xml:space="preserve">ou stations de </w:t>
        </w:r>
        <w:r w:rsidR="00A810E0" w:rsidRPr="009026A4">
          <w:rPr>
            <w:i/>
          </w:rPr>
          <w:t xml:space="preserve">Données </w:t>
        </w:r>
        <w:r w:rsidR="00A810E0">
          <w:rPr>
            <w:i/>
          </w:rPr>
          <w:t>horaires</w:t>
        </w:r>
      </w:ins>
      <w:r w:rsidRPr="009026A4">
        <w:t xml:space="preserve">), la base de données correspondante dans la liste déroulante du champ </w:t>
      </w:r>
      <w:r w:rsidRPr="009026A4">
        <w:rPr>
          <w:b/>
        </w:rPr>
        <w:t>Nom de la</w:t>
      </w:r>
      <w:r w:rsidRPr="009026A4">
        <w:t xml:space="preserve"> </w:t>
      </w:r>
      <w:r w:rsidRPr="009026A4">
        <w:rPr>
          <w:b/>
        </w:rPr>
        <w:t>DB</w:t>
      </w:r>
      <w:r w:rsidRPr="009026A4">
        <w:t xml:space="preserve"> </w:t>
      </w:r>
      <w:r w:rsidRPr="009026A4">
        <w:rPr>
          <w:b/>
        </w:rPr>
        <w:t>météo</w:t>
      </w:r>
      <w:r w:rsidRPr="009026A4">
        <w:t xml:space="preserve"> et, au besoin, le filtre à appliquer à la liste des stations (en utilisant le bouton de navigation </w:t>
      </w:r>
      <w:r w:rsidRPr="009026A4">
        <w:rPr>
          <w:noProof/>
          <w:lang w:val="en-CA" w:eastAsia="en-CA"/>
        </w:rPr>
        <w:drawing>
          <wp:inline distT="0" distB="0" distL="0" distR="0" wp14:anchorId="0631732A" wp14:editId="321BD4DF">
            <wp:extent cx="238125" cy="133350"/>
            <wp:effectExtent l="0" t="0" r="0" b="0"/>
            <wp:docPr id="131" name="Picture 131"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rowse_butt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8125" cy="133350"/>
                    </a:xfrm>
                    <a:prstGeom prst="rect">
                      <a:avLst/>
                    </a:prstGeom>
                    <a:noFill/>
                    <a:ln>
                      <a:noFill/>
                    </a:ln>
                  </pic:spPr>
                </pic:pic>
              </a:graphicData>
            </a:graphic>
          </wp:inline>
        </w:drawing>
      </w:r>
      <w:r w:rsidRPr="009026A4">
        <w:t xml:space="preserve"> dans les champs </w:t>
      </w:r>
      <w:r w:rsidRPr="009026A4">
        <w:rPr>
          <w:b/>
        </w:rPr>
        <w:t>Filtre</w:t>
      </w:r>
      <w:r w:rsidRPr="009026A4">
        <w:t>).</w:t>
      </w:r>
    </w:p>
    <w:p w14:paraId="4633E545" w14:textId="1D0AAEE4" w:rsidR="00F06F3D" w:rsidRPr="009026A4" w:rsidRDefault="00F06F3D" w:rsidP="00F06F3D">
      <w:pPr>
        <w:jc w:val="both"/>
      </w:pPr>
      <w:r w:rsidRPr="009026A4">
        <w:t xml:space="preserve">Si vous utilisez les stations fournissant des </w:t>
      </w:r>
      <w:r w:rsidRPr="009026A4">
        <w:rPr>
          <w:i/>
        </w:rPr>
        <w:t>données quotidiennes</w:t>
      </w:r>
      <w:r w:rsidRPr="009026A4">
        <w:t>, l</w:t>
      </w:r>
      <w:r>
        <w:t>’</w:t>
      </w:r>
      <w:r w:rsidRPr="009026A4">
        <w:t xml:space="preserve">année des données requises (p. ex., 2000) doit également être précisée dans le champ </w:t>
      </w:r>
      <w:r w:rsidRPr="009026A4">
        <w:rPr>
          <w:b/>
        </w:rPr>
        <w:t>Année</w:t>
      </w:r>
      <w:r w:rsidRPr="009026A4">
        <w:t xml:space="preserve"> (pour inclure toutes les stations disponibles, peu importe l</w:t>
      </w:r>
      <w:r>
        <w:t>’</w:t>
      </w:r>
      <w:r w:rsidRPr="009026A4">
        <w:t xml:space="preserve">année, indiquez </w:t>
      </w:r>
      <w:ins w:id="1321" w:author="St-Amant, Rémi" w:date="2018-02-26T13:00:00Z">
        <w:r w:rsidR="00A810E0">
          <w:t>-999</w:t>
        </w:r>
      </w:ins>
      <w:del w:id="1322" w:author="St-Amant, Rémi" w:date="2018-02-26T13:00:00Z">
        <w:r w:rsidRPr="009026A4" w:rsidDel="00A810E0">
          <w:delText>0</w:delText>
        </w:r>
      </w:del>
      <w:r w:rsidRPr="009026A4">
        <w:t xml:space="preserve"> dans ce champ).</w:t>
      </w:r>
    </w:p>
    <w:p w14:paraId="4FEF717D" w14:textId="77777777" w:rsidR="00F06F3D" w:rsidRPr="009026A4" w:rsidRDefault="00F06F3D" w:rsidP="00F06F3D">
      <w:pPr>
        <w:jc w:val="both"/>
      </w:pPr>
    </w:p>
    <w:p w14:paraId="2FE1B80E" w14:textId="77777777" w:rsidR="00F06F3D" w:rsidRPr="009026A4" w:rsidRDefault="00F06F3D" w:rsidP="00F06F3D">
      <w:pPr>
        <w:jc w:val="both"/>
      </w:pPr>
      <w:r w:rsidRPr="009026A4">
        <w:t xml:space="preserve">Case </w:t>
      </w:r>
      <w:r w:rsidRPr="009026A4">
        <w:rPr>
          <w:b/>
        </w:rPr>
        <w:t>Délimitation de la sous-région</w:t>
      </w:r>
      <w:r w:rsidRPr="009026A4">
        <w:t xml:space="preserve"> : Si vous cochez cette case </w:t>
      </w:r>
      <w:r w:rsidRPr="009026A4">
        <w:rPr>
          <w:noProof/>
          <w:lang w:val="en-CA" w:eastAsia="en-CA"/>
        </w:rPr>
        <w:drawing>
          <wp:inline distT="0" distB="0" distL="0" distR="0" wp14:anchorId="70C234D8" wp14:editId="65722765">
            <wp:extent cx="133350" cy="133350"/>
            <wp:effectExtent l="0" t="0" r="0" b="0"/>
            <wp:docPr id="132" name="Picture 13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vous pouvez entrer les coordonnées des coins (en latitude et en longitude) d</w:t>
      </w:r>
      <w:r>
        <w:t>’</w:t>
      </w:r>
      <w:r w:rsidRPr="009026A4">
        <w:t>une sous-région rectangulaire.</w:t>
      </w:r>
    </w:p>
    <w:p w14:paraId="6F192869" w14:textId="77777777" w:rsidR="00C2471D" w:rsidRPr="009026A4" w:rsidRDefault="00C2471D" w:rsidP="00C2471D">
      <w:pPr>
        <w:jc w:val="both"/>
        <w:rPr>
          <w:b/>
          <w:bCs/>
        </w:rPr>
      </w:pPr>
    </w:p>
    <w:p w14:paraId="3330482B" w14:textId="6EEBD394" w:rsidR="00C2471D" w:rsidRDefault="00C2471D" w:rsidP="00C2471D">
      <w:pPr>
        <w:pStyle w:val="Titre3"/>
      </w:pPr>
      <w:bookmarkStart w:id="1323" w:name="_Toc348100136"/>
      <w:bookmarkStart w:id="1324" w:name="_Toc507669810"/>
      <w:r w:rsidRPr="009026A4">
        <w:t>Création d</w:t>
      </w:r>
      <w:r>
        <w:t>’</w:t>
      </w:r>
      <w:r w:rsidRPr="009026A4">
        <w:t>une liste de localisations dans Excel</w:t>
      </w:r>
      <w:bookmarkEnd w:id="1323"/>
      <w:bookmarkEnd w:id="1324"/>
    </w:p>
    <w:p w14:paraId="6820BAAA" w14:textId="77777777" w:rsidR="00F06F3D" w:rsidRPr="00F06F3D" w:rsidRDefault="00F06F3D" w:rsidP="00F06F3D"/>
    <w:p w14:paraId="48E723AF" w14:textId="77777777" w:rsidR="00F06F3D" w:rsidRPr="009026A4" w:rsidRDefault="00F06F3D" w:rsidP="00F06F3D">
      <w:r w:rsidRPr="009026A4">
        <w:t>Vous pouvez générer des listes de localisations à l</w:t>
      </w:r>
      <w:r>
        <w:t>’</w:t>
      </w:r>
      <w:r w:rsidRPr="009026A4">
        <w:t>extérieur de BioSIM et les enregistrer sous forme de fichiers CSV (champs séparés par des virgules) qui seront utilisés par BioSIM, à l</w:t>
      </w:r>
      <w:r>
        <w:t>’</w:t>
      </w:r>
      <w:r w:rsidRPr="009026A4">
        <w:t>aide d</w:t>
      </w:r>
      <w:r>
        <w:t>’</w:t>
      </w:r>
      <w:r w:rsidRPr="009026A4">
        <w:t>un tableur comme Excel. Voici comment réaliser un fichier dans un tableur.</w:t>
      </w:r>
    </w:p>
    <w:p w14:paraId="6650D2F4" w14:textId="77777777" w:rsidR="00F06F3D" w:rsidRPr="009026A4" w:rsidRDefault="00F06F3D" w:rsidP="00F06F3D"/>
    <w:p w14:paraId="45B9C770" w14:textId="77777777" w:rsidR="00F06F3D" w:rsidRPr="009026A4" w:rsidRDefault="00F06F3D" w:rsidP="00F06F3D">
      <w:pPr>
        <w:jc w:val="center"/>
      </w:pPr>
      <w:r w:rsidRPr="009026A4">
        <w:rPr>
          <w:noProof/>
          <w:lang w:val="en-CA" w:eastAsia="en-CA"/>
        </w:rPr>
        <w:lastRenderedPageBreak/>
        <w:drawing>
          <wp:inline distT="0" distB="0" distL="0" distR="0" wp14:anchorId="33768F3C" wp14:editId="6E7DC783">
            <wp:extent cx="2732629" cy="134269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2738982" cy="1345818"/>
                    </a:xfrm>
                    <a:prstGeom prst="rect">
                      <a:avLst/>
                    </a:prstGeom>
                    <a:noFill/>
                    <a:ln>
                      <a:noFill/>
                    </a:ln>
                  </pic:spPr>
                </pic:pic>
              </a:graphicData>
            </a:graphic>
          </wp:inline>
        </w:drawing>
      </w:r>
    </w:p>
    <w:p w14:paraId="0324E3A4" w14:textId="77777777" w:rsidR="00F06F3D" w:rsidRPr="009026A4" w:rsidRDefault="00F06F3D" w:rsidP="00F06F3D"/>
    <w:p w14:paraId="393DB6C9" w14:textId="77777777" w:rsidR="00F06F3D" w:rsidRPr="009026A4" w:rsidRDefault="00F06F3D" w:rsidP="000C369D">
      <w:pPr>
        <w:numPr>
          <w:ilvl w:val="0"/>
          <w:numId w:val="9"/>
        </w:numPr>
        <w:jc w:val="both"/>
      </w:pPr>
      <w:r w:rsidRPr="009026A4">
        <w:t>Toutes les latitudes et les longitudes doivent être converties en degrés décimaux. Dans le système des degrés décimaux, les latitudes au sud de l</w:t>
      </w:r>
      <w:r>
        <w:t>’</w:t>
      </w:r>
      <w:r w:rsidRPr="009026A4">
        <w:t>équateur et les longitudes à l</w:t>
      </w:r>
      <w:r>
        <w:t>’</w:t>
      </w:r>
      <w:r w:rsidRPr="009026A4">
        <w:t>ouest du méridien d</w:t>
      </w:r>
      <w:r>
        <w:t>’</w:t>
      </w:r>
      <w:r w:rsidRPr="009026A4">
        <w:t>origine sont négatives.</w:t>
      </w:r>
    </w:p>
    <w:p w14:paraId="0F9A1D4F" w14:textId="77777777" w:rsidR="00F06F3D" w:rsidRPr="009026A4" w:rsidRDefault="00F06F3D" w:rsidP="00F06F3D">
      <w:pPr>
        <w:ind w:left="360"/>
        <w:jc w:val="both"/>
      </w:pPr>
    </w:p>
    <w:p w14:paraId="2663137A" w14:textId="77777777" w:rsidR="00F06F3D" w:rsidRPr="009026A4" w:rsidRDefault="00F06F3D" w:rsidP="000C369D">
      <w:pPr>
        <w:numPr>
          <w:ilvl w:val="0"/>
          <w:numId w:val="9"/>
        </w:numPr>
        <w:jc w:val="both"/>
      </w:pPr>
      <w:r w:rsidRPr="009026A4">
        <w:t>Si le fichier ne contient pas de données d</w:t>
      </w:r>
      <w:r>
        <w:t>’</w:t>
      </w:r>
      <w:r w:rsidRPr="009026A4">
        <w:t xml:space="preserve">élévation, vous devez ajouter une colonne « Élevation » et utiliser le code de valeur manquante pour BioSIM, qui est </w:t>
      </w:r>
      <w:r w:rsidRPr="009026A4">
        <w:noBreakHyphen/>
        <w:t>999. Les élévations peuvent être extraites ultérieurement d</w:t>
      </w:r>
      <w:r>
        <w:t>’</w:t>
      </w:r>
      <w:r w:rsidRPr="009026A4">
        <w:t>un DEM à l</w:t>
      </w:r>
      <w:r>
        <w:t>’</w:t>
      </w:r>
      <w:r w:rsidRPr="009026A4">
        <w:t>aide de l</w:t>
      </w:r>
      <w:r>
        <w:t>’</w:t>
      </w:r>
      <w:r w:rsidRPr="009026A4">
        <w:t>application ShowMap. Toutefois, après l</w:t>
      </w:r>
      <w:r>
        <w:t>’</w:t>
      </w:r>
      <w:r w:rsidRPr="009026A4">
        <w:t xml:space="preserve">extraction, vous devez vérifier le fichier, afin de vous assurer que toutes les élévations ont été extraites correctement, parce que BioSIM ne fonctionnera pas correctement si certaines localisations ont pour élévation des valeurs de </w:t>
      </w:r>
      <w:r w:rsidRPr="009026A4">
        <w:noBreakHyphen/>
        <w:t>999.</w:t>
      </w:r>
    </w:p>
    <w:p w14:paraId="41EEF681" w14:textId="77777777" w:rsidR="00F06F3D" w:rsidRPr="009026A4" w:rsidRDefault="00F06F3D" w:rsidP="00F06F3D">
      <w:pPr>
        <w:ind w:left="360"/>
        <w:jc w:val="both"/>
      </w:pPr>
    </w:p>
    <w:p w14:paraId="07737BC6" w14:textId="77777777" w:rsidR="00F06F3D" w:rsidRPr="009026A4" w:rsidRDefault="00F06F3D" w:rsidP="000C369D">
      <w:pPr>
        <w:numPr>
          <w:ilvl w:val="0"/>
          <w:numId w:val="9"/>
        </w:numPr>
        <w:jc w:val="both"/>
      </w:pPr>
      <w:r w:rsidRPr="009026A4">
        <w:t>À l</w:t>
      </w:r>
      <w:r>
        <w:t>’</w:t>
      </w:r>
      <w:r w:rsidRPr="009026A4">
        <w:t>intérieur des colonnes du fichier, vous ne devez utiliser ni virgule ni point-virgule.</w:t>
      </w:r>
    </w:p>
    <w:p w14:paraId="7460044A" w14:textId="77777777" w:rsidR="00F06F3D" w:rsidRPr="009026A4" w:rsidRDefault="00F06F3D" w:rsidP="00F06F3D">
      <w:pPr>
        <w:jc w:val="both"/>
      </w:pPr>
    </w:p>
    <w:p w14:paraId="22916EEA" w14:textId="719A7C9A" w:rsidR="00F06F3D" w:rsidRPr="009026A4" w:rsidRDefault="00F06F3D" w:rsidP="000C369D">
      <w:pPr>
        <w:numPr>
          <w:ilvl w:val="0"/>
          <w:numId w:val="9"/>
        </w:numPr>
        <w:jc w:val="both"/>
      </w:pPr>
      <w:r w:rsidRPr="009026A4">
        <w:t xml:space="preserve">Le fichier doit contenir les </w:t>
      </w:r>
      <w:del w:id="1325" w:author="St-Amant, Rémi" w:date="2018-02-26T13:00:00Z">
        <w:r w:rsidRPr="009026A4" w:rsidDel="00AE5964">
          <w:delText xml:space="preserve">quatre </w:delText>
        </w:r>
      </w:del>
      <w:r w:rsidRPr="009026A4">
        <w:t>colonnes obligatoires (</w:t>
      </w:r>
      <w:ins w:id="1326" w:author="St-Amant, Rémi" w:date="2018-02-26T13:00:00Z">
        <w:r w:rsidR="00AE5964">
          <w:t xml:space="preserve">KeyID, </w:t>
        </w:r>
      </w:ins>
      <w:r w:rsidRPr="009026A4">
        <w:t>Name, Latitude, Longitude, Elevation) et, au besoin, le nom des colonnes doit être modifié, de sorte qu</w:t>
      </w:r>
      <w:r>
        <w:t>’</w:t>
      </w:r>
      <w:r w:rsidRPr="009026A4">
        <w:t>elles sont épelées exactement comme ci-dessous.</w:t>
      </w:r>
    </w:p>
    <w:p w14:paraId="4058CD5E" w14:textId="77777777" w:rsidR="00F06F3D" w:rsidRPr="009026A4" w:rsidRDefault="00F06F3D" w:rsidP="00F06F3D">
      <w:pPr>
        <w:ind w:left="360"/>
      </w:pPr>
    </w:p>
    <w:p w14:paraId="29CB5821" w14:textId="77777777" w:rsidR="00F06F3D" w:rsidRPr="009026A4" w:rsidRDefault="00F06F3D" w:rsidP="00F06F3D">
      <w:pPr>
        <w:jc w:val="center"/>
      </w:pPr>
      <w:r w:rsidRPr="009026A4">
        <w:rPr>
          <w:noProof/>
          <w:lang w:val="en-CA" w:eastAsia="en-CA"/>
        </w:rPr>
        <w:drawing>
          <wp:inline distT="0" distB="0" distL="0" distR="0" wp14:anchorId="4ED03618" wp14:editId="65CEFF34">
            <wp:extent cx="2981049" cy="159512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985572" cy="1597540"/>
                    </a:xfrm>
                    <a:prstGeom prst="rect">
                      <a:avLst/>
                    </a:prstGeom>
                    <a:noFill/>
                    <a:ln>
                      <a:noFill/>
                    </a:ln>
                  </pic:spPr>
                </pic:pic>
              </a:graphicData>
            </a:graphic>
          </wp:inline>
        </w:drawing>
      </w:r>
    </w:p>
    <w:p w14:paraId="7900C0AD" w14:textId="77777777" w:rsidR="00F06F3D" w:rsidRPr="009026A4" w:rsidRDefault="00F06F3D" w:rsidP="00F06F3D"/>
    <w:p w14:paraId="2CECB31F" w14:textId="77777777" w:rsidR="00F06F3D" w:rsidRPr="009026A4" w:rsidRDefault="00F06F3D" w:rsidP="00F06F3D">
      <w:pPr>
        <w:jc w:val="both"/>
      </w:pPr>
      <w:r w:rsidRPr="009026A4">
        <w:t xml:space="preserve">Quand vous êtes prêt à enregistrer le fichier, sélectionnez [Fichier] [Enregistrer sous] sur la barre de menu, et sélectionnez le format CSV dans la liste déroulante du champ </w:t>
      </w:r>
      <w:r w:rsidRPr="009026A4">
        <w:rPr>
          <w:b/>
        </w:rPr>
        <w:t>type</w:t>
      </w:r>
      <w:r w:rsidRPr="009026A4">
        <w:t>. Vous devez ensuite nommer le fichier et l</w:t>
      </w:r>
      <w:r>
        <w:t>’</w:t>
      </w:r>
      <w:r w:rsidRPr="009026A4">
        <w:t>enregistrer dans le sous-répertoire \Loc\ du projet. Ensuite, cliquez sur Oui si une boîte de dialogue d</w:t>
      </w:r>
      <w:r>
        <w:t>’</w:t>
      </w:r>
      <w:r w:rsidRPr="009026A4">
        <w:t>Excel s</w:t>
      </w:r>
      <w:r>
        <w:t>’</w:t>
      </w:r>
      <w:r w:rsidRPr="009026A4">
        <w:t>ouvre et vous demande :</w:t>
      </w:r>
    </w:p>
    <w:p w14:paraId="0FA072EC" w14:textId="77777777" w:rsidR="00F06F3D" w:rsidRPr="009026A4" w:rsidRDefault="00F06F3D" w:rsidP="00F06F3D"/>
    <w:p w14:paraId="1965863A" w14:textId="49154264" w:rsidR="00F06F3D" w:rsidRPr="009026A4" w:rsidRDefault="00F06F3D" w:rsidP="00F06F3D">
      <w:pPr>
        <w:jc w:val="center"/>
      </w:pPr>
      <w:r w:rsidRPr="009026A4">
        <w:rPr>
          <w:noProof/>
          <w:lang w:val="en-CA" w:eastAsia="en-CA"/>
        </w:rPr>
        <w:drawing>
          <wp:inline distT="0" distB="0" distL="0" distR="0" wp14:anchorId="4FA0E54C" wp14:editId="6A896ED2">
            <wp:extent cx="3631500" cy="85725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test2"/>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3631500" cy="857250"/>
                    </a:xfrm>
                    <a:prstGeom prst="rect">
                      <a:avLst/>
                    </a:prstGeom>
                    <a:noFill/>
                    <a:ln>
                      <a:noFill/>
                    </a:ln>
                  </pic:spPr>
                </pic:pic>
              </a:graphicData>
            </a:graphic>
          </wp:inline>
        </w:drawing>
      </w:r>
    </w:p>
    <w:p w14:paraId="66DB2547" w14:textId="77777777" w:rsidR="00F06F3D" w:rsidRPr="009026A4" w:rsidRDefault="00F06F3D" w:rsidP="00F06F3D"/>
    <w:p w14:paraId="0031F634" w14:textId="77777777" w:rsidR="00F06F3D" w:rsidRPr="009026A4" w:rsidRDefault="00F06F3D" w:rsidP="00F06F3D"/>
    <w:p w14:paraId="34870F16" w14:textId="155E3962" w:rsidR="00F06F3D" w:rsidRPr="009026A4" w:rsidRDefault="00F06F3D" w:rsidP="00F06F3D">
      <w:r w:rsidRPr="009026A4">
        <w:t>Cliquez égale</w:t>
      </w:r>
      <w:r>
        <w:t xml:space="preserve">ment sur Oui si Excel demande : </w:t>
      </w:r>
      <w:r w:rsidRPr="009026A4">
        <w:t>Si vous tentez de fermer Excel après avoir enregistré le fichier en format CSV, Excel vous demandera s</w:t>
      </w:r>
      <w:r>
        <w:t>’</w:t>
      </w:r>
      <w:r w:rsidRPr="009026A4">
        <w:t>il faut enregistrer le fichier. Vous devez répondre Non, car il est inutile d</w:t>
      </w:r>
      <w:r>
        <w:t>’</w:t>
      </w:r>
      <w:r w:rsidRPr="009026A4">
        <w:t>enregistrer le document en format Excel.</w:t>
      </w:r>
    </w:p>
    <w:p w14:paraId="3C5A9084" w14:textId="77777777" w:rsidR="00F06F3D" w:rsidRPr="009026A4" w:rsidRDefault="00F06F3D" w:rsidP="00F06F3D">
      <w:pPr>
        <w:jc w:val="both"/>
      </w:pPr>
    </w:p>
    <w:p w14:paraId="7966E367" w14:textId="77777777" w:rsidR="00F06F3D" w:rsidRPr="009026A4" w:rsidRDefault="00F06F3D" w:rsidP="00F06F3D">
      <w:pPr>
        <w:jc w:val="both"/>
      </w:pPr>
      <w:r w:rsidRPr="009026A4">
        <w:t>Exemple d</w:t>
      </w:r>
      <w:r>
        <w:t>’</w:t>
      </w:r>
      <w:r w:rsidRPr="009026A4">
        <w:t>un fichier de données pour une liste de localisations en format CSV :</w:t>
      </w:r>
    </w:p>
    <w:p w14:paraId="7B2EE33F" w14:textId="77777777" w:rsidR="00F06F3D" w:rsidRPr="009026A4" w:rsidRDefault="00F06F3D" w:rsidP="00F06F3D">
      <w:pPr>
        <w:jc w:val="both"/>
      </w:pPr>
    </w:p>
    <w:p w14:paraId="50D0D967" w14:textId="31C8E138" w:rsidR="00F06F3D" w:rsidRPr="00581494" w:rsidRDefault="00701185" w:rsidP="00F06F3D">
      <w:pPr>
        <w:jc w:val="both"/>
        <w:rPr>
          <w:color w:val="0000FF"/>
          <w:szCs w:val="24"/>
          <w:lang w:val="en-CA"/>
        </w:rPr>
      </w:pPr>
      <w:r>
        <w:rPr>
          <w:color w:val="0000FF"/>
          <w:lang w:val="en-CA"/>
        </w:rPr>
        <w:t>Key</w:t>
      </w:r>
      <w:r w:rsidR="00F06F3D" w:rsidRPr="00581494">
        <w:rPr>
          <w:color w:val="0000FF"/>
          <w:lang w:val="en-CA"/>
        </w:rPr>
        <w:t>ID,</w:t>
      </w:r>
      <w:r w:rsidRPr="00581494">
        <w:rPr>
          <w:color w:val="0000FF"/>
          <w:lang w:val="en-CA"/>
        </w:rPr>
        <w:t>Name,</w:t>
      </w:r>
      <w:r w:rsidR="00F06F3D" w:rsidRPr="00581494">
        <w:rPr>
          <w:color w:val="0000FF"/>
          <w:lang w:val="en-CA"/>
        </w:rPr>
        <w:t>Latitude,Longitude,Elevation(m)</w:t>
      </w:r>
    </w:p>
    <w:p w14:paraId="77312572" w14:textId="6928DCF8" w:rsidR="00F06F3D" w:rsidRPr="00581494" w:rsidRDefault="00F06F3D" w:rsidP="00F06F3D">
      <w:pPr>
        <w:jc w:val="both"/>
        <w:rPr>
          <w:szCs w:val="24"/>
          <w:lang w:val="en-CA"/>
        </w:rPr>
      </w:pPr>
      <w:r w:rsidRPr="00581494">
        <w:rPr>
          <w:color w:val="0000FF"/>
          <w:lang w:val="en-CA"/>
        </w:rPr>
        <w:t>1,</w:t>
      </w:r>
      <w:r w:rsidR="00701185" w:rsidRPr="00581494">
        <w:rPr>
          <w:color w:val="0000FF"/>
          <w:lang w:val="en-CA"/>
        </w:rPr>
        <w:t>Duchesnay,</w:t>
      </w:r>
      <w:r w:rsidRPr="00581494">
        <w:rPr>
          <w:color w:val="0000FF"/>
          <w:lang w:val="en-CA"/>
        </w:rPr>
        <w:t>46.869,-71.64,168</w:t>
      </w:r>
      <w:r w:rsidRPr="00581494">
        <w:rPr>
          <w:lang w:val="en-CA"/>
        </w:rPr>
        <w:br/>
      </w:r>
      <w:r w:rsidRPr="00581494">
        <w:rPr>
          <w:color w:val="0000FF"/>
          <w:lang w:val="en-CA"/>
        </w:rPr>
        <w:t>2,</w:t>
      </w:r>
      <w:r w:rsidR="00701185" w:rsidRPr="00581494">
        <w:rPr>
          <w:color w:val="0000FF"/>
          <w:lang w:val="en-CA"/>
        </w:rPr>
        <w:t>St-Alban,</w:t>
      </w:r>
      <w:r w:rsidRPr="00581494">
        <w:rPr>
          <w:color w:val="0000FF"/>
          <w:lang w:val="en-CA"/>
        </w:rPr>
        <w:t>46.738,-72.066,78</w:t>
      </w:r>
      <w:r w:rsidRPr="00581494">
        <w:rPr>
          <w:lang w:val="en-CA"/>
        </w:rPr>
        <w:br/>
      </w:r>
      <w:r w:rsidRPr="00581494">
        <w:rPr>
          <w:color w:val="0000FF"/>
          <w:lang w:val="en-CA"/>
        </w:rPr>
        <w:t>3,</w:t>
      </w:r>
      <w:r w:rsidR="00701185" w:rsidRPr="00581494">
        <w:rPr>
          <w:color w:val="0000FF"/>
          <w:lang w:val="en-CA"/>
        </w:rPr>
        <w:t>Scott,</w:t>
      </w:r>
      <w:r w:rsidRPr="00581494">
        <w:rPr>
          <w:color w:val="0000FF"/>
          <w:lang w:val="en-CA"/>
        </w:rPr>
        <w:t>46.506,-71.068,149</w:t>
      </w:r>
    </w:p>
    <w:p w14:paraId="445B03DB" w14:textId="77777777" w:rsidR="00C2471D" w:rsidRPr="005477CA" w:rsidRDefault="00C2471D" w:rsidP="00F06F3D">
      <w:pPr>
        <w:jc w:val="center"/>
        <w:rPr>
          <w:lang w:val="en-CA"/>
        </w:rPr>
      </w:pPr>
    </w:p>
    <w:p w14:paraId="1552D602" w14:textId="66DEC71B" w:rsidR="00C2471D" w:rsidRDefault="00C2471D" w:rsidP="006160E5">
      <w:pPr>
        <w:pStyle w:val="Titre2"/>
      </w:pPr>
      <w:bookmarkStart w:id="1327" w:name="_Toc507669811"/>
      <w:r>
        <w:t xml:space="preserve">Fichier d’intrants du </w:t>
      </w:r>
      <w:del w:id="1328" w:author="St-Amant, Rémi" w:date="2018-02-26T13:01:00Z">
        <w:r w:rsidDel="00725A10">
          <w:delText>(</w:delText>
        </w:r>
      </w:del>
      <w:r>
        <w:t>GM</w:t>
      </w:r>
      <w:bookmarkEnd w:id="1327"/>
      <w:del w:id="1329" w:author="St-Amant, Rémi" w:date="2018-02-26T13:01:00Z">
        <w:r w:rsidDel="00725A10">
          <w:delText>)</w:delText>
        </w:r>
      </w:del>
    </w:p>
    <w:p w14:paraId="2798D20E" w14:textId="77777777" w:rsidR="004607F3" w:rsidRPr="004607F3" w:rsidRDefault="004607F3" w:rsidP="004607F3"/>
    <w:p w14:paraId="2C9972DE" w14:textId="60E1AC8F" w:rsidR="004607F3" w:rsidRPr="009026A4" w:rsidRDefault="004607F3" w:rsidP="004607F3">
      <w:r>
        <w:t xml:space="preserve">   </w:t>
      </w:r>
      <w:r w:rsidRPr="009026A4">
        <w:t>Dans BioSIM, l</w:t>
      </w:r>
      <w:r>
        <w:t>’</w:t>
      </w:r>
      <w:r w:rsidRPr="009026A4">
        <w:t xml:space="preserve">interface </w:t>
      </w:r>
      <w:r>
        <w:t>f</w:t>
      </w:r>
      <w:r w:rsidRPr="004607F3">
        <w:t xml:space="preserve">ichier d’intrants du </w:t>
      </w:r>
      <w:del w:id="1330" w:author="St-Amant, Rémi" w:date="2018-02-26T13:01:00Z">
        <w:r w:rsidRPr="004607F3" w:rsidDel="00725A10">
          <w:delText>(</w:delText>
        </w:r>
      </w:del>
      <w:r w:rsidRPr="004607F3">
        <w:t>GM</w:t>
      </w:r>
      <w:del w:id="1331" w:author="St-Amant, Rémi" w:date="2018-02-26T13:01:00Z">
        <w:r w:rsidRPr="004607F3" w:rsidDel="00725A10">
          <w:delText>)</w:delText>
        </w:r>
      </w:del>
      <w:r>
        <w:t xml:space="preserve"> </w:t>
      </w:r>
      <w:r w:rsidRPr="009026A4">
        <w:t>comprend deux boîtes de dialogue : l</w:t>
      </w:r>
      <w:r w:rsidR="00701185">
        <w:t xml:space="preserve">e gestionnaire de fichier </w:t>
      </w:r>
      <w:r w:rsidRPr="009026A4">
        <w:t>d</w:t>
      </w:r>
      <w:r>
        <w:t>’</w:t>
      </w:r>
      <w:r w:rsidRPr="009026A4">
        <w:t>intrants du générateur météo et les Paramètres du générate</w:t>
      </w:r>
      <w:r w:rsidR="00701185">
        <w:t>ur météo</w:t>
      </w:r>
      <w:r w:rsidRPr="009026A4">
        <w:t>.</w:t>
      </w:r>
    </w:p>
    <w:p w14:paraId="1149A2E4" w14:textId="77777777" w:rsidR="00C2471D" w:rsidRPr="00C2471D" w:rsidRDefault="00C2471D" w:rsidP="00C2471D"/>
    <w:p w14:paraId="48197FFF" w14:textId="1C056885" w:rsidR="00C2471D" w:rsidRDefault="00C2471D" w:rsidP="00C2471D">
      <w:pPr>
        <w:pStyle w:val="Titre3"/>
      </w:pPr>
      <w:bookmarkStart w:id="1332" w:name="_Toc348100128"/>
      <w:bookmarkStart w:id="1333" w:name="_Toc507669812"/>
      <w:r w:rsidRPr="009026A4">
        <w:t xml:space="preserve">Interface de </w:t>
      </w:r>
      <w:r w:rsidR="004607F3">
        <w:t>gestionnaire des fichiers</w:t>
      </w:r>
      <w:r w:rsidRPr="009026A4">
        <w:t xml:space="preserve"> d</w:t>
      </w:r>
      <w:r>
        <w:t>’</w:t>
      </w:r>
      <w:r w:rsidRPr="009026A4">
        <w:t>intrants du générateur météo</w:t>
      </w:r>
      <w:bookmarkEnd w:id="1332"/>
      <w:r w:rsidR="004607F3">
        <w:t>rologique</w:t>
      </w:r>
      <w:bookmarkEnd w:id="1333"/>
    </w:p>
    <w:p w14:paraId="16B2EC1D" w14:textId="77777777" w:rsidR="004607F3" w:rsidRPr="004607F3" w:rsidRDefault="004607F3" w:rsidP="004607F3"/>
    <w:p w14:paraId="49ADF68B" w14:textId="6378E698" w:rsidR="004607F3" w:rsidRPr="009026A4" w:rsidRDefault="004607F3" w:rsidP="004607F3">
      <w:pPr>
        <w:jc w:val="both"/>
      </w:pPr>
      <w:r w:rsidRPr="009026A4">
        <w:rPr>
          <w:noProof/>
          <w:lang w:val="en-CA" w:eastAsia="en-CA"/>
        </w:rPr>
        <w:drawing>
          <wp:anchor distT="0" distB="0" distL="114300" distR="114300" simplePos="0" relativeHeight="251704832" behindDoc="1" locked="0" layoutInCell="1" allowOverlap="1" wp14:anchorId="08B89A89" wp14:editId="076AC80F">
            <wp:simplePos x="0" y="0"/>
            <wp:positionH relativeFrom="column">
              <wp:posOffset>3914140</wp:posOffset>
            </wp:positionH>
            <wp:positionV relativeFrom="paragraph">
              <wp:posOffset>43180</wp:posOffset>
            </wp:positionV>
            <wp:extent cx="2780665" cy="2160270"/>
            <wp:effectExtent l="0" t="0" r="635" b="0"/>
            <wp:wrapSquare wrapText="bothSides"/>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Éditeur_dintrants_du_générateur_météo(GM)"/>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780665" cy="2160270"/>
                    </a:xfrm>
                    <a:prstGeom prst="rect">
                      <a:avLst/>
                    </a:prstGeom>
                    <a:noFill/>
                  </pic:spPr>
                </pic:pic>
              </a:graphicData>
            </a:graphic>
            <wp14:sizeRelH relativeFrom="page">
              <wp14:pctWidth>0</wp14:pctWidth>
            </wp14:sizeRelH>
            <wp14:sizeRelV relativeFrom="page">
              <wp14:pctHeight>0</wp14:pctHeight>
            </wp14:sizeRelV>
          </wp:anchor>
        </w:drawing>
      </w:r>
      <w:r w:rsidRPr="009026A4">
        <w:t>L</w:t>
      </w:r>
      <w:r>
        <w:t>e gestionnaire des fichiers</w:t>
      </w:r>
      <w:r w:rsidRPr="009026A4">
        <w:t xml:space="preserve"> d</w:t>
      </w:r>
      <w:r>
        <w:t>’</w:t>
      </w:r>
      <w:r w:rsidRPr="009026A4">
        <w:t>intrants du générateur météo</w:t>
      </w:r>
      <w:r>
        <w:t>rologique</w:t>
      </w:r>
      <w:r w:rsidRPr="009026A4">
        <w:t xml:space="preserve"> vous permet d</w:t>
      </w:r>
      <w:r>
        <w:t>’</w:t>
      </w:r>
      <w:r w:rsidRPr="009026A4">
        <w:t>ajouter, de supprimer et d</w:t>
      </w:r>
      <w:r>
        <w:t>’</w:t>
      </w:r>
      <w:r w:rsidRPr="009026A4">
        <w:t>éditer des fichiers d</w:t>
      </w:r>
      <w:r>
        <w:t>’</w:t>
      </w:r>
      <w:r w:rsidRPr="009026A4">
        <w:t>intrants météo.</w:t>
      </w:r>
    </w:p>
    <w:p w14:paraId="31D7FE2D" w14:textId="77777777" w:rsidR="004607F3" w:rsidRPr="009026A4" w:rsidRDefault="004607F3" w:rsidP="004607F3">
      <w:pPr>
        <w:jc w:val="both"/>
      </w:pPr>
    </w:p>
    <w:p w14:paraId="463EC95B" w14:textId="77777777" w:rsidR="004607F3" w:rsidRPr="009026A4" w:rsidRDefault="004607F3" w:rsidP="004607F3">
      <w:pPr>
        <w:jc w:val="both"/>
      </w:pPr>
      <w:r w:rsidRPr="009026A4">
        <w:rPr>
          <w:noProof/>
          <w:lang w:val="en-CA" w:eastAsia="en-CA"/>
        </w:rPr>
        <w:drawing>
          <wp:inline distT="0" distB="0" distL="0" distR="0" wp14:anchorId="7067BAB5" wp14:editId="5672A691">
            <wp:extent cx="161925" cy="133350"/>
            <wp:effectExtent l="0" t="0" r="0" b="0"/>
            <wp:docPr id="101" name="Picture 101"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w_"/>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Nouveau : Crée un nouveau fichier d</w:t>
      </w:r>
      <w:r>
        <w:t>’</w:t>
      </w:r>
      <w:r w:rsidRPr="009026A4">
        <w:t>intrants météo, qui commence par les valeurs des paramètres par défaut que vous pouvez ensuite éditer dans la boîte de dialogue Paramètres du générateur météo (GM).</w:t>
      </w:r>
    </w:p>
    <w:p w14:paraId="71BF8D0F" w14:textId="77777777" w:rsidR="004607F3" w:rsidRPr="009026A4" w:rsidRDefault="004607F3" w:rsidP="004607F3">
      <w:pPr>
        <w:jc w:val="both"/>
      </w:pPr>
    </w:p>
    <w:p w14:paraId="5C9372F5" w14:textId="77777777" w:rsidR="004607F3" w:rsidRPr="009026A4" w:rsidRDefault="004607F3" w:rsidP="004607F3">
      <w:pPr>
        <w:jc w:val="both"/>
      </w:pPr>
      <w:r w:rsidRPr="009026A4">
        <w:rPr>
          <w:noProof/>
          <w:lang w:val="en-CA" w:eastAsia="en-CA"/>
        </w:rPr>
        <w:drawing>
          <wp:inline distT="0" distB="0" distL="0" distR="0" wp14:anchorId="076CE969" wp14:editId="784327B9">
            <wp:extent cx="161925" cy="133350"/>
            <wp:effectExtent l="0" t="0" r="0" b="0"/>
            <wp:docPr id="102" name="Picture 102"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elete_ic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Supprimer : Supprime le fichier d</w:t>
      </w:r>
      <w:r>
        <w:t>’</w:t>
      </w:r>
      <w:r w:rsidRPr="009026A4">
        <w:t>intrants météo sélectionné.</w:t>
      </w:r>
    </w:p>
    <w:p w14:paraId="1FADFA3F" w14:textId="77777777" w:rsidR="004607F3" w:rsidRPr="009026A4" w:rsidRDefault="004607F3" w:rsidP="004607F3">
      <w:pPr>
        <w:jc w:val="both"/>
      </w:pPr>
    </w:p>
    <w:p w14:paraId="7066032C" w14:textId="77777777" w:rsidR="004607F3" w:rsidRPr="009026A4" w:rsidRDefault="004607F3" w:rsidP="004607F3">
      <w:pPr>
        <w:jc w:val="both"/>
      </w:pPr>
      <w:r w:rsidRPr="009026A4">
        <w:rPr>
          <w:noProof/>
          <w:lang w:val="en-CA" w:eastAsia="en-CA"/>
        </w:rPr>
        <w:drawing>
          <wp:inline distT="0" distB="0" distL="0" distR="0" wp14:anchorId="4357E875" wp14:editId="1E7D9AE9">
            <wp:extent cx="161925" cy="133350"/>
            <wp:effectExtent l="0" t="0" r="0" b="0"/>
            <wp:docPr id="103" name="Picture 103"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di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Éditer : Envoie le fichier d</w:t>
      </w:r>
      <w:r>
        <w:t>’</w:t>
      </w:r>
      <w:r w:rsidRPr="009026A4">
        <w:t>intrants météo sélectionné à un éditeur de texte.</w:t>
      </w:r>
    </w:p>
    <w:p w14:paraId="1494A958" w14:textId="77777777" w:rsidR="004607F3" w:rsidRPr="009026A4" w:rsidRDefault="004607F3" w:rsidP="004607F3">
      <w:pPr>
        <w:jc w:val="both"/>
      </w:pPr>
    </w:p>
    <w:p w14:paraId="26316046" w14:textId="77777777" w:rsidR="004607F3" w:rsidRPr="009026A4" w:rsidRDefault="004607F3" w:rsidP="004607F3">
      <w:pPr>
        <w:jc w:val="both"/>
      </w:pPr>
      <w:r w:rsidRPr="009026A4">
        <w:rPr>
          <w:noProof/>
          <w:lang w:val="en-CA" w:eastAsia="en-CA"/>
        </w:rPr>
        <w:drawing>
          <wp:inline distT="0" distB="0" distL="0" distR="0" wp14:anchorId="53AC9E48" wp14:editId="20410E7E">
            <wp:extent cx="161925" cy="133350"/>
            <wp:effectExtent l="0" t="0" r="0" b="0"/>
            <wp:docPr id="104" name="Picture 104" descr="Copy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opy_ic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Copier : Copie le fichier d</w:t>
      </w:r>
      <w:r>
        <w:t>’</w:t>
      </w:r>
      <w:r w:rsidRPr="009026A4">
        <w:t>intrants météo sélectionné.</w:t>
      </w:r>
    </w:p>
    <w:p w14:paraId="4F4725F6" w14:textId="77777777" w:rsidR="004607F3" w:rsidRPr="009026A4" w:rsidRDefault="004607F3" w:rsidP="004607F3">
      <w:pPr>
        <w:jc w:val="both"/>
      </w:pPr>
    </w:p>
    <w:p w14:paraId="7788219C" w14:textId="11B0D464" w:rsidR="004607F3" w:rsidRPr="009026A4" w:rsidRDefault="004607F3" w:rsidP="004607F3">
      <w:pPr>
        <w:jc w:val="both"/>
      </w:pPr>
      <w:r w:rsidRPr="009026A4">
        <w:rPr>
          <w:noProof/>
          <w:lang w:val="en-CA" w:eastAsia="en-CA"/>
        </w:rPr>
        <w:drawing>
          <wp:inline distT="0" distB="0" distL="0" distR="0" wp14:anchorId="7AD5C58C" wp14:editId="76087A87">
            <wp:extent cx="161925" cy="133350"/>
            <wp:effectExtent l="0" t="0" r="0" b="0"/>
            <wp:docPr id="105" name="Picture 105" descr="Set_as_defaul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et_as_default_ico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Assigner comme défaut : Remplace les valeurs courantes des paramètres par défaut du modèle par les valeurs actuellement indiquées dans les champs de la boîte de dialogue Paramètres du générateur météo (GM) (qui deviendront les nouveaux paramètres par défaut</w:t>
      </w:r>
      <w:del w:id="1334" w:author="St-Amant, Rémi" w:date="2018-02-26T13:02:00Z">
        <w:r w:rsidRPr="009026A4" w:rsidDel="00725A10">
          <w:delText xml:space="preserve"> utilisés chaque fois que vous sélectionnez ce modèle</w:delText>
        </w:r>
      </w:del>
      <w:r w:rsidRPr="009026A4">
        <w:t>).</w:t>
      </w:r>
    </w:p>
    <w:p w14:paraId="3C7E564F" w14:textId="77777777" w:rsidR="004607F3" w:rsidRPr="009026A4" w:rsidRDefault="004607F3" w:rsidP="004607F3">
      <w:pPr>
        <w:jc w:val="both"/>
      </w:pPr>
    </w:p>
    <w:p w14:paraId="55C1D942" w14:textId="77777777" w:rsidR="004607F3" w:rsidRPr="009026A4" w:rsidRDefault="004607F3" w:rsidP="004607F3">
      <w:pPr>
        <w:jc w:val="both"/>
      </w:pPr>
      <w:r w:rsidRPr="009026A4">
        <w:rPr>
          <w:b/>
        </w:rPr>
        <w:t>Touche F2 </w:t>
      </w:r>
      <w:r w:rsidRPr="009026A4">
        <w:t>: Vous permet de renommer le fichier d</w:t>
      </w:r>
      <w:r>
        <w:t>’</w:t>
      </w:r>
      <w:r w:rsidRPr="009026A4">
        <w:t>intrants météo sélectionné.</w:t>
      </w:r>
    </w:p>
    <w:p w14:paraId="15503979" w14:textId="77777777" w:rsidR="00C2471D" w:rsidRPr="009026A4" w:rsidRDefault="00C2471D" w:rsidP="00C2471D"/>
    <w:p w14:paraId="41B996A5" w14:textId="0BBEF8EC" w:rsidR="00C2471D" w:rsidRDefault="00C2471D" w:rsidP="00C2471D">
      <w:pPr>
        <w:pStyle w:val="Titre3"/>
      </w:pPr>
      <w:bookmarkStart w:id="1335" w:name="_Toc348100129"/>
      <w:bookmarkStart w:id="1336" w:name="_Toc507669813"/>
      <w:r w:rsidRPr="009026A4">
        <w:t>Interface des Paramètres du générateur météo (GM)</w:t>
      </w:r>
      <w:bookmarkEnd w:id="1335"/>
      <w:bookmarkEnd w:id="1336"/>
    </w:p>
    <w:p w14:paraId="386039D8" w14:textId="4A8B1EA4" w:rsidR="00E12289" w:rsidRDefault="00E12289" w:rsidP="00E12289"/>
    <w:p w14:paraId="0A793005" w14:textId="56235105" w:rsidR="00E12289" w:rsidRDefault="00725A10" w:rsidP="00E12289">
      <w:r w:rsidRPr="00334DBD">
        <w:rPr>
          <w:b/>
          <w:noProof/>
          <w:lang w:val="en-CA" w:eastAsia="en-CA"/>
        </w:rPr>
        <w:lastRenderedPageBreak/>
        <w:drawing>
          <wp:anchor distT="0" distB="0" distL="114300" distR="114300" simplePos="0" relativeHeight="251706880" behindDoc="1" locked="0" layoutInCell="1" allowOverlap="1" wp14:anchorId="3CE73425" wp14:editId="2213C37C">
            <wp:simplePos x="0" y="0"/>
            <wp:positionH relativeFrom="column">
              <wp:posOffset>3818752</wp:posOffset>
            </wp:positionH>
            <wp:positionV relativeFrom="paragraph">
              <wp:posOffset>13059</wp:posOffset>
            </wp:positionV>
            <wp:extent cx="2721610" cy="2584450"/>
            <wp:effectExtent l="0" t="0" r="2540" b="6350"/>
            <wp:wrapTight wrapText="bothSides">
              <wp:wrapPolygon edited="0">
                <wp:start x="0" y="0"/>
                <wp:lineTo x="0" y="21494"/>
                <wp:lineTo x="21469" y="21494"/>
                <wp:lineTo x="21469" y="0"/>
                <wp:lineTo x="0" y="0"/>
              </wp:wrapPolygon>
            </wp:wrapTight>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Paramètres_du_générateur_météo(GM)"/>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2721610" cy="2584450"/>
                    </a:xfrm>
                    <a:prstGeom prst="rect">
                      <a:avLst/>
                    </a:prstGeom>
                    <a:noFill/>
                  </pic:spPr>
                </pic:pic>
              </a:graphicData>
            </a:graphic>
            <wp14:sizeRelH relativeFrom="page">
              <wp14:pctWidth>0</wp14:pctWidth>
            </wp14:sizeRelH>
            <wp14:sizeRelV relativeFrom="page">
              <wp14:pctHeight>0</wp14:pctHeight>
            </wp14:sizeRelV>
          </wp:anchor>
        </w:drawing>
      </w:r>
      <w:r w:rsidR="00334DBD" w:rsidRPr="00334DBD">
        <w:rPr>
          <w:b/>
        </w:rPr>
        <w:t>Source des données</w:t>
      </w:r>
      <w:r w:rsidR="00ED1886" w:rsidRPr="00ED1886">
        <w:t xml:space="preserve"> </w:t>
      </w:r>
      <w:r w:rsidR="00ED1886">
        <w:t>(liste déroulante)</w:t>
      </w:r>
      <w:r w:rsidR="00334DBD">
        <w:t>:</w:t>
      </w:r>
      <w:r w:rsidR="00ED1886">
        <w:t xml:space="preserve"> permet de définir l</w:t>
      </w:r>
      <w:r w:rsidR="00A002B1">
        <w:t>a</w:t>
      </w:r>
      <w:r w:rsidR="00ED1886">
        <w:t xml:space="preserve"> </w:t>
      </w:r>
      <w:r w:rsidR="00A002B1">
        <w:t>source</w:t>
      </w:r>
      <w:r w:rsidR="00ED1886">
        <w:t xml:space="preserve"> de</w:t>
      </w:r>
      <w:r w:rsidR="00A002B1">
        <w:t>s</w:t>
      </w:r>
      <w:r w:rsidR="00ED1886">
        <w:t xml:space="preserve"> données utilisé par le générateur météorologique, soit à partir</w:t>
      </w:r>
      <w:r w:rsidR="00A002B1">
        <w:t xml:space="preserve"> normales mensuelles (désagrégation)</w:t>
      </w:r>
      <w:r w:rsidR="00ED1886">
        <w:t xml:space="preserve"> </w:t>
      </w:r>
      <w:r w:rsidR="00A002B1">
        <w:t>ou bien à partir d’observations.</w:t>
      </w:r>
      <w:r w:rsidR="00ED1886">
        <w:t xml:space="preserve"> </w:t>
      </w:r>
    </w:p>
    <w:p w14:paraId="082A32DA" w14:textId="6ACE3696" w:rsidR="00C74A62" w:rsidRDefault="00C74A62" w:rsidP="00E12289"/>
    <w:p w14:paraId="7B7479CB" w14:textId="74053D5C" w:rsidR="00334DBD" w:rsidRDefault="00334DBD" w:rsidP="00E12289">
      <w:r w:rsidRPr="00334DBD">
        <w:rPr>
          <w:b/>
        </w:rPr>
        <w:t>Type de données générées</w:t>
      </w:r>
      <w:r>
        <w:t> </w:t>
      </w:r>
      <w:r w:rsidR="00A002B1">
        <w:t>(liste déroulante)</w:t>
      </w:r>
      <w:r>
        <w:t>:</w:t>
      </w:r>
      <w:r w:rsidR="00A002B1">
        <w:t xml:space="preserve"> permet pour choisir le type des données a générées par le générateur météorologique, soit des données quotidiennes ou horaires.  </w:t>
      </w:r>
    </w:p>
    <w:p w14:paraId="7B3B962B" w14:textId="640AD62E" w:rsidR="00C74A62" w:rsidRDefault="00C74A62" w:rsidP="00E12289">
      <w:pPr>
        <w:rPr>
          <w:b/>
        </w:rPr>
      </w:pPr>
    </w:p>
    <w:p w14:paraId="508AFE9A" w14:textId="4334B958" w:rsidR="00C74A62" w:rsidRDefault="00334DBD" w:rsidP="00193D8E">
      <w:r w:rsidRPr="00334DBD">
        <w:rPr>
          <w:b/>
        </w:rPr>
        <w:t>Variables générées</w:t>
      </w:r>
      <w:r w:rsidR="00193D8E">
        <w:t> : permet de choisir les variables climatiques à générées par le générateur météorologique</w:t>
      </w:r>
      <w:r w:rsidR="00701185">
        <w:t xml:space="preserve">. Quand l’objectif est d’exécuter un modèle, on peut retrouver les variables </w:t>
      </w:r>
      <w:r w:rsidR="00F819DF">
        <w:t>en</w:t>
      </w:r>
      <w:r w:rsidR="00193D8E">
        <w:t xml:space="preserve"> </w:t>
      </w:r>
      <w:r w:rsidR="00193D8E">
        <w:rPr>
          <w:rStyle w:val="Lienhypertexte"/>
          <w:color w:val="000000"/>
          <w:u w:val="none"/>
        </w:rPr>
        <w:t>c</w:t>
      </w:r>
      <w:r w:rsidR="00F819DF">
        <w:rPr>
          <w:rStyle w:val="Lienhypertexte"/>
          <w:color w:val="000000"/>
          <w:u w:val="none"/>
        </w:rPr>
        <w:t>liquant</w:t>
      </w:r>
      <w:r w:rsidR="00193D8E">
        <w:rPr>
          <w:rStyle w:val="Lienhypertexte"/>
          <w:color w:val="000000"/>
          <w:u w:val="none"/>
        </w:rPr>
        <w:t xml:space="preserve"> sur le bouton (…) </w:t>
      </w:r>
      <w:r w:rsidR="00701185">
        <w:rPr>
          <w:rStyle w:val="Lienhypertexte"/>
          <w:color w:val="000000"/>
          <w:u w:val="none"/>
        </w:rPr>
        <w:t xml:space="preserve">et </w:t>
      </w:r>
      <w:r w:rsidR="00600FCD" w:rsidRPr="00600FCD">
        <w:rPr>
          <w:rStyle w:val="Lienhypertexte"/>
          <w:b/>
          <w:color w:val="000000"/>
          <w:u w:val="none"/>
        </w:rPr>
        <w:t xml:space="preserve">Sélectionner les variables climatiques à partir d’un modèle </w:t>
      </w:r>
      <w:r w:rsidR="00600FCD">
        <w:t>(liste déroulante), il est toujours possible d’ajouter d’autre</w:t>
      </w:r>
      <w:r w:rsidR="00701185">
        <w:t>s</w:t>
      </w:r>
      <w:r w:rsidR="00600FCD">
        <w:t xml:space="preserve"> variable</w:t>
      </w:r>
      <w:r w:rsidR="00701185">
        <w:t>s</w:t>
      </w:r>
      <w:r w:rsidR="00600FCD">
        <w:t xml:space="preserve"> </w:t>
      </w:r>
      <w:r w:rsidR="00F819DF">
        <w:t>e</w:t>
      </w:r>
      <w:r w:rsidR="00600FCD">
        <w:t>n coch</w:t>
      </w:r>
      <w:r w:rsidR="00F819DF">
        <w:t>ant</w:t>
      </w:r>
      <w:r w:rsidR="00600FCD">
        <w:t xml:space="preserve"> le case </w:t>
      </w:r>
      <w:r w:rsidR="00600FCD" w:rsidRPr="009026A4">
        <w:rPr>
          <w:noProof/>
          <w:lang w:val="en-CA" w:eastAsia="en-CA"/>
        </w:rPr>
        <w:drawing>
          <wp:inline distT="0" distB="0" distL="0" distR="0" wp14:anchorId="475C2676" wp14:editId="353C4972">
            <wp:extent cx="133350" cy="133350"/>
            <wp:effectExtent l="0" t="0" r="0" b="0"/>
            <wp:docPr id="415" name="Picture 415"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600FCD">
        <w:t xml:space="preserve">  </w:t>
      </w:r>
      <w:r w:rsidR="00193D8E">
        <w:rPr>
          <w:rStyle w:val="Lienhypertexte"/>
          <w:color w:val="000000"/>
          <w:u w:val="none"/>
        </w:rPr>
        <w:t xml:space="preserve">.  </w:t>
      </w:r>
    </w:p>
    <w:p w14:paraId="582849B1" w14:textId="14059E96" w:rsidR="00334DBD" w:rsidRPr="00E12289" w:rsidRDefault="00334DBD" w:rsidP="00E12289"/>
    <w:p w14:paraId="0FCD26DD" w14:textId="18CB1DA6" w:rsidR="00E12289" w:rsidRDefault="00AC18F9" w:rsidP="00E12289">
      <w:pPr>
        <w:jc w:val="both"/>
      </w:pPr>
      <w:r w:rsidRPr="00D66C4A">
        <w:rPr>
          <w:b/>
        </w:rPr>
        <w:t>Normales</w:t>
      </w:r>
      <w:r w:rsidR="00E12289" w:rsidRPr="009026A4">
        <w:t> : Lance des simulations qui utilisent comme intrants les données météorologiques désagrégées provenant des stations de la base de données normales (</w:t>
      </w:r>
      <w:r w:rsidR="00BF62BD">
        <w:t xml:space="preserve">Source </w:t>
      </w:r>
      <w:r w:rsidR="00BF62BD" w:rsidRPr="00BF62BD">
        <w:rPr>
          <w:i/>
        </w:rPr>
        <w:t>à partir de</w:t>
      </w:r>
      <w:r w:rsidR="00BF62BD">
        <w:t xml:space="preserve"> </w:t>
      </w:r>
      <w:r w:rsidR="00E12289" w:rsidRPr="009026A4">
        <w:rPr>
          <w:i/>
        </w:rPr>
        <w:t>normales</w:t>
      </w:r>
      <w:r w:rsidR="00BF62BD">
        <w:rPr>
          <w:i/>
        </w:rPr>
        <w:t xml:space="preserve"> mensuelles</w:t>
      </w:r>
      <w:r w:rsidR="00E12289" w:rsidRPr="009026A4">
        <w:t>).</w:t>
      </w:r>
    </w:p>
    <w:p w14:paraId="41552BDF" w14:textId="1A7EEA56" w:rsidR="00193D8E" w:rsidRDefault="00193D8E" w:rsidP="00E12289">
      <w:pPr>
        <w:jc w:val="both"/>
      </w:pPr>
      <w:r w:rsidRPr="00193D8E">
        <w:t xml:space="preserve">Les Données normales sont toujours employées pour </w:t>
      </w:r>
      <w:ins w:id="1337" w:author="St-Amant, Rémi" w:date="2018-02-26T13:03:00Z">
        <w:r w:rsidR="00725A10">
          <w:t xml:space="preserve">calculer </w:t>
        </w:r>
      </w:ins>
      <w:ins w:id="1338" w:author="St-Amant, Rémi" w:date="2018-02-26T13:04:00Z">
        <w:r w:rsidR="00725A10">
          <w:t>l</w:t>
        </w:r>
      </w:ins>
      <w:ins w:id="1339" w:author="St-Amant, Rémi" w:date="2018-02-26T13:03:00Z">
        <w:r w:rsidR="00725A10">
          <w:t>es gradi</w:t>
        </w:r>
      </w:ins>
      <w:ins w:id="1340" w:author="St-Amant, Rémi" w:date="2018-02-26T13:04:00Z">
        <w:r w:rsidR="00725A10">
          <w:t>e</w:t>
        </w:r>
      </w:ins>
      <w:ins w:id="1341" w:author="St-Amant, Rémi" w:date="2018-02-26T13:03:00Z">
        <w:r w:rsidR="00725A10">
          <w:t>n</w:t>
        </w:r>
      </w:ins>
      <w:ins w:id="1342" w:author="St-Amant, Rémi" w:date="2018-02-26T13:04:00Z">
        <w:r w:rsidR="00725A10">
          <w:t>t</w:t>
        </w:r>
      </w:ins>
      <w:ins w:id="1343" w:author="St-Amant, Rémi" w:date="2018-02-26T13:03:00Z">
        <w:r w:rsidR="00725A10">
          <w:t xml:space="preserve">s et pour </w:t>
        </w:r>
      </w:ins>
      <w:r w:rsidRPr="00193D8E">
        <w:t>combler les valeurs manquantes (ou faire des prévisions).</w:t>
      </w:r>
    </w:p>
    <w:p w14:paraId="5DBBB184" w14:textId="2498AC71" w:rsidR="00C74A62" w:rsidRDefault="00C74A62" w:rsidP="00E12289">
      <w:pPr>
        <w:jc w:val="both"/>
      </w:pPr>
    </w:p>
    <w:p w14:paraId="62BD6F50" w14:textId="59E06A6B" w:rsidR="00E12289" w:rsidRPr="009026A4" w:rsidRDefault="00BF62BD" w:rsidP="00E12289">
      <w:pPr>
        <w:jc w:val="both"/>
        <w:rPr>
          <w:bCs/>
        </w:rPr>
      </w:pPr>
      <w:r>
        <w:rPr>
          <w:b/>
        </w:rPr>
        <w:t>Observations</w:t>
      </w:r>
      <w:r w:rsidR="00E12289" w:rsidRPr="009026A4">
        <w:t> :</w:t>
      </w:r>
      <w:r w:rsidR="00E12289" w:rsidRPr="009026A4">
        <w:rPr>
          <w:b/>
        </w:rPr>
        <w:t xml:space="preserve"> </w:t>
      </w:r>
      <w:r w:rsidR="00E12289" w:rsidRPr="009026A4">
        <w:t>Effectue des simulations en utilisant comme intrants les données météorologiques provenant des stations de la base de données quotidiennes</w:t>
      </w:r>
      <w:ins w:id="1344" w:author="St-Amant, Rémi" w:date="2018-02-26T13:04:00Z">
        <w:r w:rsidR="00725A10">
          <w:t>/horaires</w:t>
        </w:r>
      </w:ins>
      <w:r w:rsidR="00E12289" w:rsidRPr="009026A4">
        <w:t xml:space="preserve"> (</w:t>
      </w:r>
      <w:r>
        <w:t>source</w:t>
      </w:r>
      <w:r w:rsidR="00E12289" w:rsidRPr="009026A4">
        <w:t xml:space="preserve"> </w:t>
      </w:r>
      <w:r>
        <w:rPr>
          <w:i/>
        </w:rPr>
        <w:t>à partir d’observations</w:t>
      </w:r>
      <w:r w:rsidR="00E12289" w:rsidRPr="009026A4">
        <w:t>).</w:t>
      </w:r>
    </w:p>
    <w:p w14:paraId="4C589D5D" w14:textId="209D3068" w:rsidR="00E12289" w:rsidRDefault="00E12289" w:rsidP="00E12289">
      <w:pPr>
        <w:jc w:val="both"/>
        <w:rPr>
          <w:bCs/>
        </w:rPr>
      </w:pPr>
    </w:p>
    <w:p w14:paraId="4956C0AD" w14:textId="77777777" w:rsidR="00E12289" w:rsidRPr="009026A4" w:rsidRDefault="00E12289" w:rsidP="00E12289">
      <w:pPr>
        <w:jc w:val="both"/>
        <w:rPr>
          <w:bCs/>
        </w:rPr>
      </w:pPr>
    </w:p>
    <w:p w14:paraId="7E99D1A6" w14:textId="3C96E0F0" w:rsidR="00E12289" w:rsidRPr="009026A4" w:rsidRDefault="00E12289" w:rsidP="00E12289">
      <w:pPr>
        <w:jc w:val="both"/>
      </w:pPr>
      <w:r w:rsidRPr="009026A4">
        <w:rPr>
          <w:b/>
        </w:rPr>
        <w:t>Nom de la base de données</w:t>
      </w:r>
      <w:r>
        <w:t xml:space="preserve"> (liste déroulante </w:t>
      </w:r>
      <w:r w:rsidRPr="009026A4">
        <w:t>à la droite</w:t>
      </w:r>
      <w:r>
        <w:t xml:space="preserve"> de chaque type de </w:t>
      </w:r>
      <w:r w:rsidR="00ED1886">
        <w:t>données)</w:t>
      </w:r>
      <w:r w:rsidRPr="009026A4">
        <w:t xml:space="preserve"> : Ce bouton vous permet de sélectionner la base de données </w:t>
      </w:r>
      <w:r>
        <w:t xml:space="preserve">pour chaque type de données (Normales, Quotidiennes, Horaire ou Gribs) qui sera utilisée </w:t>
      </w:r>
      <w:del w:id="1345" w:author="St-Amant, Rémi" w:date="2018-02-26T13:04:00Z">
        <w:r w:rsidDel="00725A10">
          <w:delText xml:space="preserve">pour </w:delText>
        </w:r>
      </w:del>
      <w:r>
        <w:t>dans</w:t>
      </w:r>
      <w:r w:rsidRPr="009026A4">
        <w:t xml:space="preserve"> </w:t>
      </w:r>
      <w:del w:id="1346" w:author="St-Amant, Rémi" w:date="2018-02-26T13:04:00Z">
        <w:r w:rsidRPr="009026A4" w:rsidDel="00725A10">
          <w:delText>simulation</w:delText>
        </w:r>
      </w:del>
      <w:ins w:id="1347" w:author="St-Amant, Rémi" w:date="2018-02-26T13:04:00Z">
        <w:r w:rsidR="00725A10">
          <w:t>la génération météo</w:t>
        </w:r>
      </w:ins>
      <w:r w:rsidRPr="009026A4">
        <w:t>.</w:t>
      </w:r>
      <w:r w:rsidR="00193D8E">
        <w:t xml:space="preserve"> </w:t>
      </w:r>
    </w:p>
    <w:p w14:paraId="6E0CB77A" w14:textId="77777777" w:rsidR="00E12289" w:rsidRPr="009026A4" w:rsidRDefault="00E12289" w:rsidP="00E12289">
      <w:pPr>
        <w:jc w:val="both"/>
      </w:pPr>
    </w:p>
    <w:p w14:paraId="78E7ABFE" w14:textId="126421E9" w:rsidR="00E12289" w:rsidRPr="009026A4" w:rsidRDefault="00E12289" w:rsidP="00E12289">
      <w:pPr>
        <w:jc w:val="both"/>
      </w:pPr>
      <w:r w:rsidRPr="009026A4">
        <w:rPr>
          <w:noProof/>
          <w:lang w:val="en-CA" w:eastAsia="en-CA"/>
        </w:rPr>
        <w:drawing>
          <wp:inline distT="0" distB="0" distL="0" distR="0" wp14:anchorId="30F2789C" wp14:editId="6109B450">
            <wp:extent cx="161925" cy="133350"/>
            <wp:effectExtent l="0" t="0" r="0" b="0"/>
            <wp:docPr id="107" name="Picture 107" descr="Link_A_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Link_A_Databas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w:t>
      </w:r>
      <w:r w:rsidRPr="009026A4">
        <w:rPr>
          <w:b/>
        </w:rPr>
        <w:t>Lier une base de données</w:t>
      </w:r>
      <w:r w:rsidRPr="009026A4">
        <w:t>: Ajoute des chemins d</w:t>
      </w:r>
      <w:r>
        <w:t>’</w:t>
      </w:r>
      <w:r w:rsidRPr="009026A4">
        <w:t xml:space="preserve">accès vers les </w:t>
      </w:r>
      <w:r w:rsidRPr="009026A4">
        <w:rPr>
          <w:i/>
        </w:rPr>
        <w:t xml:space="preserve">Bases de données </w:t>
      </w:r>
      <w:r w:rsidRPr="009026A4">
        <w:t>pour la liste des chemins liés, ce qui rend disponibles ces bases de données dans la liste déroulante.</w:t>
      </w:r>
    </w:p>
    <w:p w14:paraId="6ABE2608" w14:textId="77777777" w:rsidR="00E12289" w:rsidRPr="009026A4" w:rsidRDefault="00E12289" w:rsidP="00E12289">
      <w:pPr>
        <w:jc w:val="both"/>
        <w:rPr>
          <w:b/>
          <w:bCs/>
        </w:rPr>
      </w:pPr>
    </w:p>
    <w:p w14:paraId="1BC5FD5D" w14:textId="41C2DBD0" w:rsidR="00E12289" w:rsidRPr="009026A4" w:rsidRDefault="00E12289" w:rsidP="00E12289">
      <w:pPr>
        <w:jc w:val="both"/>
      </w:pPr>
      <w:r w:rsidRPr="009026A4">
        <w:t>Champ</w:t>
      </w:r>
      <w:r w:rsidRPr="009026A4">
        <w:rPr>
          <w:b/>
        </w:rPr>
        <w:t xml:space="preserve"> Nb. </w:t>
      </w:r>
      <w:r w:rsidR="00D66C4A">
        <w:rPr>
          <w:b/>
        </w:rPr>
        <w:t>Voisins</w:t>
      </w:r>
      <w:r w:rsidRPr="009026A4">
        <w:t> :</w:t>
      </w:r>
      <w:r w:rsidRPr="009026A4">
        <w:rPr>
          <w:b/>
        </w:rPr>
        <w:t xml:space="preserve"> </w:t>
      </w:r>
      <w:r w:rsidRPr="009026A4">
        <w:t xml:space="preserve">Nombre de stations les plus proches </w:t>
      </w:r>
      <w:r w:rsidR="00BF62BD">
        <w:t xml:space="preserve">qui seront sélectionnées </w:t>
      </w:r>
      <w:r w:rsidRPr="009026A4">
        <w:t xml:space="preserve">dans la base de données </w:t>
      </w:r>
      <w:r w:rsidR="00BF62BD">
        <w:t xml:space="preserve">pour </w:t>
      </w:r>
      <w:r w:rsidRPr="009026A4">
        <w:t>chaque emplacement de simulation.</w:t>
      </w:r>
    </w:p>
    <w:p w14:paraId="1595A750" w14:textId="77777777" w:rsidR="00E12289" w:rsidRPr="009026A4" w:rsidRDefault="00E12289" w:rsidP="00E12289">
      <w:pPr>
        <w:tabs>
          <w:tab w:val="left" w:pos="2212"/>
        </w:tabs>
        <w:jc w:val="both"/>
        <w:rPr>
          <w:bCs/>
        </w:rPr>
      </w:pPr>
    </w:p>
    <w:p w14:paraId="29406954" w14:textId="03D8C44C" w:rsidR="00E12289" w:rsidRPr="009026A4" w:rsidRDefault="00E12289" w:rsidP="00E12289">
      <w:pPr>
        <w:jc w:val="both"/>
      </w:pPr>
      <w:r w:rsidRPr="009026A4">
        <w:t>Champ</w:t>
      </w:r>
      <w:r w:rsidRPr="009026A4">
        <w:rPr>
          <w:b/>
        </w:rPr>
        <w:t xml:space="preserve"> Nombre d</w:t>
      </w:r>
      <w:r>
        <w:rPr>
          <w:b/>
        </w:rPr>
        <w:t>’</w:t>
      </w:r>
      <w:r w:rsidRPr="009026A4">
        <w:rPr>
          <w:b/>
        </w:rPr>
        <w:t>années</w:t>
      </w:r>
      <w:r w:rsidRPr="009026A4">
        <w:t xml:space="preserve"> : Ce champ est activé quand vous sélectionnez le mode </w:t>
      </w:r>
      <w:r w:rsidR="00BF62BD">
        <w:rPr>
          <w:i/>
        </w:rPr>
        <w:t xml:space="preserve">à partir de </w:t>
      </w:r>
      <w:r w:rsidRPr="009026A4">
        <w:rPr>
          <w:i/>
        </w:rPr>
        <w:t>normales</w:t>
      </w:r>
      <w:r w:rsidR="00BF62BD">
        <w:rPr>
          <w:i/>
        </w:rPr>
        <w:t xml:space="preserve"> mensuelles</w:t>
      </w:r>
      <w:r w:rsidRPr="009026A4">
        <w:t>, car certains modèles requièrent plus d</w:t>
      </w:r>
      <w:r>
        <w:t>’</w:t>
      </w:r>
      <w:r w:rsidRPr="009026A4">
        <w:t>une année de données météorologiques. Ce champ vous permet d</w:t>
      </w:r>
      <w:r>
        <w:t>’</w:t>
      </w:r>
      <w:r w:rsidRPr="009026A4">
        <w:t>indiquer le nombre d</w:t>
      </w:r>
      <w:r>
        <w:t>’</w:t>
      </w:r>
      <w:r w:rsidRPr="009026A4">
        <w:t>années pour lesquelles vous voulez exécuter la simulation. Prenez note que les données météorologiques sont générées de façon aléatoire à partir de données normales.</w:t>
      </w:r>
    </w:p>
    <w:p w14:paraId="180F1EAD" w14:textId="3F76755B" w:rsidR="00E12289" w:rsidRPr="00E12289" w:rsidRDefault="00E12289" w:rsidP="00E12289">
      <w:pPr>
        <w:tabs>
          <w:tab w:val="left" w:pos="2212"/>
        </w:tabs>
        <w:jc w:val="both"/>
        <w:rPr>
          <w:bCs/>
        </w:rPr>
      </w:pPr>
      <w:r w:rsidRPr="009026A4">
        <w:tab/>
      </w:r>
    </w:p>
    <w:p w14:paraId="17189503" w14:textId="75D233F5" w:rsidR="00E12289" w:rsidRPr="009026A4" w:rsidRDefault="00E12289" w:rsidP="00E12289">
      <w:pPr>
        <w:jc w:val="both"/>
      </w:pPr>
      <w:r w:rsidRPr="009026A4">
        <w:t>Champs</w:t>
      </w:r>
      <w:r w:rsidRPr="009026A4">
        <w:rPr>
          <w:b/>
        </w:rPr>
        <w:t xml:space="preserve"> Première année</w:t>
      </w:r>
      <w:r w:rsidRPr="009026A4">
        <w:t xml:space="preserve"> et</w:t>
      </w:r>
      <w:r w:rsidRPr="009026A4">
        <w:rPr>
          <w:b/>
        </w:rPr>
        <w:t xml:space="preserve"> Dernière année</w:t>
      </w:r>
      <w:r w:rsidRPr="009026A4">
        <w:t> : Ces champs sont activés quand vous sélectionnez le mo</w:t>
      </w:r>
      <w:r w:rsidR="00BF62BD">
        <w:t xml:space="preserve">de </w:t>
      </w:r>
      <w:r w:rsidR="00BF62BD">
        <w:rPr>
          <w:i/>
        </w:rPr>
        <w:t>à partir d’observations</w:t>
      </w:r>
      <w:r w:rsidRPr="009026A4">
        <w:t xml:space="preserve">. Vous devez entrer la première année et la dernière année inclusivement pour lesquelles vous voulez </w:t>
      </w:r>
      <w:r w:rsidR="00BF62BD">
        <w:t>une trace météorologique</w:t>
      </w:r>
      <w:r w:rsidRPr="009026A4">
        <w:t>.</w:t>
      </w:r>
    </w:p>
    <w:p w14:paraId="2519567A" w14:textId="77777777" w:rsidR="00E12289" w:rsidRPr="009026A4" w:rsidRDefault="00E12289" w:rsidP="00E12289">
      <w:pPr>
        <w:jc w:val="both"/>
      </w:pPr>
    </w:p>
    <w:p w14:paraId="58175D9C" w14:textId="4C47E054" w:rsidR="00E12289" w:rsidRPr="009026A4" w:rsidRDefault="00E12289" w:rsidP="00E12289">
      <w:pPr>
        <w:jc w:val="both"/>
      </w:pPr>
      <w:r w:rsidRPr="009026A4">
        <w:t xml:space="preserve">Case </w:t>
      </w:r>
      <w:r w:rsidRPr="009026A4">
        <w:rPr>
          <w:noProof/>
          <w:lang w:val="en-CA" w:eastAsia="en-CA"/>
        </w:rPr>
        <w:drawing>
          <wp:inline distT="0" distB="0" distL="0" distR="0" wp14:anchorId="491AB8FC" wp14:editId="213788CB">
            <wp:extent cx="133350" cy="133350"/>
            <wp:effectExtent l="0" t="0" r="0" b="0"/>
            <wp:docPr id="110" name="Picture 110"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026A4">
        <w:t xml:space="preserve"> </w:t>
      </w:r>
      <w:r w:rsidRPr="009026A4">
        <w:rPr>
          <w:b/>
        </w:rPr>
        <w:t>Utiliser les prévisions</w:t>
      </w:r>
      <w:r w:rsidRPr="009026A4">
        <w:t xml:space="preserve"> (activée seulement en mode </w:t>
      </w:r>
      <w:r w:rsidR="00BF62BD">
        <w:rPr>
          <w:i/>
        </w:rPr>
        <w:t>à partir d’observation</w:t>
      </w:r>
      <w:r w:rsidRPr="009026A4">
        <w:t xml:space="preserve">) : Lorsque cette case est cochée, le générateur météo utilisera les prévisions disponibles dans les </w:t>
      </w:r>
      <w:r w:rsidRPr="009026A4">
        <w:rPr>
          <w:i/>
        </w:rPr>
        <w:t>Données quotidiennes</w:t>
      </w:r>
      <w:ins w:id="1348" w:author="St-Amant, Rémi" w:date="2018-02-26T13:06:00Z">
        <w:r w:rsidR="00957073">
          <w:rPr>
            <w:i/>
          </w:rPr>
          <w:t>/</w:t>
        </w:r>
      </w:ins>
      <w:del w:id="1349" w:author="St-Amant, Rémi" w:date="2018-02-26T13:06:00Z">
        <w:r w:rsidR="00BF62BD" w:rsidDel="00957073">
          <w:rPr>
            <w:i/>
          </w:rPr>
          <w:delText xml:space="preserve"> ou </w:delText>
        </w:r>
      </w:del>
      <w:r w:rsidR="00BF62BD">
        <w:rPr>
          <w:i/>
        </w:rPr>
        <w:t>horaires</w:t>
      </w:r>
      <w:r w:rsidRPr="009026A4">
        <w:t xml:space="preserve"> (au lieu </w:t>
      </w:r>
      <w:r w:rsidR="00BF62BD">
        <w:t>d’utiliser les données normales</w:t>
      </w:r>
      <w:r w:rsidRPr="009026A4">
        <w:t>). Les données sont considérées comme des « prévisions » lorsque leur date est postérieure à la date courante.</w:t>
      </w:r>
    </w:p>
    <w:p w14:paraId="136F1AF7" w14:textId="5BC95381" w:rsidR="00E12289" w:rsidRDefault="00E12289" w:rsidP="00E12289">
      <w:pPr>
        <w:jc w:val="both"/>
      </w:pPr>
    </w:p>
    <w:p w14:paraId="55955CF8" w14:textId="0B300C29" w:rsidR="00260192" w:rsidRDefault="00260192" w:rsidP="00E12289">
      <w:pPr>
        <w:jc w:val="both"/>
      </w:pPr>
      <w:r w:rsidRPr="00260192">
        <w:rPr>
          <w:b/>
        </w:rPr>
        <w:t>Rayon de recherche</w:t>
      </w:r>
      <w:r>
        <w:t xml:space="preserve"> : permet de limiter le rayon de recherche pour chacune des variables climatiques. </w:t>
      </w:r>
    </w:p>
    <w:p w14:paraId="6C464701" w14:textId="77777777" w:rsidR="00260192" w:rsidRPr="009026A4" w:rsidRDefault="00260192" w:rsidP="00E12289">
      <w:pPr>
        <w:jc w:val="both"/>
      </w:pPr>
    </w:p>
    <w:p w14:paraId="286A41C9" w14:textId="77777777" w:rsidR="00E12289" w:rsidRPr="009026A4" w:rsidRDefault="00E12289" w:rsidP="00E12289">
      <w:pPr>
        <w:jc w:val="both"/>
      </w:pPr>
      <w:r w:rsidRPr="009026A4">
        <w:t>Champ</w:t>
      </w:r>
      <w:r w:rsidRPr="009026A4">
        <w:rPr>
          <w:b/>
        </w:rPr>
        <w:t xml:space="preserve"> Facteur d</w:t>
      </w:r>
      <w:r>
        <w:rPr>
          <w:b/>
        </w:rPr>
        <w:t>’</w:t>
      </w:r>
      <w:r w:rsidRPr="009026A4">
        <w:rPr>
          <w:b/>
        </w:rPr>
        <w:t xml:space="preserve">exposition (Albédo) </w:t>
      </w:r>
      <w:r w:rsidRPr="009026A4">
        <w:t>(liste déroulante) :</w:t>
      </w:r>
      <w:r w:rsidRPr="009026A4">
        <w:rPr>
          <w:b/>
        </w:rPr>
        <w:t xml:space="preserve"> </w:t>
      </w:r>
      <w:r w:rsidRPr="009026A4">
        <w:t>Vous pouvez sélectionner « Aucune » ou « Canopée de conifères » pour calculer le coefficient de chauffage additionnel dû à la température maximale quotidienne, et causé par l</w:t>
      </w:r>
      <w:r>
        <w:t>’</w:t>
      </w:r>
      <w:r w:rsidRPr="009026A4">
        <w:t>exposition à la lumière solaire.</w:t>
      </w:r>
    </w:p>
    <w:p w14:paraId="0F6A7D83" w14:textId="77777777" w:rsidR="00E12289" w:rsidRPr="009026A4" w:rsidRDefault="00E12289" w:rsidP="00E12289">
      <w:pPr>
        <w:jc w:val="both"/>
      </w:pPr>
    </w:p>
    <w:p w14:paraId="035DB4A1" w14:textId="66A7227B" w:rsidR="00E12289" w:rsidRDefault="00E12289" w:rsidP="00E12289">
      <w:pPr>
        <w:jc w:val="both"/>
      </w:pPr>
      <w:r w:rsidRPr="009026A4">
        <w:t>Champ</w:t>
      </w:r>
      <w:r w:rsidRPr="009026A4">
        <w:rPr>
          <w:b/>
        </w:rPr>
        <w:t xml:space="preserve"> Type de générations aléatoires</w:t>
      </w:r>
      <w:r w:rsidRPr="009026A4">
        <w:t xml:space="preserve"> (liste déroulante) : L</w:t>
      </w:r>
      <w:r>
        <w:t>’</w:t>
      </w:r>
      <w:r w:rsidRPr="009026A4">
        <w:t>option « Graine fixe » est utilisée quand vous voulez qu</w:t>
      </w:r>
      <w:r>
        <w:t>’</w:t>
      </w:r>
      <w:r w:rsidRPr="009026A4">
        <w:t xml:space="preserve">une série chronologique de données </w:t>
      </w:r>
      <w:del w:id="1350" w:author="St-Amant, Rémi" w:date="2018-02-26T13:06:00Z">
        <w:r w:rsidRPr="009026A4" w:rsidDel="00957073">
          <w:delText xml:space="preserve">météorologiques générée pour une simulation </w:delText>
        </w:r>
      </w:del>
      <w:r w:rsidRPr="009026A4">
        <w:t>soit identique à celles obtenues d</w:t>
      </w:r>
      <w:r>
        <w:t>’</w:t>
      </w:r>
      <w:r w:rsidRPr="009026A4">
        <w:t>une exécution à l</w:t>
      </w:r>
      <w:r>
        <w:t>’</w:t>
      </w:r>
      <w:r w:rsidRPr="009026A4">
        <w:t>autre. Par défaut, l</w:t>
      </w:r>
      <w:ins w:id="1351" w:author="St-Amant, Rémi" w:date="2018-02-26T13:07:00Z">
        <w:r w:rsidR="00957073">
          <w:t xml:space="preserve">e générateur météo </w:t>
        </w:r>
      </w:ins>
      <w:del w:id="1352" w:author="St-Amant, Rémi" w:date="2018-02-26T13:07:00Z">
        <w:r w:rsidRPr="009026A4" w:rsidDel="00957073">
          <w:delText xml:space="preserve">a simulation </w:delText>
        </w:r>
      </w:del>
      <w:r w:rsidRPr="009026A4">
        <w:t xml:space="preserve">utilise la valeur « Graines aléatoires » (chaque exécution du modèle produit des régimes météo stochastiquement différents si on utilise les </w:t>
      </w:r>
      <w:r w:rsidRPr="009026A4">
        <w:rPr>
          <w:i/>
        </w:rPr>
        <w:t>Données normales</w:t>
      </w:r>
      <w:r w:rsidRPr="009026A4">
        <w:t>).</w:t>
      </w:r>
    </w:p>
    <w:p w14:paraId="1A198250" w14:textId="2ABE4BFC" w:rsidR="00BF62BD" w:rsidRDefault="00BF62BD" w:rsidP="00E12289">
      <w:pPr>
        <w:jc w:val="both"/>
      </w:pPr>
    </w:p>
    <w:p w14:paraId="6175D8A3" w14:textId="27167B88" w:rsidR="00BF62BD" w:rsidRDefault="00BF62BD" w:rsidP="00E12289">
      <w:pPr>
        <w:jc w:val="both"/>
      </w:pPr>
      <w:r>
        <w:t xml:space="preserve">Variable pouvant </w:t>
      </w:r>
      <w:r w:rsidR="00260192">
        <w:t>être dérivées : Permet de dériver certaines variables même s’il n’y a pas de valeurs dans les bases de données. Par exemple température moyenne, humidité, radiation solaire.</w:t>
      </w:r>
    </w:p>
    <w:p w14:paraId="248DE467" w14:textId="5FEA52EB" w:rsidR="00260192" w:rsidRDefault="00260192" w:rsidP="00E12289">
      <w:pPr>
        <w:jc w:val="both"/>
      </w:pPr>
    </w:p>
    <w:p w14:paraId="3B7BEF71" w14:textId="264296F8" w:rsidR="00260192" w:rsidRDefault="00260192" w:rsidP="00E12289">
      <w:pPr>
        <w:jc w:val="both"/>
      </w:pPr>
      <w:r w:rsidRPr="00103739">
        <w:rPr>
          <w:b/>
        </w:rPr>
        <w:t>Ignorer la station météo la plus pr</w:t>
      </w:r>
      <w:r w:rsidR="00103739" w:rsidRPr="00103739">
        <w:rPr>
          <w:b/>
        </w:rPr>
        <w:t>ès du point de simulation</w:t>
      </w:r>
      <w:r>
        <w:t> : Permet de ne pas utiliser la station météo la plus prêt pour pouvoir faire des validations.</w:t>
      </w:r>
    </w:p>
    <w:p w14:paraId="6C005E50" w14:textId="28CBD808" w:rsidR="00260192" w:rsidRDefault="00260192" w:rsidP="00E12289">
      <w:pPr>
        <w:jc w:val="both"/>
      </w:pPr>
    </w:p>
    <w:p w14:paraId="2F2B674D" w14:textId="405A8F3A" w:rsidR="00260192" w:rsidRDefault="00260192" w:rsidP="00E12289">
      <w:pPr>
        <w:jc w:val="both"/>
      </w:pPr>
      <w:r w:rsidRPr="00103739">
        <w:rPr>
          <w:b/>
        </w:rPr>
        <w:t>Sauter la vérification des bases de données</w:t>
      </w:r>
      <w:r>
        <w:t xml:space="preserve"> : </w:t>
      </w:r>
    </w:p>
    <w:p w14:paraId="6D356E66" w14:textId="4387097C" w:rsidR="00260192" w:rsidRDefault="00260192" w:rsidP="00E12289">
      <w:pPr>
        <w:jc w:val="both"/>
      </w:pPr>
    </w:p>
    <w:p w14:paraId="2E83B47D" w14:textId="746139A0" w:rsidR="00260192" w:rsidRPr="009026A4" w:rsidRDefault="00260192" w:rsidP="00E12289">
      <w:pPr>
        <w:jc w:val="both"/>
      </w:pPr>
      <w:r w:rsidRPr="00103739">
        <w:rPr>
          <w:b/>
        </w:rPr>
        <w:t>Ne pas compléter les valeurs manquantes avec des normales</w:t>
      </w:r>
      <w:r>
        <w:t xml:space="preserve"> : </w:t>
      </w:r>
    </w:p>
    <w:p w14:paraId="57C58D39" w14:textId="1C0623D4" w:rsidR="00C2471D" w:rsidRDefault="00C2471D" w:rsidP="00C2471D"/>
    <w:p w14:paraId="329934D0" w14:textId="77777777" w:rsidR="00103739" w:rsidRPr="00C2471D" w:rsidRDefault="00103739" w:rsidP="00C2471D"/>
    <w:p w14:paraId="0585E3D5" w14:textId="5C94A6EC" w:rsidR="009401CA" w:rsidRPr="009026A4" w:rsidRDefault="00C2471D" w:rsidP="00AB65C2">
      <w:pPr>
        <w:pStyle w:val="Titre1"/>
      </w:pPr>
      <w:bookmarkStart w:id="1353" w:name="_Toc507669814"/>
      <w:r w:rsidRPr="00C2471D">
        <w:t>Exécution d’un modèle</w:t>
      </w:r>
      <w:bookmarkEnd w:id="1353"/>
      <w:r w:rsidRPr="00C2471D">
        <w:t xml:space="preserve"> </w:t>
      </w:r>
    </w:p>
    <w:p w14:paraId="7D49B369" w14:textId="69FA95DC" w:rsidR="000C681E" w:rsidRDefault="000C681E" w:rsidP="000C681E">
      <w:pPr>
        <w:ind w:left="360"/>
        <w:jc w:val="both"/>
      </w:pPr>
    </w:p>
    <w:p w14:paraId="11C7B4FA" w14:textId="7DBEC266" w:rsidR="00A6712C" w:rsidRDefault="000C681E" w:rsidP="000C681E">
      <w:pPr>
        <w:jc w:val="both"/>
      </w:pPr>
      <w:r>
        <w:t xml:space="preserve"> </w:t>
      </w:r>
      <w:r w:rsidRPr="009026A4">
        <w:t>Une fois que</w:t>
      </w:r>
      <w:r>
        <w:t xml:space="preserve"> </w:t>
      </w:r>
      <w:r w:rsidR="00A6712C">
        <w:t xml:space="preserve">le générateur météorologique est créé, l’étape suivante consiste à définir au moins </w:t>
      </w:r>
      <w:del w:id="1354" w:author="St-Amant, Rémi" w:date="2018-02-26T13:08:00Z">
        <w:r w:rsidR="00A6712C" w:rsidDel="00957073">
          <w:delText xml:space="preserve">une </w:delText>
        </w:r>
      </w:del>
      <w:ins w:id="1355" w:author="St-Amant, Rémi" w:date="2018-02-26T13:08:00Z">
        <w:r w:rsidR="00957073">
          <w:t>l’</w:t>
        </w:r>
      </w:ins>
      <w:r w:rsidR="00A6712C">
        <w:t xml:space="preserve">exécution d’un modelé, soit en sélection le générateur météo déjà crée et cliquez sur le bouton  Ajouter exécution d'un modèle </w:t>
      </w:r>
      <w:r w:rsidR="00103739">
        <w:rPr>
          <w:noProof/>
          <w:lang w:val="en-CA" w:eastAsia="en-CA"/>
        </w:rPr>
        <w:drawing>
          <wp:inline distT="0" distB="0" distL="0" distR="0" wp14:anchorId="7C2B8B3B" wp14:editId="2D89500B">
            <wp:extent cx="160678" cy="150281"/>
            <wp:effectExtent l="0" t="0" r="0" b="2119"/>
            <wp:docPr id="8" name="Picture 1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60678" cy="150281"/>
                    </a:xfrm>
                    <a:prstGeom prst="rect">
                      <a:avLst/>
                    </a:prstGeom>
                    <a:noFill/>
                    <a:ln>
                      <a:noFill/>
                      <a:prstDash/>
                    </a:ln>
                  </pic:spPr>
                </pic:pic>
              </a:graphicData>
            </a:graphic>
          </wp:inline>
        </w:drawing>
      </w:r>
      <w:r w:rsidR="00103739" w:rsidRPr="00103739">
        <w:t xml:space="preserve"> </w:t>
      </w:r>
      <w:r w:rsidR="00103739">
        <w:t xml:space="preserve">dans </w:t>
      </w:r>
      <w:r w:rsidR="00A6712C">
        <w:t>la première ligne de la barre d’outils de la fenêtre Projet, ou allez dans [Projet], puis sélectionnez [Ajouter exécution d'un modèle..] dans la barre de menus.</w:t>
      </w:r>
    </w:p>
    <w:p w14:paraId="7A1EC897" w14:textId="77777777" w:rsidR="00A6712C" w:rsidRDefault="00A6712C" w:rsidP="000C681E">
      <w:pPr>
        <w:jc w:val="both"/>
      </w:pPr>
    </w:p>
    <w:p w14:paraId="71A8B317" w14:textId="66AD3239" w:rsidR="00A6712C" w:rsidRPr="009026A4" w:rsidRDefault="00A6712C" w:rsidP="00A6712C">
      <w:pPr>
        <w:jc w:val="both"/>
      </w:pPr>
      <w:r w:rsidRPr="009026A4">
        <w:rPr>
          <w:noProof/>
          <w:lang w:val="en-CA" w:eastAsia="en-CA"/>
        </w:rPr>
        <w:lastRenderedPageBreak/>
        <w:drawing>
          <wp:anchor distT="0" distB="0" distL="114300" distR="114300" simplePos="0" relativeHeight="251713024" behindDoc="1" locked="0" layoutInCell="1" allowOverlap="1" wp14:anchorId="534EC066" wp14:editId="5976819E">
            <wp:simplePos x="0" y="0"/>
            <wp:positionH relativeFrom="column">
              <wp:posOffset>3046095</wp:posOffset>
            </wp:positionH>
            <wp:positionV relativeFrom="paragraph">
              <wp:posOffset>121285</wp:posOffset>
            </wp:positionV>
            <wp:extent cx="2924175" cy="2633345"/>
            <wp:effectExtent l="0" t="0" r="9525" b="0"/>
            <wp:wrapTight wrapText="bothSides">
              <wp:wrapPolygon edited="0">
                <wp:start x="0" y="0"/>
                <wp:lineTo x="0" y="21407"/>
                <wp:lineTo x="21530" y="21407"/>
                <wp:lineTo x="21530"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Éditeur_de_simulation"/>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2924175" cy="2633345"/>
                    </a:xfrm>
                    <a:prstGeom prst="rect">
                      <a:avLst/>
                    </a:prstGeom>
                    <a:noFill/>
                  </pic:spPr>
                </pic:pic>
              </a:graphicData>
            </a:graphic>
            <wp14:sizeRelH relativeFrom="page">
              <wp14:pctWidth>0</wp14:pctWidth>
            </wp14:sizeRelH>
            <wp14:sizeRelV relativeFrom="page">
              <wp14:pctHeight>0</wp14:pctHeight>
            </wp14:sizeRelV>
          </wp:anchor>
        </w:drawing>
      </w:r>
      <w:r w:rsidRPr="009026A4">
        <w:t>Le système affiche alors l</w:t>
      </w:r>
      <w:r>
        <w:t>’</w:t>
      </w:r>
      <w:r w:rsidRPr="009026A4">
        <w:t>Éditeur d</w:t>
      </w:r>
      <w:r>
        <w:t>’exécution d’un modèle</w:t>
      </w:r>
      <w:r w:rsidRPr="009026A4">
        <w:t xml:space="preserve">, qui vous permet de définir une nouvelle </w:t>
      </w:r>
      <w:r>
        <w:t xml:space="preserve">exécution du modèle </w:t>
      </w:r>
      <w:r w:rsidRPr="009026A4">
        <w:t>ou d</w:t>
      </w:r>
      <w:r>
        <w:t>’</w:t>
      </w:r>
      <w:r w:rsidRPr="009026A4">
        <w:t>éditer une existante.</w:t>
      </w:r>
    </w:p>
    <w:p w14:paraId="6FEB5E5B" w14:textId="77777777" w:rsidR="00A6712C" w:rsidRPr="009026A4" w:rsidRDefault="00A6712C" w:rsidP="00A6712C">
      <w:pPr>
        <w:jc w:val="both"/>
      </w:pPr>
    </w:p>
    <w:p w14:paraId="338FC391" w14:textId="12F027E5" w:rsidR="00A6712C" w:rsidRPr="009026A4" w:rsidRDefault="00A6712C" w:rsidP="00A6712C">
      <w:pPr>
        <w:jc w:val="both"/>
      </w:pPr>
      <w:r w:rsidRPr="009026A4">
        <w:t>Voici les boutons de l</w:t>
      </w:r>
      <w:r>
        <w:t>’</w:t>
      </w:r>
      <w:r w:rsidRPr="009026A4">
        <w:t xml:space="preserve">Éditeur </w:t>
      </w:r>
      <w:del w:id="1356" w:author="St-Amant, Rémi" w:date="2018-02-26T13:09:00Z">
        <w:r w:rsidRPr="009026A4" w:rsidDel="00957073">
          <w:delText>de simulation</w:delText>
        </w:r>
      </w:del>
      <w:ins w:id="1357" w:author="St-Amant, Rémi" w:date="2018-02-26T13:09:00Z">
        <w:r w:rsidR="00957073">
          <w:t>d’exécution d’un modèle</w:t>
        </w:r>
      </w:ins>
      <w:r w:rsidRPr="009026A4">
        <w:t> :</w:t>
      </w:r>
    </w:p>
    <w:p w14:paraId="2D4E6AEB" w14:textId="77777777" w:rsidR="00A6712C" w:rsidRPr="009026A4" w:rsidRDefault="00A6712C" w:rsidP="00A6712C">
      <w:pPr>
        <w:jc w:val="both"/>
      </w:pPr>
    </w:p>
    <w:p w14:paraId="27101C64" w14:textId="458AE6C7" w:rsidR="00A6712C" w:rsidRDefault="00A6712C" w:rsidP="00A6712C">
      <w:pPr>
        <w:jc w:val="both"/>
      </w:pPr>
      <w:r w:rsidRPr="009026A4">
        <w:t>Champ</w:t>
      </w:r>
      <w:r w:rsidRPr="009026A4">
        <w:rPr>
          <w:b/>
        </w:rPr>
        <w:t xml:space="preserve"> Nom</w:t>
      </w:r>
      <w:r w:rsidR="00005456">
        <w:t xml:space="preserve"> : Nom du modèle a exécuté </w:t>
      </w:r>
      <w:r w:rsidRPr="009026A4">
        <w:t xml:space="preserve">à définir (qui figurera dans </w:t>
      </w:r>
      <w:smartTag w:uri="urn:schemas-microsoft-com:office:smarttags" w:element="PersonName">
        <w:smartTagPr>
          <w:attr w:name="ProductID" w:val="La fen￪tre Projet"/>
        </w:smartTagPr>
        <w:r w:rsidRPr="009026A4">
          <w:t>la fenêtre Projet</w:t>
        </w:r>
      </w:smartTag>
      <w:r w:rsidRPr="009026A4">
        <w:t>).</w:t>
      </w:r>
    </w:p>
    <w:p w14:paraId="6EA5FE74" w14:textId="77777777" w:rsidR="00005456" w:rsidRPr="009026A4" w:rsidRDefault="00005456" w:rsidP="00A6712C">
      <w:pPr>
        <w:jc w:val="both"/>
      </w:pPr>
    </w:p>
    <w:p w14:paraId="301DF38F" w14:textId="2DA157E4" w:rsidR="00A6712C" w:rsidRPr="009026A4" w:rsidRDefault="00A6712C" w:rsidP="00A6712C">
      <w:pPr>
        <w:jc w:val="both"/>
      </w:pPr>
      <w:r w:rsidRPr="009026A4">
        <w:t>Champ</w:t>
      </w:r>
      <w:r w:rsidRPr="009026A4">
        <w:rPr>
          <w:b/>
        </w:rPr>
        <w:t xml:space="preserve"> Description</w:t>
      </w:r>
      <w:r w:rsidRPr="009026A4">
        <w:t> </w:t>
      </w:r>
      <w:r w:rsidRPr="009026A4">
        <w:rPr>
          <w:b/>
        </w:rPr>
        <w:t>:</w:t>
      </w:r>
      <w:r w:rsidRPr="009026A4">
        <w:t xml:space="preserve"> Vou</w:t>
      </w:r>
      <w:r w:rsidR="00005456">
        <w:t>s pouvez entrer un descriptif du modèle</w:t>
      </w:r>
      <w:r w:rsidRPr="009026A4">
        <w:t>, qui vous permettra de vous rappeler de l</w:t>
      </w:r>
      <w:r>
        <w:t>’</w:t>
      </w:r>
      <w:r w:rsidR="00005456">
        <w:t>objet de l’exécution</w:t>
      </w:r>
      <w:r w:rsidRPr="009026A4">
        <w:t>, ou encore des détails additionnels sur celle-ci.</w:t>
      </w:r>
    </w:p>
    <w:p w14:paraId="08157684" w14:textId="77777777" w:rsidR="00A6712C" w:rsidRPr="009026A4" w:rsidRDefault="00A6712C" w:rsidP="00A6712C">
      <w:pPr>
        <w:jc w:val="both"/>
      </w:pPr>
    </w:p>
    <w:p w14:paraId="3A7056F5" w14:textId="0A01E20B" w:rsidR="00A6712C" w:rsidRPr="009026A4" w:rsidDel="00957073" w:rsidRDefault="00A6712C" w:rsidP="00A6712C">
      <w:pPr>
        <w:jc w:val="both"/>
        <w:rPr>
          <w:del w:id="1358" w:author="St-Amant, Rémi" w:date="2018-02-26T13:09:00Z"/>
        </w:rPr>
      </w:pPr>
      <w:del w:id="1359" w:author="St-Amant, Rémi" w:date="2018-02-26T13:09:00Z">
        <w:r w:rsidRPr="009026A4" w:rsidDel="00957073">
          <w:rPr>
            <w:noProof/>
            <w:lang w:val="en-CA" w:eastAsia="en-CA"/>
          </w:rPr>
          <w:drawing>
            <wp:inline distT="0" distB="0" distL="0" distR="0" wp14:anchorId="0F37FB19" wp14:editId="285F5B53">
              <wp:extent cx="135255" cy="135255"/>
              <wp:effectExtent l="0" t="0" r="0" b="0"/>
              <wp:docPr id="41" name="Picture 41"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r w:rsidRPr="009026A4" w:rsidDel="00957073">
          <w:delText xml:space="preserve"> Case </w:delText>
        </w:r>
        <w:r w:rsidRPr="009026A4" w:rsidDel="00957073">
          <w:rPr>
            <w:b/>
          </w:rPr>
          <w:delText>Utiliser hxGrid</w:delText>
        </w:r>
        <w:r w:rsidRPr="009026A4" w:rsidDel="00957073">
          <w:delText xml:space="preserve"> (grisée) : Cette option s</w:delText>
        </w:r>
        <w:r w:rsidDel="00957073">
          <w:delText>’</w:delText>
        </w:r>
        <w:r w:rsidRPr="009026A4" w:rsidDel="00957073">
          <w:delText>adresse aux utilisateurs avancés qui désirent effectuer un calcul en parallèle sur réseau (pour plus d</w:delText>
        </w:r>
        <w:r w:rsidDel="00957073">
          <w:delText>’</w:delText>
        </w:r>
        <w:r w:rsidRPr="009026A4" w:rsidDel="00957073">
          <w:delText xml:space="preserve">information à ce sujet, veuillez consulter la page </w:delText>
        </w:r>
        <w:r w:rsidRPr="009026A4" w:rsidDel="00957073">
          <w:rPr>
            <w:i/>
          </w:rPr>
          <w:delText>Options avancées</w:delText>
        </w:r>
        <w:r w:rsidRPr="009026A4" w:rsidDel="00957073">
          <w:delText xml:space="preserve"> de la boîte de dialogue Options).</w:delText>
        </w:r>
      </w:del>
    </w:p>
    <w:p w14:paraId="02C4C6E8" w14:textId="46C89C36" w:rsidR="00A6712C" w:rsidRPr="009026A4" w:rsidDel="00957073" w:rsidRDefault="00A6712C" w:rsidP="00A6712C">
      <w:pPr>
        <w:jc w:val="both"/>
        <w:rPr>
          <w:del w:id="1360" w:author="St-Amant, Rémi" w:date="2018-02-26T13:09:00Z"/>
        </w:rPr>
      </w:pPr>
    </w:p>
    <w:p w14:paraId="520F53D9" w14:textId="6FEB36EE" w:rsidR="00A6712C" w:rsidRDefault="00A6712C" w:rsidP="00A6712C">
      <w:pPr>
        <w:jc w:val="both"/>
      </w:pPr>
      <w:r w:rsidRPr="009026A4">
        <w:t>Champ</w:t>
      </w:r>
      <w:r w:rsidRPr="009026A4">
        <w:rPr>
          <w:b/>
        </w:rPr>
        <w:t xml:space="preserve"> Modèle</w:t>
      </w:r>
      <w:r w:rsidR="00005456">
        <w:rPr>
          <w:b/>
        </w:rPr>
        <w:t xml:space="preserve"> à exécuter</w:t>
      </w:r>
      <w:r w:rsidRPr="009026A4">
        <w:rPr>
          <w:b/>
        </w:rPr>
        <w:t xml:space="preserve"> </w:t>
      </w:r>
      <w:r w:rsidRPr="009026A4">
        <w:t>(liste déroulante) : Cette liste déroulante contient tous les modèles disponibles dans BioSIM. Vous devez sélectionner l</w:t>
      </w:r>
      <w:r>
        <w:t>’</w:t>
      </w:r>
      <w:r w:rsidRPr="009026A4">
        <w:t>un de ces modèles.</w:t>
      </w:r>
    </w:p>
    <w:p w14:paraId="2DA73BDA" w14:textId="77777777" w:rsidR="00A962E2" w:rsidRPr="009026A4" w:rsidRDefault="00A962E2" w:rsidP="00A6712C">
      <w:pPr>
        <w:jc w:val="both"/>
      </w:pPr>
    </w:p>
    <w:p w14:paraId="66618466" w14:textId="7BE8D2EC" w:rsidR="009401CA" w:rsidRDefault="00A962E2" w:rsidP="000C681E">
      <w:pPr>
        <w:jc w:val="both"/>
      </w:pPr>
      <w:r>
        <w:t xml:space="preserve">Bouton </w:t>
      </w:r>
      <w:r w:rsidRPr="009026A4">
        <w:rPr>
          <w:b/>
          <w:noProof/>
          <w:lang w:val="en-CA" w:eastAsia="en-CA"/>
        </w:rPr>
        <w:drawing>
          <wp:inline distT="0" distB="0" distL="0" distR="0" wp14:anchorId="46BB0405" wp14:editId="0F960FC2">
            <wp:extent cx="124576" cy="135255"/>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_button"/>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124576" cy="135255"/>
                    </a:xfrm>
                    <a:prstGeom prst="rect">
                      <a:avLst/>
                    </a:prstGeom>
                    <a:noFill/>
                    <a:ln>
                      <a:noFill/>
                    </a:ln>
                  </pic:spPr>
                </pic:pic>
              </a:graphicData>
            </a:graphic>
          </wp:inline>
        </w:drawing>
      </w:r>
      <w:r>
        <w:t xml:space="preserve">: </w:t>
      </w:r>
      <w:r w:rsidRPr="009026A4">
        <w:t>Ouvre l</w:t>
      </w:r>
      <w:r>
        <w:t>’</w:t>
      </w:r>
      <w:r w:rsidRPr="009026A4">
        <w:t>éditeur de texte et affiche de l</w:t>
      </w:r>
      <w:r>
        <w:t>’</w:t>
      </w:r>
      <w:r w:rsidRPr="009026A4">
        <w:t>information au sujet du modèle actuellement sélectionné</w:t>
      </w:r>
      <w:r>
        <w:t>.</w:t>
      </w:r>
    </w:p>
    <w:p w14:paraId="2DF09CA0" w14:textId="77777777" w:rsidR="00A962E2" w:rsidRDefault="00A962E2" w:rsidP="000C681E">
      <w:pPr>
        <w:jc w:val="both"/>
      </w:pPr>
    </w:p>
    <w:p w14:paraId="41F68AB8" w14:textId="07A5B598" w:rsidR="00A962E2" w:rsidRDefault="00A962E2" w:rsidP="00A962E2">
      <w:pPr>
        <w:jc w:val="both"/>
      </w:pPr>
      <w:r>
        <w:t xml:space="preserve">Bouton </w:t>
      </w:r>
      <w:r w:rsidRPr="009026A4">
        <w:rPr>
          <w:b/>
          <w:noProof/>
          <w:lang w:val="en-CA" w:eastAsia="en-CA"/>
        </w:rPr>
        <w:drawing>
          <wp:inline distT="0" distB="0" distL="0" distR="0" wp14:anchorId="0E0A7350" wp14:editId="3C0F383A">
            <wp:extent cx="121382" cy="1352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del_Help"/>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121382" cy="135255"/>
                    </a:xfrm>
                    <a:prstGeom prst="rect">
                      <a:avLst/>
                    </a:prstGeom>
                    <a:noFill/>
                    <a:ln>
                      <a:noFill/>
                    </a:ln>
                  </pic:spPr>
                </pic:pic>
              </a:graphicData>
            </a:graphic>
          </wp:inline>
        </w:drawing>
      </w:r>
      <w:r>
        <w:t> :</w:t>
      </w:r>
      <w:r w:rsidRPr="009026A4">
        <w:t xml:space="preserve"> Vous donne accès au fichier d</w:t>
      </w:r>
      <w:r>
        <w:t>’</w:t>
      </w:r>
      <w:r w:rsidRPr="009026A4">
        <w:t>aide sur le modèle sélectionné, s</w:t>
      </w:r>
      <w:r>
        <w:t>’</w:t>
      </w:r>
      <w:r w:rsidRPr="009026A4">
        <w:t>il existe (s</w:t>
      </w:r>
      <w:r>
        <w:t>’</w:t>
      </w:r>
      <w:r w:rsidRPr="009026A4">
        <w:t>il n</w:t>
      </w:r>
      <w:r>
        <w:t>’</w:t>
      </w:r>
      <w:r w:rsidRPr="009026A4">
        <w:t>est pas disponible, le bouton sera grisé).</w:t>
      </w:r>
    </w:p>
    <w:p w14:paraId="7B34334D" w14:textId="77777777" w:rsidR="008F1E30" w:rsidRPr="009026A4" w:rsidRDefault="008F1E30" w:rsidP="00A962E2">
      <w:pPr>
        <w:jc w:val="both"/>
      </w:pPr>
    </w:p>
    <w:p w14:paraId="6A2C2C48" w14:textId="29956258" w:rsidR="008F1E30" w:rsidRPr="009026A4" w:rsidRDefault="008F1E30" w:rsidP="008F1E30">
      <w:pPr>
        <w:jc w:val="both"/>
      </w:pPr>
      <w:r w:rsidRPr="008F1E30">
        <w:t>Champ</w:t>
      </w:r>
      <w:r>
        <w:rPr>
          <w:b/>
        </w:rPr>
        <w:t xml:space="preserve"> Fichier de paramètres envoyé au modèle </w:t>
      </w:r>
      <w:r w:rsidRPr="009026A4">
        <w:rPr>
          <w:b/>
        </w:rPr>
        <w:t>(</w:t>
      </w:r>
      <w:r w:rsidRPr="009026A4">
        <w:t>liste déroulante)</w:t>
      </w:r>
      <w:r w:rsidRPr="009026A4">
        <w:rPr>
          <w:b/>
        </w:rPr>
        <w:t> </w:t>
      </w:r>
      <w:r w:rsidRPr="009026A4">
        <w:t>:</w:t>
      </w:r>
      <w:r w:rsidRPr="009026A4">
        <w:rPr>
          <w:b/>
        </w:rPr>
        <w:t xml:space="preserve"> </w:t>
      </w:r>
      <w:r w:rsidRPr="009026A4">
        <w:t>Ce champ vous permet de préciser les valeurs des paramètres d</w:t>
      </w:r>
      <w:r>
        <w:t>’</w:t>
      </w:r>
      <w:r w:rsidRPr="009026A4">
        <w:t>entrée spécifiques au modèle. Il peut s</w:t>
      </w:r>
      <w:r>
        <w:t>’</w:t>
      </w:r>
      <w:r w:rsidRPr="009026A4">
        <w:t>agir des valeurs par défaut fournies par la définition de l</w:t>
      </w:r>
      <w:r>
        <w:t>’</w:t>
      </w:r>
      <w:r w:rsidRPr="009026A4">
        <w:t>interface du modèle ou d</w:t>
      </w:r>
      <w:r>
        <w:t>’</w:t>
      </w:r>
      <w:r w:rsidRPr="009026A4">
        <w:t>un ensemble de valeurs que vous avez défini et enregistré dans le sous-répertoire \Model Input\ du projet.</w:t>
      </w:r>
    </w:p>
    <w:p w14:paraId="3BABC41C" w14:textId="77777777" w:rsidR="008F1E30" w:rsidRPr="009026A4" w:rsidRDefault="008F1E30" w:rsidP="008F1E30">
      <w:pPr>
        <w:jc w:val="both"/>
      </w:pPr>
    </w:p>
    <w:p w14:paraId="478F4CF9" w14:textId="238C1639" w:rsidR="008F1E30" w:rsidRPr="009026A4" w:rsidRDefault="008F1E30" w:rsidP="008F1E30">
      <w:pPr>
        <w:jc w:val="both"/>
      </w:pPr>
      <w:r w:rsidRPr="009026A4">
        <w:t xml:space="preserve">Pour préciser un nouvel ensemble de valeurs de paramètres pour le modèle sélectionné ou pour modifier un ensemble existant, vous devez cliquer sur le bouton </w:t>
      </w:r>
      <w:r w:rsidRPr="009026A4">
        <w:rPr>
          <w:noProof/>
          <w:lang w:val="en-CA" w:eastAsia="en-CA"/>
        </w:rPr>
        <w:drawing>
          <wp:inline distT="0" distB="0" distL="0" distR="0" wp14:anchorId="0949AADA" wp14:editId="502C07DA">
            <wp:extent cx="124850" cy="13525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fine_Model_Input_button"/>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124850" cy="135255"/>
                    </a:xfrm>
                    <a:prstGeom prst="rect">
                      <a:avLst/>
                    </a:prstGeom>
                    <a:noFill/>
                    <a:ln>
                      <a:noFill/>
                    </a:ln>
                  </pic:spPr>
                </pic:pic>
              </a:graphicData>
            </a:graphic>
          </wp:inline>
        </w:drawing>
      </w:r>
      <w:r w:rsidRPr="009026A4">
        <w:t> situé à l</w:t>
      </w:r>
      <w:r>
        <w:t>’</w:t>
      </w:r>
      <w:r w:rsidRPr="009026A4">
        <w:t>extrême droite du champ pour ouvrir l</w:t>
      </w:r>
      <w:r>
        <w:t>’</w:t>
      </w:r>
      <w:r w:rsidRPr="009026A4">
        <w:t>Éditeur d</w:t>
      </w:r>
      <w:r>
        <w:t>’</w:t>
      </w:r>
      <w:r w:rsidRPr="009026A4">
        <w:t>intrant de modèle et l</w:t>
      </w:r>
      <w:r>
        <w:t>’</w:t>
      </w:r>
      <w:r w:rsidRPr="009026A4">
        <w:t>interface spécifique du modèle (qui varie selon le modèle sélectionné). L</w:t>
      </w:r>
      <w:r>
        <w:t>’</w:t>
      </w:r>
      <w:r w:rsidRPr="009026A4">
        <w:t>identité et la signification des paramètres sont propres au modèle.</w:t>
      </w:r>
    </w:p>
    <w:p w14:paraId="5F88CE63" w14:textId="77777777" w:rsidR="008F1E30" w:rsidRPr="009026A4" w:rsidRDefault="008F1E30" w:rsidP="008F1E30">
      <w:pPr>
        <w:jc w:val="both"/>
      </w:pPr>
    </w:p>
    <w:p w14:paraId="1E629551" w14:textId="2CE08826" w:rsidR="008F1E30" w:rsidRDefault="008F1E30" w:rsidP="008F1E30">
      <w:pPr>
        <w:jc w:val="both"/>
      </w:pPr>
      <w:r w:rsidRPr="009026A4">
        <w:t>Lorsque vous avez créé un nouveau fichier d</w:t>
      </w:r>
      <w:r>
        <w:t>’</w:t>
      </w:r>
      <w:r w:rsidRPr="009026A4">
        <w:t xml:space="preserve">intrant, il devient automatiquement disponible dans la liste déroulante du champ </w:t>
      </w:r>
      <w:r w:rsidRPr="009026A4">
        <w:rPr>
          <w:b/>
        </w:rPr>
        <w:t>Modèle</w:t>
      </w:r>
      <w:r w:rsidRPr="009026A4">
        <w:t xml:space="preserve"> et il sera subséquemment disponible chaque fois que vous sélectionnez le modèle dans le champ </w:t>
      </w:r>
      <w:r w:rsidRPr="009026A4">
        <w:rPr>
          <w:b/>
        </w:rPr>
        <w:t>Modèle</w:t>
      </w:r>
      <w:r w:rsidRPr="009026A4">
        <w:t xml:space="preserve">. Pour en savoir plus sur les paramètres de modèle, veuillez consulter le document </w:t>
      </w:r>
      <w:del w:id="1361" w:author="St-Amant, Rémi" w:date="2018-02-26T13:11:00Z">
        <w:r w:rsidR="00443B84" w:rsidDel="00957073">
          <w:fldChar w:fldCharType="begin"/>
        </w:r>
        <w:r w:rsidR="00443B84" w:rsidDel="00957073">
          <w:delInstrText xml:space="preserve"> HYPERLINK \l "_Interface_de_l’Éditeur" </w:delInstrText>
        </w:r>
        <w:r w:rsidR="00443B84" w:rsidDel="00957073">
          <w:fldChar w:fldCharType="separate"/>
        </w:r>
        <w:r w:rsidRPr="00957073" w:rsidDel="00957073">
          <w:rPr>
            <w:rPrChange w:id="1362" w:author="St-Amant, Rémi" w:date="2018-02-26T13:11:00Z">
              <w:rPr>
                <w:rStyle w:val="Lienhypertexte"/>
                <w:i/>
              </w:rPr>
            </w:rPrChange>
          </w:rPr>
          <w:delText>Modèles et Éditeur de modèles</w:delText>
        </w:r>
        <w:r w:rsidR="00443B84" w:rsidDel="00957073">
          <w:rPr>
            <w:rStyle w:val="Lienhypertexte"/>
            <w:i/>
          </w:rPr>
          <w:fldChar w:fldCharType="end"/>
        </w:r>
      </w:del>
      <w:ins w:id="1363" w:author="St-Amant, Rémi" w:date="2018-02-26T13:11:00Z">
        <w:r w:rsidR="00957073" w:rsidRPr="00957073">
          <w:rPr>
            <w:rPrChange w:id="1364" w:author="St-Amant, Rémi" w:date="2018-02-26T13:11:00Z">
              <w:rPr>
                <w:rStyle w:val="Lienhypertexte"/>
                <w:i/>
              </w:rPr>
            </w:rPrChange>
          </w:rPr>
          <w:t>Modèles et Éditeur de modèles</w:t>
        </w:r>
      </w:ins>
      <w:r w:rsidRPr="009026A4">
        <w:t>.</w:t>
      </w:r>
    </w:p>
    <w:p w14:paraId="153AE2CA" w14:textId="2CC650A9" w:rsidR="00DE26E1" w:rsidRDefault="00DE26E1" w:rsidP="008F1E30">
      <w:pPr>
        <w:jc w:val="both"/>
      </w:pPr>
    </w:p>
    <w:p w14:paraId="7CFB8C8B" w14:textId="6239F90C" w:rsidR="00DE26E1" w:rsidRPr="009026A4" w:rsidRDefault="00DE26E1" w:rsidP="00DE26E1">
      <w:pPr>
        <w:jc w:val="both"/>
      </w:pPr>
      <w:r w:rsidRPr="008F1E30">
        <w:t>Champ</w:t>
      </w:r>
      <w:r>
        <w:rPr>
          <w:b/>
        </w:rPr>
        <w:t xml:space="preserve"> Fichier de variations des paramètres </w:t>
      </w:r>
      <w:r w:rsidRPr="009026A4">
        <w:rPr>
          <w:b/>
        </w:rPr>
        <w:t>(</w:t>
      </w:r>
      <w:r w:rsidRPr="009026A4">
        <w:t>liste déroulante)</w:t>
      </w:r>
      <w:r w:rsidRPr="009026A4">
        <w:rPr>
          <w:b/>
        </w:rPr>
        <w:t> </w:t>
      </w:r>
      <w:r w:rsidRPr="009026A4">
        <w:t>:</w:t>
      </w:r>
      <w:r w:rsidRPr="009026A4">
        <w:rPr>
          <w:b/>
        </w:rPr>
        <w:t xml:space="preserve"> </w:t>
      </w:r>
      <w:r w:rsidRPr="009026A4">
        <w:t xml:space="preserve">Ce champ vous permet </w:t>
      </w:r>
      <w:r>
        <w:t>d’</w:t>
      </w:r>
      <w:r w:rsidRPr="009026A4">
        <w:t>analyser le comportement du modèle, vous pouvez varier simultanément un ou plusieurs paramètres du modèle</w:t>
      </w:r>
      <w:del w:id="1365" w:author="St-Amant, Rémi" w:date="2018-02-26T13:11:00Z">
        <w:r w:rsidRPr="009026A4" w:rsidDel="00957073">
          <w:delText xml:space="preserve"> dans la définition d</w:delText>
        </w:r>
        <w:r w:rsidDel="00957073">
          <w:delText>’</w:delText>
        </w:r>
        <w:r w:rsidRPr="009026A4" w:rsidDel="00957073">
          <w:delText>une simulation</w:delText>
        </w:r>
      </w:del>
      <w:r w:rsidRPr="009026A4">
        <w:t>. Les paramètres que vous pouvez utiliser sont alors propres au modèle. Il peut s</w:t>
      </w:r>
      <w:r>
        <w:t>’</w:t>
      </w:r>
      <w:r w:rsidRPr="009026A4">
        <w:t xml:space="preserve">agir </w:t>
      </w:r>
      <w:del w:id="1366" w:author="St-Amant, Rémi" w:date="2018-02-26T13:12:00Z">
        <w:r w:rsidRPr="009026A4" w:rsidDel="00957073">
          <w:delText>des valeurs par défaut fournies par la définition de l</w:delText>
        </w:r>
        <w:r w:rsidDel="00957073">
          <w:delText>’</w:delText>
        </w:r>
        <w:r w:rsidRPr="009026A4" w:rsidDel="00957073">
          <w:delText xml:space="preserve">interface du modèle ou </w:delText>
        </w:r>
      </w:del>
      <w:r w:rsidRPr="009026A4">
        <w:t>d</w:t>
      </w:r>
      <w:r>
        <w:t>’</w:t>
      </w:r>
      <w:r w:rsidRPr="009026A4">
        <w:t>un ensemble de valeurs que vous avez défini et enregistré dans le sous-répertoire \</w:t>
      </w:r>
      <w:r>
        <w:t>ParametersVariations</w:t>
      </w:r>
      <w:r w:rsidRPr="009026A4">
        <w:t>\ du projet.</w:t>
      </w:r>
    </w:p>
    <w:p w14:paraId="23E37C3C" w14:textId="2AF0E7FB" w:rsidR="00DE26E1" w:rsidRPr="009026A4" w:rsidRDefault="00DE26E1" w:rsidP="008F1E30">
      <w:pPr>
        <w:jc w:val="both"/>
      </w:pPr>
    </w:p>
    <w:p w14:paraId="11AEB960" w14:textId="3BCD88C4" w:rsidR="00DE26E1" w:rsidRPr="009026A4" w:rsidRDefault="00DE26E1" w:rsidP="00DE26E1">
      <w:pPr>
        <w:jc w:val="both"/>
      </w:pPr>
      <w:r w:rsidRPr="009026A4">
        <w:lastRenderedPageBreak/>
        <w:t>Le bouton </w:t>
      </w:r>
      <w:r w:rsidRPr="009026A4">
        <w:rPr>
          <w:noProof/>
          <w:lang w:val="en-CA" w:eastAsia="en-CA"/>
        </w:rPr>
        <w:drawing>
          <wp:inline distT="0" distB="0" distL="0" distR="0" wp14:anchorId="6FCFCB14" wp14:editId="1F42DA00">
            <wp:extent cx="127944" cy="13525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rameters_Variations"/>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127944" cy="135255"/>
                    </a:xfrm>
                    <a:prstGeom prst="rect">
                      <a:avLst/>
                    </a:prstGeom>
                    <a:noFill/>
                    <a:ln>
                      <a:noFill/>
                    </a:ln>
                  </pic:spPr>
                </pic:pic>
              </a:graphicData>
            </a:graphic>
          </wp:inline>
        </w:drawing>
      </w:r>
      <w:r w:rsidRPr="009026A4">
        <w:t xml:space="preserve"> ouvre la boîte de dialogue </w:t>
      </w:r>
      <w:r w:rsidRPr="009026A4">
        <w:rPr>
          <w:rStyle w:val="Lienhypertexte"/>
          <w:color w:val="000000"/>
          <w:u w:val="none"/>
        </w:rPr>
        <w:t>Variation des paramètres</w:t>
      </w:r>
      <w:r w:rsidRPr="009026A4">
        <w:t>. Pour préciser un</w:t>
      </w:r>
      <w:r>
        <w:t>e</w:t>
      </w:r>
      <w:r w:rsidRPr="009026A4">
        <w:t xml:space="preserve"> nouvel</w:t>
      </w:r>
      <w:r>
        <w:t>le</w:t>
      </w:r>
      <w:r w:rsidRPr="009026A4">
        <w:t xml:space="preserve"> </w:t>
      </w:r>
      <w:r>
        <w:t xml:space="preserve">variation </w:t>
      </w:r>
      <w:r w:rsidRPr="009026A4">
        <w:t>de paramètres pour le modèle sélectionné ou pour modifier un ensemble existant</w:t>
      </w:r>
      <w:r>
        <w:t>.</w:t>
      </w:r>
    </w:p>
    <w:p w14:paraId="5B9A3767" w14:textId="77777777" w:rsidR="00A962E2" w:rsidRDefault="00A962E2" w:rsidP="000C681E">
      <w:pPr>
        <w:jc w:val="both"/>
      </w:pPr>
    </w:p>
    <w:p w14:paraId="39D63F22" w14:textId="048D7E37" w:rsidR="00415AEB" w:rsidRDefault="00415AEB" w:rsidP="00415AEB">
      <w:pPr>
        <w:jc w:val="both"/>
      </w:pPr>
      <w:r w:rsidRPr="009026A4">
        <w:t>Champ</w:t>
      </w:r>
      <w:r w:rsidRPr="009026A4">
        <w:rPr>
          <w:b/>
        </w:rPr>
        <w:t xml:space="preserve"> Type de générations aléatoires</w:t>
      </w:r>
      <w:r w:rsidRPr="009026A4">
        <w:t xml:space="preserve"> (liste déroulante) : L</w:t>
      </w:r>
      <w:r>
        <w:t>’</w:t>
      </w:r>
      <w:r w:rsidRPr="009026A4">
        <w:t xml:space="preserve">option « Graine fixe » est utilisée quand vous voulez </w:t>
      </w:r>
      <w:del w:id="1367" w:author="St-Amant, Rémi" w:date="2018-02-26T13:13:00Z">
        <w:r w:rsidRPr="009026A4" w:rsidDel="00957073">
          <w:delText>qu</w:delText>
        </w:r>
        <w:r w:rsidDel="00957073">
          <w:delText>’</w:delText>
        </w:r>
        <w:r w:rsidRPr="009026A4" w:rsidDel="00957073">
          <w:delText xml:space="preserve">une </w:delText>
        </w:r>
      </w:del>
      <w:del w:id="1368" w:author="St-Amant, Rémi" w:date="2018-02-26T13:12:00Z">
        <w:r w:rsidRPr="009026A4" w:rsidDel="00957073">
          <w:delText>série chronologique de données météorologiques générée</w:delText>
        </w:r>
      </w:del>
      <w:ins w:id="1369" w:author="St-Amant, Rémi" w:date="2018-02-26T13:12:00Z">
        <w:r w:rsidR="00957073">
          <w:t xml:space="preserve">que </w:t>
        </w:r>
      </w:ins>
      <w:ins w:id="1370" w:author="St-Amant, Rémi" w:date="2018-02-26T13:13:00Z">
        <w:r w:rsidR="00957073">
          <w:t xml:space="preserve">les résultats du </w:t>
        </w:r>
      </w:ins>
      <w:ins w:id="1371" w:author="St-Amant, Rémi" w:date="2018-02-26T13:12:00Z">
        <w:r w:rsidR="00957073">
          <w:t xml:space="preserve">modèle </w:t>
        </w:r>
      </w:ins>
      <w:del w:id="1372" w:author="St-Amant, Rémi" w:date="2018-02-26T13:13:00Z">
        <w:r w:rsidRPr="009026A4" w:rsidDel="00957073">
          <w:delText xml:space="preserve"> pour une simulation </w:delText>
        </w:r>
      </w:del>
      <w:r w:rsidRPr="009026A4">
        <w:t xml:space="preserve">soit identique </w:t>
      </w:r>
      <w:del w:id="1373" w:author="St-Amant, Rémi" w:date="2018-02-26T13:13:00Z">
        <w:r w:rsidRPr="009026A4" w:rsidDel="00957073">
          <w:delText xml:space="preserve">à celles obtenues </w:delText>
        </w:r>
      </w:del>
      <w:r w:rsidRPr="009026A4">
        <w:t>d</w:t>
      </w:r>
      <w:r>
        <w:t>’</w:t>
      </w:r>
      <w:r w:rsidRPr="009026A4">
        <w:t>une exécution à l</w:t>
      </w:r>
      <w:r>
        <w:t>’</w:t>
      </w:r>
      <w:r w:rsidRPr="009026A4">
        <w:t>autre. Par défaut, l</w:t>
      </w:r>
      <w:ins w:id="1374" w:author="St-Amant, Rémi" w:date="2018-02-26T13:13:00Z">
        <w:r w:rsidR="00957073">
          <w:t xml:space="preserve">’Exécution d’un modèle </w:t>
        </w:r>
      </w:ins>
      <w:del w:id="1375" w:author="St-Amant, Rémi" w:date="2018-02-26T13:13:00Z">
        <w:r w:rsidRPr="009026A4" w:rsidDel="00957073">
          <w:delText xml:space="preserve">a simulation </w:delText>
        </w:r>
      </w:del>
      <w:r w:rsidRPr="009026A4">
        <w:t>utilise la valeur « Graines aléatoires »</w:t>
      </w:r>
      <w:del w:id="1376" w:author="St-Amant, Rémi" w:date="2018-02-26T13:14:00Z">
        <w:r w:rsidRPr="009026A4" w:rsidDel="00957073">
          <w:delText xml:space="preserve"> (chaque exécution du modèle produit des régimes météo stochastiquement différents si on utilise les </w:delText>
        </w:r>
        <w:r w:rsidRPr="009026A4" w:rsidDel="00957073">
          <w:rPr>
            <w:i/>
          </w:rPr>
          <w:delText>Données normales</w:delText>
        </w:r>
        <w:r w:rsidRPr="009026A4" w:rsidDel="00957073">
          <w:delText>)</w:delText>
        </w:r>
      </w:del>
      <w:r w:rsidRPr="009026A4">
        <w:t>.</w:t>
      </w:r>
    </w:p>
    <w:p w14:paraId="57E265FE" w14:textId="6061DD98" w:rsidR="00415AEB" w:rsidRDefault="00415AEB" w:rsidP="00415AEB">
      <w:pPr>
        <w:jc w:val="both"/>
      </w:pPr>
    </w:p>
    <w:p w14:paraId="17E5ECD1" w14:textId="67FECD00" w:rsidR="00415AEB" w:rsidRPr="009026A4" w:rsidRDefault="00415AEB" w:rsidP="00415AEB">
      <w:pPr>
        <w:jc w:val="both"/>
      </w:pPr>
      <w:r w:rsidRPr="009026A4">
        <w:t>Champ</w:t>
      </w:r>
      <w:r w:rsidRPr="009026A4">
        <w:rPr>
          <w:b/>
        </w:rPr>
        <w:t xml:space="preserve"> Répétitions</w:t>
      </w:r>
      <w:r w:rsidRPr="009026A4">
        <w:t> : Ce champ vous permet d</w:t>
      </w:r>
      <w:r>
        <w:t>’</w:t>
      </w:r>
      <w:r w:rsidRPr="009026A4">
        <w:t xml:space="preserve">indiquer le nombre de répétitions que vous voulez pour </w:t>
      </w:r>
      <w:del w:id="1377" w:author="St-Amant, Rémi" w:date="2018-02-26T13:14:00Z">
        <w:r w:rsidRPr="009026A4" w:rsidDel="00957073">
          <w:delText>une simulation donnée</w:delText>
        </w:r>
      </w:del>
      <w:ins w:id="1378" w:author="St-Amant, Rémi" w:date="2018-02-26T13:14:00Z">
        <w:r w:rsidR="00957073">
          <w:t>l’exécution d’un modèle</w:t>
        </w:r>
      </w:ins>
      <w:r w:rsidR="00BB471F">
        <w:t>. Seule les modèles stochastiques ont besoin de répétitions</w:t>
      </w:r>
      <w:r w:rsidRPr="009026A4">
        <w:t>.</w:t>
      </w:r>
    </w:p>
    <w:p w14:paraId="257F06AF" w14:textId="77777777" w:rsidR="00415AEB" w:rsidRPr="009026A4" w:rsidRDefault="00415AEB" w:rsidP="00415AEB">
      <w:pPr>
        <w:jc w:val="both"/>
      </w:pPr>
    </w:p>
    <w:p w14:paraId="2ADBC7ED" w14:textId="77777777" w:rsidR="000C681E" w:rsidRPr="009026A4" w:rsidRDefault="000C681E" w:rsidP="000C681E">
      <w:pPr>
        <w:jc w:val="both"/>
      </w:pPr>
    </w:p>
    <w:p w14:paraId="4621286D" w14:textId="0D9AA32E" w:rsidR="009401CA" w:rsidRDefault="009401CA" w:rsidP="006160E5">
      <w:pPr>
        <w:pStyle w:val="Titre2"/>
      </w:pPr>
      <w:bookmarkStart w:id="1379" w:name="_Toc348100124"/>
      <w:bookmarkStart w:id="1380" w:name="_Toc507669815"/>
      <w:r w:rsidRPr="009026A4">
        <w:t>Éditeur d</w:t>
      </w:r>
      <w:r w:rsidR="0098105F">
        <w:t>’</w:t>
      </w:r>
      <w:r w:rsidRPr="009026A4">
        <w:t>intrants du modèle</w:t>
      </w:r>
      <w:bookmarkEnd w:id="1379"/>
      <w:bookmarkEnd w:id="1380"/>
    </w:p>
    <w:p w14:paraId="0072C96C" w14:textId="77777777" w:rsidR="00E725E4" w:rsidRPr="00E725E4" w:rsidRDefault="00E725E4" w:rsidP="00E725E4"/>
    <w:p w14:paraId="1BEEC51B" w14:textId="6B3147E0" w:rsidR="00E725E4" w:rsidRPr="00E725E4" w:rsidRDefault="00E725E4" w:rsidP="00E725E4">
      <w:r w:rsidRPr="009026A4">
        <w:t>L</w:t>
      </w:r>
      <w:r>
        <w:t>’</w:t>
      </w:r>
      <w:r w:rsidRPr="009026A4">
        <w:t>Éditeur d</w:t>
      </w:r>
      <w:r>
        <w:t>’</w:t>
      </w:r>
      <w:r w:rsidRPr="009026A4">
        <w:t>intrants du modèle comporte deux boîtes de dialogue : l</w:t>
      </w:r>
      <w:r w:rsidR="00BB471F">
        <w:t xml:space="preserve">e gestionnaire </w:t>
      </w:r>
      <w:ins w:id="1381" w:author="St-Amant, Rémi" w:date="2018-02-26T13:14:00Z">
        <w:r w:rsidR="003C4852">
          <w:t xml:space="preserve">des fichiers </w:t>
        </w:r>
      </w:ins>
      <w:r w:rsidRPr="009026A4">
        <w:t>d</w:t>
      </w:r>
      <w:r>
        <w:t>’</w:t>
      </w:r>
      <w:r w:rsidRPr="009026A4">
        <w:t>intrants du modèle (qui vous permet d</w:t>
      </w:r>
      <w:r>
        <w:t>’</w:t>
      </w:r>
      <w:r w:rsidRPr="009026A4">
        <w:t>ajouter, supprimer et éditer des fichiers d</w:t>
      </w:r>
      <w:r>
        <w:t>’</w:t>
      </w:r>
      <w:r w:rsidRPr="009026A4">
        <w:t>intrants du modèle) et une interface propre au modèle (qui varie selon le modèle sélectionné), dans laquelle vous précisez les va</w:t>
      </w:r>
      <w:r>
        <w:t>leurs des paramètres du modèle.</w:t>
      </w:r>
    </w:p>
    <w:p w14:paraId="0118C29B" w14:textId="77777777" w:rsidR="009401CA" w:rsidRPr="009026A4" w:rsidRDefault="009401CA" w:rsidP="009401CA"/>
    <w:p w14:paraId="32211219" w14:textId="482E10D5" w:rsidR="00E725E4" w:rsidRPr="009026A4" w:rsidRDefault="009401CA" w:rsidP="000C369D">
      <w:pPr>
        <w:pStyle w:val="Titre3"/>
      </w:pPr>
      <w:bookmarkStart w:id="1382" w:name="_Interface_de_l’Éditeur"/>
      <w:bookmarkStart w:id="1383" w:name="_Toc348100125"/>
      <w:bookmarkStart w:id="1384" w:name="_Toc507669816"/>
      <w:bookmarkEnd w:id="1382"/>
      <w:r w:rsidRPr="009026A4">
        <w:t>Interface d</w:t>
      </w:r>
      <w:ins w:id="1385" w:author="St-Amant, Rémi" w:date="2018-02-26T13:15:00Z">
        <w:r w:rsidR="003C4852">
          <w:t>u gestionnaire de fichiers</w:t>
        </w:r>
        <w:r w:rsidR="003C4852" w:rsidRPr="009026A4" w:rsidDel="003C4852">
          <w:t xml:space="preserve"> </w:t>
        </w:r>
      </w:ins>
      <w:del w:id="1386" w:author="St-Amant, Rémi" w:date="2018-02-26T13:15:00Z">
        <w:r w:rsidRPr="009026A4" w:rsidDel="003C4852">
          <w:delText>e l</w:delText>
        </w:r>
        <w:r w:rsidR="0098105F" w:rsidDel="003C4852">
          <w:delText>’</w:delText>
        </w:r>
        <w:r w:rsidRPr="009026A4" w:rsidDel="003C4852">
          <w:delText xml:space="preserve">Éditeur </w:delText>
        </w:r>
      </w:del>
      <w:r w:rsidRPr="009026A4">
        <w:t>d</w:t>
      </w:r>
      <w:r w:rsidR="0098105F">
        <w:t>’</w:t>
      </w:r>
      <w:r w:rsidRPr="009026A4">
        <w:t>intrants du modèle</w:t>
      </w:r>
      <w:bookmarkEnd w:id="1383"/>
      <w:bookmarkEnd w:id="1384"/>
    </w:p>
    <w:p w14:paraId="39C02672" w14:textId="77777777" w:rsidR="00E725E4" w:rsidRPr="009026A4" w:rsidRDefault="00E725E4" w:rsidP="00E725E4">
      <w:r w:rsidRPr="009026A4">
        <w:rPr>
          <w:noProof/>
          <w:lang w:val="en-CA" w:eastAsia="en-CA"/>
        </w:rPr>
        <w:drawing>
          <wp:anchor distT="0" distB="0" distL="114300" distR="114300" simplePos="0" relativeHeight="251708928" behindDoc="1" locked="0" layoutInCell="1" allowOverlap="1" wp14:anchorId="348B5FAA" wp14:editId="7A23BD27">
            <wp:simplePos x="0" y="0"/>
            <wp:positionH relativeFrom="column">
              <wp:posOffset>4231408</wp:posOffset>
            </wp:positionH>
            <wp:positionV relativeFrom="paragraph">
              <wp:posOffset>161394</wp:posOffset>
            </wp:positionV>
            <wp:extent cx="2368900" cy="1986650"/>
            <wp:effectExtent l="0" t="0" r="0" b="0"/>
            <wp:wrapTight wrapText="bothSides">
              <wp:wrapPolygon edited="0">
                <wp:start x="0" y="0"/>
                <wp:lineTo x="0" y="21338"/>
                <wp:lineTo x="21368" y="21338"/>
                <wp:lineTo x="21368" y="0"/>
                <wp:lineTo x="0" y="0"/>
              </wp:wrapPolygon>
            </wp:wrapTight>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Éditeur_dintrants_du_modèle"/>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2369583" cy="1987223"/>
                    </a:xfrm>
                    <a:prstGeom prst="rect">
                      <a:avLst/>
                    </a:prstGeom>
                    <a:noFill/>
                  </pic:spPr>
                </pic:pic>
              </a:graphicData>
            </a:graphic>
            <wp14:sizeRelH relativeFrom="page">
              <wp14:pctWidth>0</wp14:pctWidth>
            </wp14:sizeRelH>
            <wp14:sizeRelV relativeFrom="page">
              <wp14:pctHeight>0</wp14:pctHeight>
            </wp14:sizeRelV>
          </wp:anchor>
        </w:drawing>
      </w:r>
    </w:p>
    <w:p w14:paraId="1B8FA355" w14:textId="0664A9D0" w:rsidR="00E725E4" w:rsidRPr="009026A4" w:rsidRDefault="00E725E4" w:rsidP="00E725E4">
      <w:pPr>
        <w:jc w:val="both"/>
      </w:pPr>
      <w:r w:rsidRPr="009026A4">
        <w:t>Vous pouvez utiliser l</w:t>
      </w:r>
      <w:r w:rsidR="00BB471F">
        <w:t xml:space="preserve">e gestionnaire </w:t>
      </w:r>
      <w:ins w:id="1387" w:author="St-Amant, Rémi" w:date="2018-02-26T13:15:00Z">
        <w:r w:rsidR="003C4852">
          <w:t xml:space="preserve">de fichiers </w:t>
        </w:r>
      </w:ins>
      <w:r w:rsidRPr="009026A4">
        <w:t>d</w:t>
      </w:r>
      <w:r>
        <w:t>’</w:t>
      </w:r>
      <w:r w:rsidRPr="009026A4">
        <w:t>intrants du modèle pour ajouter, supprimer et éditer des fichiers d</w:t>
      </w:r>
      <w:r>
        <w:t>’</w:t>
      </w:r>
      <w:r w:rsidRPr="009026A4">
        <w:t>intrants du modèle.</w:t>
      </w:r>
    </w:p>
    <w:p w14:paraId="7079A507" w14:textId="77777777" w:rsidR="00E725E4" w:rsidRPr="009026A4" w:rsidRDefault="00E725E4" w:rsidP="00E725E4">
      <w:pPr>
        <w:jc w:val="both"/>
      </w:pPr>
    </w:p>
    <w:p w14:paraId="05BD03BE" w14:textId="383E9387" w:rsidR="00E725E4" w:rsidRPr="009026A4" w:rsidRDefault="00E725E4" w:rsidP="00E725E4">
      <w:pPr>
        <w:jc w:val="both"/>
      </w:pPr>
      <w:r w:rsidRPr="009026A4">
        <w:t>Voici les boutons et les champs d</w:t>
      </w:r>
      <w:r w:rsidR="00BB471F">
        <w:t xml:space="preserve">u gestionnaire </w:t>
      </w:r>
      <w:r w:rsidRPr="009026A4">
        <w:t>d</w:t>
      </w:r>
      <w:r>
        <w:t>’</w:t>
      </w:r>
      <w:r w:rsidRPr="009026A4">
        <w:t>intrants du modèle :</w:t>
      </w:r>
    </w:p>
    <w:p w14:paraId="3F454FCA" w14:textId="77777777" w:rsidR="00E725E4" w:rsidRPr="009026A4" w:rsidRDefault="00E725E4" w:rsidP="00E725E4">
      <w:pPr>
        <w:jc w:val="both"/>
      </w:pPr>
    </w:p>
    <w:p w14:paraId="6112C1F6" w14:textId="77777777" w:rsidR="00E725E4" w:rsidRPr="009026A4" w:rsidRDefault="00E725E4" w:rsidP="00E725E4">
      <w:pPr>
        <w:jc w:val="both"/>
      </w:pPr>
      <w:r w:rsidRPr="009026A4">
        <w:rPr>
          <w:noProof/>
          <w:lang w:val="en-CA" w:eastAsia="en-CA"/>
        </w:rPr>
        <w:drawing>
          <wp:inline distT="0" distB="0" distL="0" distR="0" wp14:anchorId="3111F053" wp14:editId="183D5D12">
            <wp:extent cx="161925" cy="133350"/>
            <wp:effectExtent l="0" t="0" r="0" b="0"/>
            <wp:docPr id="93" name="Picture 93"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New_"/>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Nouveau : Crée un nouveau fichier d</w:t>
      </w:r>
      <w:r>
        <w:t>’</w:t>
      </w:r>
      <w:r w:rsidRPr="009026A4">
        <w:t>intrants du modèle dans lequel vous pouvez changer les valeurs des paramètres par défaut du modèle, dans l</w:t>
      </w:r>
      <w:r>
        <w:t>’</w:t>
      </w:r>
      <w:r w:rsidRPr="009026A4">
        <w:t>interface du modèle.</w:t>
      </w:r>
    </w:p>
    <w:p w14:paraId="27A7E272" w14:textId="77777777" w:rsidR="00E725E4" w:rsidRPr="009026A4" w:rsidRDefault="00E725E4" w:rsidP="00E725E4">
      <w:pPr>
        <w:jc w:val="both"/>
      </w:pPr>
    </w:p>
    <w:p w14:paraId="6EA6EE5A" w14:textId="77777777" w:rsidR="00E725E4" w:rsidRPr="009026A4" w:rsidRDefault="00E725E4" w:rsidP="00E725E4">
      <w:pPr>
        <w:jc w:val="both"/>
      </w:pPr>
      <w:r w:rsidRPr="009026A4">
        <w:rPr>
          <w:noProof/>
          <w:lang w:val="en-CA" w:eastAsia="en-CA"/>
        </w:rPr>
        <w:drawing>
          <wp:inline distT="0" distB="0" distL="0" distR="0" wp14:anchorId="052848DE" wp14:editId="75803181">
            <wp:extent cx="161925" cy="133350"/>
            <wp:effectExtent l="0" t="0" r="0" b="0"/>
            <wp:docPr id="94" name="Picture 94"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lete_ic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Supprimer : Supprime un fichier d</w:t>
      </w:r>
      <w:r>
        <w:t>’</w:t>
      </w:r>
      <w:r w:rsidRPr="009026A4">
        <w:t>intrants du modèle.</w:t>
      </w:r>
    </w:p>
    <w:p w14:paraId="1512E2B7" w14:textId="77777777" w:rsidR="00E725E4" w:rsidRPr="009026A4" w:rsidRDefault="00E725E4" w:rsidP="00E725E4">
      <w:pPr>
        <w:jc w:val="both"/>
      </w:pPr>
    </w:p>
    <w:p w14:paraId="10904F3D" w14:textId="77777777" w:rsidR="00E725E4" w:rsidRPr="009026A4" w:rsidRDefault="00E725E4" w:rsidP="00E725E4">
      <w:pPr>
        <w:jc w:val="both"/>
      </w:pPr>
      <w:r w:rsidRPr="009026A4">
        <w:rPr>
          <w:noProof/>
          <w:lang w:val="en-CA" w:eastAsia="en-CA"/>
        </w:rPr>
        <w:drawing>
          <wp:inline distT="0" distB="0" distL="0" distR="0" wp14:anchorId="51F81F4B" wp14:editId="36D55CC9">
            <wp:extent cx="161925" cy="133350"/>
            <wp:effectExtent l="0" t="0" r="0" b="0"/>
            <wp:docPr id="95" name="Picture 95"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i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Éditer : Envoie le fichier d</w:t>
      </w:r>
      <w:r>
        <w:t>’</w:t>
      </w:r>
      <w:r w:rsidRPr="009026A4">
        <w:t>intrants du modèle à un éditeur de texte (pour les utilisateurs avancés).</w:t>
      </w:r>
    </w:p>
    <w:p w14:paraId="0B3C98F3" w14:textId="77777777" w:rsidR="00E725E4" w:rsidRPr="009026A4" w:rsidRDefault="00E725E4" w:rsidP="00E725E4">
      <w:pPr>
        <w:jc w:val="both"/>
      </w:pPr>
    </w:p>
    <w:p w14:paraId="2EC46830" w14:textId="77777777" w:rsidR="00E725E4" w:rsidRPr="009026A4" w:rsidRDefault="00E725E4" w:rsidP="00E725E4">
      <w:pPr>
        <w:jc w:val="both"/>
      </w:pPr>
      <w:r w:rsidRPr="009026A4">
        <w:rPr>
          <w:noProof/>
          <w:lang w:val="en-CA" w:eastAsia="en-CA"/>
        </w:rPr>
        <w:drawing>
          <wp:inline distT="0" distB="0" distL="0" distR="0" wp14:anchorId="32554B02" wp14:editId="0D2B6A37">
            <wp:extent cx="161925" cy="133350"/>
            <wp:effectExtent l="0" t="0" r="0" b="0"/>
            <wp:docPr id="96" name="Picture 96" descr="Modèles_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odèles_copy"/>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Copier : Copie le fichier d</w:t>
      </w:r>
      <w:r>
        <w:t>’</w:t>
      </w:r>
      <w:r w:rsidRPr="009026A4">
        <w:t>intrants du modèle sélectionné.</w:t>
      </w:r>
    </w:p>
    <w:p w14:paraId="3FDDBEF9" w14:textId="77777777" w:rsidR="00E725E4" w:rsidRPr="009026A4" w:rsidRDefault="00E725E4" w:rsidP="00E725E4">
      <w:pPr>
        <w:jc w:val="both"/>
      </w:pPr>
    </w:p>
    <w:p w14:paraId="38F41F83" w14:textId="77777777" w:rsidR="00E725E4" w:rsidRPr="009026A4" w:rsidRDefault="00E725E4" w:rsidP="00E725E4">
      <w:pPr>
        <w:jc w:val="both"/>
      </w:pPr>
      <w:r w:rsidRPr="009026A4">
        <w:rPr>
          <w:noProof/>
          <w:lang w:val="en-CA" w:eastAsia="en-CA"/>
        </w:rPr>
        <w:drawing>
          <wp:inline distT="0" distB="0" distL="0" distR="0" wp14:anchorId="55967554" wp14:editId="081FFDF2">
            <wp:extent cx="161925" cy="133350"/>
            <wp:effectExtent l="0" t="0" r="0" b="0"/>
            <wp:docPr id="97" name="Picture 97" descr="Set_as_defaul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et_as_default_ico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Assigner comme défaut : Remplace les valeurs courantes des paramètres par défaut du modèle par les valeurs actuellement indiquées dans les champs de l</w:t>
      </w:r>
      <w:r>
        <w:t>’</w:t>
      </w:r>
      <w:r w:rsidRPr="009026A4">
        <w:t>interface du modèle (qui deviendront les nouveaux paramètres par défaut utilisés chaque fois que vous sélectionnerez ce modèle).</w:t>
      </w:r>
    </w:p>
    <w:p w14:paraId="0869C241" w14:textId="77777777" w:rsidR="00E725E4" w:rsidRPr="009026A4" w:rsidRDefault="00E725E4" w:rsidP="00E725E4">
      <w:pPr>
        <w:jc w:val="both"/>
      </w:pPr>
    </w:p>
    <w:p w14:paraId="5C4DED09" w14:textId="77777777" w:rsidR="00E725E4" w:rsidRPr="009026A4" w:rsidRDefault="00E725E4" w:rsidP="00E725E4">
      <w:pPr>
        <w:jc w:val="both"/>
      </w:pPr>
      <w:r w:rsidRPr="009026A4">
        <w:t>Touche</w:t>
      </w:r>
      <w:r w:rsidRPr="009026A4">
        <w:rPr>
          <w:b/>
        </w:rPr>
        <w:t xml:space="preserve"> F2 </w:t>
      </w:r>
      <w:r w:rsidRPr="009026A4">
        <w:t>: Vous permet de renommer un fichier d</w:t>
      </w:r>
      <w:r>
        <w:t>’</w:t>
      </w:r>
      <w:r w:rsidRPr="009026A4">
        <w:t>intrants de modèle.</w:t>
      </w:r>
    </w:p>
    <w:p w14:paraId="2D82714D" w14:textId="77777777" w:rsidR="009401CA" w:rsidRPr="009026A4" w:rsidRDefault="009401CA" w:rsidP="009401CA">
      <w:pPr>
        <w:jc w:val="both"/>
      </w:pPr>
    </w:p>
    <w:p w14:paraId="00415D7C" w14:textId="77777777" w:rsidR="009401CA" w:rsidRPr="009026A4" w:rsidRDefault="009401CA" w:rsidP="00C2471D">
      <w:pPr>
        <w:pStyle w:val="Titre3"/>
      </w:pPr>
      <w:bookmarkStart w:id="1388" w:name="_Toc348100126"/>
      <w:bookmarkStart w:id="1389" w:name="_Toc507669817"/>
      <w:r w:rsidRPr="009026A4">
        <w:lastRenderedPageBreak/>
        <w:t>Interface propre au modèle (exemple)</w:t>
      </w:r>
      <w:bookmarkEnd w:id="1388"/>
      <w:bookmarkEnd w:id="1389"/>
    </w:p>
    <w:p w14:paraId="66AC0E99" w14:textId="7D314592" w:rsidR="009401CA" w:rsidRPr="009026A4" w:rsidRDefault="00AF69CA" w:rsidP="009401CA">
      <w:r w:rsidRPr="009026A4">
        <w:rPr>
          <w:noProof/>
          <w:lang w:val="en-CA" w:eastAsia="en-CA"/>
        </w:rPr>
        <w:drawing>
          <wp:anchor distT="0" distB="0" distL="114300" distR="114300" simplePos="0" relativeHeight="251710976" behindDoc="1" locked="0" layoutInCell="1" allowOverlap="1" wp14:anchorId="30C8649F" wp14:editId="12C71FD0">
            <wp:simplePos x="0" y="0"/>
            <wp:positionH relativeFrom="column">
              <wp:posOffset>4478655</wp:posOffset>
            </wp:positionH>
            <wp:positionV relativeFrom="paragraph">
              <wp:posOffset>74930</wp:posOffset>
            </wp:positionV>
            <wp:extent cx="1923415" cy="1802130"/>
            <wp:effectExtent l="0" t="0" r="635" b="7620"/>
            <wp:wrapTight wrapText="bothSides">
              <wp:wrapPolygon edited="0">
                <wp:start x="0" y="0"/>
                <wp:lineTo x="0" y="21463"/>
                <wp:lineTo x="21393" y="21463"/>
                <wp:lineTo x="21393" y="0"/>
                <wp:lineTo x="0" y="0"/>
              </wp:wrapPolygon>
            </wp:wrapTight>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Gypsy_Moth_Seasonality(2011)"/>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1923415" cy="1802130"/>
                    </a:xfrm>
                    <a:prstGeom prst="rect">
                      <a:avLst/>
                    </a:prstGeom>
                    <a:noFill/>
                  </pic:spPr>
                </pic:pic>
              </a:graphicData>
            </a:graphic>
            <wp14:sizeRelH relativeFrom="page">
              <wp14:pctWidth>0</wp14:pctWidth>
            </wp14:sizeRelH>
            <wp14:sizeRelV relativeFrom="page">
              <wp14:pctHeight>0</wp14:pctHeight>
            </wp14:sizeRelV>
          </wp:anchor>
        </w:drawing>
      </w:r>
    </w:p>
    <w:p w14:paraId="3559BBED" w14:textId="6228F03F" w:rsidR="00E725E4" w:rsidRPr="009026A4" w:rsidRDefault="00E725E4" w:rsidP="00E725E4">
      <w:pPr>
        <w:jc w:val="both"/>
      </w:pPr>
      <w:r w:rsidRPr="009026A4">
        <w:t>Dans BioSIM, chaque modèle possède sa propre boîte de dialogue interface. L</w:t>
      </w:r>
      <w:r>
        <w:t>’</w:t>
      </w:r>
      <w:r w:rsidRPr="009026A4">
        <w:t>image ci-contre est un exemple d</w:t>
      </w:r>
      <w:r>
        <w:t>’</w:t>
      </w:r>
      <w:r w:rsidRPr="009026A4">
        <w:t>interface de modèle (dans ce cas-ci, le modèle « </w:t>
      </w:r>
      <w:r w:rsidR="00AF69CA">
        <w:t>DegreeDay (Annual)</w:t>
      </w:r>
      <w:r w:rsidRPr="009026A4">
        <w:t> ». Chacun des champs de cette fenêtre contient un paramètre que vous pouvez modifier. Les champs sont du texte, des nombres entiers, des nombres réels, des valeurs booléennes (Oui/Non), des listes déroulantes ou des noms de fichier (associés à un bouton de navigation</w:t>
      </w:r>
      <w:r>
        <w:t xml:space="preserve"> </w:t>
      </w:r>
      <w:r w:rsidRPr="009026A4">
        <w:rPr>
          <w:noProof/>
          <w:lang w:val="en-CA" w:eastAsia="en-CA"/>
        </w:rPr>
        <w:drawing>
          <wp:inline distT="0" distB="0" distL="0" distR="0" wp14:anchorId="41C2BFF9" wp14:editId="674B9B9B">
            <wp:extent cx="266700" cy="133350"/>
            <wp:effectExtent l="0" t="0" r="0" b="0"/>
            <wp:docPr id="98" name="Picture 98" descr="Brow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rows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6700" cy="133350"/>
                    </a:xfrm>
                    <a:prstGeom prst="rect">
                      <a:avLst/>
                    </a:prstGeom>
                    <a:noFill/>
                    <a:ln>
                      <a:noFill/>
                    </a:ln>
                  </pic:spPr>
                </pic:pic>
              </a:graphicData>
            </a:graphic>
          </wp:inline>
        </w:drawing>
      </w:r>
      <w:r w:rsidRPr="009026A4">
        <w:t>). Les fichiers locaux du projet peuvent être indiqués dans un champ de nom de fichier avec le mot-clé [Proje</w:t>
      </w:r>
      <w:r w:rsidR="00BB471F">
        <w:t>c</w:t>
      </w:r>
      <w:r w:rsidRPr="009026A4">
        <w:t>t]. Par exemple, [Proje</w:t>
      </w:r>
      <w:r w:rsidR="00BB471F">
        <w:t>c</w:t>
      </w:r>
      <w:r w:rsidRPr="009026A4">
        <w:t>t]\Data\Deposit.dat désigne le fichier Deposit.dat dans le sous-répertoire \Data\ du projet.</w:t>
      </w:r>
    </w:p>
    <w:p w14:paraId="4E8B4406" w14:textId="77777777" w:rsidR="00E725E4" w:rsidRPr="009026A4" w:rsidRDefault="00E725E4" w:rsidP="00E725E4">
      <w:pPr>
        <w:jc w:val="both"/>
      </w:pPr>
    </w:p>
    <w:p w14:paraId="5B03576F" w14:textId="78EB9B35" w:rsidR="009401CA" w:rsidRPr="009026A4" w:rsidRDefault="00E725E4" w:rsidP="00F61988">
      <w:pPr>
        <w:jc w:val="both"/>
      </w:pPr>
      <w:r w:rsidRPr="009026A4">
        <w:t xml:space="preserve">Pour préciser des valeurs autres que celles des paramètres par défaut, vous devez cliquer sur le bouton Nouveau </w:t>
      </w:r>
      <w:r w:rsidRPr="009026A4">
        <w:rPr>
          <w:noProof/>
          <w:lang w:val="en-CA" w:eastAsia="en-CA"/>
        </w:rPr>
        <w:drawing>
          <wp:inline distT="0" distB="0" distL="0" distR="0" wp14:anchorId="5A9D7594" wp14:editId="65B49AA9">
            <wp:extent cx="161925" cy="133350"/>
            <wp:effectExtent l="0" t="0" r="0" b="0"/>
            <wp:docPr id="99" name="Picture 99"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ew_"/>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Pr="009026A4">
        <w:t xml:space="preserve"> dans </w:t>
      </w:r>
      <w:del w:id="1390" w:author="St-Amant, Rémi" w:date="2018-02-26T13:18:00Z">
        <w:r w:rsidRPr="009026A4" w:rsidDel="009A639F">
          <w:delText>l</w:delText>
        </w:r>
        <w:r w:rsidDel="009A639F">
          <w:delText>’</w:delText>
        </w:r>
        <w:r w:rsidRPr="009026A4" w:rsidDel="009A639F">
          <w:delText>Éditeur d</w:delText>
        </w:r>
        <w:r w:rsidDel="009A639F">
          <w:delText>’</w:delText>
        </w:r>
        <w:r w:rsidRPr="009026A4" w:rsidDel="009A639F">
          <w:delText>intrants du modèle</w:delText>
        </w:r>
      </w:del>
      <w:ins w:id="1391" w:author="St-Amant, Rémi" w:date="2018-02-26T13:18:00Z">
        <w:r w:rsidR="009A639F">
          <w:t>le gestionnaire de fichiers d’intrants du modèle</w:t>
        </w:r>
      </w:ins>
      <w:r w:rsidRPr="009026A4">
        <w:t>, taper un nom de fichier d</w:t>
      </w:r>
      <w:r>
        <w:t>’</w:t>
      </w:r>
      <w:r w:rsidRPr="009026A4">
        <w:t>intrant du modèle, puis modifier les valeurs voulues des paramètres dans l</w:t>
      </w:r>
      <w:r>
        <w:t>’</w:t>
      </w:r>
      <w:r w:rsidRPr="009026A4">
        <w:t xml:space="preserve">interface du modèle. Cliquez sur </w:t>
      </w:r>
      <w:r w:rsidRPr="009026A4">
        <w:rPr>
          <w:noProof/>
          <w:lang w:val="en-CA" w:eastAsia="en-CA"/>
        </w:rPr>
        <w:drawing>
          <wp:inline distT="0" distB="0" distL="0" distR="0" wp14:anchorId="5C9E34D0" wp14:editId="3C5CED39">
            <wp:extent cx="457200" cy="133350"/>
            <wp:effectExtent l="0" t="0" r="0" b="0"/>
            <wp:docPr id="100" name="Picture 100" desc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OK"/>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7200" cy="133350"/>
                    </a:xfrm>
                    <a:prstGeom prst="rect">
                      <a:avLst/>
                    </a:prstGeom>
                    <a:noFill/>
                    <a:ln>
                      <a:noFill/>
                    </a:ln>
                  </pic:spPr>
                </pic:pic>
              </a:graphicData>
            </a:graphic>
          </wp:inline>
        </w:drawing>
      </w:r>
      <w:r w:rsidRPr="009026A4">
        <w:t xml:space="preserve"> dans </w:t>
      </w:r>
      <w:del w:id="1392" w:author="St-Amant, Rémi" w:date="2018-02-26T13:18:00Z">
        <w:r w:rsidRPr="009026A4" w:rsidDel="009A639F">
          <w:delText>l</w:delText>
        </w:r>
        <w:r w:rsidDel="009A639F">
          <w:delText>’</w:delText>
        </w:r>
        <w:r w:rsidRPr="009026A4" w:rsidDel="009A639F">
          <w:delText>Éditeur d</w:delText>
        </w:r>
        <w:r w:rsidDel="009A639F">
          <w:delText>’</w:delText>
        </w:r>
        <w:r w:rsidRPr="009026A4" w:rsidDel="009A639F">
          <w:delText>intrants du modèle</w:delText>
        </w:r>
      </w:del>
      <w:ins w:id="1393" w:author="St-Amant, Rémi" w:date="2018-02-26T13:18:00Z">
        <w:r w:rsidR="009A639F">
          <w:t>le gestionnaire de fichiers d’intrants du modèle</w:t>
        </w:r>
      </w:ins>
      <w:r w:rsidRPr="009026A4">
        <w:t xml:space="preserve"> pour enregistrer les nouvelles valeurs des paramètres dans le fichier d</w:t>
      </w:r>
      <w:r>
        <w:t>’</w:t>
      </w:r>
      <w:r w:rsidRPr="009026A4">
        <w:t>intrants du modèle spécifié.</w:t>
      </w:r>
    </w:p>
    <w:p w14:paraId="66C3496F" w14:textId="77777777" w:rsidR="009401CA" w:rsidRPr="005477CA" w:rsidRDefault="009401CA" w:rsidP="009401CA"/>
    <w:p w14:paraId="2AEE5CF6" w14:textId="77777777" w:rsidR="009401CA" w:rsidRPr="009026A4" w:rsidRDefault="009401CA" w:rsidP="006160E5">
      <w:pPr>
        <w:pStyle w:val="Titre2"/>
      </w:pPr>
      <w:bookmarkStart w:id="1394" w:name="_Toc348100137"/>
      <w:bookmarkStart w:id="1395" w:name="_Toc507669818"/>
      <w:r w:rsidRPr="009026A4">
        <w:t>Boîte de dialogue Variation des paramètres</w:t>
      </w:r>
      <w:bookmarkEnd w:id="1394"/>
      <w:bookmarkEnd w:id="1395"/>
    </w:p>
    <w:p w14:paraId="15712083" w14:textId="77777777" w:rsidR="009401CA" w:rsidRPr="009026A4" w:rsidRDefault="009401CA" w:rsidP="009401CA">
      <w:pPr>
        <w:keepNext/>
      </w:pPr>
    </w:p>
    <w:p w14:paraId="0F611A87" w14:textId="77777777" w:rsidR="009401CA" w:rsidRPr="009026A4" w:rsidRDefault="009401CA" w:rsidP="009401CA">
      <w:pPr>
        <w:jc w:val="both"/>
        <w:rPr>
          <w:b/>
        </w:rPr>
      </w:pPr>
    </w:p>
    <w:p w14:paraId="52ED4B72" w14:textId="41A7EE32" w:rsidR="000D7C36" w:rsidRPr="009026A4" w:rsidRDefault="000D7C36" w:rsidP="000D7C36">
      <w:pPr>
        <w:jc w:val="both"/>
      </w:pPr>
      <w:r w:rsidRPr="009026A4">
        <w:t>BioSIM vous permet de varier, un à la fois ou simultanément et de façon contrôlée, tous les paramètres du modèle à l</w:t>
      </w:r>
      <w:r>
        <w:t>’</w:t>
      </w:r>
      <w:r w:rsidRPr="009026A4">
        <w:t>intérieur d</w:t>
      </w:r>
      <w:r>
        <w:t>’</w:t>
      </w:r>
      <w:r w:rsidRPr="009026A4">
        <w:t xml:space="preserve">une même série </w:t>
      </w:r>
      <w:del w:id="1396" w:author="St-Amant, Rémi" w:date="2018-02-26T13:19:00Z">
        <w:r w:rsidRPr="009026A4" w:rsidDel="009A639F">
          <w:delText>de simulations</w:delText>
        </w:r>
      </w:del>
      <w:ins w:id="1397" w:author="St-Amant, Rémi" w:date="2018-02-26T13:19:00Z">
        <w:r w:rsidR="009A639F">
          <w:t>d’exécution de modèle</w:t>
        </w:r>
      </w:ins>
      <w:r w:rsidRPr="009026A4">
        <w:t>. Cela peut s</w:t>
      </w:r>
      <w:r>
        <w:t>’</w:t>
      </w:r>
      <w:r w:rsidRPr="009026A4">
        <w:t>avérer utile, par exemple, dans les analyses de sensibilité. Lorsqu</w:t>
      </w:r>
      <w:r>
        <w:t>’</w:t>
      </w:r>
      <w:r w:rsidRPr="009026A4">
        <w:t xml:space="preserve">un paramètre varie, toute la série de </w:t>
      </w:r>
      <w:del w:id="1398" w:author="St-Amant, Rémi" w:date="2018-02-26T13:19:00Z">
        <w:r w:rsidRPr="009026A4" w:rsidDel="009A639F">
          <w:delText xml:space="preserve">simulations </w:delText>
        </w:r>
      </w:del>
      <w:ins w:id="1399" w:author="St-Amant, Rémi" w:date="2018-02-26T13:19:00Z">
        <w:r w:rsidR="009A639F">
          <w:t>d’exécution de modèle</w:t>
        </w:r>
        <w:r w:rsidR="009A639F" w:rsidRPr="009026A4">
          <w:t xml:space="preserve"> </w:t>
        </w:r>
      </w:ins>
      <w:r w:rsidRPr="009026A4">
        <w:t>(localisations et répétitions) est répétée pour chaque nouvelle combinaison de valeurs des paramètres.</w:t>
      </w:r>
    </w:p>
    <w:p w14:paraId="74742688" w14:textId="01AEA01C" w:rsidR="000D7C36" w:rsidRPr="009026A4" w:rsidRDefault="005E2583" w:rsidP="000D7C36">
      <w:pPr>
        <w:jc w:val="both"/>
      </w:pPr>
      <w:r w:rsidRPr="009026A4">
        <w:rPr>
          <w:noProof/>
          <w:lang w:val="en-CA" w:eastAsia="en-CA"/>
        </w:rPr>
        <w:drawing>
          <wp:anchor distT="0" distB="0" distL="114300" distR="114300" simplePos="0" relativeHeight="251715072" behindDoc="1" locked="0" layoutInCell="1" allowOverlap="1" wp14:anchorId="50349E3D" wp14:editId="51629318">
            <wp:simplePos x="0" y="0"/>
            <wp:positionH relativeFrom="column">
              <wp:posOffset>3502998</wp:posOffset>
            </wp:positionH>
            <wp:positionV relativeFrom="paragraph">
              <wp:posOffset>132435</wp:posOffset>
            </wp:positionV>
            <wp:extent cx="2705735" cy="1816735"/>
            <wp:effectExtent l="0" t="0" r="0" b="0"/>
            <wp:wrapTight wrapText="bothSides">
              <wp:wrapPolygon edited="0">
                <wp:start x="0" y="0"/>
                <wp:lineTo x="0" y="21290"/>
                <wp:lineTo x="21443" y="21290"/>
                <wp:lineTo x="21443"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iation_des_paramètres"/>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2705735" cy="1816735"/>
                    </a:xfrm>
                    <a:prstGeom prst="rect">
                      <a:avLst/>
                    </a:prstGeom>
                    <a:noFill/>
                  </pic:spPr>
                </pic:pic>
              </a:graphicData>
            </a:graphic>
            <wp14:sizeRelH relativeFrom="page">
              <wp14:pctWidth>0</wp14:pctWidth>
            </wp14:sizeRelH>
            <wp14:sizeRelV relativeFrom="page">
              <wp14:pctHeight>0</wp14:pctHeight>
            </wp14:sizeRelV>
          </wp:anchor>
        </w:drawing>
      </w:r>
    </w:p>
    <w:p w14:paraId="4B810497" w14:textId="2BCA1C00" w:rsidR="00440DF4" w:rsidRDefault="000D7C36" w:rsidP="000D7C36">
      <w:pPr>
        <w:jc w:val="both"/>
      </w:pPr>
      <w:r w:rsidRPr="009026A4">
        <w:t>La liste</w:t>
      </w:r>
      <w:r w:rsidRPr="009026A4">
        <w:rPr>
          <w:b/>
        </w:rPr>
        <w:t xml:space="preserve"> Paramètres </w:t>
      </w:r>
      <w:ins w:id="1400" w:author="St-Amant, Rémi" w:date="2018-02-26T13:20:00Z">
        <w:r w:rsidR="009A639F">
          <w:rPr>
            <w:b/>
          </w:rPr>
          <w:t xml:space="preserve">à faire </w:t>
        </w:r>
      </w:ins>
      <w:del w:id="1401" w:author="St-Amant, Rémi" w:date="2018-02-26T13:20:00Z">
        <w:r w:rsidRPr="009026A4" w:rsidDel="009A639F">
          <w:rPr>
            <w:b/>
          </w:rPr>
          <w:delText xml:space="preserve">qui </w:delText>
        </w:r>
      </w:del>
      <w:r w:rsidRPr="009026A4">
        <w:rPr>
          <w:b/>
        </w:rPr>
        <w:t>varie</w:t>
      </w:r>
      <w:ins w:id="1402" w:author="St-Amant, Rémi" w:date="2018-02-26T13:20:00Z">
        <w:r w:rsidR="009A639F">
          <w:rPr>
            <w:b/>
          </w:rPr>
          <w:t>r</w:t>
        </w:r>
      </w:ins>
      <w:del w:id="1403" w:author="St-Amant, Rémi" w:date="2018-02-26T13:20:00Z">
        <w:r w:rsidRPr="009026A4" w:rsidDel="009A639F">
          <w:rPr>
            <w:b/>
          </w:rPr>
          <w:delText>nt</w:delText>
        </w:r>
      </w:del>
      <w:r w:rsidRPr="009026A4">
        <w:t xml:space="preserve"> à </w:t>
      </w:r>
      <w:del w:id="1404" w:author="St-Amant, Rémi" w:date="2018-02-26T13:22:00Z">
        <w:r w:rsidRPr="009026A4" w:rsidDel="009A639F">
          <w:delText xml:space="preserve">la </w:delText>
        </w:r>
      </w:del>
      <w:r w:rsidRPr="009026A4">
        <w:t>droite vous permet de choisir les paramètres</w:t>
      </w:r>
      <w:del w:id="1405" w:author="St-Amant, Rémi" w:date="2018-02-26T13:22:00Z">
        <w:r w:rsidRPr="009026A4" w:rsidDel="009A639F">
          <w:delText xml:space="preserve"> propres au modèle</w:delText>
        </w:r>
      </w:del>
      <w:del w:id="1406" w:author="St-Amant, Rémi" w:date="2018-02-26T13:21:00Z">
        <w:r w:rsidRPr="009026A4" w:rsidDel="009A639F">
          <w:delText xml:space="preserve"> qui figurent dans la liste de gauche (</w:delText>
        </w:r>
        <w:r w:rsidRPr="009026A4" w:rsidDel="009A639F">
          <w:rPr>
            <w:b/>
          </w:rPr>
          <w:delText>Paramètres qui ne varient pas</w:delText>
        </w:r>
        <w:r w:rsidRPr="009026A4" w:rsidDel="009A639F">
          <w:delText>)</w:delText>
        </w:r>
      </w:del>
      <w:r w:rsidRPr="009026A4">
        <w:t xml:space="preserve">, dans la boîte de dialogue Variation des paramètres (à laquelle vous accédez en cliquant sur le bouton </w:t>
      </w:r>
      <w:r w:rsidRPr="009026A4">
        <w:rPr>
          <w:noProof/>
          <w:lang w:val="en-CA" w:eastAsia="en-CA"/>
        </w:rPr>
        <w:drawing>
          <wp:inline distT="0" distB="0" distL="0" distR="0" wp14:anchorId="0DA75791" wp14:editId="44556CFF">
            <wp:extent cx="127944" cy="135255"/>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rameters_Variations"/>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127944" cy="135255"/>
                    </a:xfrm>
                    <a:prstGeom prst="rect">
                      <a:avLst/>
                    </a:prstGeom>
                    <a:noFill/>
                    <a:ln>
                      <a:noFill/>
                    </a:ln>
                  </pic:spPr>
                </pic:pic>
              </a:graphicData>
            </a:graphic>
          </wp:inline>
        </w:drawing>
      </w:r>
      <w:r w:rsidRPr="009026A4">
        <w:t>, dans l</w:t>
      </w:r>
      <w:r>
        <w:t>’</w:t>
      </w:r>
      <w:r w:rsidRPr="009026A4">
        <w:t xml:space="preserve">Éditeur </w:t>
      </w:r>
      <w:r>
        <w:t>d’exécution d’un modèle</w:t>
      </w:r>
      <w:r w:rsidR="00440DF4">
        <w:t>).V</w:t>
      </w:r>
      <w:r w:rsidR="00440DF4" w:rsidRPr="009026A4">
        <w:t xml:space="preserve">ous devez cliquer sur le bouton Nouveau </w:t>
      </w:r>
      <w:r w:rsidR="00440DF4" w:rsidRPr="009026A4">
        <w:rPr>
          <w:noProof/>
          <w:lang w:val="en-CA" w:eastAsia="en-CA"/>
        </w:rPr>
        <w:drawing>
          <wp:inline distT="0" distB="0" distL="0" distR="0" wp14:anchorId="0CF939F4" wp14:editId="50310780">
            <wp:extent cx="161925" cy="133350"/>
            <wp:effectExtent l="0" t="0" r="0" b="0"/>
            <wp:docPr id="92" name="Picture 92" descr="Ne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ew_"/>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1925" cy="133350"/>
                    </a:xfrm>
                    <a:prstGeom prst="rect">
                      <a:avLst/>
                    </a:prstGeom>
                    <a:noFill/>
                    <a:ln>
                      <a:noFill/>
                    </a:ln>
                  </pic:spPr>
                </pic:pic>
              </a:graphicData>
            </a:graphic>
          </wp:inline>
        </w:drawing>
      </w:r>
      <w:r w:rsidR="00440DF4" w:rsidRPr="009026A4">
        <w:t> dans l</w:t>
      </w:r>
      <w:r w:rsidR="00440DF4">
        <w:t>e gestionnaire de variations</w:t>
      </w:r>
      <w:r w:rsidR="00440DF4" w:rsidRPr="009026A4">
        <w:t xml:space="preserve"> </w:t>
      </w:r>
      <w:r w:rsidR="00440DF4">
        <w:t xml:space="preserve">de paramètres pour crée un fichier de variations. </w:t>
      </w:r>
    </w:p>
    <w:p w14:paraId="26F7329C" w14:textId="09EC5B8E" w:rsidR="000D7C36" w:rsidRPr="009026A4" w:rsidRDefault="000D7C36" w:rsidP="000D7C36">
      <w:pPr>
        <w:jc w:val="both"/>
      </w:pPr>
      <w:r w:rsidRPr="00BA664A">
        <w:rPr>
          <w:color w:val="000000" w:themeColor="text1"/>
        </w:rPr>
        <w:t>Chaque pa</w:t>
      </w:r>
      <w:r w:rsidR="00BA664A" w:rsidRPr="00BA664A">
        <w:rPr>
          <w:color w:val="000000" w:themeColor="text1"/>
        </w:rPr>
        <w:t xml:space="preserve">ramètre sélectionné </w:t>
      </w:r>
      <w:r w:rsidRPr="00BA664A">
        <w:rPr>
          <w:color w:val="000000" w:themeColor="text1"/>
        </w:rPr>
        <w:t xml:space="preserve"> à l’</w:t>
      </w:r>
      <w:r w:rsidR="00BA664A" w:rsidRPr="00BA664A">
        <w:rPr>
          <w:color w:val="000000" w:themeColor="text1"/>
        </w:rPr>
        <w:t xml:space="preserve">aide du </w:t>
      </w:r>
      <w:r w:rsidR="00BA664A" w:rsidRPr="00BA664A">
        <w:rPr>
          <w:noProof/>
          <w:color w:val="000000" w:themeColor="text1"/>
          <w:lang w:val="en-CA" w:eastAsia="en-CA"/>
        </w:rPr>
        <w:drawing>
          <wp:inline distT="0" distB="0" distL="0" distR="0" wp14:anchorId="30D4DC26" wp14:editId="710E6B21">
            <wp:extent cx="135255" cy="135255"/>
            <wp:effectExtent l="0" t="0" r="0" b="0"/>
            <wp:docPr id="91" name="Picture 91"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noFill/>
                    <a:ln>
                      <a:noFill/>
                    </a:ln>
                  </pic:spPr>
                </pic:pic>
              </a:graphicData>
            </a:graphic>
          </wp:inline>
        </w:drawing>
      </w:r>
      <w:r w:rsidRPr="00BA664A">
        <w:rPr>
          <w:color w:val="000000" w:themeColor="text1"/>
        </w:rPr>
        <w:t xml:space="preserve"> fera l’objet d’une variation entre une valeur minimale et maximale, que vous pouvez indiquer dans les champs </w:t>
      </w:r>
      <w:r w:rsidRPr="00BA664A">
        <w:rPr>
          <w:b/>
          <w:color w:val="000000" w:themeColor="text1"/>
        </w:rPr>
        <w:t>Valeur minimum</w:t>
      </w:r>
      <w:r w:rsidRPr="00BA664A">
        <w:rPr>
          <w:color w:val="000000" w:themeColor="text1"/>
        </w:rPr>
        <w:t xml:space="preserve"> et </w:t>
      </w:r>
      <w:r w:rsidRPr="00BA664A">
        <w:rPr>
          <w:b/>
          <w:color w:val="000000" w:themeColor="text1"/>
        </w:rPr>
        <w:t>Valeur maximum</w:t>
      </w:r>
      <w:r w:rsidRPr="00BA664A">
        <w:rPr>
          <w:color w:val="000000" w:themeColor="text1"/>
        </w:rPr>
        <w:t>.</w:t>
      </w:r>
    </w:p>
    <w:p w14:paraId="745D403E" w14:textId="77777777" w:rsidR="000D7C36" w:rsidRPr="009026A4" w:rsidRDefault="000D7C36" w:rsidP="000D7C36">
      <w:pPr>
        <w:jc w:val="both"/>
      </w:pPr>
    </w:p>
    <w:p w14:paraId="69A7AE2A" w14:textId="63AB50E3" w:rsidR="00A723AF" w:rsidRPr="009026A4" w:rsidRDefault="00A723AF" w:rsidP="00A723AF">
      <w:pPr>
        <w:jc w:val="both"/>
        <w:rPr>
          <w:b/>
        </w:rPr>
      </w:pPr>
      <w:r w:rsidRPr="009026A4">
        <w:t>Les valeurs des paramètres peuvent varier systématiquement (par étapes régulières) ou aléatoirement. Si vous sélectionnez l</w:t>
      </w:r>
      <w:r>
        <w:t xml:space="preserve">a </w:t>
      </w:r>
      <w:r w:rsidRPr="009026A4">
        <w:rPr>
          <w:b/>
        </w:rPr>
        <w:t>Variation systématique</w:t>
      </w:r>
      <w:r w:rsidRPr="009026A4">
        <w:t>, vous devez spécifier la taille de l</w:t>
      </w:r>
      <w:r>
        <w:t>’</w:t>
      </w:r>
      <w:r w:rsidRPr="009026A4">
        <w:t xml:space="preserve">étape dans le champ </w:t>
      </w:r>
      <w:r>
        <w:rPr>
          <w:b/>
        </w:rPr>
        <w:t>étapes</w:t>
      </w:r>
      <w:r w:rsidRPr="009026A4">
        <w:t>. Si vous sélectionnez l</w:t>
      </w:r>
      <w:r>
        <w:t xml:space="preserve">a </w:t>
      </w:r>
      <w:r w:rsidRPr="009026A4">
        <w:rPr>
          <w:b/>
        </w:rPr>
        <w:t>Variation aléatoire</w:t>
      </w:r>
      <w:r w:rsidRPr="009026A4">
        <w:t xml:space="preserve">, vous devez plutôt spécifier le nombre de valeurs différentes à générer (entre un minimum et un maximum) dans le champ </w:t>
      </w:r>
      <w:r w:rsidRPr="009026A4">
        <w:rPr>
          <w:b/>
        </w:rPr>
        <w:t xml:space="preserve">Nombre </w:t>
      </w:r>
      <w:r>
        <w:rPr>
          <w:b/>
        </w:rPr>
        <w:t>totale de variations aléatoire</w:t>
      </w:r>
      <w:r w:rsidRPr="009026A4">
        <w:rPr>
          <w:b/>
        </w:rPr>
        <w:t>.</w:t>
      </w:r>
    </w:p>
    <w:p w14:paraId="1B435B80" w14:textId="77777777" w:rsidR="009401CA" w:rsidRPr="009026A4" w:rsidRDefault="009401CA" w:rsidP="009401CA">
      <w:pPr>
        <w:jc w:val="both"/>
        <w:rPr>
          <w:b/>
        </w:rPr>
      </w:pPr>
    </w:p>
    <w:p w14:paraId="021A08A8" w14:textId="77777777" w:rsidR="009401CA" w:rsidRPr="009026A4" w:rsidRDefault="009401CA" w:rsidP="009401CA">
      <w:pPr>
        <w:jc w:val="both"/>
        <w:rPr>
          <w:b/>
        </w:rPr>
      </w:pPr>
    </w:p>
    <w:p w14:paraId="3BCACFA0" w14:textId="77777777" w:rsidR="009401CA" w:rsidRPr="009026A4" w:rsidRDefault="009401CA" w:rsidP="009401CA">
      <w:pPr>
        <w:jc w:val="both"/>
        <w:rPr>
          <w:b/>
        </w:rPr>
      </w:pPr>
    </w:p>
    <w:p w14:paraId="6E8C089D" w14:textId="77777777" w:rsidR="009401CA" w:rsidRPr="009026A4" w:rsidRDefault="009401CA" w:rsidP="009401CA">
      <w:pPr>
        <w:jc w:val="both"/>
        <w:rPr>
          <w:b/>
        </w:rPr>
      </w:pPr>
    </w:p>
    <w:p w14:paraId="0D335790" w14:textId="77777777" w:rsidR="009401CA" w:rsidRPr="009026A4" w:rsidRDefault="009401CA" w:rsidP="009401CA">
      <w:pPr>
        <w:jc w:val="both"/>
        <w:rPr>
          <w:b/>
        </w:rPr>
      </w:pPr>
    </w:p>
    <w:p w14:paraId="05B2F1C7" w14:textId="77777777" w:rsidR="009401CA" w:rsidRPr="009026A4" w:rsidRDefault="009401CA" w:rsidP="009401CA">
      <w:pPr>
        <w:jc w:val="both"/>
        <w:rPr>
          <w:b/>
        </w:rPr>
      </w:pPr>
    </w:p>
    <w:p w14:paraId="3CF21731" w14:textId="77777777" w:rsidR="009401CA" w:rsidRPr="009026A4" w:rsidRDefault="009401CA" w:rsidP="009401CA">
      <w:pPr>
        <w:jc w:val="both"/>
        <w:rPr>
          <w:b/>
        </w:rPr>
      </w:pPr>
    </w:p>
    <w:p w14:paraId="2E70799C" w14:textId="77777777" w:rsidR="009401CA" w:rsidRPr="009026A4" w:rsidRDefault="009401CA" w:rsidP="009401CA">
      <w:pPr>
        <w:jc w:val="both"/>
        <w:rPr>
          <w:b/>
        </w:rPr>
      </w:pPr>
    </w:p>
    <w:p w14:paraId="2BF6221A" w14:textId="3700B765" w:rsidR="009401CA" w:rsidRDefault="009401CA" w:rsidP="009401CA">
      <w:pPr>
        <w:jc w:val="both"/>
        <w:rPr>
          <w:b/>
        </w:rPr>
      </w:pPr>
    </w:p>
    <w:p w14:paraId="31885FDB" w14:textId="58AFE779" w:rsidR="000D7C36" w:rsidRDefault="000D7C36" w:rsidP="009401CA">
      <w:pPr>
        <w:jc w:val="both"/>
        <w:rPr>
          <w:b/>
        </w:rPr>
      </w:pPr>
    </w:p>
    <w:p w14:paraId="6F5003B7" w14:textId="5AF1BBA4" w:rsidR="000D7C36" w:rsidRDefault="000D7C36" w:rsidP="009401CA">
      <w:pPr>
        <w:jc w:val="both"/>
        <w:rPr>
          <w:b/>
        </w:rPr>
      </w:pPr>
    </w:p>
    <w:p w14:paraId="06B85DFF" w14:textId="66059519" w:rsidR="000D7C36" w:rsidRDefault="000D7C36" w:rsidP="009401CA">
      <w:pPr>
        <w:jc w:val="both"/>
        <w:rPr>
          <w:b/>
        </w:rPr>
      </w:pPr>
    </w:p>
    <w:p w14:paraId="7F35C1EF" w14:textId="2714ABC2" w:rsidR="000D7C36" w:rsidRDefault="000D7C36" w:rsidP="009401CA">
      <w:pPr>
        <w:jc w:val="both"/>
        <w:rPr>
          <w:b/>
        </w:rPr>
      </w:pPr>
    </w:p>
    <w:p w14:paraId="5F0DF80F" w14:textId="4110C030" w:rsidR="000D7C36" w:rsidRDefault="000D7C36" w:rsidP="009401CA">
      <w:pPr>
        <w:jc w:val="both"/>
        <w:rPr>
          <w:b/>
        </w:rPr>
      </w:pPr>
    </w:p>
    <w:p w14:paraId="3AA9CB34" w14:textId="1CBC9C22" w:rsidR="000D7C36" w:rsidRDefault="000D7C36" w:rsidP="009401CA">
      <w:pPr>
        <w:jc w:val="both"/>
        <w:rPr>
          <w:b/>
        </w:rPr>
      </w:pPr>
    </w:p>
    <w:p w14:paraId="0ABE908F" w14:textId="77777777" w:rsidR="0095161C" w:rsidRDefault="0095161C" w:rsidP="009401CA">
      <w:pPr>
        <w:jc w:val="both"/>
        <w:rPr>
          <w:b/>
        </w:rPr>
      </w:pPr>
    </w:p>
    <w:p w14:paraId="31FCDD17" w14:textId="11AF4C0C" w:rsidR="000D7C36" w:rsidRDefault="000D7C36" w:rsidP="009401CA">
      <w:pPr>
        <w:jc w:val="both"/>
        <w:rPr>
          <w:b/>
        </w:rPr>
      </w:pPr>
    </w:p>
    <w:p w14:paraId="0D05110D" w14:textId="77777777" w:rsidR="000D7C36" w:rsidRPr="009026A4" w:rsidRDefault="000D7C36" w:rsidP="009401CA">
      <w:pPr>
        <w:jc w:val="both"/>
        <w:rPr>
          <w:b/>
        </w:rPr>
      </w:pPr>
    </w:p>
    <w:p w14:paraId="0476DCAE" w14:textId="77777777" w:rsidR="009401CA" w:rsidRPr="009026A4" w:rsidRDefault="009401CA" w:rsidP="009401CA">
      <w:pPr>
        <w:jc w:val="both"/>
      </w:pPr>
    </w:p>
    <w:p w14:paraId="5EFCB229" w14:textId="413EF148" w:rsidR="009401CA" w:rsidRPr="009026A4" w:rsidRDefault="009401CA" w:rsidP="00AB65C2">
      <w:pPr>
        <w:pStyle w:val="Titre1"/>
      </w:pPr>
      <w:bookmarkStart w:id="1407" w:name="_Toc162664007"/>
      <w:bookmarkStart w:id="1408" w:name="_Toc348100138"/>
      <w:bookmarkStart w:id="1409" w:name="_Toc507669819"/>
      <w:r w:rsidRPr="009026A4">
        <w:t>Définition des analyses</w:t>
      </w:r>
      <w:bookmarkEnd w:id="1407"/>
      <w:bookmarkEnd w:id="1408"/>
      <w:bookmarkEnd w:id="1409"/>
    </w:p>
    <w:p w14:paraId="1F4BBC84" w14:textId="77777777" w:rsidR="009401CA" w:rsidRPr="009026A4" w:rsidRDefault="009401CA" w:rsidP="009401CA">
      <w:pPr>
        <w:jc w:val="both"/>
      </w:pPr>
    </w:p>
    <w:p w14:paraId="378BE3D4" w14:textId="72D9F3CD" w:rsidR="009401CA" w:rsidRPr="009026A4" w:rsidRDefault="009401CA" w:rsidP="009401CA">
      <w:pPr>
        <w:jc w:val="both"/>
      </w:pPr>
      <w:r w:rsidRPr="009026A4">
        <w:t xml:space="preserve">Une fois un élément </w:t>
      </w:r>
      <w:del w:id="1410" w:author="St-Amant, Rémi" w:date="2018-02-26T13:23:00Z">
        <w:r w:rsidRPr="009026A4" w:rsidDel="009A639F">
          <w:delText xml:space="preserve">(par exemple, une simulation) </w:delText>
        </w:r>
      </w:del>
      <w:r w:rsidRPr="009026A4">
        <w:t>défini (même avant son exécution), il est possible de définir une analyse de ses résultats. Une analyse ne peut être exécutée qu</w:t>
      </w:r>
      <w:r w:rsidR="0098105F">
        <w:t>’</w:t>
      </w:r>
      <w:r w:rsidRPr="009026A4">
        <w:t>après l</w:t>
      </w:r>
      <w:r w:rsidR="0098105F">
        <w:t>’</w:t>
      </w:r>
      <w:r w:rsidRPr="009026A4">
        <w:t xml:space="preserve">exécution de son élément parent ou simultanément à celle-ci. </w:t>
      </w:r>
    </w:p>
    <w:p w14:paraId="0CB0079F" w14:textId="77777777" w:rsidR="009401CA" w:rsidRPr="009026A4" w:rsidRDefault="009401CA" w:rsidP="009401CA">
      <w:pPr>
        <w:jc w:val="both"/>
      </w:pPr>
    </w:p>
    <w:p w14:paraId="58211CCD" w14:textId="06F5119D" w:rsidR="009401CA" w:rsidRPr="009026A4" w:rsidRDefault="009401CA" w:rsidP="009401CA">
      <w:pPr>
        <w:jc w:val="both"/>
      </w:pPr>
      <w:r w:rsidRPr="009026A4">
        <w:t>Pour procéder à une nouvelle analyse de l</w:t>
      </w:r>
      <w:r w:rsidR="0098105F">
        <w:t>’</w:t>
      </w:r>
      <w:r w:rsidRPr="009026A4">
        <w:t xml:space="preserve">élément présentement sélectionné (surligné dans </w:t>
      </w:r>
      <w:smartTag w:uri="urn:schemas-microsoft-com:office:smarttags" w:element="PersonName">
        <w:smartTagPr>
          <w:attr w:name="ProductID" w:val="La fen￪tre Projet"/>
        </w:smartTagPr>
        <w:r w:rsidRPr="009026A4">
          <w:t>la fenêtre Projet</w:t>
        </w:r>
      </w:smartTag>
      <w:r w:rsidRPr="009026A4">
        <w:t xml:space="preserve">), il faut avoir recours à la </w:t>
      </w:r>
      <w:del w:id="1411" w:author="St-Amant, Rémi" w:date="2018-02-26T13:25:00Z">
        <w:r w:rsidR="00443B84" w:rsidDel="005A16CA">
          <w:fldChar w:fldCharType="begin"/>
        </w:r>
        <w:r w:rsidR="00443B84" w:rsidDel="005A16CA">
          <w:delInstrText xml:space="preserve"> HYPERLINK \l "_Defining_an_Analysis" </w:delInstrText>
        </w:r>
        <w:r w:rsidR="00443B84" w:rsidDel="005A16CA">
          <w:fldChar w:fldCharType="separate"/>
        </w:r>
        <w:r w:rsidRPr="005A16CA" w:rsidDel="005A16CA">
          <w:rPr>
            <w:rPrChange w:id="1412" w:author="St-Amant, Rémi" w:date="2018-02-26T13:25:00Z">
              <w:rPr>
                <w:rStyle w:val="Lienhypertexte"/>
              </w:rPr>
            </w:rPrChange>
          </w:rPr>
          <w:delText>boîte de dialogue Éditeur d</w:delText>
        </w:r>
        <w:r w:rsidR="0098105F" w:rsidRPr="005A16CA" w:rsidDel="005A16CA">
          <w:rPr>
            <w:rPrChange w:id="1413" w:author="St-Amant, Rémi" w:date="2018-02-26T13:25:00Z">
              <w:rPr>
                <w:rStyle w:val="Lienhypertexte"/>
              </w:rPr>
            </w:rPrChange>
          </w:rPr>
          <w:delText>’</w:delText>
        </w:r>
        <w:r w:rsidRPr="005A16CA" w:rsidDel="005A16CA">
          <w:rPr>
            <w:rPrChange w:id="1414" w:author="St-Amant, Rémi" w:date="2018-02-26T13:25:00Z">
              <w:rPr>
                <w:rStyle w:val="Lienhypertexte"/>
              </w:rPr>
            </w:rPrChange>
          </w:rPr>
          <w:delText>analyse</w:delText>
        </w:r>
        <w:r w:rsidR="00443B84" w:rsidDel="005A16CA">
          <w:rPr>
            <w:rStyle w:val="Lienhypertexte"/>
          </w:rPr>
          <w:fldChar w:fldCharType="end"/>
        </w:r>
      </w:del>
      <w:ins w:id="1415" w:author="St-Amant, Rémi" w:date="2018-02-26T13:25:00Z">
        <w:r w:rsidR="005A16CA" w:rsidRPr="005A16CA">
          <w:rPr>
            <w:rPrChange w:id="1416" w:author="St-Amant, Rémi" w:date="2018-02-26T13:25:00Z">
              <w:rPr>
                <w:rStyle w:val="Lienhypertexte"/>
              </w:rPr>
            </w:rPrChange>
          </w:rPr>
          <w:t>boîte de dialogue Éditeur d’analyse</w:t>
        </w:r>
      </w:ins>
      <w:r w:rsidRPr="009026A4">
        <w:t xml:space="preserve">. Pour accéder à cette boîte de dialogue, sélectionnez [Projet] [Ajouter analyse...] dans la barre de menus, cliquez sur le bouton Ajouter analyse </w:t>
      </w:r>
      <w:r w:rsidR="008F78E1" w:rsidRPr="009026A4">
        <w:rPr>
          <w:noProof/>
          <w:lang w:val="en-CA" w:eastAsia="en-CA"/>
        </w:rPr>
        <w:drawing>
          <wp:inline distT="0" distB="0" distL="0" distR="0" wp14:anchorId="62245884" wp14:editId="167EB4E9">
            <wp:extent cx="122401" cy="1365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Add_Analysis"/>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22401" cy="136525"/>
                    </a:xfrm>
                    <a:prstGeom prst="rect">
                      <a:avLst/>
                    </a:prstGeom>
                    <a:noFill/>
                    <a:ln>
                      <a:noFill/>
                    </a:ln>
                  </pic:spPr>
                </pic:pic>
              </a:graphicData>
            </a:graphic>
          </wp:inline>
        </w:drawing>
      </w:r>
      <w:r w:rsidRPr="009026A4">
        <w:t xml:space="preserve"> dans la première rangée de la barre d</w:t>
      </w:r>
      <w:r w:rsidR="0098105F">
        <w:t>’</w:t>
      </w:r>
      <w:r w:rsidRPr="009026A4">
        <w:t xml:space="preserve">outils de </w:t>
      </w:r>
      <w:smartTag w:uri="urn:schemas-microsoft-com:office:smarttags" w:element="PersonName">
        <w:smartTagPr>
          <w:attr w:name="ProductID" w:val="La fen￪tre Projet"/>
        </w:smartTagPr>
        <w:r w:rsidRPr="009026A4">
          <w:t>la fenêtre Projet</w:t>
        </w:r>
      </w:smartTag>
      <w:r w:rsidRPr="009026A4">
        <w:rPr>
          <w:i/>
        </w:rPr>
        <w:t xml:space="preserve"> </w:t>
      </w:r>
      <w:r w:rsidRPr="009026A4">
        <w:t>ou cliquez sur l</w:t>
      </w:r>
      <w:r w:rsidR="0098105F">
        <w:t>’</w:t>
      </w:r>
      <w:r w:rsidRPr="009026A4">
        <w:t xml:space="preserve">élément avec le bouton droit de la souris dans </w:t>
      </w:r>
      <w:smartTag w:uri="urn:schemas-microsoft-com:office:smarttags" w:element="PersonName">
        <w:smartTagPr>
          <w:attr w:name="ProductID" w:val="La fen￪tre Projet"/>
        </w:smartTagPr>
        <w:r w:rsidRPr="009026A4">
          <w:t>la fenêtre Projet</w:t>
        </w:r>
      </w:smartTag>
      <w:r w:rsidRPr="009026A4">
        <w:t xml:space="preserve">, puis sélectionnez [Ajouter analyse…] dans le menu contextuel. </w:t>
      </w:r>
    </w:p>
    <w:p w14:paraId="095ACD9A" w14:textId="77777777" w:rsidR="009401CA" w:rsidRPr="009026A4" w:rsidRDefault="009401CA" w:rsidP="009401CA">
      <w:pPr>
        <w:jc w:val="both"/>
      </w:pPr>
    </w:p>
    <w:p w14:paraId="7B8E3A59" w14:textId="3EC4D2D2" w:rsidR="009401CA" w:rsidRPr="009026A4" w:rsidRDefault="009401CA" w:rsidP="009401CA">
      <w:pPr>
        <w:jc w:val="both"/>
      </w:pPr>
      <w:r w:rsidRPr="009026A4">
        <w:t>La boîte de dialogue Éditeur d</w:t>
      </w:r>
      <w:r w:rsidR="0098105F">
        <w:t>’</w:t>
      </w:r>
      <w:r w:rsidRPr="009026A4">
        <w:t xml:space="preserve">analyse comprend cinq onglets : </w:t>
      </w:r>
      <w:r w:rsidRPr="009026A4">
        <w:rPr>
          <w:i/>
        </w:rPr>
        <w:t>Général</w:t>
      </w:r>
      <w:r w:rsidRPr="009026A4">
        <w:t xml:space="preserve">, </w:t>
      </w:r>
      <w:r w:rsidRPr="009026A4">
        <w:rPr>
          <w:i/>
        </w:rPr>
        <w:t>Où</w:t>
      </w:r>
      <w:r w:rsidRPr="009026A4">
        <w:t xml:space="preserve">, </w:t>
      </w:r>
      <w:r w:rsidRPr="009026A4">
        <w:rPr>
          <w:i/>
        </w:rPr>
        <w:t>Quand</w:t>
      </w:r>
      <w:r w:rsidRPr="009026A4">
        <w:t xml:space="preserve">, </w:t>
      </w:r>
      <w:r w:rsidRPr="009026A4">
        <w:rPr>
          <w:i/>
        </w:rPr>
        <w:t>Quoi</w:t>
      </w:r>
      <w:r w:rsidR="00D859D9">
        <w:rPr>
          <w:i/>
        </w:rPr>
        <w:t>,</w:t>
      </w:r>
      <w:ins w:id="1417" w:author="St-Amant, Rémi" w:date="2018-02-26T13:25:00Z">
        <w:r w:rsidR="005A16CA">
          <w:rPr>
            <w:i/>
          </w:rPr>
          <w:t xml:space="preserve"> </w:t>
        </w:r>
      </w:ins>
      <w:r w:rsidR="00D859D9">
        <w:rPr>
          <w:i/>
        </w:rPr>
        <w:t>Quelle</w:t>
      </w:r>
      <w:r w:rsidRPr="009026A4">
        <w:t xml:space="preserve"> et </w:t>
      </w:r>
      <w:r w:rsidRPr="009026A4">
        <w:rPr>
          <w:i/>
        </w:rPr>
        <w:t>Comment</w:t>
      </w:r>
      <w:r w:rsidRPr="009026A4">
        <w:t>. Ensemble, ils servent à préciser le type de données à extraire des résultats de l</w:t>
      </w:r>
      <w:r w:rsidR="0098105F">
        <w:t>’</w:t>
      </w:r>
      <w:r w:rsidRPr="009026A4">
        <w:t xml:space="preserve">élément parent : </w:t>
      </w:r>
    </w:p>
    <w:p w14:paraId="1A616B62" w14:textId="77777777" w:rsidR="009401CA" w:rsidRPr="009026A4" w:rsidRDefault="009401CA" w:rsidP="009401CA">
      <w:pPr>
        <w:jc w:val="both"/>
      </w:pPr>
    </w:p>
    <w:p w14:paraId="26615C9B" w14:textId="77777777" w:rsidR="009401CA" w:rsidRPr="009026A4" w:rsidRDefault="009401CA" w:rsidP="009401CA">
      <w:pPr>
        <w:jc w:val="both"/>
      </w:pPr>
      <w:r w:rsidRPr="009026A4">
        <w:t>Lors de la définition d</w:t>
      </w:r>
      <w:r w:rsidR="0098105F">
        <w:t>’</w:t>
      </w:r>
      <w:r w:rsidRPr="009026A4">
        <w:t>une analyse, il n</w:t>
      </w:r>
      <w:r w:rsidR="0098105F">
        <w:t>’</w:t>
      </w:r>
      <w:r w:rsidRPr="009026A4">
        <w:t>est habituellement pas nécessaire de remplir tous les onglets. Par défaut, les onglets associés à la définition de l</w:t>
      </w:r>
      <w:r w:rsidR="0098105F">
        <w:t>’</w:t>
      </w:r>
      <w:r w:rsidRPr="009026A4">
        <w:t>analyse contiennent les valeurs par défaut de l</w:t>
      </w:r>
      <w:r w:rsidR="0098105F">
        <w:t>’</w:t>
      </w:r>
      <w:r w:rsidRPr="009026A4">
        <w:t xml:space="preserve">élément parent. </w:t>
      </w:r>
    </w:p>
    <w:p w14:paraId="002A5D29" w14:textId="77777777" w:rsidR="009401CA" w:rsidRPr="009026A4" w:rsidRDefault="009401CA" w:rsidP="009401CA">
      <w:pPr>
        <w:jc w:val="both"/>
      </w:pPr>
    </w:p>
    <w:p w14:paraId="74449FDE" w14:textId="619FA048" w:rsidR="009401CA" w:rsidRPr="009026A4" w:rsidRDefault="009401CA" w:rsidP="009401CA">
      <w:pPr>
        <w:jc w:val="both"/>
      </w:pPr>
      <w:r w:rsidRPr="009026A4">
        <w:t xml:space="preserve">Les </w:t>
      </w:r>
      <w:del w:id="1418" w:author="St-Amant, Rémi" w:date="2018-02-26T13:26:00Z">
        <w:r w:rsidRPr="009026A4" w:rsidDel="005A16CA">
          <w:delText xml:space="preserve">trois </w:delText>
        </w:r>
      </w:del>
      <w:ins w:id="1419" w:author="St-Amant, Rémi" w:date="2018-02-26T13:26:00Z">
        <w:r w:rsidR="005A16CA">
          <w:t xml:space="preserve">quatre </w:t>
        </w:r>
      </w:ins>
      <w:r w:rsidRPr="009026A4">
        <w:t>premiers onglets (</w:t>
      </w:r>
      <w:r w:rsidRPr="009026A4">
        <w:rPr>
          <w:i/>
        </w:rPr>
        <w:t>Où</w:t>
      </w:r>
      <w:r w:rsidRPr="009026A4">
        <w:t xml:space="preserve">, </w:t>
      </w:r>
      <w:r w:rsidRPr="009026A4">
        <w:rPr>
          <w:i/>
        </w:rPr>
        <w:t>Quand</w:t>
      </w:r>
      <w:r w:rsidR="00D859D9">
        <w:t xml:space="preserve">, </w:t>
      </w:r>
      <w:r w:rsidRPr="009026A4">
        <w:rPr>
          <w:i/>
        </w:rPr>
        <w:t>Quoi</w:t>
      </w:r>
      <w:r w:rsidR="00D859D9">
        <w:rPr>
          <w:i/>
        </w:rPr>
        <w:t xml:space="preserve"> et Quelle</w:t>
      </w:r>
      <w:r w:rsidRPr="009026A4">
        <w:rPr>
          <w:i/>
        </w:rPr>
        <w:t>)</w:t>
      </w:r>
      <w:r w:rsidRPr="009026A4">
        <w:t xml:space="preserve"> servent à filtrer (générer des sous-ensembles) des résultats de l</w:t>
      </w:r>
      <w:r w:rsidR="0098105F">
        <w:t>’</w:t>
      </w:r>
      <w:r w:rsidRPr="009026A4">
        <w:t>élément parent, tandis que le quatrième onglet (</w:t>
      </w:r>
      <w:r w:rsidRPr="009026A4">
        <w:rPr>
          <w:i/>
        </w:rPr>
        <w:t>Comment)</w:t>
      </w:r>
      <w:r w:rsidRPr="009026A4">
        <w:t xml:space="preserve"> sert à effectuer des calculs sur les résultats de l</w:t>
      </w:r>
      <w:r w:rsidR="0098105F">
        <w:t>’</w:t>
      </w:r>
      <w:r w:rsidRPr="009026A4">
        <w:t>élément parent ou à les transformer.</w:t>
      </w:r>
    </w:p>
    <w:p w14:paraId="07B60DC6" w14:textId="77777777" w:rsidR="009401CA" w:rsidRPr="009026A4" w:rsidRDefault="009401CA" w:rsidP="009401CA">
      <w:pPr>
        <w:jc w:val="both"/>
      </w:pPr>
    </w:p>
    <w:p w14:paraId="6E3B2C09" w14:textId="77777777" w:rsidR="009401CA" w:rsidRPr="009026A4" w:rsidRDefault="009401CA" w:rsidP="006160E5">
      <w:pPr>
        <w:pStyle w:val="Titre2"/>
      </w:pPr>
      <w:bookmarkStart w:id="1420" w:name="_Toc348100139"/>
      <w:bookmarkStart w:id="1421" w:name="_Toc507669820"/>
      <w:r w:rsidRPr="009026A4">
        <w:lastRenderedPageBreak/>
        <w:t>Onglet Général</w:t>
      </w:r>
      <w:bookmarkEnd w:id="1420"/>
      <w:bookmarkEnd w:id="1421"/>
      <w:r w:rsidRPr="009026A4">
        <w:tab/>
      </w:r>
    </w:p>
    <w:p w14:paraId="6F153D91" w14:textId="2272508C" w:rsidR="009401CA" w:rsidRPr="009026A4" w:rsidRDefault="006E6B35" w:rsidP="009401CA">
      <w:r w:rsidRPr="009026A4">
        <w:rPr>
          <w:noProof/>
          <w:lang w:val="en-CA" w:eastAsia="en-CA"/>
        </w:rPr>
        <w:drawing>
          <wp:anchor distT="0" distB="0" distL="114300" distR="114300" simplePos="0" relativeHeight="251656704" behindDoc="1" locked="0" layoutInCell="1" allowOverlap="1" wp14:anchorId="5AB483AC" wp14:editId="5F300B3C">
            <wp:simplePos x="0" y="0"/>
            <wp:positionH relativeFrom="column">
              <wp:posOffset>4079888</wp:posOffset>
            </wp:positionH>
            <wp:positionV relativeFrom="paragraph">
              <wp:posOffset>130460</wp:posOffset>
            </wp:positionV>
            <wp:extent cx="2546350" cy="2084070"/>
            <wp:effectExtent l="0" t="0" r="6350" b="0"/>
            <wp:wrapTight wrapText="bothSides">
              <wp:wrapPolygon edited="0">
                <wp:start x="0" y="0"/>
                <wp:lineTo x="0" y="21324"/>
                <wp:lineTo x="21492" y="21324"/>
                <wp:lineTo x="21492" y="0"/>
                <wp:lineTo x="0" y="0"/>
              </wp:wrapPolygon>
            </wp:wrapTight>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Éditeur_d'analyse_Général_(ex_sous-ensemble)"/>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2546350" cy="2084070"/>
                    </a:xfrm>
                    <a:prstGeom prst="rect">
                      <a:avLst/>
                    </a:prstGeom>
                    <a:noFill/>
                  </pic:spPr>
                </pic:pic>
              </a:graphicData>
            </a:graphic>
            <wp14:sizeRelH relativeFrom="page">
              <wp14:pctWidth>0</wp14:pctWidth>
            </wp14:sizeRelH>
            <wp14:sizeRelV relativeFrom="page">
              <wp14:pctHeight>0</wp14:pctHeight>
            </wp14:sizeRelV>
          </wp:anchor>
        </w:drawing>
      </w:r>
    </w:p>
    <w:p w14:paraId="1CE7DDE3" w14:textId="17E40A78" w:rsidR="009401CA" w:rsidRPr="009026A4" w:rsidRDefault="009401CA" w:rsidP="009401CA">
      <w:pPr>
        <w:jc w:val="both"/>
      </w:pPr>
      <w:r w:rsidRPr="009026A4">
        <w:t>L</w:t>
      </w:r>
      <w:r w:rsidR="0098105F">
        <w:t>’</w:t>
      </w:r>
      <w:r w:rsidRPr="009026A4">
        <w:t xml:space="preserve">onglet </w:t>
      </w:r>
      <w:r w:rsidRPr="009026A4">
        <w:rPr>
          <w:i/>
        </w:rPr>
        <w:t>Général</w:t>
      </w:r>
      <w:r w:rsidRPr="009026A4">
        <w:t xml:space="preserve"> sert à nommer et à décrire l</w:t>
      </w:r>
      <w:r w:rsidR="0098105F">
        <w:t>’</w:t>
      </w:r>
      <w:r w:rsidRPr="009026A4">
        <w:t>analyse; il fournit également des renseignements sur les diverses fonctions qu</w:t>
      </w:r>
      <w:r w:rsidR="0098105F">
        <w:t>’</w:t>
      </w:r>
      <w:r w:rsidRPr="009026A4">
        <w:t>il est possible d</w:t>
      </w:r>
      <w:r w:rsidR="0098105F">
        <w:t>’</w:t>
      </w:r>
      <w:r w:rsidRPr="009026A4">
        <w:t>exécuter au moyen des autres onglets de la boîte de dialogue Éditeur d</w:t>
      </w:r>
      <w:r w:rsidR="0098105F">
        <w:t>’</w:t>
      </w:r>
      <w:r w:rsidRPr="009026A4">
        <w:t>analyse.</w:t>
      </w:r>
    </w:p>
    <w:p w14:paraId="06380AD6" w14:textId="77777777" w:rsidR="009401CA" w:rsidRPr="009026A4" w:rsidRDefault="009401CA" w:rsidP="009401CA">
      <w:pPr>
        <w:jc w:val="both"/>
      </w:pPr>
    </w:p>
    <w:p w14:paraId="2F045E27" w14:textId="77777777" w:rsidR="009401CA" w:rsidRPr="009026A4" w:rsidRDefault="009401CA" w:rsidP="009401CA">
      <w:pPr>
        <w:jc w:val="both"/>
      </w:pPr>
      <w:r w:rsidRPr="009026A4">
        <w:t xml:space="preserve">Champ </w:t>
      </w:r>
      <w:r w:rsidRPr="009026A4">
        <w:rPr>
          <w:b/>
        </w:rPr>
        <w:t>Nom</w:t>
      </w:r>
      <w:r w:rsidRPr="009026A4">
        <w:t> : Nom de l</w:t>
      </w:r>
      <w:r w:rsidR="0098105F">
        <w:t>’</w:t>
      </w:r>
      <w:r w:rsidRPr="009026A4">
        <w:t>analyse à définir (ce nom s</w:t>
      </w:r>
      <w:r w:rsidR="0098105F">
        <w:t>’</w:t>
      </w:r>
      <w:r w:rsidRPr="009026A4">
        <w:t xml:space="preserve">affiche dans </w:t>
      </w:r>
      <w:smartTag w:uri="urn:schemas-microsoft-com:office:smarttags" w:element="PersonName">
        <w:smartTagPr>
          <w:attr w:name="ProductID" w:val="La fen￪tre Projet"/>
        </w:smartTagPr>
        <w:r w:rsidRPr="009026A4">
          <w:t>la fenêtre Projet</w:t>
        </w:r>
      </w:smartTag>
      <w:r w:rsidRPr="009026A4">
        <w:t>).</w:t>
      </w:r>
    </w:p>
    <w:p w14:paraId="559CD0AA" w14:textId="77777777" w:rsidR="009401CA" w:rsidRPr="009026A4" w:rsidRDefault="009401CA" w:rsidP="009401CA">
      <w:pPr>
        <w:jc w:val="both"/>
      </w:pPr>
    </w:p>
    <w:p w14:paraId="7BFDE312" w14:textId="77777777" w:rsidR="009401CA" w:rsidRPr="009026A4" w:rsidRDefault="009401CA" w:rsidP="009401CA">
      <w:pPr>
        <w:jc w:val="both"/>
      </w:pPr>
      <w:r w:rsidRPr="009026A4">
        <w:t xml:space="preserve">Champ </w:t>
      </w:r>
      <w:r w:rsidRPr="009026A4">
        <w:rPr>
          <w:b/>
        </w:rPr>
        <w:t>Description</w:t>
      </w:r>
      <w:r w:rsidRPr="009026A4">
        <w:t> : Description évocatrice qui vous permettra de vous rappeler l</w:t>
      </w:r>
      <w:r w:rsidR="0098105F">
        <w:t>’</w:t>
      </w:r>
      <w:r w:rsidRPr="009026A4">
        <w:t>objet de l</w:t>
      </w:r>
      <w:r w:rsidR="0098105F">
        <w:t>’</w:t>
      </w:r>
      <w:r w:rsidRPr="009026A4">
        <w:t>analyse (cette description s</w:t>
      </w:r>
      <w:r w:rsidR="0098105F">
        <w:t>’</w:t>
      </w:r>
      <w:r w:rsidRPr="009026A4">
        <w:t xml:space="preserve">affichera dans </w:t>
      </w:r>
      <w:smartTag w:uri="urn:schemas-microsoft-com:office:smarttags" w:element="PersonName">
        <w:smartTagPr>
          <w:attr w:name="ProductID" w:val="La fen￪tre Registre"/>
        </w:smartTagPr>
        <w:r w:rsidRPr="009026A4">
          <w:t>la fenêtre Registre</w:t>
        </w:r>
      </w:smartTag>
      <w:r w:rsidRPr="009026A4">
        <w:t xml:space="preserve"> de messages d</w:t>
      </w:r>
      <w:r w:rsidR="0098105F">
        <w:t>’</w:t>
      </w:r>
      <w:r w:rsidRPr="009026A4">
        <w:t xml:space="preserve">exécution). </w:t>
      </w:r>
    </w:p>
    <w:p w14:paraId="55FD1728" w14:textId="77777777" w:rsidR="009401CA" w:rsidRPr="009026A4" w:rsidRDefault="009401CA" w:rsidP="009401CA">
      <w:pPr>
        <w:jc w:val="both"/>
      </w:pPr>
    </w:p>
    <w:p w14:paraId="696E4FD7" w14:textId="77777777" w:rsidR="009401CA" w:rsidRPr="009026A4" w:rsidRDefault="009401CA" w:rsidP="009401CA">
      <w:pPr>
        <w:jc w:val="both"/>
      </w:pPr>
      <w:r w:rsidRPr="009026A4">
        <w:t xml:space="preserve">Champ </w:t>
      </w:r>
      <w:r w:rsidRPr="009026A4">
        <w:rPr>
          <w:b/>
        </w:rPr>
        <w:t>Nom interne</w:t>
      </w:r>
      <w:r w:rsidRPr="009026A4">
        <w:t xml:space="preserve"> </w:t>
      </w:r>
      <w:del w:id="1422" w:author="St-Amant, Rémi" w:date="2018-02-27T09:57:00Z">
        <w:r w:rsidRPr="009026A4" w:rsidDel="0095212D">
          <w:delText>(estompé)</w:delText>
        </w:r>
      </w:del>
      <w:r w:rsidRPr="009026A4">
        <w:t> : Identificateur interne attribué par BioSIM aux fins de gestion de projet. Il n</w:t>
      </w:r>
      <w:r w:rsidR="0098105F">
        <w:t>’</w:t>
      </w:r>
      <w:r w:rsidRPr="009026A4">
        <w:t>est pas utile à l</w:t>
      </w:r>
      <w:r w:rsidR="0098105F">
        <w:t>’</w:t>
      </w:r>
      <w:r w:rsidRPr="009026A4">
        <w:t>utilisateur.</w:t>
      </w:r>
    </w:p>
    <w:p w14:paraId="47F9E40A" w14:textId="77777777" w:rsidR="009401CA" w:rsidRPr="009026A4" w:rsidRDefault="009401CA" w:rsidP="006160E5">
      <w:pPr>
        <w:pStyle w:val="Titre2"/>
      </w:pPr>
      <w:r w:rsidRPr="009026A4">
        <w:br w:type="page"/>
      </w:r>
      <w:bookmarkStart w:id="1423" w:name="_Toc348100140"/>
      <w:bookmarkStart w:id="1424" w:name="_Toc507669821"/>
      <w:r w:rsidRPr="009026A4">
        <w:lastRenderedPageBreak/>
        <w:t>Onglet Où</w:t>
      </w:r>
      <w:bookmarkEnd w:id="1423"/>
      <w:bookmarkEnd w:id="1424"/>
    </w:p>
    <w:p w14:paraId="58AE33EA" w14:textId="77777777" w:rsidR="009401CA" w:rsidRPr="009026A4" w:rsidRDefault="009401CA" w:rsidP="009401CA"/>
    <w:p w14:paraId="2E0A8182" w14:textId="77777777" w:rsidR="009401CA" w:rsidRPr="009026A4" w:rsidRDefault="008F78E1" w:rsidP="009401CA">
      <w:pPr>
        <w:jc w:val="both"/>
      </w:pPr>
      <w:r w:rsidRPr="009026A4">
        <w:rPr>
          <w:noProof/>
          <w:lang w:val="en-CA" w:eastAsia="en-CA"/>
        </w:rPr>
        <w:drawing>
          <wp:anchor distT="0" distB="0" distL="114300" distR="114300" simplePos="0" relativeHeight="251657728" behindDoc="1" locked="0" layoutInCell="1" allowOverlap="1" wp14:anchorId="71978BAD" wp14:editId="37432312">
            <wp:simplePos x="0" y="0"/>
            <wp:positionH relativeFrom="column">
              <wp:posOffset>3491865</wp:posOffset>
            </wp:positionH>
            <wp:positionV relativeFrom="paragraph">
              <wp:posOffset>50165</wp:posOffset>
            </wp:positionV>
            <wp:extent cx="2631440" cy="2153920"/>
            <wp:effectExtent l="0" t="0" r="0" b="0"/>
            <wp:wrapTight wrapText="bothSides">
              <wp:wrapPolygon edited="0">
                <wp:start x="0" y="0"/>
                <wp:lineTo x="0" y="21396"/>
                <wp:lineTo x="21423" y="21396"/>
                <wp:lineTo x="21423" y="0"/>
                <wp:lineTo x="0" y="0"/>
              </wp:wrapPolygon>
            </wp:wrapTight>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Éditeur_d'analyse_Où_(ex_sous-ensemble)"/>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2631440" cy="215392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w:t>
      </w:r>
      <w:r w:rsidR="0098105F">
        <w:t>’</w:t>
      </w:r>
      <w:r w:rsidR="009401CA" w:rsidRPr="009026A4">
        <w:t xml:space="preserve">onglet </w:t>
      </w:r>
      <w:r w:rsidR="009401CA" w:rsidRPr="009026A4">
        <w:rPr>
          <w:i/>
        </w:rPr>
        <w:t>Où</w:t>
      </w:r>
      <w:r w:rsidR="009401CA" w:rsidRPr="009026A4">
        <w:t xml:space="preserve"> permet de générer des sous-ensembles de l</w:t>
      </w:r>
      <w:r w:rsidR="0098105F">
        <w:t>’</w:t>
      </w:r>
      <w:r w:rsidR="009401CA" w:rsidRPr="009026A4">
        <w:t>élément parent à partir de critères spatiaux. Cet onglet s</w:t>
      </w:r>
      <w:r w:rsidR="0098105F">
        <w:t>’</w:t>
      </w:r>
      <w:r w:rsidR="009401CA" w:rsidRPr="009026A4">
        <w:t>avère utile si un sous-ensemble de localisations doit faire l</w:t>
      </w:r>
      <w:r w:rsidR="0098105F">
        <w:t>’</w:t>
      </w:r>
      <w:r w:rsidR="009401CA" w:rsidRPr="009026A4">
        <w:t>objet d</w:t>
      </w:r>
      <w:r w:rsidR="0098105F">
        <w:t>’</w:t>
      </w:r>
      <w:r w:rsidR="009401CA" w:rsidRPr="009026A4">
        <w:t>un examen.</w:t>
      </w:r>
    </w:p>
    <w:p w14:paraId="64172879" w14:textId="77777777" w:rsidR="009401CA" w:rsidRPr="009026A4" w:rsidRDefault="009401CA" w:rsidP="009401CA">
      <w:pPr>
        <w:jc w:val="both"/>
      </w:pPr>
    </w:p>
    <w:p w14:paraId="67789866" w14:textId="77777777" w:rsidR="009401CA" w:rsidRPr="009026A4" w:rsidRDefault="009401CA" w:rsidP="009401CA">
      <w:pPr>
        <w:jc w:val="both"/>
      </w:pPr>
      <w:r w:rsidRPr="009026A4">
        <w:t xml:space="preserve">Par défaut, BioSIM traite toutes les localisations. Pour sélectionner un sous-ensemble de localisations, cochez la </w:t>
      </w:r>
      <w:r w:rsidR="008F78E1" w:rsidRPr="009026A4">
        <w:rPr>
          <w:noProof/>
          <w:lang w:val="en-CA" w:eastAsia="en-CA"/>
        </w:rPr>
        <w:drawing>
          <wp:inline distT="0" distB="0" distL="0" distR="0" wp14:anchorId="06F3355A" wp14:editId="3B526E8D">
            <wp:extent cx="136525" cy="136525"/>
            <wp:effectExtent l="0" t="0" r="0" b="0"/>
            <wp:docPr id="142" name="Picture 14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case</w:t>
      </w:r>
      <w:r w:rsidR="00EC1D88" w:rsidRPr="009026A4">
        <w:t xml:space="preserve"> </w:t>
      </w:r>
      <w:r w:rsidRPr="009026A4">
        <w:rPr>
          <w:rFonts w:ascii="Courier New" w:hAnsi="Courier New"/>
          <w:sz w:val="22"/>
        </w:rPr>
        <w:t>Sélectionner un sous-ensemble de localisations</w:t>
      </w:r>
      <w:r w:rsidR="00EC1D88" w:rsidRPr="009026A4">
        <w:t>,</w:t>
      </w:r>
      <w:r w:rsidRPr="009026A4">
        <w:t xml:space="preserve"> ce qui affiche la liste de localisations figurant dans le champ de liste de l</w:t>
      </w:r>
      <w:r w:rsidR="0098105F">
        <w:t>’</w:t>
      </w:r>
      <w:r w:rsidRPr="009026A4">
        <w:t xml:space="preserve">onglet </w:t>
      </w:r>
      <w:r w:rsidRPr="009026A4">
        <w:rPr>
          <w:i/>
        </w:rPr>
        <w:t>Où</w:t>
      </w:r>
      <w:r w:rsidRPr="009026A4">
        <w:t xml:space="preserve"> de l</w:t>
      </w:r>
      <w:r w:rsidR="0098105F">
        <w:t>’</w:t>
      </w:r>
      <w:r w:rsidRPr="009026A4">
        <w:t>élément parent et vous permet de sélectionner (</w:t>
      </w:r>
      <w:r w:rsidR="008F78E1" w:rsidRPr="009026A4">
        <w:rPr>
          <w:noProof/>
          <w:lang w:val="en-CA" w:eastAsia="en-CA"/>
        </w:rPr>
        <w:drawing>
          <wp:inline distT="0" distB="0" distL="0" distR="0" wp14:anchorId="6467DB2E" wp14:editId="7F506A3E">
            <wp:extent cx="136525" cy="136525"/>
            <wp:effectExtent l="0" t="0" r="0" b="0"/>
            <wp:docPr id="143" name="Picture 143"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une ou plusieurs localisations qui vous intéressent particulièrement. </w:t>
      </w:r>
    </w:p>
    <w:p w14:paraId="187B7738" w14:textId="77777777" w:rsidR="009401CA" w:rsidRPr="009026A4" w:rsidRDefault="009401CA" w:rsidP="009401CA">
      <w:pPr>
        <w:jc w:val="both"/>
      </w:pPr>
      <w:bookmarkStart w:id="1425" w:name="_Defining_an_Analysis"/>
      <w:bookmarkEnd w:id="1425"/>
    </w:p>
    <w:p w14:paraId="539963FA" w14:textId="77777777" w:rsidR="009401CA" w:rsidRPr="009026A4" w:rsidRDefault="009401CA" w:rsidP="006160E5">
      <w:pPr>
        <w:pStyle w:val="Titre2"/>
      </w:pPr>
      <w:bookmarkStart w:id="1426" w:name="_Toc348100141"/>
      <w:bookmarkStart w:id="1427" w:name="_Toc507669822"/>
      <w:r w:rsidRPr="009026A4">
        <w:t>Onglet Quand</w:t>
      </w:r>
      <w:bookmarkEnd w:id="1426"/>
      <w:bookmarkEnd w:id="1427"/>
    </w:p>
    <w:p w14:paraId="3E9D5658" w14:textId="77777777" w:rsidR="009401CA" w:rsidRPr="009026A4" w:rsidRDefault="009401CA" w:rsidP="009401CA">
      <w:pPr>
        <w:jc w:val="both"/>
      </w:pPr>
    </w:p>
    <w:p w14:paraId="350656B8" w14:textId="77777777" w:rsidR="009401CA" w:rsidRPr="009026A4" w:rsidRDefault="008F78E1" w:rsidP="009401CA">
      <w:pPr>
        <w:jc w:val="both"/>
      </w:pPr>
      <w:r w:rsidRPr="009026A4">
        <w:rPr>
          <w:noProof/>
          <w:lang w:val="en-CA" w:eastAsia="en-CA"/>
        </w:rPr>
        <w:drawing>
          <wp:anchor distT="0" distB="0" distL="114300" distR="114300" simplePos="0" relativeHeight="251658752" behindDoc="1" locked="0" layoutInCell="1" allowOverlap="1" wp14:anchorId="4B08DA5D" wp14:editId="0679E3CF">
            <wp:simplePos x="0" y="0"/>
            <wp:positionH relativeFrom="column">
              <wp:posOffset>3491865</wp:posOffset>
            </wp:positionH>
            <wp:positionV relativeFrom="paragraph">
              <wp:posOffset>66675</wp:posOffset>
            </wp:positionV>
            <wp:extent cx="2700020" cy="2209800"/>
            <wp:effectExtent l="0" t="0" r="5080" b="0"/>
            <wp:wrapTight wrapText="bothSides">
              <wp:wrapPolygon edited="0">
                <wp:start x="0" y="0"/>
                <wp:lineTo x="0" y="21414"/>
                <wp:lineTo x="21488" y="21414"/>
                <wp:lineTo x="21488" y="0"/>
                <wp:lineTo x="0" y="0"/>
              </wp:wrapPolygon>
            </wp:wrapTight>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Éditeur_d'analyse_Quand_(ex_sous-ensemble)"/>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2700020" cy="220980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w:t>
      </w:r>
      <w:r w:rsidR="0098105F">
        <w:t>’</w:t>
      </w:r>
      <w:r w:rsidR="009401CA" w:rsidRPr="009026A4">
        <w:t xml:space="preserve">onglet </w:t>
      </w:r>
      <w:r w:rsidR="009401CA" w:rsidRPr="009026A4">
        <w:rPr>
          <w:i/>
        </w:rPr>
        <w:t xml:space="preserve">Quand </w:t>
      </w:r>
      <w:r w:rsidR="009401CA" w:rsidRPr="009026A4">
        <w:t>permet de sélectionner une période comprise dans la période de l</w:t>
      </w:r>
      <w:r w:rsidR="0098105F">
        <w:t>’</w:t>
      </w:r>
      <w:r w:rsidR="009401CA" w:rsidRPr="009026A4">
        <w:t>élément parent afin de limiter la période couverte par l</w:t>
      </w:r>
      <w:r w:rsidR="0098105F">
        <w:t>’</w:t>
      </w:r>
      <w:r w:rsidR="009401CA" w:rsidRPr="009026A4">
        <w:t xml:space="preserve">analyse. </w:t>
      </w:r>
    </w:p>
    <w:p w14:paraId="4F39A822" w14:textId="77777777" w:rsidR="009401CA" w:rsidRPr="009026A4" w:rsidRDefault="009401CA" w:rsidP="009401CA">
      <w:pPr>
        <w:jc w:val="both"/>
      </w:pPr>
    </w:p>
    <w:p w14:paraId="71F411A4" w14:textId="77777777" w:rsidR="009401CA" w:rsidRPr="009026A4" w:rsidRDefault="009401CA" w:rsidP="009401CA">
      <w:pPr>
        <w:jc w:val="both"/>
      </w:pPr>
      <w:r w:rsidRPr="009026A4">
        <w:t>Pour définir la période qui vous intéresse, cochez la case</w:t>
      </w:r>
      <w:r w:rsidR="00EC1D88" w:rsidRPr="009026A4">
        <w:t xml:space="preserve"> </w:t>
      </w:r>
      <w:r w:rsidR="008F78E1" w:rsidRPr="009026A4">
        <w:rPr>
          <w:noProof/>
          <w:lang w:val="en-CA" w:eastAsia="en-CA"/>
        </w:rPr>
        <w:drawing>
          <wp:inline distT="0" distB="0" distL="0" distR="0" wp14:anchorId="05BAC4E3" wp14:editId="691FFA06">
            <wp:extent cx="136525" cy="136525"/>
            <wp:effectExtent l="0" t="0" r="0" b="0"/>
            <wp:docPr id="144" name="Picture 14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w:t>
      </w:r>
      <w:r w:rsidRPr="009026A4">
        <w:rPr>
          <w:rFonts w:ascii="Courier New" w:hAnsi="Courier New"/>
          <w:sz w:val="22"/>
        </w:rPr>
        <w:t>Sélectionner une période</w:t>
      </w:r>
      <w:r w:rsidRPr="009026A4">
        <w:t xml:space="preserve">, puis utilisez les champs </w:t>
      </w:r>
      <w:r w:rsidRPr="009026A4">
        <w:rPr>
          <w:b/>
        </w:rPr>
        <w:t>Début</w:t>
      </w:r>
      <w:r w:rsidRPr="009026A4">
        <w:t xml:space="preserve"> et </w:t>
      </w:r>
      <w:r w:rsidRPr="009026A4">
        <w:rPr>
          <w:b/>
        </w:rPr>
        <w:t xml:space="preserve">Fin </w:t>
      </w:r>
      <w:r w:rsidRPr="009026A4">
        <w:t xml:space="preserve">pour y entrer les dates de début et de fin de la période à définir comme sous-ensemble. </w:t>
      </w:r>
    </w:p>
    <w:p w14:paraId="3B55B2FF" w14:textId="77777777" w:rsidR="009401CA" w:rsidRPr="009026A4" w:rsidRDefault="009401CA" w:rsidP="009401CA">
      <w:pPr>
        <w:jc w:val="both"/>
      </w:pPr>
    </w:p>
    <w:p w14:paraId="61C0A232" w14:textId="77777777" w:rsidR="009401CA" w:rsidRPr="009026A4" w:rsidRDefault="009401CA" w:rsidP="009401CA">
      <w:pPr>
        <w:jc w:val="both"/>
      </w:pPr>
      <w:r w:rsidRPr="009026A4">
        <w:t>Le format de date (début et fin) varie en fonction du mode et du type temporels de l</w:t>
      </w:r>
      <w:r w:rsidR="0098105F">
        <w:t>’</w:t>
      </w:r>
      <w:r w:rsidRPr="009026A4">
        <w:t>élément parent. Si vous ne spécifiez pas de sous-ensemble, l</w:t>
      </w:r>
      <w:r w:rsidR="0098105F">
        <w:t>’</w:t>
      </w:r>
      <w:r w:rsidRPr="009026A4">
        <w:t>analyse porte par défaut sur toute la période couverte par l</w:t>
      </w:r>
      <w:r w:rsidR="0098105F">
        <w:t>’</w:t>
      </w:r>
      <w:r w:rsidRPr="009026A4">
        <w:t xml:space="preserve">élément parent. Le format de la date de début de la période doit être identique à celui de la date de fin (par exemple, année/mois/jour). </w:t>
      </w:r>
    </w:p>
    <w:p w14:paraId="361B55E5" w14:textId="77777777" w:rsidR="009401CA" w:rsidRPr="009026A4" w:rsidRDefault="009401CA" w:rsidP="009401CA">
      <w:pPr>
        <w:jc w:val="both"/>
      </w:pPr>
    </w:p>
    <w:p w14:paraId="51BB0416" w14:textId="128EEB55" w:rsidR="009401CA" w:rsidRPr="009026A4" w:rsidRDefault="009401CA" w:rsidP="009401CA">
      <w:pPr>
        <w:jc w:val="both"/>
      </w:pPr>
      <w:r w:rsidRPr="009026A4">
        <w:t xml:space="preserve">Vous pouvez utiliser les cases à cocher </w:t>
      </w:r>
      <w:r w:rsidR="008F78E1" w:rsidRPr="009026A4">
        <w:rPr>
          <w:noProof/>
          <w:lang w:val="en-CA" w:eastAsia="en-CA"/>
        </w:rPr>
        <w:drawing>
          <wp:inline distT="0" distB="0" distL="0" distR="0" wp14:anchorId="0AC7B5EA" wp14:editId="2A9A7D8B">
            <wp:extent cx="136525" cy="136525"/>
            <wp:effectExtent l="0" t="0" r="0" b="0"/>
            <wp:docPr id="145" name="Picture 14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EC1D88" w:rsidRPr="009026A4">
        <w:t xml:space="preserve"> </w:t>
      </w:r>
      <w:r w:rsidRPr="009026A4">
        <w:rPr>
          <w:rFonts w:ascii="Courier New" w:hAnsi="Courier New"/>
          <w:sz w:val="22"/>
        </w:rPr>
        <w:t>Date courante décalée de</w:t>
      </w:r>
      <w:r w:rsidRPr="009026A4">
        <w:t xml:space="preserve"> pour spécifier des dates de début et de fin en fonction de la date courante (celle de l</w:t>
      </w:r>
      <w:r w:rsidR="0098105F">
        <w:t>’</w:t>
      </w:r>
      <w:r w:rsidRPr="009026A4">
        <w:t>horloge système). Cette fonction spéciale s</w:t>
      </w:r>
      <w:r w:rsidR="0098105F">
        <w:t>’</w:t>
      </w:r>
      <w:r w:rsidRPr="009026A4">
        <w:t>avère utile lors de l</w:t>
      </w:r>
      <w:r w:rsidR="0098105F">
        <w:t>’</w:t>
      </w:r>
      <w:r w:rsidRPr="009026A4">
        <w:t>exécution de BioSIM aux fins d</w:t>
      </w:r>
      <w:r w:rsidR="0098105F">
        <w:t>’</w:t>
      </w:r>
      <w:r w:rsidRPr="009026A4">
        <w:t>établissement de prévisions automatiques en temps réel. Les unités du décalage sont déterminées par le type temporel (par exemple, annuel, mensuel</w:t>
      </w:r>
      <w:ins w:id="1428" w:author="St-Amant, Rémi" w:date="2018-02-26T13:27:00Z">
        <w:r w:rsidR="002F7155">
          <w:t>,</w:t>
        </w:r>
      </w:ins>
      <w:r w:rsidRPr="009026A4">
        <w:t xml:space="preserve"> </w:t>
      </w:r>
      <w:del w:id="1429" w:author="St-Amant, Rémi" w:date="2018-02-26T13:28:00Z">
        <w:r w:rsidRPr="009026A4" w:rsidDel="002F7155">
          <w:delText xml:space="preserve">ou </w:delText>
        </w:r>
      </w:del>
      <w:r w:rsidRPr="009026A4">
        <w:t>quotidien</w:t>
      </w:r>
      <w:ins w:id="1430" w:author="St-Amant, Rémi" w:date="2018-02-26T13:28:00Z">
        <w:r w:rsidR="002F7155">
          <w:t xml:space="preserve"> ou horaire</w:t>
        </w:r>
      </w:ins>
      <w:r w:rsidRPr="009026A4">
        <w:t>). Dans le cas d</w:t>
      </w:r>
      <w:r w:rsidR="0098105F">
        <w:t>’</w:t>
      </w:r>
      <w:r w:rsidRPr="009026A4">
        <w:t xml:space="preserve">une </w:t>
      </w:r>
      <w:del w:id="1431" w:author="St-Amant, Rémi" w:date="2018-02-26T13:29:00Z">
        <w:r w:rsidRPr="009026A4" w:rsidDel="002F7155">
          <w:delText xml:space="preserve">simulation </w:delText>
        </w:r>
      </w:del>
      <w:ins w:id="1432" w:author="St-Amant, Rémi" w:date="2018-02-26T13:29:00Z">
        <w:r w:rsidR="002F7155">
          <w:t xml:space="preserve">exécution de modèle </w:t>
        </w:r>
      </w:ins>
      <w:r w:rsidRPr="009026A4">
        <w:t>de type quotidienne, la date courante est décalée du nombre de jours entré dans la zone de texte; dans le cas d</w:t>
      </w:r>
      <w:r w:rsidR="0098105F">
        <w:t>’</w:t>
      </w:r>
      <w:r w:rsidRPr="009026A4">
        <w:t xml:space="preserve">une </w:t>
      </w:r>
      <w:ins w:id="1433" w:author="St-Amant, Rémi" w:date="2018-02-26T13:29:00Z">
        <w:r w:rsidR="002F7155">
          <w:t xml:space="preserve">exécution de modèle </w:t>
        </w:r>
      </w:ins>
      <w:del w:id="1434" w:author="St-Amant, Rémi" w:date="2018-02-26T13:29:00Z">
        <w:r w:rsidRPr="009026A4" w:rsidDel="002F7155">
          <w:delText xml:space="preserve">simulation </w:delText>
        </w:r>
      </w:del>
      <w:r w:rsidRPr="009026A4">
        <w:t xml:space="preserve">de type mensuelle, la date est décalée du nombre de mois, etc. </w:t>
      </w:r>
    </w:p>
    <w:p w14:paraId="0E98AE4A" w14:textId="77777777" w:rsidR="009401CA" w:rsidRPr="009026A4" w:rsidRDefault="009401CA" w:rsidP="009401CA">
      <w:pPr>
        <w:jc w:val="both"/>
      </w:pPr>
    </w:p>
    <w:p w14:paraId="12630EBF" w14:textId="77777777" w:rsidR="009401CA" w:rsidRPr="009026A4" w:rsidRDefault="009401CA" w:rsidP="009401CA">
      <w:pPr>
        <w:jc w:val="both"/>
      </w:pPr>
      <w:r w:rsidRPr="009026A4">
        <w:t>Lorsque vous définissez un sous-ensemble d</w:t>
      </w:r>
      <w:r w:rsidR="0098105F">
        <w:t>’</w:t>
      </w:r>
      <w:r w:rsidRPr="009026A4">
        <w:t xml:space="preserve">une période, la dernière étape consiste à sélectionner </w:t>
      </w:r>
      <w:smartTag w:uri="urn:schemas-microsoft-com:office:smarttags" w:element="PersonName">
        <w:smartTagPr>
          <w:attr w:name="ProductID" w:val="la couverture. Deux"/>
        </w:smartTagPr>
        <w:r w:rsidRPr="009026A4">
          <w:t>la couverture. Deux</w:t>
        </w:r>
      </w:smartTag>
      <w:r w:rsidRPr="009026A4">
        <w:t xml:space="preserve"> options s</w:t>
      </w:r>
      <w:r w:rsidR="0098105F">
        <w:t>’</w:t>
      </w:r>
      <w:r w:rsidRPr="009026A4">
        <w:t xml:space="preserve">offrent vous : </w:t>
      </w:r>
    </w:p>
    <w:p w14:paraId="7D398242" w14:textId="77777777" w:rsidR="009401CA" w:rsidRPr="009026A4" w:rsidRDefault="009401CA" w:rsidP="009401CA">
      <w:pPr>
        <w:jc w:val="both"/>
      </w:pPr>
    </w:p>
    <w:p w14:paraId="22472C1E" w14:textId="77777777" w:rsidR="009401CA" w:rsidRPr="009026A4" w:rsidRDefault="009401CA" w:rsidP="009401CA">
      <w:pPr>
        <w:jc w:val="both"/>
      </w:pPr>
      <w:r w:rsidRPr="009026A4">
        <w:lastRenderedPageBreak/>
        <w:t xml:space="preserve">Bouton Continue </w:t>
      </w:r>
      <w:r w:rsidR="008F78E1" w:rsidRPr="009026A4">
        <w:rPr>
          <w:noProof/>
          <w:lang w:val="en-CA" w:eastAsia="en-CA"/>
        </w:rPr>
        <w:drawing>
          <wp:inline distT="0" distB="0" distL="0" distR="0" wp14:anchorId="03CF056E" wp14:editId="38100ED3">
            <wp:extent cx="539115" cy="1365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39115" cy="136525"/>
                    </a:xfrm>
                    <a:prstGeom prst="rect">
                      <a:avLst/>
                    </a:prstGeom>
                    <a:noFill/>
                    <a:ln>
                      <a:noFill/>
                    </a:ln>
                  </pic:spPr>
                </pic:pic>
              </a:graphicData>
            </a:graphic>
          </wp:inline>
        </w:drawing>
      </w:r>
      <w:r w:rsidRPr="009026A4">
        <w:t> : Par défaut, l</w:t>
      </w:r>
      <w:r w:rsidR="0098105F">
        <w:t>’</w:t>
      </w:r>
      <w:r w:rsidRPr="009026A4">
        <w:t xml:space="preserve">onglet </w:t>
      </w:r>
      <w:r w:rsidRPr="009026A4">
        <w:rPr>
          <w:i/>
        </w:rPr>
        <w:t>Quand</w:t>
      </w:r>
      <w:r w:rsidRPr="009026A4">
        <w:t xml:space="preserve"> est réglé à une couverture « Continue » selon les limites définies par les dates de début et de fin. Par conséquent, BioSIM utilise les données de toute la période allant de la date de début à la date de fin. </w:t>
      </w:r>
    </w:p>
    <w:p w14:paraId="1F744468" w14:textId="77777777" w:rsidR="009401CA" w:rsidRPr="009026A4" w:rsidRDefault="009401CA" w:rsidP="009401CA">
      <w:pPr>
        <w:jc w:val="both"/>
      </w:pPr>
    </w:p>
    <w:p w14:paraId="4A710486" w14:textId="77777777" w:rsidR="009401CA" w:rsidRPr="009026A4" w:rsidRDefault="009401CA" w:rsidP="009401CA">
      <w:pPr>
        <w:jc w:val="both"/>
      </w:pPr>
    </w:p>
    <w:p w14:paraId="6CC7721A" w14:textId="77777777" w:rsidR="009401CA" w:rsidRPr="009026A4" w:rsidRDefault="009401CA" w:rsidP="009401CA">
      <w:pPr>
        <w:jc w:val="both"/>
      </w:pPr>
      <w:r w:rsidRPr="009026A4">
        <w:t xml:space="preserve">Bouton Année par année </w:t>
      </w:r>
      <w:r w:rsidR="008F78E1" w:rsidRPr="009026A4">
        <w:rPr>
          <w:noProof/>
          <w:lang w:val="en-CA" w:eastAsia="en-CA"/>
        </w:rPr>
        <w:drawing>
          <wp:inline distT="0" distB="0" distL="0" distR="0" wp14:anchorId="5B158187" wp14:editId="6316FFD1">
            <wp:extent cx="566420" cy="136525"/>
            <wp:effectExtent l="0" t="0" r="0" b="0"/>
            <wp:docPr id="147" name="Picture 147" descr="Year_by_Year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Year_by_Year_button"/>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66420" cy="136525"/>
                    </a:xfrm>
                    <a:prstGeom prst="rect">
                      <a:avLst/>
                    </a:prstGeom>
                    <a:noFill/>
                    <a:ln>
                      <a:noFill/>
                    </a:ln>
                  </pic:spPr>
                </pic:pic>
              </a:graphicData>
            </a:graphic>
          </wp:inline>
        </w:drawing>
      </w:r>
      <w:r w:rsidRPr="009026A4">
        <w:t> : Si vous sélectionnez la couverture « Année par année », BioSIM utilise les données de la période allant de la date de début à la date de fin sur une base annuelle (année par année). Les données situées à l</w:t>
      </w:r>
      <w:r w:rsidR="0098105F">
        <w:t>’</w:t>
      </w:r>
      <w:r w:rsidRPr="009026A4">
        <w:t>extérieur de la plage précisée, année par année, ne sont pas prises en compte dans le calcul.</w:t>
      </w:r>
    </w:p>
    <w:p w14:paraId="3A713F17" w14:textId="77777777" w:rsidR="009401CA" w:rsidRPr="009026A4" w:rsidRDefault="009401CA" w:rsidP="009401CA">
      <w:pPr>
        <w:jc w:val="both"/>
      </w:pPr>
    </w:p>
    <w:p w14:paraId="258E21B6" w14:textId="77777777" w:rsidR="009401CA" w:rsidRPr="009026A4" w:rsidRDefault="009401CA" w:rsidP="009401CA">
      <w:pPr>
        <w:jc w:val="both"/>
      </w:pPr>
      <w:r w:rsidRPr="009026A4">
        <w:t>REMARQUE : Si la date de début (le mois et le jour sans l</w:t>
      </w:r>
      <w:r w:rsidR="0098105F">
        <w:t>’</w:t>
      </w:r>
      <w:r w:rsidRPr="009026A4">
        <w:t>année) est postérieure à la date de fin, BioSIM commence par la date de fin d</w:t>
      </w:r>
      <w:r w:rsidR="0098105F">
        <w:t>’</w:t>
      </w:r>
      <w:r w:rsidRPr="009026A4">
        <w:t>une année et s</w:t>
      </w:r>
      <w:r w:rsidR="0098105F">
        <w:t>’</w:t>
      </w:r>
      <w:r w:rsidRPr="009026A4">
        <w:t>arrête à la date de début de l</w:t>
      </w:r>
      <w:r w:rsidR="0098105F">
        <w:t>’</w:t>
      </w:r>
      <w:r w:rsidRPr="009026A4">
        <w:t xml:space="preserve">année suivante. </w:t>
      </w:r>
    </w:p>
    <w:p w14:paraId="58AFFA1D" w14:textId="77777777" w:rsidR="009401CA" w:rsidRPr="009026A4" w:rsidRDefault="009401CA" w:rsidP="009401CA">
      <w:pPr>
        <w:jc w:val="both"/>
      </w:pPr>
    </w:p>
    <w:p w14:paraId="721B10CF" w14:textId="77777777" w:rsidR="009401CA" w:rsidRPr="009026A4" w:rsidRDefault="009401CA" w:rsidP="006160E5">
      <w:pPr>
        <w:pStyle w:val="Titre2"/>
      </w:pPr>
      <w:bookmarkStart w:id="1435" w:name="_Toc348100142"/>
      <w:bookmarkStart w:id="1436" w:name="_Toc507669823"/>
      <w:r w:rsidRPr="009026A4">
        <w:t>Onglet Quoi</w:t>
      </w:r>
      <w:bookmarkEnd w:id="1435"/>
      <w:bookmarkEnd w:id="1436"/>
    </w:p>
    <w:p w14:paraId="1360D315" w14:textId="77777777" w:rsidR="009401CA" w:rsidRPr="009026A4" w:rsidRDefault="008F78E1" w:rsidP="009401CA">
      <w:pPr>
        <w:jc w:val="both"/>
      </w:pPr>
      <w:r w:rsidRPr="009026A4">
        <w:rPr>
          <w:noProof/>
          <w:lang w:val="en-CA" w:eastAsia="en-CA"/>
        </w:rPr>
        <w:drawing>
          <wp:anchor distT="0" distB="0" distL="114300" distR="114300" simplePos="0" relativeHeight="251659776" behindDoc="1" locked="0" layoutInCell="1" allowOverlap="1" wp14:anchorId="0460E4B9" wp14:editId="04735B8C">
            <wp:simplePos x="0" y="0"/>
            <wp:positionH relativeFrom="column">
              <wp:posOffset>3491865</wp:posOffset>
            </wp:positionH>
            <wp:positionV relativeFrom="paragraph">
              <wp:posOffset>84455</wp:posOffset>
            </wp:positionV>
            <wp:extent cx="2703830" cy="2212975"/>
            <wp:effectExtent l="0" t="0" r="1270" b="0"/>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Éditeur_d'analyse_Quoi_(ex_sous-ensemble)"/>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2703830" cy="2212975"/>
                    </a:xfrm>
                    <a:prstGeom prst="rect">
                      <a:avLst/>
                    </a:prstGeom>
                    <a:noFill/>
                  </pic:spPr>
                </pic:pic>
              </a:graphicData>
            </a:graphic>
            <wp14:sizeRelH relativeFrom="page">
              <wp14:pctWidth>0</wp14:pctWidth>
            </wp14:sizeRelH>
            <wp14:sizeRelV relativeFrom="page">
              <wp14:pctHeight>0</wp14:pctHeight>
            </wp14:sizeRelV>
          </wp:anchor>
        </w:drawing>
      </w:r>
    </w:p>
    <w:p w14:paraId="048E861A" w14:textId="5CBE906B" w:rsidR="009401CA" w:rsidRPr="009026A4" w:rsidRDefault="009401CA" w:rsidP="009401CA">
      <w:pPr>
        <w:jc w:val="both"/>
      </w:pPr>
      <w:r w:rsidRPr="009026A4">
        <w:t>L</w:t>
      </w:r>
      <w:r w:rsidR="0098105F">
        <w:t>’</w:t>
      </w:r>
      <w:r w:rsidRPr="009026A4">
        <w:t xml:space="preserve">onglet </w:t>
      </w:r>
      <w:r w:rsidRPr="009026A4">
        <w:rPr>
          <w:i/>
        </w:rPr>
        <w:t>Quoi</w:t>
      </w:r>
      <w:r w:rsidRPr="009026A4">
        <w:t xml:space="preserve"> permet de sélectionn</w:t>
      </w:r>
      <w:r w:rsidR="00FD6590">
        <w:t>er un sous-ensemble de paramètres</w:t>
      </w:r>
      <w:r w:rsidRPr="009026A4">
        <w:t>; il peut servir à faciliter la lecture des données</w:t>
      </w:r>
      <w:del w:id="1437" w:author="St-Amant, Rémi" w:date="2018-02-26T13:29:00Z">
        <w:r w:rsidRPr="009026A4" w:rsidDel="002F7155">
          <w:delText xml:space="preserve"> </w:delText>
        </w:r>
      </w:del>
      <w:r w:rsidR="00FD6590">
        <w:t>.</w:t>
      </w:r>
    </w:p>
    <w:p w14:paraId="6ABB5322" w14:textId="77777777" w:rsidR="009401CA" w:rsidRPr="009026A4" w:rsidRDefault="009401CA" w:rsidP="009401CA">
      <w:pPr>
        <w:jc w:val="both"/>
      </w:pPr>
    </w:p>
    <w:p w14:paraId="2F712854" w14:textId="0451E2A6" w:rsidR="009401CA" w:rsidRDefault="009401CA" w:rsidP="009401CA">
      <w:pPr>
        <w:jc w:val="both"/>
      </w:pPr>
      <w:r w:rsidRPr="009026A4">
        <w:t xml:space="preserve">Pour sélectionner un sous-ensemble de </w:t>
      </w:r>
      <w:del w:id="1438" w:author="St-Amant, Rémi" w:date="2018-02-26T13:30:00Z">
        <w:r w:rsidRPr="009026A4" w:rsidDel="002F7155">
          <w:delText>variables</w:delText>
        </w:r>
      </w:del>
      <w:ins w:id="1439" w:author="St-Amant, Rémi" w:date="2018-02-26T13:30:00Z">
        <w:r w:rsidR="002F7155">
          <w:t>paramètre</w:t>
        </w:r>
      </w:ins>
      <w:r w:rsidRPr="009026A4">
        <w:t>, cochez la case</w:t>
      </w:r>
      <w:r w:rsidR="000772EB" w:rsidRPr="009026A4">
        <w:t xml:space="preserve"> </w:t>
      </w:r>
      <w:r w:rsidR="008F78E1" w:rsidRPr="009026A4">
        <w:rPr>
          <w:noProof/>
          <w:lang w:val="en-CA" w:eastAsia="en-CA"/>
        </w:rPr>
        <w:drawing>
          <wp:inline distT="0" distB="0" distL="0" distR="0" wp14:anchorId="0D50CABB" wp14:editId="6F7E30D6">
            <wp:extent cx="136525" cy="136525"/>
            <wp:effectExtent l="0" t="0" r="0" b="0"/>
            <wp:docPr id="148" name="Picture 14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w:t>
      </w:r>
      <w:r w:rsidRPr="009026A4">
        <w:rPr>
          <w:rFonts w:ascii="Courier New" w:hAnsi="Courier New"/>
          <w:sz w:val="22"/>
        </w:rPr>
        <w:t xml:space="preserve">Sélectionner un sous-ensemble de </w:t>
      </w:r>
      <w:del w:id="1440" w:author="St-Amant, Rémi" w:date="2018-02-26T13:30:00Z">
        <w:r w:rsidRPr="009026A4" w:rsidDel="002F7155">
          <w:rPr>
            <w:rFonts w:ascii="Courier New" w:hAnsi="Courier New"/>
            <w:sz w:val="22"/>
          </w:rPr>
          <w:delText>variables</w:delText>
        </w:r>
      </w:del>
      <w:ins w:id="1441" w:author="St-Amant, Rémi" w:date="2018-02-26T13:30:00Z">
        <w:r w:rsidR="002F7155">
          <w:rPr>
            <w:rFonts w:ascii="Courier New" w:hAnsi="Courier New"/>
            <w:sz w:val="22"/>
          </w:rPr>
          <w:t>paramètres</w:t>
        </w:r>
      </w:ins>
      <w:r w:rsidRPr="009026A4">
        <w:t>, puis sélectionnez (</w:t>
      </w:r>
      <w:r w:rsidR="008F78E1" w:rsidRPr="009026A4">
        <w:rPr>
          <w:noProof/>
          <w:lang w:val="en-CA" w:eastAsia="en-CA"/>
        </w:rPr>
        <w:drawing>
          <wp:inline distT="0" distB="0" distL="0" distR="0" wp14:anchorId="572477D4" wp14:editId="2D15E40C">
            <wp:extent cx="136525" cy="136525"/>
            <wp:effectExtent l="0" t="0" r="0" b="0"/>
            <wp:docPr id="149" name="Picture 149"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les </w:t>
      </w:r>
      <w:del w:id="1442" w:author="St-Amant, Rémi" w:date="2018-02-26T13:30:00Z">
        <w:r w:rsidRPr="009026A4" w:rsidDel="002F7155">
          <w:delText xml:space="preserve">variables </w:delText>
        </w:r>
      </w:del>
      <w:ins w:id="1443" w:author="St-Amant, Rémi" w:date="2018-02-26T13:30:00Z">
        <w:r w:rsidR="002F7155">
          <w:t xml:space="preserve">paramètres </w:t>
        </w:r>
      </w:ins>
      <w:r w:rsidRPr="009026A4">
        <w:t xml:space="preserve">qui vous intéressent. </w:t>
      </w:r>
    </w:p>
    <w:p w14:paraId="6FF7EE39" w14:textId="74CCA1AA" w:rsidR="00FD6590" w:rsidRDefault="00FD6590" w:rsidP="009401CA">
      <w:pPr>
        <w:jc w:val="both"/>
      </w:pPr>
    </w:p>
    <w:p w14:paraId="6962F5D6" w14:textId="77777777" w:rsidR="00FD6590" w:rsidRPr="009026A4" w:rsidRDefault="00FD6590" w:rsidP="009401CA">
      <w:pPr>
        <w:jc w:val="both"/>
      </w:pPr>
    </w:p>
    <w:p w14:paraId="2FCF66BC" w14:textId="417E96A2" w:rsidR="00FD6590" w:rsidRPr="009026A4" w:rsidRDefault="00FD6590" w:rsidP="006160E5">
      <w:pPr>
        <w:pStyle w:val="Titre2"/>
      </w:pPr>
      <w:bookmarkStart w:id="1444" w:name="_Toc507669824"/>
      <w:r>
        <w:t>Ongle Quelle</w:t>
      </w:r>
      <w:bookmarkEnd w:id="1444"/>
    </w:p>
    <w:p w14:paraId="42A5102A" w14:textId="1E7FA1A1" w:rsidR="00FD6590" w:rsidRPr="009026A4" w:rsidRDefault="00FD6590" w:rsidP="00FD6590">
      <w:pPr>
        <w:jc w:val="both"/>
      </w:pPr>
    </w:p>
    <w:p w14:paraId="5169FB3D" w14:textId="019EDCF0" w:rsidR="00FD6590" w:rsidRPr="009026A4" w:rsidRDefault="00FD6590" w:rsidP="00FD6590">
      <w:pPr>
        <w:jc w:val="both"/>
      </w:pPr>
      <w:r w:rsidRPr="009026A4">
        <w:rPr>
          <w:noProof/>
          <w:lang w:val="en-CA" w:eastAsia="en-CA"/>
        </w:rPr>
        <w:drawing>
          <wp:anchor distT="0" distB="0" distL="114300" distR="114300" simplePos="0" relativeHeight="251691520" behindDoc="1" locked="0" layoutInCell="1" allowOverlap="1" wp14:anchorId="72C73DB6" wp14:editId="70CAF00B">
            <wp:simplePos x="0" y="0"/>
            <wp:positionH relativeFrom="column">
              <wp:posOffset>3463925</wp:posOffset>
            </wp:positionH>
            <wp:positionV relativeFrom="paragraph">
              <wp:posOffset>43180</wp:posOffset>
            </wp:positionV>
            <wp:extent cx="2698115" cy="2114550"/>
            <wp:effectExtent l="0" t="0" r="6985" b="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Éditeur_d'analyse_Quoi_(ex_sous-ensemble)"/>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2698115" cy="2114550"/>
                    </a:xfrm>
                    <a:prstGeom prst="rect">
                      <a:avLst/>
                    </a:prstGeom>
                    <a:noFill/>
                  </pic:spPr>
                </pic:pic>
              </a:graphicData>
            </a:graphic>
            <wp14:sizeRelH relativeFrom="page">
              <wp14:pctWidth>0</wp14:pctWidth>
            </wp14:sizeRelH>
            <wp14:sizeRelV relativeFrom="page">
              <wp14:pctHeight>0</wp14:pctHeight>
            </wp14:sizeRelV>
          </wp:anchor>
        </w:drawing>
      </w:r>
      <w:r w:rsidRPr="009026A4">
        <w:t>L</w:t>
      </w:r>
      <w:r>
        <w:t>’</w:t>
      </w:r>
      <w:r w:rsidRPr="009026A4">
        <w:t xml:space="preserve">onglet </w:t>
      </w:r>
      <w:r>
        <w:rPr>
          <w:i/>
        </w:rPr>
        <w:t>Quelle</w:t>
      </w:r>
      <w:r w:rsidRPr="009026A4">
        <w:t xml:space="preserve"> permet de sélectionner un sous-ensemble de variables; il peut servir à faciliter la lecture des données (par exemple, dans un élément de cartographie, une seule variable est utilisée pour créer une carte). </w:t>
      </w:r>
    </w:p>
    <w:p w14:paraId="69D84726" w14:textId="77777777" w:rsidR="00FD6590" w:rsidRPr="009026A4" w:rsidRDefault="00FD6590" w:rsidP="00FD6590">
      <w:pPr>
        <w:jc w:val="both"/>
      </w:pPr>
    </w:p>
    <w:p w14:paraId="292E5D8A" w14:textId="77777777" w:rsidR="00FD6590" w:rsidRDefault="00FD6590" w:rsidP="00FD6590">
      <w:pPr>
        <w:jc w:val="both"/>
      </w:pPr>
      <w:r w:rsidRPr="009026A4">
        <w:t xml:space="preserve">Pour sélectionner un sous-ensemble de variables, cochez la case </w:t>
      </w:r>
      <w:r w:rsidRPr="009026A4">
        <w:rPr>
          <w:noProof/>
          <w:lang w:val="en-CA" w:eastAsia="en-CA"/>
        </w:rPr>
        <w:drawing>
          <wp:inline distT="0" distB="0" distL="0" distR="0" wp14:anchorId="2D31A78E" wp14:editId="64F5B439">
            <wp:extent cx="136525" cy="136525"/>
            <wp:effectExtent l="0" t="0" r="0" b="0"/>
            <wp:docPr id="392" name="Picture 39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w:t>
      </w:r>
      <w:r w:rsidRPr="009026A4">
        <w:rPr>
          <w:rFonts w:ascii="Courier New" w:hAnsi="Courier New"/>
          <w:sz w:val="22"/>
        </w:rPr>
        <w:t>Sélectionner un sous-ensemble de variables</w:t>
      </w:r>
      <w:r w:rsidRPr="009026A4">
        <w:t>, puis sélectionnez (</w:t>
      </w:r>
      <w:r w:rsidRPr="009026A4">
        <w:rPr>
          <w:noProof/>
          <w:lang w:val="en-CA" w:eastAsia="en-CA"/>
        </w:rPr>
        <w:drawing>
          <wp:inline distT="0" distB="0" distL="0" distR="0" wp14:anchorId="410FCD0B" wp14:editId="1639ECC6">
            <wp:extent cx="136525" cy="136525"/>
            <wp:effectExtent l="0" t="0" r="0" b="0"/>
            <wp:docPr id="393" name="Picture 393"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les variables qui vous intéressent. </w:t>
      </w:r>
    </w:p>
    <w:p w14:paraId="2324E45A" w14:textId="0B792664" w:rsidR="009401CA" w:rsidRDefault="009401CA" w:rsidP="006160E5">
      <w:pPr>
        <w:pStyle w:val="Titre2"/>
        <w:numPr>
          <w:ilvl w:val="0"/>
          <w:numId w:val="0"/>
        </w:numPr>
        <w:ind w:left="240"/>
      </w:pPr>
    </w:p>
    <w:p w14:paraId="41C28BAA" w14:textId="77777777" w:rsidR="00FD6590" w:rsidRPr="009026A4" w:rsidRDefault="00FD6590" w:rsidP="009401CA">
      <w:pPr>
        <w:jc w:val="both"/>
      </w:pPr>
    </w:p>
    <w:p w14:paraId="3FF86044" w14:textId="3361BF13" w:rsidR="00FD6590" w:rsidRPr="00FD6590" w:rsidRDefault="009401CA" w:rsidP="006160E5">
      <w:pPr>
        <w:pStyle w:val="Titre2"/>
      </w:pPr>
      <w:bookmarkStart w:id="1445" w:name="_Toc348100143"/>
      <w:bookmarkStart w:id="1446" w:name="_Toc507669825"/>
      <w:r w:rsidRPr="009026A4">
        <w:t xml:space="preserve">Onglet </w:t>
      </w:r>
      <w:r w:rsidRPr="00A02D77">
        <w:t>Comment</w:t>
      </w:r>
      <w:bookmarkEnd w:id="1445"/>
      <w:bookmarkEnd w:id="1446"/>
    </w:p>
    <w:p w14:paraId="48AB4A84" w14:textId="77777777" w:rsidR="009401CA" w:rsidRPr="009026A4" w:rsidRDefault="009401CA" w:rsidP="009401CA">
      <w:pPr>
        <w:jc w:val="both"/>
      </w:pPr>
    </w:p>
    <w:p w14:paraId="6E56873D" w14:textId="77777777" w:rsidR="009401CA" w:rsidRPr="009026A4" w:rsidRDefault="008F78E1" w:rsidP="009401CA">
      <w:pPr>
        <w:jc w:val="both"/>
      </w:pPr>
      <w:r w:rsidRPr="009026A4">
        <w:rPr>
          <w:noProof/>
          <w:lang w:val="en-CA" w:eastAsia="en-CA"/>
        </w:rPr>
        <w:lastRenderedPageBreak/>
        <w:drawing>
          <wp:anchor distT="0" distB="0" distL="114300" distR="114300" simplePos="0" relativeHeight="251660800" behindDoc="1" locked="0" layoutInCell="1" allowOverlap="1" wp14:anchorId="3BDA66A5" wp14:editId="31BD0DCC">
            <wp:simplePos x="0" y="0"/>
            <wp:positionH relativeFrom="column">
              <wp:posOffset>3424555</wp:posOffset>
            </wp:positionH>
            <wp:positionV relativeFrom="paragraph">
              <wp:posOffset>30480</wp:posOffset>
            </wp:positionV>
            <wp:extent cx="2625090" cy="2030730"/>
            <wp:effectExtent l="0" t="0" r="3810" b="7620"/>
            <wp:wrapTight wrapText="bothSides">
              <wp:wrapPolygon edited="0">
                <wp:start x="0" y="0"/>
                <wp:lineTo x="0" y="21478"/>
                <wp:lineTo x="21475" y="21478"/>
                <wp:lineTo x="21475" y="0"/>
                <wp:lineTo x="0" y="0"/>
              </wp:wrapPolygon>
            </wp:wrapTight>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Éditeur_d'analyse_Comment_(ex_sous-ensemble)"/>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2625090" cy="203073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w:t>
      </w:r>
      <w:r w:rsidR="0098105F">
        <w:t>’</w:t>
      </w:r>
      <w:r w:rsidR="009401CA" w:rsidRPr="009026A4">
        <w:t xml:space="preserve">onglet </w:t>
      </w:r>
      <w:r w:rsidR="009401CA" w:rsidRPr="009026A4">
        <w:rPr>
          <w:i/>
        </w:rPr>
        <w:t>Comment</w:t>
      </w:r>
      <w:r w:rsidR="009401CA" w:rsidRPr="009026A4">
        <w:t xml:space="preserve"> est l</w:t>
      </w:r>
      <w:r w:rsidR="0098105F">
        <w:t>’</w:t>
      </w:r>
      <w:r w:rsidR="009401CA" w:rsidRPr="009026A4">
        <w:t>onglet le plus complexe de la boîte de dialogue Éditeur d</w:t>
      </w:r>
      <w:r w:rsidR="0098105F">
        <w:t>’</w:t>
      </w:r>
      <w:r w:rsidR="009401CA" w:rsidRPr="009026A4">
        <w:t>analyse. Il peut servir à accomplir un grand nombre de calculs et de transformations.</w:t>
      </w:r>
    </w:p>
    <w:p w14:paraId="088F0E79" w14:textId="77777777" w:rsidR="009401CA" w:rsidRPr="009026A4" w:rsidRDefault="009401CA" w:rsidP="009401CA">
      <w:pPr>
        <w:jc w:val="both"/>
      </w:pPr>
    </w:p>
    <w:p w14:paraId="732AED3A" w14:textId="77777777" w:rsidR="009401CA" w:rsidRPr="009026A4" w:rsidRDefault="009401CA" w:rsidP="009401CA">
      <w:pPr>
        <w:jc w:val="both"/>
      </w:pPr>
      <w:r w:rsidRPr="009026A4">
        <w:t xml:space="preserve">Il est important de comprendre que BioSIM stocke les résultats de deux façons, soit sous forme de valeurs ou de statistiques. </w:t>
      </w:r>
    </w:p>
    <w:p w14:paraId="50DBCFE4" w14:textId="77777777" w:rsidR="009401CA" w:rsidRPr="009026A4" w:rsidRDefault="009401CA" w:rsidP="009401CA">
      <w:pPr>
        <w:jc w:val="both"/>
      </w:pPr>
    </w:p>
    <w:p w14:paraId="1BC3478E" w14:textId="5D486536" w:rsidR="009401CA" w:rsidRPr="009026A4" w:rsidRDefault="009401CA" w:rsidP="009401CA">
      <w:pPr>
        <w:jc w:val="both"/>
      </w:pPr>
      <w:r w:rsidRPr="009026A4">
        <w:t xml:space="preserve">Par exemple, après une </w:t>
      </w:r>
      <w:del w:id="1447" w:author="St-Amant, Rémi" w:date="2018-02-26T13:31:00Z">
        <w:r w:rsidRPr="009026A4" w:rsidDel="005079ED">
          <w:delText>simulation</w:delText>
        </w:r>
      </w:del>
      <w:ins w:id="1448" w:author="St-Amant, Rémi" w:date="2018-02-26T13:31:00Z">
        <w:r w:rsidR="005079ED">
          <w:t>génération météo ou une exécution de modèle</w:t>
        </w:r>
      </w:ins>
      <w:r w:rsidRPr="009026A4">
        <w:t>, les données sont stockées sous forme de valeurs et après une analyse, sous forme de statistiques. Lorsqu</w:t>
      </w:r>
      <w:r w:rsidR="0098105F">
        <w:t>’</w:t>
      </w:r>
      <w:r w:rsidRPr="009026A4">
        <w:t xml:space="preserve">une analyse repose sur un élément parent statistique, le champ (liste déroulante) </w:t>
      </w:r>
      <w:r w:rsidRPr="009026A4">
        <w:rPr>
          <w:b/>
        </w:rPr>
        <w:t>Statistique sur laquelle porte l</w:t>
      </w:r>
      <w:r w:rsidR="0098105F">
        <w:rPr>
          <w:b/>
        </w:rPr>
        <w:t>’</w:t>
      </w:r>
      <w:r w:rsidRPr="009026A4">
        <w:rPr>
          <w:b/>
        </w:rPr>
        <w:t>analyse</w:t>
      </w:r>
      <w:r w:rsidRPr="009026A4">
        <w:t xml:space="preserve"> est activé, ce qui permet de sélectionner une statistique qui fera l</w:t>
      </w:r>
      <w:r w:rsidR="0098105F">
        <w:t>’</w:t>
      </w:r>
      <w:r w:rsidRPr="009026A4">
        <w:t>objet de l</w:t>
      </w:r>
      <w:r w:rsidR="0098105F">
        <w:t>’</w:t>
      </w:r>
      <w:r w:rsidRPr="009026A4">
        <w:t xml:space="preserve">analyse. Par exemple, si vous sélectionnez </w:t>
      </w:r>
      <w:r w:rsidRPr="009026A4">
        <w:rPr>
          <w:rFonts w:ascii="Courier New" w:hAnsi="Courier New"/>
        </w:rPr>
        <w:t>Somme</w:t>
      </w:r>
      <w:r w:rsidRPr="009026A4">
        <w:t xml:space="preserve"> dans la liste déroulante, vous indiquez à BioSIM d</w:t>
      </w:r>
      <w:r w:rsidR="0098105F">
        <w:t>’</w:t>
      </w:r>
      <w:r w:rsidRPr="009026A4">
        <w:t>utiliser la somme parmi les résultats de l</w:t>
      </w:r>
      <w:r w:rsidR="0098105F">
        <w:t>’</w:t>
      </w:r>
      <w:r w:rsidRPr="009026A4">
        <w:t>élément parent statistique.</w:t>
      </w:r>
    </w:p>
    <w:p w14:paraId="2D9CD161" w14:textId="77777777" w:rsidR="009401CA" w:rsidRPr="009026A4" w:rsidRDefault="009401CA" w:rsidP="009401CA">
      <w:pPr>
        <w:jc w:val="both"/>
      </w:pPr>
    </w:p>
    <w:p w14:paraId="741931F4" w14:textId="77777777" w:rsidR="009401CA" w:rsidRPr="009026A4" w:rsidRDefault="009401CA" w:rsidP="009401CA">
      <w:pPr>
        <w:jc w:val="both"/>
      </w:pPr>
      <w:r w:rsidRPr="009026A4">
        <w:t>La deuxième partie de l</w:t>
      </w:r>
      <w:r w:rsidR="0098105F">
        <w:t>’</w:t>
      </w:r>
      <w:r w:rsidRPr="009026A4">
        <w:t xml:space="preserve">onglet est activée lorsque la case </w:t>
      </w:r>
      <w:r w:rsidR="008F78E1" w:rsidRPr="009026A4">
        <w:rPr>
          <w:noProof/>
          <w:lang w:val="en-CA" w:eastAsia="en-CA"/>
        </w:rPr>
        <w:drawing>
          <wp:inline distT="0" distB="0" distL="0" distR="0" wp14:anchorId="5DD93074" wp14:editId="7024B1AC">
            <wp:extent cx="136525" cy="136525"/>
            <wp:effectExtent l="0" t="0" r="0" b="0"/>
            <wp:docPr id="150" name="Picture 15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rPr>
          <w:rFonts w:ascii="Courier New" w:hAnsi="Courier New"/>
          <w:sz w:val="22"/>
        </w:rPr>
        <w:t xml:space="preserve"> Définir une transformation temporelle</w:t>
      </w:r>
      <w:r w:rsidRPr="009026A4">
        <w:t xml:space="preserve"> est cochée et elle sert à effectuer une transformation temporelle. Vous pouvez ainsi convertir les résultats d</w:t>
      </w:r>
      <w:r w:rsidR="0098105F">
        <w:t>’</w:t>
      </w:r>
      <w:r w:rsidRPr="009026A4">
        <w:t>un format temporel (par exemple, quotidien) à un autre (par exemple, annuel). Chaque format temporel se compose d</w:t>
      </w:r>
      <w:r w:rsidR="0098105F">
        <w:t>’</w:t>
      </w:r>
      <w:r w:rsidRPr="009026A4">
        <w:t>un type (quotidien, mensuel ou annuel) et d</w:t>
      </w:r>
      <w:r w:rsidR="0098105F">
        <w:t>’</w:t>
      </w:r>
      <w:r w:rsidRPr="009026A4">
        <w:t>un mode (pour chaque année ou pour l</w:t>
      </w:r>
      <w:r w:rsidR="0098105F">
        <w:t>’</w:t>
      </w:r>
      <w:r w:rsidRPr="009026A4">
        <w:t>ensemble des années). Si le mode « Pour chaque année » est sélectionné, BioSIM sépare les valeurs selon les années avant d</w:t>
      </w:r>
      <w:r w:rsidR="0098105F">
        <w:t>’</w:t>
      </w:r>
      <w:r w:rsidRPr="009026A4">
        <w:t>exécuter son analyse. Si le mode « Pour l</w:t>
      </w:r>
      <w:r w:rsidR="0098105F">
        <w:t>’</w:t>
      </w:r>
      <w:r w:rsidRPr="009026A4">
        <w:t>ensemble des années » est sélectionné, BioSIM utilise les données de toute la période.</w:t>
      </w:r>
    </w:p>
    <w:p w14:paraId="059E54EE" w14:textId="77777777" w:rsidR="009401CA" w:rsidRPr="009026A4" w:rsidRDefault="009401CA" w:rsidP="009401CA">
      <w:pPr>
        <w:jc w:val="both"/>
      </w:pPr>
    </w:p>
    <w:p w14:paraId="262CE888" w14:textId="02C7A184" w:rsidR="009401CA" w:rsidRPr="009026A4" w:rsidRDefault="009401CA" w:rsidP="009401CA">
      <w:pPr>
        <w:jc w:val="both"/>
      </w:pPr>
      <w:r w:rsidRPr="009026A4">
        <w:t>L</w:t>
      </w:r>
      <w:r w:rsidR="0098105F">
        <w:t>’</w:t>
      </w:r>
      <w:r w:rsidRPr="009026A4">
        <w:t>exemple suivant montre la différence entre les options « Pour chaque année » et « Pour l</w:t>
      </w:r>
      <w:r w:rsidR="0098105F">
        <w:t>’</w:t>
      </w:r>
      <w:r w:rsidRPr="009026A4">
        <w:t>ensemble des années » : Une simulation a permis de générer des valeurs quotidiennes sur la période allant de 2005 à 2008. L</w:t>
      </w:r>
      <w:r w:rsidR="0098105F">
        <w:t>’</w:t>
      </w:r>
      <w:r w:rsidRPr="009026A4">
        <w:t>objectif de l</w:t>
      </w:r>
      <w:r w:rsidR="0098105F">
        <w:t>’</w:t>
      </w:r>
      <w:r w:rsidRPr="009026A4">
        <w:t>analyse consiste à transformer ces valeurs quotidiennes en valeurs mensuelles. Si vous sélectionnez l</w:t>
      </w:r>
      <w:r w:rsidR="0098105F">
        <w:t>’</w:t>
      </w:r>
      <w:r w:rsidRPr="009026A4">
        <w:t xml:space="preserve">option « Pour chaque année » dans le champ </w:t>
      </w:r>
      <w:r w:rsidRPr="009026A4">
        <w:rPr>
          <w:b/>
        </w:rPr>
        <w:t>Transformation temporelle du mode</w:t>
      </w:r>
      <w:r w:rsidRPr="009026A4">
        <w:t>, vous obtenez comme résultat 12 valeurs par année pour chacune des quatre années de résultats</w:t>
      </w:r>
      <w:del w:id="1449" w:author="St-Amant, Rémi" w:date="2018-02-26T13:32:00Z">
        <w:r w:rsidRPr="009026A4" w:rsidDel="005079ED">
          <w:delText xml:space="preserve"> de simulation</w:delText>
        </w:r>
      </w:del>
      <w:r w:rsidRPr="009026A4">
        <w:t>, soit un total de 48 valeurs. Si vous sélectionnez l</w:t>
      </w:r>
      <w:r w:rsidR="0098105F">
        <w:t>’</w:t>
      </w:r>
      <w:r w:rsidRPr="009026A4">
        <w:t>option « Pour l</w:t>
      </w:r>
      <w:r w:rsidR="0098105F">
        <w:t>’</w:t>
      </w:r>
      <w:r w:rsidRPr="009026A4">
        <w:t>ensemble des années », vous obtenez comme résultat 12 valeurs (une par mois), puisque les calculs sont effectués par mois sur l</w:t>
      </w:r>
      <w:r w:rsidR="0098105F">
        <w:t>’</w:t>
      </w:r>
      <w:r w:rsidRPr="009026A4">
        <w:t>ensemble des années.</w:t>
      </w:r>
    </w:p>
    <w:p w14:paraId="23E17A7B" w14:textId="77777777" w:rsidR="009401CA" w:rsidRPr="009026A4" w:rsidRDefault="009401CA" w:rsidP="009401CA"/>
    <w:p w14:paraId="1C2488B1" w14:textId="77777777" w:rsidR="009401CA" w:rsidRPr="009026A4" w:rsidRDefault="009401CA" w:rsidP="009401CA">
      <w:pPr>
        <w:jc w:val="both"/>
      </w:pPr>
      <w:r w:rsidRPr="009026A4">
        <w:t>Deux types de transformations tempor</w:t>
      </w:r>
      <w:r w:rsidR="000B4559" w:rsidRPr="009026A4">
        <w:t>elles peuvent être exécuté</w:t>
      </w:r>
      <w:r w:rsidRPr="009026A4">
        <w:t xml:space="preserve">s dans BioSIM : des statistiques ou des évènements. </w:t>
      </w:r>
    </w:p>
    <w:p w14:paraId="409CB722" w14:textId="77777777" w:rsidR="009401CA" w:rsidRPr="009026A4" w:rsidRDefault="009401CA" w:rsidP="009401CA">
      <w:pPr>
        <w:jc w:val="both"/>
      </w:pPr>
    </w:p>
    <w:p w14:paraId="572A5C1B" w14:textId="77777777" w:rsidR="009401CA" w:rsidRPr="009026A4" w:rsidRDefault="009401CA" w:rsidP="009401CA">
      <w:pPr>
        <w:jc w:val="both"/>
      </w:pPr>
      <w:r w:rsidRPr="009026A4">
        <w:t xml:space="preserve">Lorsque le bouton radio </w:t>
      </w:r>
      <w:r w:rsidRPr="009026A4">
        <w:rPr>
          <w:b/>
        </w:rPr>
        <w:t>Statistique</w:t>
      </w:r>
      <w:r w:rsidRPr="009026A4">
        <w:t xml:space="preserve"> </w:t>
      </w:r>
      <w:r w:rsidR="008F78E1" w:rsidRPr="009026A4">
        <w:rPr>
          <w:noProof/>
          <w:lang w:val="en-CA" w:eastAsia="en-CA"/>
        </w:rPr>
        <w:drawing>
          <wp:inline distT="0" distB="0" distL="0" distR="0" wp14:anchorId="4AC10407" wp14:editId="69C453C9">
            <wp:extent cx="136525" cy="136525"/>
            <wp:effectExtent l="0" t="0" r="0" b="0"/>
            <wp:docPr id="151" name="Picture 151"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RadioButton_butt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est sélectionné, vous pouvez effectuer des calculs statistiques (valeur la plus basse, moyenne, écart type, valeur la plus élevée, etc.). Vous pouvez calculer l</w:t>
      </w:r>
      <w:r w:rsidR="0098105F">
        <w:t>’</w:t>
      </w:r>
      <w:r w:rsidRPr="009026A4">
        <w:t>ensemble des statistiques en une seule opération ou chacune d</w:t>
      </w:r>
      <w:r w:rsidR="0098105F">
        <w:t>’</w:t>
      </w:r>
      <w:r w:rsidRPr="009026A4">
        <w:t>elles l</w:t>
      </w:r>
      <w:r w:rsidR="0098105F">
        <w:t>’</w:t>
      </w:r>
      <w:r w:rsidRPr="009026A4">
        <w:t>une après l</w:t>
      </w:r>
      <w:r w:rsidR="0098105F">
        <w:t>’</w:t>
      </w:r>
      <w:r w:rsidRPr="009026A4">
        <w:t>autre. Si toutes les statistiques sont calculées, il n</w:t>
      </w:r>
      <w:r w:rsidR="0098105F">
        <w:t>’</w:t>
      </w:r>
      <w:r w:rsidRPr="009026A4">
        <w:t>est pas recommandé de définir un calcul final (voir la définition ci-dessous), puisque la séquence des calculs n</w:t>
      </w:r>
      <w:r w:rsidR="0098105F">
        <w:t>’</w:t>
      </w:r>
      <w:r w:rsidRPr="009026A4">
        <w:t>est pas toujours claire et qu</w:t>
      </w:r>
      <w:r w:rsidR="0098105F">
        <w:t>’</w:t>
      </w:r>
      <w:r w:rsidRPr="009026A4">
        <w:t>il est possible d</w:t>
      </w:r>
      <w:r w:rsidR="0098105F">
        <w:t>’</w:t>
      </w:r>
      <w:r w:rsidRPr="009026A4">
        <w:t>obtenir des résultats inattendus. Les dix options de la liste déroulante sont :</w:t>
      </w:r>
    </w:p>
    <w:p w14:paraId="0F1C5FF6" w14:textId="77777777" w:rsidR="009401CA" w:rsidRPr="009026A4" w:rsidRDefault="009401CA" w:rsidP="009401CA">
      <w:pPr>
        <w:jc w:val="both"/>
      </w:pPr>
    </w:p>
    <w:p w14:paraId="4E9A2646" w14:textId="77777777" w:rsidR="009401CA" w:rsidRPr="009026A4" w:rsidRDefault="009401CA" w:rsidP="000C369D">
      <w:pPr>
        <w:numPr>
          <w:ilvl w:val="0"/>
          <w:numId w:val="13"/>
        </w:numPr>
        <w:jc w:val="both"/>
      </w:pPr>
      <w:r w:rsidRPr="009026A4">
        <w:t>toutes les statistiques (par défaut);</w:t>
      </w:r>
    </w:p>
    <w:p w14:paraId="0ABB3754" w14:textId="77777777" w:rsidR="009401CA" w:rsidRPr="009026A4" w:rsidRDefault="009401CA" w:rsidP="000C369D">
      <w:pPr>
        <w:numPr>
          <w:ilvl w:val="0"/>
          <w:numId w:val="13"/>
        </w:numPr>
        <w:jc w:val="both"/>
      </w:pPr>
      <w:r w:rsidRPr="009026A4">
        <w:lastRenderedPageBreak/>
        <w:t>valeur la plus basse;</w:t>
      </w:r>
    </w:p>
    <w:p w14:paraId="4B465A92" w14:textId="77777777" w:rsidR="009401CA" w:rsidRPr="009026A4" w:rsidRDefault="009401CA" w:rsidP="000C369D">
      <w:pPr>
        <w:numPr>
          <w:ilvl w:val="0"/>
          <w:numId w:val="13"/>
        </w:numPr>
        <w:jc w:val="both"/>
      </w:pPr>
      <w:r w:rsidRPr="009026A4">
        <w:t>moyenne;</w:t>
      </w:r>
    </w:p>
    <w:p w14:paraId="650D70B3" w14:textId="77777777" w:rsidR="009401CA" w:rsidRPr="009026A4" w:rsidRDefault="009401CA" w:rsidP="000C369D">
      <w:pPr>
        <w:numPr>
          <w:ilvl w:val="0"/>
          <w:numId w:val="13"/>
        </w:numPr>
        <w:jc w:val="both"/>
      </w:pPr>
      <w:r w:rsidRPr="009026A4">
        <w:t>somme;</w:t>
      </w:r>
    </w:p>
    <w:p w14:paraId="4FA95ED0" w14:textId="77777777" w:rsidR="009401CA" w:rsidRPr="009026A4" w:rsidRDefault="009401CA" w:rsidP="000C369D">
      <w:pPr>
        <w:numPr>
          <w:ilvl w:val="0"/>
          <w:numId w:val="13"/>
        </w:numPr>
        <w:jc w:val="both"/>
      </w:pPr>
      <w:r w:rsidRPr="009026A4">
        <w:t>somme des carrés;</w:t>
      </w:r>
    </w:p>
    <w:p w14:paraId="2FA73EF6" w14:textId="77777777" w:rsidR="009401CA" w:rsidRPr="009026A4" w:rsidRDefault="009401CA" w:rsidP="000C369D">
      <w:pPr>
        <w:numPr>
          <w:ilvl w:val="0"/>
          <w:numId w:val="13"/>
        </w:numPr>
        <w:jc w:val="both"/>
      </w:pPr>
      <w:r w:rsidRPr="009026A4">
        <w:t>écart-type;</w:t>
      </w:r>
    </w:p>
    <w:p w14:paraId="3E271E56" w14:textId="77777777" w:rsidR="009401CA" w:rsidRPr="009026A4" w:rsidRDefault="009401CA" w:rsidP="000C369D">
      <w:pPr>
        <w:numPr>
          <w:ilvl w:val="0"/>
          <w:numId w:val="13"/>
        </w:numPr>
        <w:jc w:val="both"/>
      </w:pPr>
      <w:r w:rsidRPr="009026A4">
        <w:t>erreur-type;</w:t>
      </w:r>
    </w:p>
    <w:p w14:paraId="7DC3A134" w14:textId="77777777" w:rsidR="009401CA" w:rsidRPr="009026A4" w:rsidRDefault="009401CA" w:rsidP="000C369D">
      <w:pPr>
        <w:numPr>
          <w:ilvl w:val="0"/>
          <w:numId w:val="13"/>
        </w:numPr>
        <w:jc w:val="both"/>
      </w:pPr>
      <w:r w:rsidRPr="009026A4">
        <w:t>coefficient de variation;</w:t>
      </w:r>
    </w:p>
    <w:p w14:paraId="550C5188" w14:textId="77777777" w:rsidR="009401CA" w:rsidRPr="009026A4" w:rsidRDefault="009401CA" w:rsidP="000C369D">
      <w:pPr>
        <w:numPr>
          <w:ilvl w:val="0"/>
          <w:numId w:val="13"/>
        </w:numPr>
        <w:jc w:val="both"/>
      </w:pPr>
      <w:r w:rsidRPr="009026A4">
        <w:t>écart;</w:t>
      </w:r>
    </w:p>
    <w:p w14:paraId="54A0C22B" w14:textId="77777777" w:rsidR="009401CA" w:rsidRPr="009026A4" w:rsidRDefault="009401CA" w:rsidP="000C369D">
      <w:pPr>
        <w:numPr>
          <w:ilvl w:val="0"/>
          <w:numId w:val="13"/>
        </w:numPr>
        <w:jc w:val="both"/>
      </w:pPr>
      <w:r w:rsidRPr="009026A4">
        <w:t>valeur la plus élevée.</w:t>
      </w:r>
    </w:p>
    <w:p w14:paraId="3645DDD0" w14:textId="77777777" w:rsidR="009401CA" w:rsidRPr="009026A4" w:rsidRDefault="009401CA" w:rsidP="009401CA">
      <w:pPr>
        <w:jc w:val="both"/>
      </w:pPr>
    </w:p>
    <w:p w14:paraId="315B4782" w14:textId="77777777" w:rsidR="009401CA" w:rsidRPr="009026A4" w:rsidRDefault="009401CA" w:rsidP="009401CA">
      <w:pPr>
        <w:jc w:val="both"/>
      </w:pPr>
      <w:r w:rsidRPr="009026A4">
        <w:t xml:space="preserve">Lorsque le bouton radio </w:t>
      </w:r>
      <w:r w:rsidRPr="009026A4">
        <w:rPr>
          <w:b/>
        </w:rPr>
        <w:t>Évènement</w:t>
      </w:r>
      <w:r w:rsidRPr="009026A4">
        <w:t xml:space="preserve"> </w:t>
      </w:r>
      <w:r w:rsidR="008F78E1" w:rsidRPr="009026A4">
        <w:rPr>
          <w:noProof/>
          <w:lang w:val="en-CA" w:eastAsia="en-CA"/>
        </w:rPr>
        <w:drawing>
          <wp:inline distT="0" distB="0" distL="0" distR="0" wp14:anchorId="2BCF3EA8" wp14:editId="48A37771">
            <wp:extent cx="136525" cy="136525"/>
            <wp:effectExtent l="0" t="0" r="0" b="0"/>
            <wp:docPr id="152" name="Picture 152" descr="RadioButt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RadioButton_butt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est sélectionné, vous pouvez extraire un évènement (par exemple, le moment où les variables sont à leur maximum). Un évènement est un moment où quelque chose se produit. Il faut souvent ajouter un critère aux définitions « d</w:t>
      </w:r>
      <w:r w:rsidR="0098105F">
        <w:t>’</w:t>
      </w:r>
      <w:r w:rsidRPr="009026A4">
        <w:t xml:space="preserve">évènements » ci-dessous. Voici les options possibles : </w:t>
      </w:r>
    </w:p>
    <w:p w14:paraId="15D322FE" w14:textId="77777777" w:rsidR="009401CA" w:rsidRPr="009026A4" w:rsidRDefault="009401CA" w:rsidP="009401CA">
      <w:pPr>
        <w:jc w:val="both"/>
      </w:pPr>
    </w:p>
    <w:p w14:paraId="5FF218CD" w14:textId="77777777" w:rsidR="009401CA" w:rsidRPr="009026A4" w:rsidRDefault="009401CA" w:rsidP="000C369D">
      <w:pPr>
        <w:numPr>
          <w:ilvl w:val="0"/>
          <w:numId w:val="5"/>
        </w:numPr>
        <w:tabs>
          <w:tab w:val="left" w:pos="720"/>
        </w:tabs>
        <w:snapToGrid w:val="0"/>
        <w:jc w:val="both"/>
      </w:pPr>
      <w:r w:rsidRPr="009026A4">
        <w:t>moment où les variables sont à leur maximum (par défaut);</w:t>
      </w:r>
    </w:p>
    <w:p w14:paraId="65AE68F5" w14:textId="77777777" w:rsidR="009401CA" w:rsidRPr="009026A4" w:rsidRDefault="009401CA" w:rsidP="000C369D">
      <w:pPr>
        <w:numPr>
          <w:ilvl w:val="0"/>
          <w:numId w:val="5"/>
        </w:numPr>
        <w:tabs>
          <w:tab w:val="left" w:pos="720"/>
        </w:tabs>
        <w:snapToGrid w:val="0"/>
        <w:jc w:val="both"/>
      </w:pPr>
      <w:r w:rsidRPr="009026A4">
        <w:t>moment où les variables sont à leur minimum;</w:t>
      </w:r>
    </w:p>
    <w:p w14:paraId="6EFD5BD6" w14:textId="77777777" w:rsidR="009401CA" w:rsidRPr="009026A4" w:rsidRDefault="009401CA" w:rsidP="000C369D">
      <w:pPr>
        <w:numPr>
          <w:ilvl w:val="0"/>
          <w:numId w:val="5"/>
        </w:numPr>
        <w:tabs>
          <w:tab w:val="left" w:pos="720"/>
        </w:tabs>
        <w:snapToGrid w:val="0"/>
        <w:jc w:val="both"/>
      </w:pPr>
      <w:r w:rsidRPr="009026A4">
        <w:t>première fois où les variables &gt;= …;</w:t>
      </w:r>
    </w:p>
    <w:p w14:paraId="08B922F9" w14:textId="77777777" w:rsidR="009401CA" w:rsidRPr="009026A4" w:rsidRDefault="009401CA" w:rsidP="000C369D">
      <w:pPr>
        <w:numPr>
          <w:ilvl w:val="0"/>
          <w:numId w:val="5"/>
        </w:numPr>
        <w:tabs>
          <w:tab w:val="left" w:pos="720"/>
        </w:tabs>
        <w:snapToGrid w:val="0"/>
        <w:jc w:val="both"/>
      </w:pPr>
      <w:r w:rsidRPr="009026A4">
        <w:t>première fois où les variables &lt;= …;</w:t>
      </w:r>
    </w:p>
    <w:p w14:paraId="417F523F" w14:textId="77777777" w:rsidR="009401CA" w:rsidRPr="009026A4" w:rsidRDefault="009401CA" w:rsidP="000C369D">
      <w:pPr>
        <w:numPr>
          <w:ilvl w:val="0"/>
          <w:numId w:val="5"/>
        </w:numPr>
        <w:tabs>
          <w:tab w:val="left" w:pos="720"/>
        </w:tabs>
        <w:snapToGrid w:val="0"/>
        <w:jc w:val="both"/>
      </w:pPr>
      <w:r w:rsidRPr="009026A4">
        <w:t>dernière fois où les variables &gt;= …;</w:t>
      </w:r>
    </w:p>
    <w:p w14:paraId="4C82FFAC" w14:textId="77777777" w:rsidR="009401CA" w:rsidRPr="009026A4" w:rsidRDefault="009401CA" w:rsidP="000C369D">
      <w:pPr>
        <w:numPr>
          <w:ilvl w:val="0"/>
          <w:numId w:val="5"/>
        </w:numPr>
        <w:tabs>
          <w:tab w:val="left" w:pos="720"/>
        </w:tabs>
        <w:snapToGrid w:val="0"/>
        <w:jc w:val="both"/>
      </w:pPr>
      <w:r w:rsidRPr="009026A4">
        <w:t>dernière fois où les variables &lt;= …;</w:t>
      </w:r>
    </w:p>
    <w:p w14:paraId="58973995" w14:textId="77777777" w:rsidR="009401CA" w:rsidRPr="009026A4" w:rsidRDefault="009401CA" w:rsidP="000C369D">
      <w:pPr>
        <w:numPr>
          <w:ilvl w:val="0"/>
          <w:numId w:val="5"/>
        </w:numPr>
        <w:tabs>
          <w:tab w:val="left" w:pos="720"/>
        </w:tabs>
        <w:snapToGrid w:val="0"/>
        <w:jc w:val="both"/>
      </w:pPr>
      <w:r w:rsidRPr="009026A4">
        <w:t>première fois où le pourcentage cumulatif des variables &gt; = ... (dans ce cas, la somme de la variable de sortie est calculée au fil du temps, et est divisée par la somme totale);</w:t>
      </w:r>
    </w:p>
    <w:p w14:paraId="3C88E9A3" w14:textId="5F1D9B74" w:rsidR="009401CA" w:rsidRPr="009026A4" w:rsidRDefault="009401CA" w:rsidP="000C369D">
      <w:pPr>
        <w:numPr>
          <w:ilvl w:val="0"/>
          <w:numId w:val="5"/>
        </w:numPr>
        <w:tabs>
          <w:tab w:val="left" w:pos="720"/>
        </w:tabs>
        <w:snapToGrid w:val="0"/>
        <w:jc w:val="both"/>
      </w:pPr>
      <w:r w:rsidRPr="009026A4">
        <w:t xml:space="preserve">dernière fois où les variables </w:t>
      </w:r>
      <w:ins w:id="1450" w:author="St-Amant, Rémi" w:date="2018-02-26T13:33:00Z">
        <w:r w:rsidR="005079ED">
          <w:t>(en pourcentage du max) &gt;</w:t>
        </w:r>
      </w:ins>
      <w:del w:id="1451" w:author="St-Amant, Rémi" w:date="2018-02-26T13:33:00Z">
        <w:r w:rsidRPr="009026A4" w:rsidDel="005079ED">
          <w:delText>&lt;</w:delText>
        </w:r>
      </w:del>
      <w:r w:rsidRPr="009026A4">
        <w:t>= …;</w:t>
      </w:r>
    </w:p>
    <w:p w14:paraId="6B77EA41" w14:textId="77777777" w:rsidR="009401CA" w:rsidRPr="009026A4" w:rsidRDefault="009401CA" w:rsidP="000C369D">
      <w:pPr>
        <w:numPr>
          <w:ilvl w:val="0"/>
          <w:numId w:val="5"/>
        </w:numPr>
        <w:tabs>
          <w:tab w:val="left" w:pos="720"/>
        </w:tabs>
        <w:snapToGrid w:val="0"/>
        <w:jc w:val="both"/>
      </w:pPr>
      <w:r w:rsidRPr="009026A4">
        <w:t>moment où les variables se sont stabilisées (tolérance…).</w:t>
      </w:r>
    </w:p>
    <w:p w14:paraId="7262A9DC" w14:textId="77777777" w:rsidR="009401CA" w:rsidRPr="009026A4" w:rsidRDefault="009401CA" w:rsidP="009401CA">
      <w:pPr>
        <w:jc w:val="both"/>
      </w:pPr>
    </w:p>
    <w:p w14:paraId="4E1B4CA4" w14:textId="17AB4970" w:rsidR="009401CA" w:rsidRPr="009026A4" w:rsidRDefault="009401CA" w:rsidP="009401CA">
      <w:pPr>
        <w:jc w:val="both"/>
      </w:pPr>
      <w:r w:rsidRPr="009026A4">
        <w:t>Lorsqu</w:t>
      </w:r>
      <w:r w:rsidR="0098105F">
        <w:t>’</w:t>
      </w:r>
      <w:r w:rsidRPr="009026A4">
        <w:t>il faut saisir un critère d</w:t>
      </w:r>
      <w:r w:rsidR="0098105F">
        <w:t>’</w:t>
      </w:r>
      <w:r w:rsidRPr="009026A4">
        <w:t xml:space="preserve">évènement, la boîte </w:t>
      </w:r>
      <w:r w:rsidR="008F78E1" w:rsidRPr="009026A4">
        <w:rPr>
          <w:noProof/>
          <w:lang w:val="en-CA" w:eastAsia="en-CA"/>
        </w:rPr>
        <w:drawing>
          <wp:inline distT="0" distB="0" distL="0" distR="0" wp14:anchorId="4229FDAC" wp14:editId="5FF57E3B">
            <wp:extent cx="211455" cy="136525"/>
            <wp:effectExtent l="0" t="0" r="0" b="0"/>
            <wp:docPr id="153" name="Picture 153" descr="Modèles_Box_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Modèles_Box_empty"/>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1455" cy="136525"/>
                    </a:xfrm>
                    <a:prstGeom prst="rect">
                      <a:avLst/>
                    </a:prstGeom>
                    <a:noFill/>
                    <a:ln>
                      <a:noFill/>
                    </a:ln>
                  </pic:spPr>
                </pic:pic>
              </a:graphicData>
            </a:graphic>
          </wp:inline>
        </w:drawing>
      </w:r>
      <w:r w:rsidRPr="009026A4">
        <w:t xml:space="preserve"> située à la droite de la liste déroulante est activée, ce qui permet d</w:t>
      </w:r>
      <w:r w:rsidR="0098105F">
        <w:t>’</w:t>
      </w:r>
      <w:r w:rsidRPr="009026A4">
        <w:t>entrer une valeur. Par exemple, afin de déterminer la première fois où les variables sont supérieures à 50, le type d</w:t>
      </w:r>
      <w:r w:rsidR="0098105F">
        <w:t>’</w:t>
      </w:r>
      <w:r w:rsidRPr="009026A4">
        <w:t>évènement doit être « Première fois où les variables &gt;</w:t>
      </w:r>
      <w:ins w:id="1452" w:author="St-Amant, Rémi" w:date="2018-02-26T13:34:00Z">
        <w:r w:rsidR="005079ED">
          <w:t>=</w:t>
        </w:r>
      </w:ins>
      <w:r w:rsidRPr="009026A4">
        <w:t> » et le critère d</w:t>
      </w:r>
      <w:r w:rsidR="0098105F">
        <w:t>’</w:t>
      </w:r>
      <w:r w:rsidRPr="009026A4">
        <w:t xml:space="preserve">évènement, « 50 ». </w:t>
      </w:r>
    </w:p>
    <w:p w14:paraId="085802D4" w14:textId="77777777" w:rsidR="009401CA" w:rsidRPr="009026A4" w:rsidRDefault="009401CA" w:rsidP="009401CA">
      <w:pPr>
        <w:jc w:val="both"/>
      </w:pPr>
    </w:p>
    <w:p w14:paraId="33712AED" w14:textId="736FD0CE" w:rsidR="009401CA" w:rsidRPr="009026A4" w:rsidRDefault="009401CA" w:rsidP="009401CA">
      <w:pPr>
        <w:jc w:val="both"/>
      </w:pPr>
      <w:r w:rsidRPr="009026A4">
        <w:t>Lors de l</w:t>
      </w:r>
      <w:r w:rsidR="0098105F">
        <w:t>’</w:t>
      </w:r>
      <w:r w:rsidRPr="009026A4">
        <w:t>extraction d</w:t>
      </w:r>
      <w:r w:rsidR="0098105F">
        <w:t>’</w:t>
      </w:r>
      <w:r w:rsidRPr="009026A4">
        <w:t xml:space="preserve">un évènement en vue de son utilisation en cartographie, </w:t>
      </w:r>
      <w:del w:id="1453" w:author="St-Amant, Rémi" w:date="2018-02-26T13:35:00Z">
        <w:r w:rsidRPr="009026A4" w:rsidDel="005079ED">
          <w:delText xml:space="preserve">la case </w:delText>
        </w:r>
        <w:r w:rsidRPr="009026A4" w:rsidDel="005079ED">
          <w:rPr>
            <w:rFonts w:ascii="Courier New" w:hAnsi="Courier New"/>
            <w:sz w:val="22"/>
          </w:rPr>
          <w:delText>Dans la référence temporelle, laisser tomber l</w:delText>
        </w:r>
        <w:r w:rsidR="0098105F" w:rsidDel="005079ED">
          <w:rPr>
            <w:rFonts w:ascii="Courier New" w:hAnsi="Courier New"/>
            <w:sz w:val="22"/>
          </w:rPr>
          <w:delText>’</w:delText>
        </w:r>
        <w:r w:rsidRPr="009026A4" w:rsidDel="005079ED">
          <w:rPr>
            <w:rFonts w:ascii="Courier New" w:hAnsi="Courier New"/>
            <w:sz w:val="22"/>
          </w:rPr>
          <w:delText>année</w:delText>
        </w:r>
        <w:r w:rsidRPr="009026A4" w:rsidDel="005079ED">
          <w:delText xml:space="preserve"> doit être cochée </w:delText>
        </w:r>
        <w:r w:rsidR="008F78E1" w:rsidRPr="009026A4" w:rsidDel="005079ED">
          <w:rPr>
            <w:noProof/>
            <w:lang w:val="en-CA" w:eastAsia="en-CA"/>
          </w:rPr>
          <w:drawing>
            <wp:inline distT="0" distB="0" distL="0" distR="0" wp14:anchorId="67F899F6" wp14:editId="47376E39">
              <wp:extent cx="136525" cy="136525"/>
              <wp:effectExtent l="0" t="0" r="0" b="0"/>
              <wp:docPr id="154" name="Picture 15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del>
      <w:ins w:id="1454" w:author="St-Amant, Rémi" w:date="2018-02-26T13:35:00Z">
        <w:r w:rsidR="005079ED">
          <w:t xml:space="preserve">une analyse de fonction doit être définie pour transformer </w:t>
        </w:r>
      </w:ins>
      <w:ins w:id="1455" w:author="St-Amant, Rémi" w:date="2018-02-26T13:36:00Z">
        <w:r w:rsidR="005079ED">
          <w:t>l</w:t>
        </w:r>
      </w:ins>
      <w:ins w:id="1456" w:author="St-Amant, Rémi" w:date="2018-02-26T13:35:00Z">
        <w:r w:rsidR="005079ED" w:rsidRPr="009026A4">
          <w:t xml:space="preserve">es références temporelles </w:t>
        </w:r>
        <w:r w:rsidR="005079ED">
          <w:t>en chiffres (par exemple jour julien)</w:t>
        </w:r>
      </w:ins>
      <w:r w:rsidRPr="009026A4">
        <w:t>, car il n</w:t>
      </w:r>
      <w:r w:rsidR="0098105F">
        <w:t>’</w:t>
      </w:r>
      <w:r w:rsidRPr="009026A4">
        <w:t>est pas possible de cartographier des références temporelles sur une période supérieure à une année.</w:t>
      </w:r>
    </w:p>
    <w:p w14:paraId="17888A83" w14:textId="77777777" w:rsidR="009401CA" w:rsidRPr="009026A4" w:rsidRDefault="009401CA" w:rsidP="009401CA">
      <w:pPr>
        <w:jc w:val="both"/>
      </w:pPr>
    </w:p>
    <w:p w14:paraId="6C3670D8" w14:textId="77777777" w:rsidR="009401CA" w:rsidRPr="009026A4" w:rsidRDefault="009401CA" w:rsidP="009401CA">
      <w:pPr>
        <w:jc w:val="both"/>
      </w:pPr>
      <w:r w:rsidRPr="009026A4">
        <w:t>L</w:t>
      </w:r>
      <w:r w:rsidR="0098105F">
        <w:t>’</w:t>
      </w:r>
      <w:r w:rsidRPr="009026A4">
        <w:t>évènement ou la statistique est calculé pour toutes les variables et toutes les localisations sélectionnées au cours de la période spécifiée aux fins d</w:t>
      </w:r>
      <w:r w:rsidR="0098105F">
        <w:t>’</w:t>
      </w:r>
      <w:r w:rsidRPr="009026A4">
        <w:t>analyse (onglet</w:t>
      </w:r>
      <w:r w:rsidRPr="009026A4">
        <w:rPr>
          <w:i/>
        </w:rPr>
        <w:t xml:space="preserve"> Quand</w:t>
      </w:r>
      <w:r w:rsidRPr="009026A4">
        <w:t>).</w:t>
      </w:r>
    </w:p>
    <w:p w14:paraId="7F940394" w14:textId="77777777" w:rsidR="009401CA" w:rsidRPr="009026A4" w:rsidRDefault="009401CA" w:rsidP="009401CA">
      <w:pPr>
        <w:jc w:val="both"/>
      </w:pPr>
    </w:p>
    <w:p w14:paraId="6C5A415E" w14:textId="77777777" w:rsidR="009401CA" w:rsidRPr="009026A4" w:rsidRDefault="009401CA" w:rsidP="009401CA">
      <w:pPr>
        <w:jc w:val="both"/>
      </w:pPr>
      <w:r w:rsidRPr="009026A4">
        <w:t>Calcul final : L</w:t>
      </w:r>
      <w:r w:rsidR="0098105F">
        <w:t>’</w:t>
      </w:r>
      <w:r w:rsidRPr="009026A4">
        <w:t xml:space="preserve">onglet </w:t>
      </w:r>
      <w:r w:rsidRPr="009026A4">
        <w:rPr>
          <w:i/>
        </w:rPr>
        <w:t>Comment</w:t>
      </w:r>
      <w:r w:rsidRPr="009026A4">
        <w:t xml:space="preserve"> a une troisième fonction : il sert à calculer les moyennes des répétitions, des paramètres ou des localisations (ainsi que toute combinaison de ceux-ci). </w:t>
      </w:r>
    </w:p>
    <w:p w14:paraId="5D8AB60C" w14:textId="77777777" w:rsidR="009401CA" w:rsidRPr="009026A4" w:rsidRDefault="009401CA" w:rsidP="009401CA">
      <w:pPr>
        <w:jc w:val="both"/>
      </w:pPr>
    </w:p>
    <w:p w14:paraId="2D76D0CA" w14:textId="77777777" w:rsidR="009401CA" w:rsidRPr="009026A4" w:rsidRDefault="009401CA" w:rsidP="009401CA">
      <w:pPr>
        <w:jc w:val="both"/>
      </w:pPr>
      <w:r w:rsidRPr="009026A4">
        <w:t xml:space="preserve">Lorsque </w:t>
      </w:r>
      <w:smartTag w:uri="urn:schemas-microsoft-com:office:smarttags" w:element="PersonName">
        <w:smartTagPr>
          <w:attr w:name="ProductID" w:val="la case Sur"/>
        </w:smartTagPr>
        <w:r w:rsidRPr="009026A4">
          <w:t xml:space="preserve">la case </w:t>
        </w:r>
        <w:r w:rsidRPr="009026A4">
          <w:rPr>
            <w:rFonts w:ascii="Courier New" w:hAnsi="Courier New"/>
            <w:sz w:val="22"/>
          </w:rPr>
          <w:t>Sur</w:t>
        </w:r>
      </w:smartTag>
      <w:r w:rsidRPr="009026A4">
        <w:rPr>
          <w:rFonts w:ascii="Courier New" w:hAnsi="Courier New"/>
          <w:sz w:val="22"/>
        </w:rPr>
        <w:t xml:space="preserve"> les répétitions</w:t>
      </w:r>
      <w:r w:rsidRPr="009026A4">
        <w:t xml:space="preserve"> est cochée </w:t>
      </w:r>
      <w:r w:rsidR="008F78E1" w:rsidRPr="009026A4">
        <w:rPr>
          <w:noProof/>
          <w:lang w:val="en-CA" w:eastAsia="en-CA"/>
        </w:rPr>
        <w:drawing>
          <wp:inline distT="0" distB="0" distL="0" distR="0" wp14:anchorId="348C6436" wp14:editId="08ED4DDA">
            <wp:extent cx="136525" cy="136525"/>
            <wp:effectExtent l="0" t="0" r="0" b="0"/>
            <wp:docPr id="155" name="Picture 15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(valeur par défaut), BioSIM calcule la moyenne de toutes les répétitions.</w:t>
      </w:r>
    </w:p>
    <w:p w14:paraId="42349479" w14:textId="77777777" w:rsidR="009401CA" w:rsidRPr="009026A4" w:rsidRDefault="009401CA" w:rsidP="009401CA">
      <w:pPr>
        <w:jc w:val="both"/>
        <w:rPr>
          <w:b/>
        </w:rPr>
      </w:pPr>
    </w:p>
    <w:p w14:paraId="7630BD8C" w14:textId="77777777" w:rsidR="009401CA" w:rsidRPr="009026A4" w:rsidRDefault="009401CA" w:rsidP="009401CA">
      <w:pPr>
        <w:jc w:val="both"/>
      </w:pPr>
      <w:r w:rsidRPr="009026A4">
        <w:lastRenderedPageBreak/>
        <w:t xml:space="preserve">Lorsque </w:t>
      </w:r>
      <w:smartTag w:uri="urn:schemas-microsoft-com:office:smarttags" w:element="PersonName">
        <w:smartTagPr>
          <w:attr w:name="ProductID" w:val="la case Sur"/>
        </w:smartTagPr>
        <w:r w:rsidRPr="009026A4">
          <w:t xml:space="preserve">la case </w:t>
        </w:r>
        <w:r w:rsidRPr="009026A4">
          <w:rPr>
            <w:rFonts w:ascii="Courier New" w:hAnsi="Courier New"/>
            <w:sz w:val="22"/>
          </w:rPr>
          <w:t>Sur</w:t>
        </w:r>
      </w:smartTag>
      <w:r w:rsidRPr="009026A4">
        <w:rPr>
          <w:rFonts w:ascii="Courier New" w:hAnsi="Courier New"/>
          <w:sz w:val="22"/>
        </w:rPr>
        <w:t xml:space="preserve"> les paramètres</w:t>
      </w:r>
      <w:r w:rsidRPr="009026A4">
        <w:t xml:space="preserve"> est</w:t>
      </w:r>
      <w:r w:rsidRPr="009026A4">
        <w:rPr>
          <w:b/>
        </w:rPr>
        <w:t xml:space="preserve"> </w:t>
      </w:r>
      <w:r w:rsidRPr="009026A4">
        <w:t xml:space="preserve">cochée </w:t>
      </w:r>
      <w:r w:rsidR="008F78E1" w:rsidRPr="009026A4">
        <w:rPr>
          <w:noProof/>
          <w:lang w:val="en-CA" w:eastAsia="en-CA"/>
        </w:rPr>
        <w:drawing>
          <wp:inline distT="0" distB="0" distL="0" distR="0" wp14:anchorId="12D05CB2" wp14:editId="5E80CA7D">
            <wp:extent cx="136525" cy="136525"/>
            <wp:effectExtent l="0" t="0" r="0" b="0"/>
            <wp:docPr id="156" name="Picture 15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BioSIM calcule la moyenne de tous les ensembles de paramètres (cette fonction est utilisée lorsque les paramètres du modèle ont changé).</w:t>
      </w:r>
    </w:p>
    <w:p w14:paraId="46E48AA9" w14:textId="77777777" w:rsidR="009401CA" w:rsidRPr="009026A4" w:rsidRDefault="009401CA" w:rsidP="009401CA">
      <w:pPr>
        <w:jc w:val="both"/>
        <w:rPr>
          <w:b/>
        </w:rPr>
      </w:pPr>
    </w:p>
    <w:p w14:paraId="48A85753" w14:textId="77777777" w:rsidR="009401CA" w:rsidRPr="009026A4" w:rsidRDefault="009401CA" w:rsidP="009401CA">
      <w:pPr>
        <w:jc w:val="both"/>
      </w:pPr>
      <w:r w:rsidRPr="009026A4">
        <w:t xml:space="preserve">Lorsque </w:t>
      </w:r>
      <w:smartTag w:uri="urn:schemas-microsoft-com:office:smarttags" w:element="PersonName">
        <w:smartTagPr>
          <w:attr w:name="ProductID" w:val="la case Sur"/>
        </w:smartTagPr>
        <w:r w:rsidRPr="009026A4">
          <w:t xml:space="preserve">la case </w:t>
        </w:r>
        <w:r w:rsidRPr="009026A4">
          <w:rPr>
            <w:rFonts w:ascii="Courier New" w:hAnsi="Courier New"/>
            <w:sz w:val="22"/>
          </w:rPr>
          <w:t>Sur</w:t>
        </w:r>
      </w:smartTag>
      <w:r w:rsidRPr="009026A4">
        <w:rPr>
          <w:rFonts w:ascii="Courier New" w:hAnsi="Courier New"/>
          <w:sz w:val="22"/>
        </w:rPr>
        <w:t xml:space="preserve"> les localisations</w:t>
      </w:r>
      <w:r w:rsidRPr="009026A4">
        <w:t xml:space="preserve"> est</w:t>
      </w:r>
      <w:r w:rsidRPr="009026A4">
        <w:rPr>
          <w:b/>
        </w:rPr>
        <w:t xml:space="preserve"> </w:t>
      </w:r>
      <w:r w:rsidRPr="009026A4">
        <w:t xml:space="preserve">cochée </w:t>
      </w:r>
      <w:r w:rsidR="008F78E1" w:rsidRPr="009026A4">
        <w:rPr>
          <w:noProof/>
          <w:lang w:val="en-CA" w:eastAsia="en-CA"/>
        </w:rPr>
        <w:drawing>
          <wp:inline distT="0" distB="0" distL="0" distR="0" wp14:anchorId="0DE51599" wp14:editId="287A4F8C">
            <wp:extent cx="136525" cy="136525"/>
            <wp:effectExtent l="0" t="0" r="0" b="0"/>
            <wp:docPr id="157" name="Picture 157"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BioSIM calcule la moyenne de toutes les localisations sélectionnées dans l</w:t>
      </w:r>
      <w:r w:rsidR="0098105F">
        <w:t>’</w:t>
      </w:r>
      <w:r w:rsidRPr="009026A4">
        <w:t xml:space="preserve">onglet </w:t>
      </w:r>
      <w:r w:rsidRPr="009026A4">
        <w:rPr>
          <w:i/>
        </w:rPr>
        <w:t>Où</w:t>
      </w:r>
      <w:r w:rsidRPr="009026A4">
        <w:t>.</w:t>
      </w:r>
    </w:p>
    <w:p w14:paraId="7D2AF480" w14:textId="77777777" w:rsidR="009401CA" w:rsidRPr="009026A4" w:rsidRDefault="009401CA" w:rsidP="009401CA">
      <w:pPr>
        <w:jc w:val="both"/>
      </w:pPr>
    </w:p>
    <w:p w14:paraId="73F2BB2C" w14:textId="77777777" w:rsidR="009401CA" w:rsidRPr="009026A4" w:rsidRDefault="009401CA" w:rsidP="009401CA">
      <w:pPr>
        <w:jc w:val="both"/>
      </w:pPr>
      <w:r w:rsidRPr="009026A4">
        <w:t>Autres remarques : Le résultat d</w:t>
      </w:r>
      <w:r w:rsidR="0098105F">
        <w:t>’</w:t>
      </w:r>
      <w:r w:rsidRPr="009026A4">
        <w:t xml:space="preserve">une analyse dépend toujours des options sélectionnées dans les listes déroulantes du </w:t>
      </w:r>
      <w:r w:rsidRPr="009026A4">
        <w:rPr>
          <w:b/>
        </w:rPr>
        <w:t>format temporel de sortie</w:t>
      </w:r>
      <w:r w:rsidRPr="009026A4">
        <w:t xml:space="preserve"> de l</w:t>
      </w:r>
      <w:r w:rsidR="0098105F">
        <w:t>’</w:t>
      </w:r>
      <w:r w:rsidRPr="009026A4">
        <w:t xml:space="preserve">onglet </w:t>
      </w:r>
      <w:r w:rsidRPr="009026A4">
        <w:rPr>
          <w:i/>
        </w:rPr>
        <w:t>Comment</w:t>
      </w:r>
      <w:r w:rsidRPr="009026A4">
        <w:t xml:space="preserve"> (sortie). Par exemple, si la période précisée dans l</w:t>
      </w:r>
      <w:r w:rsidR="0098105F">
        <w:t>’</w:t>
      </w:r>
      <w:r w:rsidRPr="009026A4">
        <w:t xml:space="preserve">onglet </w:t>
      </w:r>
      <w:r w:rsidRPr="009026A4">
        <w:rPr>
          <w:i/>
        </w:rPr>
        <w:t>Quand</w:t>
      </w:r>
      <w:r w:rsidRPr="009026A4">
        <w:t xml:space="preserve"> (entrée) s</w:t>
      </w:r>
      <w:r w:rsidR="0098105F">
        <w:t>’</w:t>
      </w:r>
      <w:r w:rsidRPr="009026A4">
        <w:t>étend du 15 mai au 15 juin 2011 et que, dans l</w:t>
      </w:r>
      <w:r w:rsidR="0098105F">
        <w:t>’</w:t>
      </w:r>
      <w:r w:rsidRPr="009026A4">
        <w:t xml:space="preserve">onglet </w:t>
      </w:r>
      <w:r w:rsidRPr="009026A4">
        <w:rPr>
          <w:i/>
        </w:rPr>
        <w:t>Comment</w:t>
      </w:r>
      <w:r w:rsidRPr="009026A4">
        <w:t xml:space="preserve">, les listes déroulantes du </w:t>
      </w:r>
      <w:r w:rsidRPr="009026A4">
        <w:rPr>
          <w:b/>
        </w:rPr>
        <w:t>format temporel de sortie</w:t>
      </w:r>
      <w:r w:rsidRPr="009026A4">
        <w:t xml:space="preserve"> sont réglées à « Mensuel » et à « Pour chaque année », le résultat de l</w:t>
      </w:r>
      <w:r w:rsidR="0098105F">
        <w:t>’</w:t>
      </w:r>
      <w:r w:rsidRPr="009026A4">
        <w:t>analyse comporte deux valeurs : une calculée sur les 17 jours de mai (du 15 au 31) et une autre, sur les 15 jours de juin (du 1</w:t>
      </w:r>
      <w:r w:rsidRPr="009026A4">
        <w:rPr>
          <w:vertAlign w:val="superscript"/>
        </w:rPr>
        <w:t>er</w:t>
      </w:r>
      <w:r w:rsidRPr="009026A4">
        <w:t xml:space="preserve"> au 15).</w:t>
      </w:r>
    </w:p>
    <w:p w14:paraId="42037DBF" w14:textId="77777777" w:rsidR="009401CA" w:rsidRPr="009026A4" w:rsidRDefault="009401CA" w:rsidP="009401CA">
      <w:pPr>
        <w:jc w:val="both"/>
      </w:pPr>
    </w:p>
    <w:p w14:paraId="1AFBDE7B" w14:textId="77777777" w:rsidR="009401CA" w:rsidRPr="009026A4" w:rsidRDefault="009401CA" w:rsidP="009401CA">
      <w:pPr>
        <w:jc w:val="both"/>
      </w:pPr>
      <w:r w:rsidRPr="009026A4">
        <w:t xml:space="preserve">Le </w:t>
      </w:r>
      <w:r w:rsidRPr="009026A4">
        <w:rPr>
          <w:b/>
        </w:rPr>
        <w:t>format temporel d</w:t>
      </w:r>
      <w:r w:rsidR="0098105F">
        <w:rPr>
          <w:b/>
        </w:rPr>
        <w:t>’</w:t>
      </w:r>
      <w:r w:rsidRPr="009026A4">
        <w:rPr>
          <w:b/>
        </w:rPr>
        <w:t>entrée</w:t>
      </w:r>
      <w:r w:rsidRPr="009026A4">
        <w:t xml:space="preserve"> de l</w:t>
      </w:r>
      <w:r w:rsidR="0098105F">
        <w:t>’</w:t>
      </w:r>
      <w:r w:rsidRPr="009026A4">
        <w:t xml:space="preserve">onglet </w:t>
      </w:r>
      <w:r w:rsidRPr="009026A4">
        <w:rPr>
          <w:i/>
        </w:rPr>
        <w:t xml:space="preserve">Comment </w:t>
      </w:r>
      <w:r w:rsidRPr="009026A4">
        <w:t>représente toujours le format temporel de sortie de l</w:t>
      </w:r>
      <w:r w:rsidR="0098105F">
        <w:t>’</w:t>
      </w:r>
      <w:r w:rsidRPr="009026A4">
        <w:t>élément parent (il est toujours estompé et ne peut être modifié au moyen de la boîte de dialogue Éditeur d</w:t>
      </w:r>
      <w:r w:rsidR="0098105F">
        <w:t>’</w:t>
      </w:r>
      <w:r w:rsidRPr="009026A4">
        <w:t xml:space="preserve">analyse). Veuillez noter que le </w:t>
      </w:r>
      <w:r w:rsidRPr="009026A4">
        <w:rPr>
          <w:b/>
        </w:rPr>
        <w:t>format tempor</w:t>
      </w:r>
      <w:r w:rsidR="00353A71">
        <w:rPr>
          <w:b/>
        </w:rPr>
        <w:t>e</w:t>
      </w:r>
      <w:r w:rsidRPr="009026A4">
        <w:rPr>
          <w:b/>
        </w:rPr>
        <w:t>l d</w:t>
      </w:r>
      <w:r w:rsidR="0098105F">
        <w:rPr>
          <w:b/>
        </w:rPr>
        <w:t>’</w:t>
      </w:r>
      <w:r w:rsidRPr="009026A4">
        <w:rPr>
          <w:b/>
        </w:rPr>
        <w:t>entrée</w:t>
      </w:r>
      <w:r w:rsidRPr="009026A4">
        <w:t xml:space="preserve"> de l</w:t>
      </w:r>
      <w:r w:rsidR="0098105F">
        <w:t>’</w:t>
      </w:r>
      <w:r w:rsidRPr="009026A4">
        <w:t xml:space="preserve">onglet </w:t>
      </w:r>
      <w:r w:rsidRPr="009026A4">
        <w:rPr>
          <w:i/>
        </w:rPr>
        <w:t xml:space="preserve">Comment </w:t>
      </w:r>
      <w:r w:rsidRPr="009026A4">
        <w:t>correspond</w:t>
      </w:r>
      <w:r w:rsidRPr="009026A4">
        <w:rPr>
          <w:b/>
        </w:rPr>
        <w:t xml:space="preserve"> </w:t>
      </w:r>
      <w:r w:rsidRPr="009026A4">
        <w:t xml:space="preserve">au </w:t>
      </w:r>
      <w:r w:rsidRPr="009026A4">
        <w:rPr>
          <w:b/>
        </w:rPr>
        <w:t>format temporel de sortie</w:t>
      </w:r>
      <w:r w:rsidRPr="009026A4">
        <w:t xml:space="preserve"> de l</w:t>
      </w:r>
      <w:r w:rsidR="0098105F">
        <w:t>’</w:t>
      </w:r>
      <w:r w:rsidRPr="009026A4">
        <w:t>élément parent.</w:t>
      </w:r>
    </w:p>
    <w:p w14:paraId="4B92E335" w14:textId="77777777" w:rsidR="009401CA" w:rsidRPr="009026A4" w:rsidRDefault="009401CA" w:rsidP="00AB65C2">
      <w:pPr>
        <w:pStyle w:val="Titre1"/>
      </w:pPr>
      <w:r w:rsidRPr="009026A4">
        <w:br w:type="page"/>
      </w:r>
      <w:bookmarkStart w:id="1457" w:name="_Map_Editor_dialog"/>
      <w:bookmarkStart w:id="1458" w:name="_Toc348100144"/>
      <w:bookmarkStart w:id="1459" w:name="_Toc507669826"/>
      <w:bookmarkEnd w:id="1457"/>
      <w:r w:rsidRPr="009026A4">
        <w:lastRenderedPageBreak/>
        <w:t>Génération de cartes (interpolation spatiale)</w:t>
      </w:r>
      <w:bookmarkEnd w:id="1458"/>
      <w:bookmarkEnd w:id="1459"/>
    </w:p>
    <w:p w14:paraId="5D234FE1" w14:textId="77777777" w:rsidR="009401CA" w:rsidRPr="009026A4" w:rsidRDefault="009401CA" w:rsidP="009401CA"/>
    <w:p w14:paraId="2EBC4C99" w14:textId="77777777" w:rsidR="009401CA" w:rsidRPr="009026A4" w:rsidRDefault="009401CA" w:rsidP="009401CA">
      <w:pPr>
        <w:jc w:val="both"/>
      </w:pPr>
      <w:r w:rsidRPr="009026A4">
        <w:t>Les éléments de cartographie servent à transformer les résultats ponctuels en surfaces (cartes) et à produire autant de cartes que le nombre de combinaisons de dimensions spécifié dans l</w:t>
      </w:r>
      <w:r w:rsidR="0098105F">
        <w:t>’</w:t>
      </w:r>
      <w:r w:rsidRPr="009026A4">
        <w:t>élément parent (p. ex. des mois ou des variables). C</w:t>
      </w:r>
      <w:r w:rsidR="0098105F">
        <w:t>’</w:t>
      </w:r>
      <w:r w:rsidRPr="009026A4">
        <w:t>est pourquoi le redimensionnement doit être fait à l</w:t>
      </w:r>
      <w:r w:rsidR="0098105F">
        <w:t>’</w:t>
      </w:r>
      <w:r w:rsidRPr="009026A4">
        <w:t>aide des éléments d</w:t>
      </w:r>
      <w:r w:rsidR="0098105F">
        <w:t>’</w:t>
      </w:r>
      <w:r w:rsidRPr="009026A4">
        <w:t>analyse avant d</w:t>
      </w:r>
      <w:r w:rsidR="0098105F">
        <w:t>’</w:t>
      </w:r>
      <w:r w:rsidRPr="009026A4">
        <w:t>ajouter un élément de cartographie. Il faut suivre les étapes ci-dessous pour créer un élément de carte dans BioSIM :</w:t>
      </w:r>
    </w:p>
    <w:p w14:paraId="08D3459A" w14:textId="77777777" w:rsidR="009401CA" w:rsidRPr="009026A4" w:rsidRDefault="009401CA" w:rsidP="009401CA">
      <w:pPr>
        <w:jc w:val="both"/>
      </w:pPr>
    </w:p>
    <w:p w14:paraId="139AAC16" w14:textId="77777777" w:rsidR="00944BB8" w:rsidRDefault="00944BB8" w:rsidP="000C369D">
      <w:pPr>
        <w:numPr>
          <w:ilvl w:val="0"/>
          <w:numId w:val="11"/>
        </w:numPr>
        <w:jc w:val="both"/>
      </w:pPr>
      <w:r>
        <w:t>Ajouter un générateur météorologique</w:t>
      </w:r>
    </w:p>
    <w:p w14:paraId="0F6E3D32" w14:textId="77777777" w:rsidR="00BB471F" w:rsidRPr="009026A4" w:rsidRDefault="00BB471F" w:rsidP="00BB471F">
      <w:pPr>
        <w:numPr>
          <w:ilvl w:val="0"/>
          <w:numId w:val="11"/>
        </w:numPr>
        <w:jc w:val="both"/>
        <w:rPr>
          <w:moveTo w:id="1460" w:author="St-Amant, Rémi" w:date="2018-01-29T16:18:00Z"/>
        </w:rPr>
      </w:pPr>
      <w:moveToRangeStart w:id="1461" w:author="St-Amant, Rémi" w:date="2018-01-29T16:18:00Z" w:name="move505006066"/>
      <w:moveTo w:id="1462" w:author="St-Amant, Rémi" w:date="2018-01-29T16:18:00Z">
        <w:r w:rsidRPr="009026A4">
          <w:t>Générer une liste de localisations à partir d</w:t>
        </w:r>
        <w:r>
          <w:t>’</w:t>
        </w:r>
        <w:r w:rsidRPr="009026A4">
          <w:t>un DEM de la zone à cartographier</w:t>
        </w:r>
      </w:moveTo>
    </w:p>
    <w:moveToRangeEnd w:id="1461"/>
    <w:p w14:paraId="2C21EB61" w14:textId="647AD031" w:rsidR="009401CA" w:rsidRPr="009026A4" w:rsidRDefault="00944BB8" w:rsidP="000C369D">
      <w:pPr>
        <w:numPr>
          <w:ilvl w:val="0"/>
          <w:numId w:val="11"/>
        </w:numPr>
        <w:jc w:val="both"/>
      </w:pPr>
      <w:r>
        <w:t xml:space="preserve">Ajouter un exécution d’un </w:t>
      </w:r>
      <w:r w:rsidR="00D45C41">
        <w:t>modèle</w:t>
      </w:r>
      <w:r>
        <w:t xml:space="preserve"> </w:t>
      </w:r>
    </w:p>
    <w:p w14:paraId="2C4FB830" w14:textId="4A971A89" w:rsidR="009401CA" w:rsidRPr="009026A4" w:rsidDel="00BB471F" w:rsidRDefault="009401CA" w:rsidP="000C369D">
      <w:pPr>
        <w:numPr>
          <w:ilvl w:val="0"/>
          <w:numId w:val="11"/>
        </w:numPr>
        <w:jc w:val="both"/>
        <w:rPr>
          <w:moveFrom w:id="1463" w:author="St-Amant, Rémi" w:date="2018-01-29T16:18:00Z"/>
        </w:rPr>
      </w:pPr>
      <w:moveFromRangeStart w:id="1464" w:author="St-Amant, Rémi" w:date="2018-01-29T16:18:00Z" w:name="move505006066"/>
      <w:moveFrom w:id="1465" w:author="St-Amant, Rémi" w:date="2018-01-29T16:18:00Z">
        <w:r w:rsidRPr="009026A4" w:rsidDel="00BB471F">
          <w:t>Générer une liste de localisations à partir d</w:t>
        </w:r>
        <w:r w:rsidR="0098105F" w:rsidDel="00BB471F">
          <w:t>’</w:t>
        </w:r>
        <w:r w:rsidRPr="009026A4" w:rsidDel="00BB471F">
          <w:t>un DEM de la zone à cartographier</w:t>
        </w:r>
      </w:moveFrom>
    </w:p>
    <w:moveFromRangeEnd w:id="1464"/>
    <w:p w14:paraId="0959DC03" w14:textId="3C273126" w:rsidR="009401CA" w:rsidRDefault="009401CA" w:rsidP="000C369D">
      <w:pPr>
        <w:numPr>
          <w:ilvl w:val="0"/>
          <w:numId w:val="11"/>
        </w:numPr>
        <w:jc w:val="both"/>
        <w:rPr>
          <w:ins w:id="1466" w:author="St-Amant, Rémi" w:date="2018-02-26T13:43:00Z"/>
        </w:rPr>
      </w:pPr>
      <w:r w:rsidRPr="009026A4">
        <w:t>Ajouter une analyse des variables d</w:t>
      </w:r>
      <w:r w:rsidR="0098105F">
        <w:t>’</w:t>
      </w:r>
      <w:r w:rsidRPr="009026A4">
        <w:t>intérêt</w:t>
      </w:r>
    </w:p>
    <w:p w14:paraId="46954085" w14:textId="20AAC524" w:rsidR="007C1CC8" w:rsidRPr="009026A4" w:rsidRDefault="007C1CC8" w:rsidP="000C369D">
      <w:pPr>
        <w:numPr>
          <w:ilvl w:val="0"/>
          <w:numId w:val="11"/>
        </w:numPr>
        <w:jc w:val="both"/>
      </w:pPr>
      <w:ins w:id="1467" w:author="St-Amant, Rémi" w:date="2018-02-26T13:43:00Z">
        <w:r>
          <w:t>Ajouter une analyse de fonction pour transformer les référence</w:t>
        </w:r>
      </w:ins>
      <w:ins w:id="1468" w:author="St-Amant, Rémi" w:date="2018-02-26T13:44:00Z">
        <w:r>
          <w:t>s</w:t>
        </w:r>
      </w:ins>
      <w:ins w:id="1469" w:author="St-Amant, Rémi" w:date="2018-02-26T13:43:00Z">
        <w:r>
          <w:t xml:space="preserve"> temporelles en </w:t>
        </w:r>
      </w:ins>
      <w:ins w:id="1470" w:author="St-Amant, Rémi" w:date="2018-02-27T09:17:00Z">
        <w:r w:rsidR="001D5250">
          <w:t>nombres</w:t>
        </w:r>
      </w:ins>
      <w:ins w:id="1471" w:author="St-Amant, Rémi" w:date="2018-02-26T13:43:00Z">
        <w:r>
          <w:t>.</w:t>
        </w:r>
      </w:ins>
    </w:p>
    <w:p w14:paraId="575A1902" w14:textId="77777777" w:rsidR="009401CA" w:rsidRPr="009026A4" w:rsidRDefault="009401CA" w:rsidP="000C369D">
      <w:pPr>
        <w:numPr>
          <w:ilvl w:val="0"/>
          <w:numId w:val="11"/>
        </w:numPr>
        <w:jc w:val="both"/>
      </w:pPr>
      <w:r w:rsidRPr="009026A4">
        <w:t>Ajouter un élément de cartographie à l</w:t>
      </w:r>
      <w:r w:rsidR="0098105F">
        <w:t>’</w:t>
      </w:r>
      <w:r w:rsidRPr="009026A4">
        <w:t>aide du DEM de la zone à cartographier</w:t>
      </w:r>
    </w:p>
    <w:p w14:paraId="367E4B3A" w14:textId="77777777" w:rsidR="009401CA" w:rsidRPr="009026A4" w:rsidRDefault="009401CA" w:rsidP="009401CA">
      <w:pPr>
        <w:jc w:val="both"/>
      </w:pPr>
    </w:p>
    <w:p w14:paraId="2618C052" w14:textId="2D5AC0AA" w:rsidR="009401CA" w:rsidRPr="009026A4" w:rsidRDefault="009401CA" w:rsidP="009401CA">
      <w:pPr>
        <w:jc w:val="both"/>
      </w:pPr>
      <w:r w:rsidRPr="009026A4">
        <w:t>L</w:t>
      </w:r>
      <w:r w:rsidR="0098105F">
        <w:t>’</w:t>
      </w:r>
      <w:r w:rsidRPr="009026A4">
        <w:t>essentiel dans la production d</w:t>
      </w:r>
      <w:r w:rsidR="0098105F">
        <w:t>’</w:t>
      </w:r>
      <w:r w:rsidRPr="009026A4">
        <w:t>une carte de sortie avec BioSIM est la génération d</w:t>
      </w:r>
      <w:r w:rsidR="0098105F">
        <w:t>’</w:t>
      </w:r>
      <w:r w:rsidRPr="009026A4">
        <w:t xml:space="preserve">une liste de localisations convenable dans la définition de la </w:t>
      </w:r>
      <w:del w:id="1472" w:author="St-Amant, Rémi" w:date="2018-02-26T13:44:00Z">
        <w:r w:rsidRPr="009026A4" w:rsidDel="007C1CC8">
          <w:delText>simulation</w:delText>
        </w:r>
      </w:del>
      <w:ins w:id="1473" w:author="St-Amant, Rémi" w:date="2018-02-26T13:44:00Z">
        <w:r w:rsidR="007C1CC8">
          <w:t>génération météorologique</w:t>
        </w:r>
      </w:ins>
      <w:r w:rsidRPr="009026A4">
        <w:t>. Plus particulièrement, la liste de localisations doit contenir un nombre assez grand de points de simulation (&gt;100) répartis de façon plus ou moins uniforme sur toute l</w:t>
      </w:r>
      <w:r w:rsidR="0098105F">
        <w:t>’</w:t>
      </w:r>
      <w:r w:rsidRPr="009026A4">
        <w:t>étendue du DEM d</w:t>
      </w:r>
      <w:r w:rsidR="0098105F">
        <w:t>’</w:t>
      </w:r>
      <w:r w:rsidRPr="009026A4">
        <w:t>entrée et couvrant le plus possible sa gamme d</w:t>
      </w:r>
      <w:r w:rsidR="0098105F">
        <w:t>’</w:t>
      </w:r>
      <w:r w:rsidRPr="009026A4">
        <w:t>altitudes. L</w:t>
      </w:r>
      <w:r w:rsidR="0098105F">
        <w:t>’</w:t>
      </w:r>
      <w:del w:id="1474" w:author="St-Amant, Rémi" w:date="2018-02-27T09:10:00Z">
        <w:r w:rsidR="00443B84" w:rsidDel="001D5250">
          <w:fldChar w:fldCharType="begin"/>
        </w:r>
        <w:r w:rsidR="00443B84" w:rsidDel="001D5250">
          <w:delInstrText xml:space="preserve"> HYPERLINK </w:delInstrText>
        </w:r>
        <w:r w:rsidR="00443B84" w:rsidDel="001D5250">
          <w:fldChar w:fldCharType="separate"/>
        </w:r>
        <w:r w:rsidRPr="001D5250" w:rsidDel="001D5250">
          <w:rPr>
            <w:rPrChange w:id="1475" w:author="St-Amant, Rémi" w:date="2018-02-27T09:10:00Z">
              <w:rPr>
                <w:rStyle w:val="Lienhypertexte"/>
              </w:rPr>
            </w:rPrChange>
          </w:rPr>
          <w:delText>Éditeur de listes de localisations</w:delText>
        </w:r>
        <w:r w:rsidR="00443B84" w:rsidDel="001D5250">
          <w:rPr>
            <w:rStyle w:val="Lienhypertexte"/>
          </w:rPr>
          <w:fldChar w:fldCharType="end"/>
        </w:r>
      </w:del>
      <w:ins w:id="1476" w:author="St-Amant, Rémi" w:date="2018-02-27T09:10:00Z">
        <w:r w:rsidR="001D5250" w:rsidRPr="001D5250">
          <w:rPr>
            <w:rPrChange w:id="1477" w:author="St-Amant, Rémi" w:date="2018-02-27T09:10:00Z">
              <w:rPr>
                <w:rStyle w:val="Lienhypertexte"/>
              </w:rPr>
            </w:rPrChange>
          </w:rPr>
          <w:t>Éditeur de listes de localisations</w:t>
        </w:r>
      </w:ins>
      <w:r w:rsidRPr="009026A4">
        <w:t xml:space="preserve"> de BioSIM est très utile pour générer de telles listes de localisations et il permet de tenir compte de la pente et de l</w:t>
      </w:r>
      <w:r w:rsidR="0098105F">
        <w:t>’</w:t>
      </w:r>
      <w:r w:rsidRPr="009026A4">
        <w:t>orientation (la pente et l</w:t>
      </w:r>
      <w:r w:rsidR="0098105F">
        <w:t>’</w:t>
      </w:r>
      <w:r w:rsidRPr="009026A4">
        <w:t>orientation ne sont pas des facteurs cartographiques utiles lorsque l</w:t>
      </w:r>
      <w:r w:rsidR="0098105F">
        <w:t>’</w:t>
      </w:r>
      <w:r w:rsidRPr="009026A4">
        <w:t>échelle dépasse 1:100 000</w:t>
      </w:r>
      <w:r w:rsidRPr="009026A4">
        <w:rPr>
          <w:vertAlign w:val="superscript"/>
        </w:rPr>
        <w:t>e</w:t>
      </w:r>
      <w:r w:rsidRPr="009026A4">
        <w:t>).</w:t>
      </w:r>
    </w:p>
    <w:p w14:paraId="1E96D1DF" w14:textId="77777777" w:rsidR="009401CA" w:rsidRPr="009026A4" w:rsidRDefault="009401CA" w:rsidP="009401CA">
      <w:pPr>
        <w:jc w:val="both"/>
        <w:rPr>
          <w:b/>
        </w:rPr>
      </w:pPr>
    </w:p>
    <w:p w14:paraId="1AFE27D0" w14:textId="31276BE2" w:rsidR="009401CA" w:rsidRPr="009026A4" w:rsidRDefault="009401CA" w:rsidP="009401CA">
      <w:pPr>
        <w:jc w:val="both"/>
      </w:pPr>
      <w:r w:rsidRPr="009026A4">
        <w:t>À l</w:t>
      </w:r>
      <w:r w:rsidR="0098105F">
        <w:t>’</w:t>
      </w:r>
      <w:r w:rsidRPr="009026A4">
        <w:t>aide d</w:t>
      </w:r>
      <w:r w:rsidR="0098105F">
        <w:t>’</w:t>
      </w:r>
      <w:r w:rsidRPr="009026A4">
        <w:t>une chaîne composée de plusieurs éléments (p. ex. l</w:t>
      </w:r>
      <w:r w:rsidR="0098105F">
        <w:t>’</w:t>
      </w:r>
      <w:r w:rsidRPr="009026A4">
        <w:t>analyse et la fusion), l</w:t>
      </w:r>
      <w:r w:rsidR="0098105F">
        <w:t>’</w:t>
      </w:r>
      <w:r w:rsidRPr="009026A4">
        <w:t xml:space="preserve">utilisateur peut convertir les </w:t>
      </w:r>
      <w:del w:id="1478" w:author="St-Amant, Rémi" w:date="2018-02-26T13:45:00Z">
        <w:r w:rsidRPr="009026A4" w:rsidDel="007C1CC8">
          <w:delText>extrants de simulation</w:delText>
        </w:r>
      </w:del>
      <w:ins w:id="1479" w:author="St-Amant, Rémi" w:date="2018-02-26T13:45:00Z">
        <w:r w:rsidR="007C1CC8">
          <w:t xml:space="preserve">résultats d’un composante </w:t>
        </w:r>
      </w:ins>
      <w:del w:id="1480" w:author="St-Amant, Rémi" w:date="2018-02-26T13:45:00Z">
        <w:r w:rsidRPr="009026A4" w:rsidDel="007C1CC8">
          <w:delText xml:space="preserve"> </w:delText>
        </w:r>
      </w:del>
      <w:r w:rsidRPr="009026A4">
        <w:t>en un format qui permet d</w:t>
      </w:r>
      <w:r w:rsidR="0098105F">
        <w:t>’</w:t>
      </w:r>
      <w:r w:rsidRPr="009026A4">
        <w:t>obtenir les résultats cartographiques souhaités (par exemple, si un utilisateur veut cartographier la date d</w:t>
      </w:r>
      <w:r w:rsidR="0098105F">
        <w:t>’</w:t>
      </w:r>
      <w:r w:rsidRPr="009026A4">
        <w:t>un événement, il doit d</w:t>
      </w:r>
      <w:r w:rsidR="0098105F">
        <w:t>’</w:t>
      </w:r>
      <w:r w:rsidRPr="009026A4">
        <w:t>abord définir une analyse et extraire l</w:t>
      </w:r>
      <w:r w:rsidR="0098105F">
        <w:t>’</w:t>
      </w:r>
      <w:r w:rsidRPr="009026A4">
        <w:t>événement). Le plus souvent, les éléments de cartographie sont ajoutés sous forme d</w:t>
      </w:r>
      <w:r w:rsidR="0098105F">
        <w:t>’</w:t>
      </w:r>
      <w:r w:rsidRPr="009026A4">
        <w:t>enfant à un élément d</w:t>
      </w:r>
      <w:r w:rsidR="0098105F">
        <w:t>’</w:t>
      </w:r>
      <w:r w:rsidRPr="009026A4">
        <w:t>analyse. Il est rare qu</w:t>
      </w:r>
      <w:r w:rsidR="0098105F">
        <w:t>’</w:t>
      </w:r>
      <w:r w:rsidRPr="009026A4">
        <w:t>un élément de cartographie puisse être ajouté directement à une simulation.</w:t>
      </w:r>
    </w:p>
    <w:p w14:paraId="234A1B33" w14:textId="77777777" w:rsidR="009401CA" w:rsidRPr="009026A4" w:rsidRDefault="009401CA" w:rsidP="009401CA">
      <w:pPr>
        <w:jc w:val="both"/>
        <w:rPr>
          <w:b/>
        </w:rPr>
      </w:pPr>
    </w:p>
    <w:p w14:paraId="6D0235B0" w14:textId="77777777" w:rsidR="009401CA" w:rsidRPr="009026A4" w:rsidRDefault="009401CA" w:rsidP="009401CA">
      <w:pPr>
        <w:jc w:val="both"/>
        <w:rPr>
          <w:b/>
        </w:rPr>
      </w:pPr>
    </w:p>
    <w:p w14:paraId="08D289B1" w14:textId="7B444BE7" w:rsidR="009401CA" w:rsidRPr="009026A4" w:rsidRDefault="009401CA" w:rsidP="006160E5">
      <w:pPr>
        <w:pStyle w:val="Titre2"/>
      </w:pPr>
      <w:bookmarkStart w:id="1481" w:name="_Toc348100145"/>
      <w:bookmarkStart w:id="1482" w:name="_Toc507669827"/>
      <w:r w:rsidRPr="009026A4">
        <w:t>Boîte de dialogue Cartographie</w:t>
      </w:r>
      <w:bookmarkEnd w:id="1481"/>
      <w:bookmarkEnd w:id="1482"/>
    </w:p>
    <w:p w14:paraId="0FF8FC62" w14:textId="0F362AF8" w:rsidR="009401CA" w:rsidRPr="009026A4" w:rsidRDefault="009401CA" w:rsidP="009401CA">
      <w:pPr>
        <w:tabs>
          <w:tab w:val="left" w:pos="8088"/>
        </w:tabs>
        <w:jc w:val="both"/>
      </w:pPr>
      <w:r w:rsidRPr="009026A4">
        <w:tab/>
      </w:r>
    </w:p>
    <w:p w14:paraId="5DF6EE1A" w14:textId="0620DC60" w:rsidR="009401CA" w:rsidRPr="009026A4" w:rsidRDefault="00734E53" w:rsidP="009401CA">
      <w:pPr>
        <w:jc w:val="both"/>
      </w:pPr>
      <w:r w:rsidRPr="009026A4">
        <w:rPr>
          <w:noProof/>
          <w:lang w:val="en-CA" w:eastAsia="en-CA"/>
        </w:rPr>
        <w:drawing>
          <wp:anchor distT="0" distB="0" distL="114300" distR="114300" simplePos="0" relativeHeight="251661824" behindDoc="1" locked="0" layoutInCell="1" allowOverlap="1" wp14:anchorId="774A73D7" wp14:editId="2EBD5425">
            <wp:simplePos x="0" y="0"/>
            <wp:positionH relativeFrom="column">
              <wp:posOffset>3003550</wp:posOffset>
            </wp:positionH>
            <wp:positionV relativeFrom="paragraph">
              <wp:posOffset>58420</wp:posOffset>
            </wp:positionV>
            <wp:extent cx="3264535" cy="2336165"/>
            <wp:effectExtent l="0" t="0" r="0" b="6985"/>
            <wp:wrapTight wrapText="bothSides">
              <wp:wrapPolygon edited="0">
                <wp:start x="0" y="0"/>
                <wp:lineTo x="0" y="21488"/>
                <wp:lineTo x="21428" y="21488"/>
                <wp:lineTo x="21428" y="0"/>
                <wp:lineTo x="0" y="0"/>
              </wp:wrapPolygon>
            </wp:wrapTight>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Cartographie"/>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3264535" cy="2336165"/>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Pour ouvrir la boîte de dialogue Cartographie et ajouter un élément de cartographie à un projet, l</w:t>
      </w:r>
      <w:r w:rsidR="0098105F">
        <w:t>’</w:t>
      </w:r>
      <w:r w:rsidR="009401CA" w:rsidRPr="009026A4">
        <w:t xml:space="preserve">utilisateur peut cliquer sur le bouton Ajouter cartographie </w:t>
      </w:r>
      <w:r w:rsidR="008F78E1" w:rsidRPr="009026A4">
        <w:rPr>
          <w:noProof/>
          <w:lang w:val="en-CA" w:eastAsia="en-CA"/>
        </w:rPr>
        <w:drawing>
          <wp:inline distT="0" distB="0" distL="0" distR="0" wp14:anchorId="1C31A278" wp14:editId="0864B980">
            <wp:extent cx="132258" cy="136525"/>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Add_Mappi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32258" cy="136525"/>
                    </a:xfrm>
                    <a:prstGeom prst="rect">
                      <a:avLst/>
                    </a:prstGeom>
                    <a:noFill/>
                    <a:ln>
                      <a:noFill/>
                    </a:ln>
                  </pic:spPr>
                </pic:pic>
              </a:graphicData>
            </a:graphic>
          </wp:inline>
        </w:drawing>
      </w:r>
      <w:r w:rsidR="009401CA" w:rsidRPr="009026A4">
        <w:t>, sélectionner les options [Projet], puis [Ajouter cartographie…] dans la barre de menus, ou cliquer avec le bouton droit de la souris sur l</w:t>
      </w:r>
      <w:r w:rsidR="0098105F">
        <w:t>’</w:t>
      </w:r>
      <w:r w:rsidR="009401CA" w:rsidRPr="009026A4">
        <w:t xml:space="preserve">élément dans </w:t>
      </w:r>
      <w:smartTag w:uri="urn:schemas-microsoft-com:office:smarttags" w:element="PersonName">
        <w:smartTagPr>
          <w:attr w:name="ProductID" w:val="La fen￪tre Projet"/>
        </w:smartTagPr>
        <w:r w:rsidR="009401CA" w:rsidRPr="009026A4">
          <w:t>la fenêtre Projet</w:t>
        </w:r>
      </w:smartTag>
      <w:r w:rsidR="009401CA" w:rsidRPr="009026A4">
        <w:t xml:space="preserve"> et sélectionner l</w:t>
      </w:r>
      <w:r w:rsidR="0098105F">
        <w:t>’</w:t>
      </w:r>
      <w:r w:rsidR="009401CA" w:rsidRPr="009026A4">
        <w:t>option [Ajouter cartographie…] dans le menu éclair.</w:t>
      </w:r>
    </w:p>
    <w:p w14:paraId="6519459E" w14:textId="77777777" w:rsidR="009401CA" w:rsidRPr="009026A4" w:rsidRDefault="009401CA" w:rsidP="009401CA">
      <w:pPr>
        <w:jc w:val="both"/>
      </w:pPr>
    </w:p>
    <w:p w14:paraId="1590A700" w14:textId="3B2126FF" w:rsidR="009401CA" w:rsidRPr="009026A4" w:rsidRDefault="009401CA" w:rsidP="009401CA">
      <w:pPr>
        <w:jc w:val="both"/>
      </w:pPr>
      <w:r w:rsidRPr="009026A4">
        <w:t>Un élément de cartographie sert à effectuer une interpolation spatiale sur les résultats d</w:t>
      </w:r>
      <w:r w:rsidR="0098105F">
        <w:t>’</w:t>
      </w:r>
      <w:r w:rsidRPr="009026A4">
        <w:t xml:space="preserve">un élément parent (p. ex. sur une </w:t>
      </w:r>
      <w:del w:id="1483" w:author="St-Amant, Rémi" w:date="2018-02-26T13:46:00Z">
        <w:r w:rsidRPr="009026A4" w:rsidDel="00F80D50">
          <w:delText>simulation</w:delText>
        </w:r>
      </w:del>
      <w:ins w:id="1484" w:author="St-Amant, Rémi" w:date="2018-02-26T13:46:00Z">
        <w:r w:rsidR="00F80D50">
          <w:t xml:space="preserve">exécution de </w:t>
        </w:r>
        <w:r w:rsidR="00F80D50">
          <w:lastRenderedPageBreak/>
          <w:t>modèle</w:t>
        </w:r>
      </w:ins>
      <w:r w:rsidRPr="009026A4">
        <w:t>, une analyse</w:t>
      </w:r>
      <w:del w:id="1485" w:author="St-Amant, Rémi" w:date="2018-02-26T13:46:00Z">
        <w:r w:rsidRPr="009026A4" w:rsidDel="00F80D50">
          <w:delText xml:space="preserve"> ou une analyse de fonction</w:delText>
        </w:r>
      </w:del>
      <w:ins w:id="1486" w:author="St-Amant, Rémi" w:date="2018-02-26T13:46:00Z">
        <w:r w:rsidR="00F80D50">
          <w:t>…</w:t>
        </w:r>
      </w:ins>
      <w:r w:rsidRPr="009026A4">
        <w:t>) et il produit autant de cartes qu</w:t>
      </w:r>
      <w:r w:rsidR="0098105F">
        <w:t>’</w:t>
      </w:r>
      <w:r w:rsidRPr="009026A4">
        <w:t>il y a de combinaisons différentes entre les dimensions temporelles, les variables et les paramètres.</w:t>
      </w:r>
    </w:p>
    <w:p w14:paraId="6963745A" w14:textId="77777777" w:rsidR="009401CA" w:rsidRPr="009026A4" w:rsidRDefault="009401CA" w:rsidP="009401CA">
      <w:pPr>
        <w:jc w:val="both"/>
      </w:pPr>
    </w:p>
    <w:p w14:paraId="27739A3B" w14:textId="77777777" w:rsidR="009401CA" w:rsidRPr="009026A4" w:rsidRDefault="009401CA" w:rsidP="009401CA">
      <w:pPr>
        <w:jc w:val="both"/>
      </w:pPr>
      <w:r w:rsidRPr="009026A4">
        <w:t>Les deux ingrédients nécessaires pour la cartographie dans BioSIM sont 1) un DEM d</w:t>
      </w:r>
      <w:r w:rsidR="0098105F">
        <w:t>’</w:t>
      </w:r>
      <w:r w:rsidRPr="009026A4">
        <w:t xml:space="preserve">entrée qui a été </w:t>
      </w:r>
      <w:hyperlink w:history="1">
        <w:r w:rsidRPr="009026A4">
          <w:rPr>
            <w:rStyle w:val="Lienhypertexte"/>
            <w:color w:val="000000"/>
            <w:u w:val="none"/>
          </w:rPr>
          <w:t>lié adéquatement à BioSIM</w:t>
        </w:r>
      </w:hyperlink>
      <w:r w:rsidRPr="009026A4">
        <w:rPr>
          <w:rStyle w:val="Lienhypertexte"/>
          <w:color w:val="000000"/>
          <w:u w:val="none"/>
        </w:rPr>
        <w:t xml:space="preserve"> (à l</w:t>
      </w:r>
      <w:r w:rsidR="0098105F">
        <w:rPr>
          <w:rStyle w:val="Lienhypertexte"/>
          <w:color w:val="000000"/>
          <w:u w:val="none"/>
        </w:rPr>
        <w:t>’</w:t>
      </w:r>
      <w:r w:rsidRPr="009026A4">
        <w:rPr>
          <w:rStyle w:val="Lienhypertexte"/>
          <w:color w:val="000000"/>
          <w:u w:val="none"/>
        </w:rPr>
        <w:t xml:space="preserve">aide du bouton Parcourir </w:t>
      </w:r>
      <w:r w:rsidR="008F78E1" w:rsidRPr="009026A4">
        <w:rPr>
          <w:noProof/>
          <w:lang w:val="en-CA" w:eastAsia="en-CA"/>
        </w:rPr>
        <w:drawing>
          <wp:inline distT="0" distB="0" distL="0" distR="0" wp14:anchorId="2A7075D0" wp14:editId="3764819B">
            <wp:extent cx="238760" cy="136525"/>
            <wp:effectExtent l="0" t="0" r="0" b="0"/>
            <wp:docPr id="159" name="Picture 159"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Browse_butt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du champ </w:t>
      </w:r>
      <w:r w:rsidRPr="009026A4">
        <w:rPr>
          <w:rStyle w:val="Lienhypertexte"/>
          <w:b/>
          <w:color w:val="000000"/>
          <w:u w:val="none"/>
        </w:rPr>
        <w:t>Carte d</w:t>
      </w:r>
      <w:r w:rsidR="0098105F">
        <w:rPr>
          <w:rStyle w:val="Lienhypertexte"/>
          <w:b/>
          <w:color w:val="000000"/>
          <w:u w:val="none"/>
        </w:rPr>
        <w:t>’</w:t>
      </w:r>
      <w:r w:rsidRPr="009026A4">
        <w:rPr>
          <w:rStyle w:val="Lienhypertexte"/>
          <w:b/>
          <w:color w:val="000000"/>
          <w:u w:val="none"/>
        </w:rPr>
        <w:t>entrée</w:t>
      </w:r>
      <w:r w:rsidRPr="009026A4">
        <w:rPr>
          <w:rStyle w:val="Lienhypertexte"/>
          <w:color w:val="000000"/>
          <w:u w:val="none"/>
        </w:rPr>
        <w:t>)</w:t>
      </w:r>
      <w:r w:rsidRPr="009026A4">
        <w:t xml:space="preserve"> et 2) un élément qui utilise des localisations dans la zone couverte par la carte d</w:t>
      </w:r>
      <w:r w:rsidR="0098105F">
        <w:t>’</w:t>
      </w:r>
      <w:r w:rsidRPr="009026A4">
        <w:t>entrée.</w:t>
      </w:r>
    </w:p>
    <w:p w14:paraId="18F094BD" w14:textId="77777777" w:rsidR="009401CA" w:rsidRPr="009026A4" w:rsidRDefault="009401CA" w:rsidP="009401CA">
      <w:pPr>
        <w:jc w:val="both"/>
      </w:pPr>
    </w:p>
    <w:p w14:paraId="6086DF30" w14:textId="6903F18C" w:rsidR="009401CA" w:rsidRPr="009026A4" w:rsidRDefault="009401CA" w:rsidP="009401CA">
      <w:pPr>
        <w:jc w:val="both"/>
      </w:pPr>
      <w:r w:rsidRPr="009026A4">
        <w:t>Des éléments de cartographie peuvent être ajoutés à un élément dont les résultats de sortie sont 1) statistiques ou 2) temporels (dates) (p. ex. pour créer une carte de la date de pointe du quatrième stade larvaire de la tordeuse des bourgeons de l</w:t>
      </w:r>
      <w:r w:rsidR="0098105F">
        <w:t>’</w:t>
      </w:r>
      <w:r w:rsidRPr="009026A4">
        <w:t>épinette</w:t>
      </w:r>
      <w:del w:id="1487" w:author="St-Amant, Rémi" w:date="2018-02-27T09:23:00Z">
        <w:r w:rsidRPr="009026A4" w:rsidDel="004F2645">
          <w:delText>), et ces éléments peuvent être ajoutés directement à des simulations ou à n</w:delText>
        </w:r>
        <w:r w:rsidR="0098105F" w:rsidDel="004F2645">
          <w:delText>’</w:delText>
        </w:r>
        <w:r w:rsidRPr="009026A4" w:rsidDel="004F2645">
          <w:delText>importe quel élément enfant d</w:delText>
        </w:r>
        <w:r w:rsidR="0098105F" w:rsidDel="004F2645">
          <w:delText>’</w:delText>
        </w:r>
        <w:r w:rsidRPr="009026A4" w:rsidDel="004F2645">
          <w:delText>une simulation</w:delText>
        </w:r>
      </w:del>
      <w:ins w:id="1488" w:author="St-Amant, Rémi" w:date="2018-02-27T09:23:00Z">
        <w:r w:rsidR="004F2645">
          <w:t>)</w:t>
        </w:r>
      </w:ins>
      <w:r w:rsidRPr="009026A4">
        <w:t>.</w:t>
      </w:r>
      <w:ins w:id="1489" w:author="St-Amant, Rémi" w:date="2018-02-27T09:23:00Z">
        <w:r w:rsidR="004F2645">
          <w:t xml:space="preserve"> Dans le cas de cartographie temporels</w:t>
        </w:r>
      </w:ins>
      <w:ins w:id="1490" w:author="St-Amant, Rémi" w:date="2018-02-27T09:24:00Z">
        <w:r w:rsidR="004F2645">
          <w:t xml:space="preserve">, une transformation (par exemple date en jour julien) est </w:t>
        </w:r>
      </w:ins>
      <w:ins w:id="1491" w:author="St-Amant, Rémi" w:date="2018-02-27T09:25:00Z">
        <w:r w:rsidR="004F2645">
          <w:t>nécessaire</w:t>
        </w:r>
      </w:ins>
      <w:ins w:id="1492" w:author="St-Amant, Rémi" w:date="2018-02-27T09:24:00Z">
        <w:r w:rsidR="004F2645">
          <w:t xml:space="preserve"> à l’aide analyse de fonction.</w:t>
        </w:r>
      </w:ins>
    </w:p>
    <w:p w14:paraId="312D2E0C" w14:textId="77777777" w:rsidR="009401CA" w:rsidRPr="009026A4" w:rsidRDefault="009401CA" w:rsidP="009401CA">
      <w:pPr>
        <w:jc w:val="both"/>
      </w:pPr>
    </w:p>
    <w:p w14:paraId="2D4C54A2" w14:textId="7BB91D1D" w:rsidR="009401CA" w:rsidRPr="009026A4" w:rsidRDefault="009401CA" w:rsidP="009401CA">
      <w:pPr>
        <w:jc w:val="both"/>
      </w:pPr>
      <w:r w:rsidRPr="009026A4">
        <w:t xml:space="preserve">Le champ </w:t>
      </w:r>
      <w:r w:rsidRPr="009026A4">
        <w:rPr>
          <w:b/>
        </w:rPr>
        <w:t>Nb. de cartes créées</w:t>
      </w:r>
      <w:del w:id="1493" w:author="St-Amant, Rémi" w:date="2018-02-27T09:25:00Z">
        <w:r w:rsidRPr="009026A4" w:rsidDel="004F2645">
          <w:delText xml:space="preserve"> (estompé)</w:delText>
        </w:r>
      </w:del>
      <w:r w:rsidRPr="009026A4">
        <w:t> : il indique le nombre total de cartes qui seront créées à partir des éléments de cartographie (p. ex. 12 mois x 2 variables = 24 cartes de sortie).</w:t>
      </w:r>
    </w:p>
    <w:p w14:paraId="64578F42" w14:textId="77777777" w:rsidR="009401CA" w:rsidRPr="009026A4" w:rsidRDefault="009401CA" w:rsidP="009401CA">
      <w:pPr>
        <w:jc w:val="both"/>
      </w:pPr>
    </w:p>
    <w:p w14:paraId="0E1FD0F7" w14:textId="77777777" w:rsidR="009401CA" w:rsidRPr="009026A4" w:rsidRDefault="009401CA" w:rsidP="009401CA">
      <w:pPr>
        <w:jc w:val="both"/>
      </w:pPr>
      <w:r w:rsidRPr="009026A4">
        <w:t>Le champ</w:t>
      </w:r>
      <w:r w:rsidRPr="009026A4">
        <w:rPr>
          <w:b/>
        </w:rPr>
        <w:t xml:space="preserve"> Nom </w:t>
      </w:r>
      <w:r w:rsidRPr="009026A4">
        <w:t>: il contient le nom de l</w:t>
      </w:r>
      <w:r w:rsidR="0098105F">
        <w:t>’</w:t>
      </w:r>
      <w:r w:rsidRPr="009026A4">
        <w:t>élément de cartographie à définir (qui s</w:t>
      </w:r>
      <w:r w:rsidR="0098105F">
        <w:t>’</w:t>
      </w:r>
      <w:r w:rsidRPr="009026A4">
        <w:t>affichera à côté de l</w:t>
      </w:r>
      <w:r w:rsidR="0098105F">
        <w:t>’</w:t>
      </w:r>
      <w:r w:rsidRPr="009026A4">
        <w:t xml:space="preserve">élément dans </w:t>
      </w:r>
      <w:smartTag w:uri="urn:schemas-microsoft-com:office:smarttags" w:element="PersonName">
        <w:smartTagPr>
          <w:attr w:name="ProductID" w:val="La fen￪tre Projet"/>
        </w:smartTagPr>
        <w:r w:rsidRPr="009026A4">
          <w:t>la fenêtre Projet</w:t>
        </w:r>
      </w:smartTag>
      <w:r w:rsidRPr="009026A4">
        <w:t>).</w:t>
      </w:r>
    </w:p>
    <w:p w14:paraId="75A03C1D" w14:textId="77777777" w:rsidR="009401CA" w:rsidRPr="009026A4" w:rsidRDefault="009401CA" w:rsidP="009401CA">
      <w:pPr>
        <w:jc w:val="both"/>
        <w:rPr>
          <w:b/>
        </w:rPr>
      </w:pPr>
    </w:p>
    <w:p w14:paraId="1F2F2111" w14:textId="77777777" w:rsidR="009401CA" w:rsidRPr="009026A4" w:rsidRDefault="009401CA" w:rsidP="009401CA">
      <w:pPr>
        <w:jc w:val="both"/>
      </w:pPr>
      <w:r w:rsidRPr="009026A4">
        <w:t>Le champ</w:t>
      </w:r>
      <w:r w:rsidRPr="009026A4">
        <w:rPr>
          <w:b/>
        </w:rPr>
        <w:t xml:space="preserve"> Description</w:t>
      </w:r>
      <w:r w:rsidRPr="009026A4">
        <w:t> : une description complémentaire peut être ajoutée pour donner plus de détails sur l</w:t>
      </w:r>
      <w:r w:rsidR="0098105F">
        <w:t>’</w:t>
      </w:r>
      <w:r w:rsidRPr="009026A4">
        <w:t>élément de cartographie, afin de renseigner l</w:t>
      </w:r>
      <w:r w:rsidR="0098105F">
        <w:t>’</w:t>
      </w:r>
      <w:r w:rsidRPr="009026A4">
        <w:t>utilisateur.</w:t>
      </w:r>
    </w:p>
    <w:p w14:paraId="6E145ED1" w14:textId="77777777" w:rsidR="009401CA" w:rsidRPr="009026A4" w:rsidRDefault="009401CA" w:rsidP="009401CA">
      <w:pPr>
        <w:jc w:val="both"/>
      </w:pPr>
    </w:p>
    <w:p w14:paraId="7D8E7F10" w14:textId="77777777" w:rsidR="009401CA" w:rsidRPr="009026A4" w:rsidRDefault="009401CA" w:rsidP="009401CA">
      <w:pPr>
        <w:jc w:val="both"/>
      </w:pPr>
      <w:r w:rsidRPr="009026A4">
        <w:t>Le champ</w:t>
      </w:r>
      <w:r w:rsidRPr="009026A4">
        <w:rPr>
          <w:b/>
        </w:rPr>
        <w:t xml:space="preserve"> Méthode d</w:t>
      </w:r>
      <w:r w:rsidR="0098105F">
        <w:rPr>
          <w:b/>
        </w:rPr>
        <w:t>’</w:t>
      </w:r>
      <w:r w:rsidRPr="009026A4">
        <w:rPr>
          <w:b/>
        </w:rPr>
        <w:t>interpolation</w:t>
      </w:r>
      <w:r w:rsidRPr="009026A4">
        <w:t xml:space="preserve"> (liste déroulante) : dans BioSIM, l</w:t>
      </w:r>
      <w:r w:rsidR="0098105F">
        <w:t>’</w:t>
      </w:r>
      <w:r w:rsidRPr="009026A4">
        <w:t>utilisateur peut choisir parmi quatre méthodes d</w:t>
      </w:r>
      <w:r w:rsidR="0098105F">
        <w:t>’</w:t>
      </w:r>
      <w:r w:rsidRPr="009026A4">
        <w:t>interpolation pour cartographier des caractéristiques modèle-sortie (événements) au niveau du paysage : Régression spatiale, Krigeage, Pondération par l</w:t>
      </w:r>
      <w:r w:rsidR="0098105F">
        <w:t>’</w:t>
      </w:r>
      <w:r w:rsidRPr="009026A4">
        <w:t>inverse des distances et Spline de type plaque mince. Une fois qu</w:t>
      </w:r>
      <w:r w:rsidR="0098105F">
        <w:t>’</w:t>
      </w:r>
      <w:r w:rsidRPr="009026A4">
        <w:t>une méthode a été sélectionnée, on peut spécifier d</w:t>
      </w:r>
      <w:r w:rsidR="0098105F">
        <w:t>’</w:t>
      </w:r>
      <w:r w:rsidRPr="009026A4">
        <w:t xml:space="preserve">autres options dans la boîte de dialogue Options avancées de cartographie, à laquelle on accède au moyen du bouton Parcourir </w:t>
      </w:r>
      <w:r w:rsidR="008F78E1" w:rsidRPr="009026A4">
        <w:rPr>
          <w:noProof/>
          <w:lang w:val="en-CA" w:eastAsia="en-CA"/>
        </w:rPr>
        <w:drawing>
          <wp:inline distT="0" distB="0" distL="0" distR="0" wp14:anchorId="3BF546A3" wp14:editId="4BA3A22C">
            <wp:extent cx="238760" cy="136525"/>
            <wp:effectExtent l="0" t="0" r="0" b="0"/>
            <wp:docPr id="161" name="Picture 161"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Browse_butt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de ce champ (voir les détails ci-dessous).</w:t>
      </w:r>
    </w:p>
    <w:p w14:paraId="5EAD7814" w14:textId="77777777" w:rsidR="009401CA" w:rsidRPr="009026A4" w:rsidRDefault="009401CA" w:rsidP="009401CA">
      <w:pPr>
        <w:jc w:val="both"/>
      </w:pPr>
    </w:p>
    <w:p w14:paraId="3FE48D6E" w14:textId="3F7A57D7" w:rsidR="009401CA" w:rsidRPr="009026A4" w:rsidRDefault="009401CA" w:rsidP="009401CA">
      <w:pPr>
        <w:jc w:val="both"/>
      </w:pPr>
      <w:r w:rsidRPr="009026A4">
        <w:t>Le champ</w:t>
      </w:r>
      <w:r w:rsidRPr="009026A4">
        <w:rPr>
          <w:b/>
        </w:rPr>
        <w:t xml:space="preserve"> Carte d</w:t>
      </w:r>
      <w:r w:rsidR="0098105F">
        <w:rPr>
          <w:b/>
        </w:rPr>
        <w:t>’</w:t>
      </w:r>
      <w:r w:rsidRPr="009026A4">
        <w:rPr>
          <w:b/>
        </w:rPr>
        <w:t>entrée (élévations)</w:t>
      </w:r>
      <w:r w:rsidRPr="009026A4">
        <w:t xml:space="preserve"> (liste déroulante) : il permet à l</w:t>
      </w:r>
      <w:r w:rsidR="0098105F">
        <w:t>’</w:t>
      </w:r>
      <w:r w:rsidRPr="009026A4">
        <w:t>utilisateur de sélectionner le DEM pour l</w:t>
      </w:r>
      <w:r w:rsidR="0098105F">
        <w:t>’</w:t>
      </w:r>
      <w:r w:rsidRPr="009026A4">
        <w:t>élément de cartographie. On peut ajouter des DEM à l</w:t>
      </w:r>
      <w:r w:rsidR="0098105F">
        <w:t>’</w:t>
      </w:r>
      <w:r w:rsidRPr="009026A4">
        <w:t xml:space="preserve">aide du bouton Parcourir </w:t>
      </w:r>
      <w:r w:rsidR="008F78E1" w:rsidRPr="009026A4">
        <w:rPr>
          <w:noProof/>
          <w:lang w:val="en-CA" w:eastAsia="en-CA"/>
        </w:rPr>
        <w:drawing>
          <wp:inline distT="0" distB="0" distL="0" distR="0" wp14:anchorId="5F914C59" wp14:editId="642ACE6B">
            <wp:extent cx="238760" cy="136525"/>
            <wp:effectExtent l="0" t="0" r="0" b="0"/>
            <wp:docPr id="162" name="Picture 162"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Browse_butt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de ce champ (voir </w:t>
      </w:r>
      <w:del w:id="1494" w:author="St-Amant, Rémi" w:date="2018-02-27T09:28:00Z">
        <w:r w:rsidRPr="009026A4" w:rsidDel="004F2645">
          <w:delText xml:space="preserve">la section 3.2 </w:delText>
        </w:r>
        <w:r w:rsidRPr="009026A4" w:rsidDel="004F2645">
          <w:rPr>
            <w:u w:val="single"/>
          </w:rPr>
          <w:delText>Boîte de dialogue Éditeur de données liées, onglet Cartes d</w:delText>
        </w:r>
        <w:r w:rsidR="0098105F" w:rsidDel="004F2645">
          <w:rPr>
            <w:u w:val="single"/>
          </w:rPr>
          <w:delText>’</w:delText>
        </w:r>
        <w:r w:rsidRPr="009026A4" w:rsidDel="004F2645">
          <w:rPr>
            <w:u w:val="single"/>
          </w:rPr>
          <w:delText>intrants</w:delText>
        </w:r>
      </w:del>
      <w:ins w:id="1495" w:author="St-Amant, Rémi" w:date="2018-02-27T09:32:00Z">
        <w:r w:rsidR="00383020">
          <w:t>Administrateur</w:t>
        </w:r>
      </w:ins>
      <w:ins w:id="1496" w:author="St-Amant, Rémi" w:date="2018-02-27T09:28:00Z">
        <w:r w:rsidR="004F2645">
          <w:t xml:space="preserve"> de fichier </w:t>
        </w:r>
      </w:ins>
      <w:r w:rsidRPr="009026A4">
        <w:t xml:space="preserve"> pour avoir une explication complète).</w:t>
      </w:r>
    </w:p>
    <w:p w14:paraId="3E127998" w14:textId="77777777" w:rsidR="009401CA" w:rsidRPr="009026A4" w:rsidRDefault="009401CA" w:rsidP="009401CA">
      <w:pPr>
        <w:jc w:val="both"/>
      </w:pPr>
    </w:p>
    <w:p w14:paraId="65CFA4BE" w14:textId="77777777" w:rsidR="009401CA" w:rsidRPr="009026A4" w:rsidRDefault="009401CA" w:rsidP="009401CA">
      <w:pPr>
        <w:jc w:val="both"/>
      </w:pPr>
      <w:r w:rsidRPr="009026A4">
        <w:t>Le champ</w:t>
      </w:r>
      <w:r w:rsidRPr="009026A4">
        <w:rPr>
          <w:b/>
        </w:rPr>
        <w:t xml:space="preserve"> Nom de la carte de sortie :</w:t>
      </w:r>
      <w:r w:rsidRPr="009026A4">
        <w:t xml:space="preserve"> il permet à l</w:t>
      </w:r>
      <w:r w:rsidR="0098105F">
        <w:t>’</w:t>
      </w:r>
      <w:r w:rsidRPr="009026A4">
        <w:t>utilisateur d</w:t>
      </w:r>
      <w:r w:rsidR="0098105F">
        <w:t>’</w:t>
      </w:r>
      <w:r w:rsidRPr="009026A4">
        <w:t>entrer un nom pour la carte de sortie. Étant donné qu</w:t>
      </w:r>
      <w:r w:rsidR="0098105F">
        <w:t>’</w:t>
      </w:r>
      <w:r w:rsidRPr="009026A4">
        <w:t>un élément de cartographie peut créer plus d</w:t>
      </w:r>
      <w:r w:rsidR="0098105F">
        <w:t>’</w:t>
      </w:r>
      <w:r w:rsidRPr="009026A4">
        <w:t>une carte, on peut utiliser des caractères génériques pour attribuer automatiquement des noms aux cartes. L</w:t>
      </w:r>
      <w:r w:rsidR="0098105F">
        <w:t>’</w:t>
      </w:r>
      <w:r w:rsidRPr="009026A4">
        <w:t>utilisateur peut choisir et combiner quatre caractères génériques différents :</w:t>
      </w:r>
    </w:p>
    <w:p w14:paraId="69EFF5C5" w14:textId="77777777" w:rsidR="009401CA" w:rsidRPr="009026A4" w:rsidRDefault="009401CA" w:rsidP="009401CA">
      <w:pPr>
        <w:jc w:val="both"/>
      </w:pPr>
    </w:p>
    <w:p w14:paraId="35B48439" w14:textId="77777777" w:rsidR="009401CA" w:rsidRPr="009026A4" w:rsidRDefault="009401CA" w:rsidP="000C369D">
      <w:pPr>
        <w:numPr>
          <w:ilvl w:val="0"/>
          <w:numId w:val="15"/>
        </w:numPr>
        <w:jc w:val="both"/>
      </w:pPr>
      <w:r w:rsidRPr="009026A4">
        <w:t>%c : insère le nom de l</w:t>
      </w:r>
      <w:r w:rsidR="0098105F">
        <w:t>’</w:t>
      </w:r>
      <w:r w:rsidRPr="009026A4">
        <w:t>élément;</w:t>
      </w:r>
    </w:p>
    <w:p w14:paraId="694149A2" w14:textId="77777777" w:rsidR="009401CA" w:rsidRPr="009026A4" w:rsidRDefault="009401CA" w:rsidP="000C369D">
      <w:pPr>
        <w:numPr>
          <w:ilvl w:val="0"/>
          <w:numId w:val="15"/>
        </w:numPr>
        <w:jc w:val="both"/>
      </w:pPr>
      <w:r w:rsidRPr="009026A4">
        <w:t>%v : insère le nom de la variable;</w:t>
      </w:r>
    </w:p>
    <w:p w14:paraId="08B2BE45" w14:textId="77777777" w:rsidR="009401CA" w:rsidRPr="009026A4" w:rsidRDefault="009401CA" w:rsidP="000C369D">
      <w:pPr>
        <w:numPr>
          <w:ilvl w:val="0"/>
          <w:numId w:val="15"/>
        </w:numPr>
        <w:jc w:val="both"/>
      </w:pPr>
      <w:r w:rsidRPr="009026A4">
        <w:t>%t : insère la référence temporelle;</w:t>
      </w:r>
    </w:p>
    <w:p w14:paraId="546AEA6B" w14:textId="77777777" w:rsidR="0030640A" w:rsidRDefault="009401CA" w:rsidP="000C369D">
      <w:pPr>
        <w:numPr>
          <w:ilvl w:val="0"/>
          <w:numId w:val="15"/>
        </w:numPr>
        <w:jc w:val="both"/>
        <w:rPr>
          <w:ins w:id="1497" w:author="St-Amant, Rémi" w:date="2018-02-27T09:55:00Z"/>
        </w:rPr>
      </w:pPr>
      <w:r w:rsidRPr="009026A4">
        <w:t>%p : insère la valeur d</w:t>
      </w:r>
      <w:r w:rsidR="0098105F">
        <w:t>’</w:t>
      </w:r>
      <w:r w:rsidRPr="009026A4">
        <w:t>un paramètre variable</w:t>
      </w:r>
      <w:ins w:id="1498" w:author="St-Amant, Rémi" w:date="2018-02-27T09:55:00Z">
        <w:r w:rsidR="0030640A">
          <w:t>;</w:t>
        </w:r>
      </w:ins>
    </w:p>
    <w:p w14:paraId="6E079A10" w14:textId="77777777" w:rsidR="0095212D" w:rsidRDefault="0030640A" w:rsidP="000C369D">
      <w:pPr>
        <w:numPr>
          <w:ilvl w:val="0"/>
          <w:numId w:val="15"/>
        </w:numPr>
        <w:jc w:val="both"/>
        <w:rPr>
          <w:ins w:id="1499" w:author="St-Amant, Rémi" w:date="2018-02-27T09:55:00Z"/>
        </w:rPr>
      </w:pPr>
      <w:ins w:id="1500" w:author="St-Amant, Rémi" w:date="2018-02-27T09:55:00Z">
        <w:r>
          <w:t xml:space="preserve">%r : insère le </w:t>
        </w:r>
        <w:r w:rsidR="0095212D">
          <w:t>numéro de réplicas;</w:t>
        </w:r>
      </w:ins>
    </w:p>
    <w:p w14:paraId="4C3A1E8E" w14:textId="6ED5E102" w:rsidR="009401CA" w:rsidRPr="009026A4" w:rsidRDefault="0095212D" w:rsidP="000C369D">
      <w:pPr>
        <w:numPr>
          <w:ilvl w:val="0"/>
          <w:numId w:val="15"/>
        </w:numPr>
        <w:jc w:val="both"/>
      </w:pPr>
      <w:ins w:id="1501" w:author="St-Amant, Rémi" w:date="2018-02-27T09:55:00Z">
        <w:r>
          <w:t>%d : insère la date de création;</w:t>
        </w:r>
      </w:ins>
      <w:del w:id="1502" w:author="St-Amant, Rémi" w:date="2018-02-27T09:55:00Z">
        <w:r w:rsidR="009401CA" w:rsidRPr="009026A4" w:rsidDel="0030640A">
          <w:delText>.</w:delText>
        </w:r>
      </w:del>
    </w:p>
    <w:p w14:paraId="6CB2FDFB" w14:textId="77777777" w:rsidR="009401CA" w:rsidRPr="009026A4" w:rsidRDefault="009401CA" w:rsidP="009401CA">
      <w:pPr>
        <w:jc w:val="both"/>
      </w:pPr>
    </w:p>
    <w:p w14:paraId="29C68291" w14:textId="3EA053FD" w:rsidR="009401CA" w:rsidRPr="009026A4" w:rsidRDefault="009401CA" w:rsidP="009401CA">
      <w:pPr>
        <w:jc w:val="both"/>
      </w:pPr>
      <w:r w:rsidRPr="009026A4">
        <w:t xml:space="preserve">Les cartes de sortie sont stockées dans le sous-répertoire \MapOutput\ du projet, </w:t>
      </w:r>
      <w:del w:id="1503" w:author="St-Amant, Rémi" w:date="2018-02-27T09:56:00Z">
        <w:r w:rsidRPr="009026A4" w:rsidDel="0095212D">
          <w:delText xml:space="preserve">selon le même </w:delText>
        </w:r>
      </w:del>
      <w:ins w:id="1504" w:author="St-Amant, Rémi" w:date="2018-02-27T09:56:00Z">
        <w:r w:rsidR="0095212D">
          <w:t xml:space="preserve">en </w:t>
        </w:r>
      </w:ins>
      <w:r w:rsidRPr="009026A4">
        <w:t xml:space="preserve">format </w:t>
      </w:r>
      <w:del w:id="1505" w:author="St-Amant, Rémi" w:date="2018-02-27T09:56:00Z">
        <w:r w:rsidRPr="009026A4" w:rsidDel="0095212D">
          <w:delText>que le DEM d</w:delText>
        </w:r>
        <w:r w:rsidR="0098105F" w:rsidDel="0095212D">
          <w:delText>’</w:delText>
        </w:r>
        <w:r w:rsidRPr="009026A4" w:rsidDel="0095212D">
          <w:delText>entrée</w:delText>
        </w:r>
      </w:del>
      <w:ins w:id="1506" w:author="St-Amant, Rémi" w:date="2018-02-27T09:56:00Z">
        <w:r w:rsidR="0095212D">
          <w:t>GTIFF par défaut</w:t>
        </w:r>
      </w:ins>
      <w:r w:rsidRPr="009026A4">
        <w:t xml:space="preserve">. Étant donné que toutes les cartes créées dans BioSIM sont stockées dans le même </w:t>
      </w:r>
      <w:r w:rsidRPr="009026A4">
        <w:lastRenderedPageBreak/>
        <w:t>répertoire de sortie, l</w:t>
      </w:r>
      <w:r w:rsidR="0098105F">
        <w:t>’</w:t>
      </w:r>
      <w:r w:rsidRPr="009026A4">
        <w:t>utilisateur doit s</w:t>
      </w:r>
      <w:r w:rsidR="0098105F">
        <w:t>’</w:t>
      </w:r>
      <w:r w:rsidRPr="009026A4">
        <w:t>assurer que toutes les cartes produites ont un nom distinct grâce à l</w:t>
      </w:r>
      <w:r w:rsidR="0098105F">
        <w:t>’</w:t>
      </w:r>
      <w:r w:rsidRPr="009026A4">
        <w:t>utilisation judicieuse des caractères génériques dans le nom des cartes de sortie. Tout particulièrement, si l</w:t>
      </w:r>
      <w:r w:rsidR="0098105F">
        <w:t>’</w:t>
      </w:r>
      <w:r w:rsidRPr="009026A4">
        <w:t>utilisateur se sert du caractère générique %c, il doit veiller à donner un nom différent à chaque élément de cartographie pour éviter que deux cartes aient le même nom. Cela empêche BioSIM d</w:t>
      </w:r>
      <w:r w:rsidR="0098105F">
        <w:t>’</w:t>
      </w:r>
      <w:r w:rsidRPr="009026A4">
        <w:t>écraser une carte existante.</w:t>
      </w:r>
    </w:p>
    <w:p w14:paraId="3F8BBC3C" w14:textId="669A763D" w:rsidR="009401CA" w:rsidRPr="009026A4" w:rsidRDefault="009401CA" w:rsidP="009401CA">
      <w:pPr>
        <w:jc w:val="both"/>
      </w:pPr>
    </w:p>
    <w:p w14:paraId="6EC10F2E" w14:textId="0A6816CC" w:rsidR="009401CA" w:rsidRPr="009026A4" w:rsidRDefault="00DA1DAF" w:rsidP="009401CA">
      <w:pPr>
        <w:jc w:val="both"/>
      </w:pPr>
      <w:r w:rsidRPr="009026A4">
        <w:rPr>
          <w:noProof/>
          <w:lang w:val="en-CA" w:eastAsia="en-CA"/>
        </w:rPr>
        <w:drawing>
          <wp:anchor distT="0" distB="0" distL="114300" distR="114300" simplePos="0" relativeHeight="251662848" behindDoc="1" locked="0" layoutInCell="1" allowOverlap="1" wp14:anchorId="593DC1C6" wp14:editId="29B64CFE">
            <wp:simplePos x="0" y="0"/>
            <wp:positionH relativeFrom="column">
              <wp:posOffset>4128533</wp:posOffset>
            </wp:positionH>
            <wp:positionV relativeFrom="paragraph">
              <wp:posOffset>19860</wp:posOffset>
            </wp:positionV>
            <wp:extent cx="1828800" cy="2341880"/>
            <wp:effectExtent l="0" t="0" r="0" b="1270"/>
            <wp:wrapTight wrapText="bothSides">
              <wp:wrapPolygon edited="0">
                <wp:start x="0" y="0"/>
                <wp:lineTo x="0" y="21436"/>
                <wp:lineTo x="21375" y="21436"/>
                <wp:lineTo x="21375" y="0"/>
                <wp:lineTo x="0" y="0"/>
              </wp:wrapPolygon>
            </wp:wrapTight>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Transformation"/>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1828800" cy="234188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Le champ</w:t>
      </w:r>
      <w:r w:rsidR="009401CA" w:rsidRPr="009026A4">
        <w:rPr>
          <w:b/>
        </w:rPr>
        <w:t xml:space="preserve"> Transformation pré/post </w:t>
      </w:r>
      <w:del w:id="1507" w:author="St-Amant, Rémi" w:date="2018-02-27T09:57:00Z">
        <w:r w:rsidR="009401CA" w:rsidRPr="009026A4" w:rsidDel="0095212D">
          <w:delText>(estompé)</w:delText>
        </w:r>
      </w:del>
      <w:r w:rsidR="009401CA" w:rsidRPr="009026A4">
        <w:t> : il s</w:t>
      </w:r>
      <w:r w:rsidR="0098105F">
        <w:t>’</w:t>
      </w:r>
      <w:r w:rsidR="009401CA" w:rsidRPr="009026A4">
        <w:t>agit d</w:t>
      </w:r>
      <w:r w:rsidR="0098105F">
        <w:t>’</w:t>
      </w:r>
      <w:r w:rsidR="009401CA" w:rsidRPr="009026A4">
        <w:t>une fonction avancée permettant de transformer les données sur les événements avant et après l</w:t>
      </w:r>
      <w:r w:rsidR="0098105F">
        <w:t>’</w:t>
      </w:r>
      <w:r w:rsidR="009401CA" w:rsidRPr="009026A4">
        <w:t>interpolation. Dans certains cas, une transformation des données de sortie devrait être utilisée avant la création des cartes. La transformation est appliquée avant l</w:t>
      </w:r>
      <w:r w:rsidR="0098105F">
        <w:t>’</w:t>
      </w:r>
      <w:r w:rsidR="009401CA" w:rsidRPr="009026A4">
        <w:t>interpolation, puis elle est inversée pour créer une carte à l</w:t>
      </w:r>
      <w:r w:rsidR="0098105F">
        <w:t>’</w:t>
      </w:r>
      <w:r w:rsidR="009401CA" w:rsidRPr="009026A4">
        <w:t>échelle originale. Par exemple, une transformation logit est utile lorsqu</w:t>
      </w:r>
      <w:r w:rsidR="0098105F">
        <w:t>’</w:t>
      </w:r>
      <w:r w:rsidR="009401CA" w:rsidRPr="009026A4">
        <w:t>on fait l</w:t>
      </w:r>
      <w:r w:rsidR="0098105F">
        <w:t>’</w:t>
      </w:r>
      <w:r w:rsidR="009401CA" w:rsidRPr="009026A4">
        <w:t>interpolation de probabilités. On s</w:t>
      </w:r>
      <w:r w:rsidR="0098105F">
        <w:t>’</w:t>
      </w:r>
      <w:r w:rsidR="009401CA" w:rsidRPr="009026A4">
        <w:t>assure ainsi que les valeurs contenues dans la carte de sortie sont comprises entre 0 et 1.</w:t>
      </w:r>
    </w:p>
    <w:p w14:paraId="7F703930" w14:textId="77777777" w:rsidR="009401CA" w:rsidRPr="009026A4" w:rsidRDefault="009401CA" w:rsidP="009401CA">
      <w:pPr>
        <w:jc w:val="both"/>
      </w:pPr>
    </w:p>
    <w:p w14:paraId="0F4EF2C8" w14:textId="0D5A8591" w:rsidR="009401CA" w:rsidRPr="009026A4" w:rsidDel="0095212D" w:rsidRDefault="009401CA" w:rsidP="009401CA">
      <w:pPr>
        <w:jc w:val="both"/>
        <w:rPr>
          <w:del w:id="1508" w:author="St-Amant, Rémi" w:date="2018-02-27T09:59:00Z"/>
        </w:rPr>
      </w:pPr>
      <w:del w:id="1509" w:author="St-Amant, Rémi" w:date="2018-02-27T09:59:00Z">
        <w:r w:rsidRPr="009026A4" w:rsidDel="0095212D">
          <w:delText>Pour transformer les données sur un événement, l</w:delText>
        </w:r>
        <w:r w:rsidR="0098105F" w:rsidDel="0095212D">
          <w:delText>’</w:delText>
        </w:r>
        <w:r w:rsidRPr="009026A4" w:rsidDel="0095212D">
          <w:delText xml:space="preserve">utilisateur peut accéder à la boîte de dialogue Transformation en cliquant sur le bouton Parcourir </w:delText>
        </w:r>
        <w:r w:rsidR="008F78E1" w:rsidRPr="009026A4" w:rsidDel="0095212D">
          <w:rPr>
            <w:noProof/>
            <w:lang w:val="en-CA" w:eastAsia="en-CA"/>
          </w:rPr>
          <w:drawing>
            <wp:inline distT="0" distB="0" distL="0" distR="0" wp14:anchorId="75BAFE8A" wp14:editId="21C3EFB1">
              <wp:extent cx="238760" cy="136525"/>
              <wp:effectExtent l="0" t="0" r="0" b="0"/>
              <wp:docPr id="163" name="Picture 163"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Browse_butt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rsidDel="0095212D">
          <w:delText xml:space="preserve"> à droite de ce champ.</w:delText>
        </w:r>
      </w:del>
    </w:p>
    <w:p w14:paraId="62C49E5F" w14:textId="3B4CA650" w:rsidR="009401CA" w:rsidRPr="009026A4" w:rsidDel="0095212D" w:rsidRDefault="009401CA" w:rsidP="009401CA">
      <w:pPr>
        <w:jc w:val="both"/>
        <w:rPr>
          <w:del w:id="1510" w:author="St-Amant, Rémi" w:date="2018-02-27T09:59:00Z"/>
        </w:rPr>
      </w:pPr>
    </w:p>
    <w:p w14:paraId="14A5078C" w14:textId="09D46B1A" w:rsidR="009401CA" w:rsidRPr="009026A4" w:rsidRDefault="009401CA" w:rsidP="009401CA">
      <w:pPr>
        <w:jc w:val="both"/>
      </w:pPr>
    </w:p>
    <w:p w14:paraId="1A1F3092" w14:textId="5FA48F9C" w:rsidR="009401CA" w:rsidRPr="009026A4" w:rsidRDefault="009401CA" w:rsidP="009401CA">
      <w:pPr>
        <w:jc w:val="both"/>
      </w:pPr>
      <w:r w:rsidRPr="009026A4">
        <w:t>Le champ</w:t>
      </w:r>
      <w:r w:rsidRPr="009026A4">
        <w:rPr>
          <w:b/>
        </w:rPr>
        <w:t xml:space="preserve"> Répertoire de sortie :</w:t>
      </w:r>
      <w:r w:rsidRPr="009026A4">
        <w:t xml:space="preserve"> ce champ indique le répertoire dans lequel la carte de sortie sera stockée. Le bouton Parcourir </w:t>
      </w:r>
      <w:r w:rsidR="008F78E1" w:rsidRPr="009026A4">
        <w:rPr>
          <w:noProof/>
          <w:lang w:val="en-CA" w:eastAsia="en-CA"/>
        </w:rPr>
        <w:drawing>
          <wp:inline distT="0" distB="0" distL="0" distR="0" wp14:anchorId="55B2A162" wp14:editId="40E603F8">
            <wp:extent cx="238760" cy="136525"/>
            <wp:effectExtent l="0" t="0" r="0" b="0"/>
            <wp:docPr id="167" name="Picture 167"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Browse_butt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du champ peut servir à accéder au répertoire MapOutput du projet (par exemple, pour y voir les cartes de sortie qui s</w:t>
      </w:r>
      <w:r w:rsidR="0098105F">
        <w:t>’</w:t>
      </w:r>
      <w:r w:rsidRPr="009026A4">
        <w:t>y trouvent déjà).</w:t>
      </w:r>
    </w:p>
    <w:p w14:paraId="3997190C" w14:textId="77777777" w:rsidR="009401CA" w:rsidRPr="009026A4" w:rsidRDefault="009401CA" w:rsidP="009401CA">
      <w:pPr>
        <w:jc w:val="both"/>
      </w:pPr>
    </w:p>
    <w:p w14:paraId="74A8AA30" w14:textId="5FA05E42" w:rsidR="009401CA" w:rsidRPr="009026A4" w:rsidRDefault="009401CA" w:rsidP="009401CA">
      <w:pPr>
        <w:jc w:val="both"/>
      </w:pPr>
      <w:r w:rsidRPr="009026A4">
        <w:t>La case à cocher</w:t>
      </w:r>
      <w:r w:rsidRPr="009026A4">
        <w:rPr>
          <w:b/>
        </w:rPr>
        <w:t xml:space="preserve"> Faire uniquement la validation croisée</w:t>
      </w:r>
      <w:r w:rsidRPr="009026A4">
        <w:t xml:space="preserve"> </w:t>
      </w:r>
      <w:r w:rsidR="008F78E1" w:rsidRPr="009026A4">
        <w:rPr>
          <w:noProof/>
          <w:lang w:val="en-CA" w:eastAsia="en-CA"/>
        </w:rPr>
        <w:drawing>
          <wp:inline distT="0" distB="0" distL="0" distR="0" wp14:anchorId="533312FD" wp14:editId="696C6234">
            <wp:extent cx="136525" cy="136525"/>
            <wp:effectExtent l="0" t="0" r="0" b="0"/>
            <wp:docPr id="168" name="Picture 168"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 lorsque cette case est cochée </w:t>
      </w:r>
      <w:r w:rsidR="008F78E1" w:rsidRPr="009026A4">
        <w:rPr>
          <w:noProof/>
          <w:lang w:val="en-CA" w:eastAsia="en-CA"/>
        </w:rPr>
        <w:drawing>
          <wp:inline distT="0" distB="0" distL="0" distR="0" wp14:anchorId="7E004D1D" wp14:editId="6C9B44C6">
            <wp:extent cx="136525" cy="136525"/>
            <wp:effectExtent l="0" t="0" r="0" b="0"/>
            <wp:docPr id="169" name="Picture 169"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le système effectue seulement le calcul des meilleurs paramètres cartographiques et de la validation croisée R² (niveau de compatibilité) de l</w:t>
      </w:r>
      <w:r w:rsidR="0098105F">
        <w:t>’</w:t>
      </w:r>
      <w:r w:rsidRPr="009026A4">
        <w:t>interpolation. La carte proprement dite n</w:t>
      </w:r>
      <w:r w:rsidR="0098105F">
        <w:t>’</w:t>
      </w:r>
      <w:r w:rsidRPr="009026A4">
        <w:t>est pas créée.</w:t>
      </w:r>
    </w:p>
    <w:p w14:paraId="4753B3A9" w14:textId="5AD355E4" w:rsidR="009401CA" w:rsidRPr="009026A4" w:rsidRDefault="009401CA" w:rsidP="009401CA">
      <w:pPr>
        <w:jc w:val="both"/>
      </w:pPr>
    </w:p>
    <w:p w14:paraId="71203488" w14:textId="63EC6B9B" w:rsidR="009401CA" w:rsidRPr="009026A4" w:rsidRDefault="009401CA" w:rsidP="009401CA">
      <w:pPr>
        <w:jc w:val="both"/>
      </w:pPr>
    </w:p>
    <w:p w14:paraId="7B8C32F3" w14:textId="082D60D6" w:rsidR="009401CA" w:rsidRPr="009026A4" w:rsidRDefault="009401CA" w:rsidP="009401CA">
      <w:pPr>
        <w:jc w:val="both"/>
      </w:pPr>
    </w:p>
    <w:p w14:paraId="4C8B83B2" w14:textId="77777777" w:rsidR="009401CA" w:rsidRPr="009026A4" w:rsidRDefault="009401CA" w:rsidP="006160E5">
      <w:pPr>
        <w:pStyle w:val="Titre2"/>
      </w:pPr>
      <w:bookmarkStart w:id="1511" w:name="_Toc348100146"/>
      <w:bookmarkStart w:id="1512" w:name="_Toc507669828"/>
      <w:r w:rsidRPr="009026A4">
        <w:t>Boîte de dialogue Options avancées de cartographie</w:t>
      </w:r>
      <w:bookmarkEnd w:id="1511"/>
      <w:bookmarkEnd w:id="1512"/>
    </w:p>
    <w:p w14:paraId="1F482167" w14:textId="265D51E5" w:rsidR="009401CA" w:rsidRPr="009026A4" w:rsidRDefault="0096426E" w:rsidP="009401CA">
      <w:pPr>
        <w:jc w:val="both"/>
      </w:pPr>
      <w:r>
        <w:rPr>
          <w:noProof/>
          <w:lang w:val="en-CA" w:eastAsia="en-CA"/>
        </w:rPr>
        <w:drawing>
          <wp:anchor distT="0" distB="0" distL="114300" distR="114300" simplePos="0" relativeHeight="251682304" behindDoc="0" locked="0" layoutInCell="1" allowOverlap="1" wp14:anchorId="1BAA47DC" wp14:editId="3DFE2585">
            <wp:simplePos x="0" y="0"/>
            <wp:positionH relativeFrom="column">
              <wp:posOffset>3597910</wp:posOffset>
            </wp:positionH>
            <wp:positionV relativeFrom="paragraph">
              <wp:posOffset>16789</wp:posOffset>
            </wp:positionV>
            <wp:extent cx="2800985" cy="2569845"/>
            <wp:effectExtent l="0" t="0" r="0" b="1905"/>
            <wp:wrapSquare wrapText="bothSides"/>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Options_avancées_de_cartographie"/>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2800985" cy="2569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3628D0" w14:textId="6ADC740F" w:rsidR="009401CA" w:rsidRPr="009026A4" w:rsidRDefault="009401CA" w:rsidP="009401CA">
      <w:pPr>
        <w:jc w:val="both"/>
      </w:pPr>
      <w:r w:rsidRPr="009026A4">
        <w:t xml:space="preserve">Les champs de la boîte de dialogue Options avancées de cartographie (à laquelle on accède au moyen du bouton Parcourir </w:t>
      </w:r>
      <w:r w:rsidR="008F78E1" w:rsidRPr="009026A4">
        <w:rPr>
          <w:noProof/>
          <w:lang w:val="en-CA" w:eastAsia="en-CA"/>
        </w:rPr>
        <w:drawing>
          <wp:inline distT="0" distB="0" distL="0" distR="0" wp14:anchorId="29D5FCDE" wp14:editId="1152949D">
            <wp:extent cx="238760" cy="136525"/>
            <wp:effectExtent l="0" t="0" r="0" b="0"/>
            <wp:docPr id="170" name="Picture 170" descr="Browse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Browse_butt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8760" cy="136525"/>
                    </a:xfrm>
                    <a:prstGeom prst="rect">
                      <a:avLst/>
                    </a:prstGeom>
                    <a:noFill/>
                    <a:ln>
                      <a:noFill/>
                    </a:ln>
                  </pic:spPr>
                </pic:pic>
              </a:graphicData>
            </a:graphic>
          </wp:inline>
        </w:drawing>
      </w:r>
      <w:r w:rsidRPr="009026A4">
        <w:t xml:space="preserve"> à droite du champ </w:t>
      </w:r>
      <w:r w:rsidRPr="009026A4">
        <w:rPr>
          <w:b/>
        </w:rPr>
        <w:t>Méthode d</w:t>
      </w:r>
      <w:r w:rsidR="0098105F">
        <w:rPr>
          <w:b/>
        </w:rPr>
        <w:t>’</w:t>
      </w:r>
      <w:r w:rsidRPr="009026A4">
        <w:rPr>
          <w:b/>
        </w:rPr>
        <w:t>interpolation</w:t>
      </w:r>
      <w:r w:rsidRPr="009026A4">
        <w:t>) sont activés en fonction de la méthode d</w:t>
      </w:r>
      <w:r w:rsidR="0098105F">
        <w:t>’</w:t>
      </w:r>
      <w:r w:rsidRPr="009026A4">
        <w:t>interpolation sélectionnée dans la boîte de dialogue Cartographie.</w:t>
      </w:r>
    </w:p>
    <w:p w14:paraId="11C8767A" w14:textId="77777777" w:rsidR="009401CA" w:rsidRPr="009026A4" w:rsidRDefault="009401CA" w:rsidP="009401CA">
      <w:pPr>
        <w:jc w:val="both"/>
      </w:pPr>
    </w:p>
    <w:p w14:paraId="5275E1AA" w14:textId="6C9A8B9A" w:rsidR="009401CA" w:rsidRPr="009026A4" w:rsidRDefault="009401CA" w:rsidP="009401CA">
      <w:pPr>
        <w:jc w:val="both"/>
      </w:pPr>
      <w:r w:rsidRPr="009026A4">
        <w:t>Le champ</w:t>
      </w:r>
      <w:r w:rsidRPr="009026A4">
        <w:rPr>
          <w:b/>
        </w:rPr>
        <w:t xml:space="preserve"> Nombre de points</w:t>
      </w:r>
      <w:r w:rsidRPr="009026A4">
        <w:t> : ce champ indique le nombre de plus proches voisins sélectionnés pour effectuer l</w:t>
      </w:r>
      <w:r w:rsidR="0098105F">
        <w:t>’</w:t>
      </w:r>
      <w:r w:rsidRPr="009026A4">
        <w:t>interpolation (</w:t>
      </w:r>
      <w:ins w:id="1513" w:author="St-Amant, Rémi" w:date="2018-02-27T10:11:00Z">
        <w:r w:rsidR="00E37221">
          <w:t xml:space="preserve">ne </w:t>
        </w:r>
      </w:ins>
      <w:r w:rsidRPr="009026A4">
        <w:t>s</w:t>
      </w:r>
      <w:r w:rsidR="0098105F">
        <w:t>’</w:t>
      </w:r>
      <w:r w:rsidRPr="009026A4">
        <w:t xml:space="preserve">applique </w:t>
      </w:r>
      <w:ins w:id="1514" w:author="St-Amant, Rémi" w:date="2018-02-27T10:11:00Z">
        <w:r w:rsidR="00E37221">
          <w:t>pas pour régression spatiale</w:t>
        </w:r>
      </w:ins>
      <w:del w:id="1515" w:author="St-Amant, Rémi" w:date="2018-02-27T10:11:00Z">
        <w:r w:rsidRPr="009026A4" w:rsidDel="00E37221">
          <w:delText>seulement aux méthodes Pondération par l</w:delText>
        </w:r>
        <w:r w:rsidR="0098105F" w:rsidDel="00E37221">
          <w:delText>’</w:delText>
        </w:r>
        <w:r w:rsidRPr="009026A4" w:rsidDel="00E37221">
          <w:delText>inverse des distances et Spline de type plaque mince</w:delText>
        </w:r>
      </w:del>
      <w:r w:rsidRPr="009026A4">
        <w:t>).</w:t>
      </w:r>
    </w:p>
    <w:p w14:paraId="0F5F0B35" w14:textId="77777777" w:rsidR="009401CA" w:rsidRPr="009026A4" w:rsidRDefault="009401CA" w:rsidP="009401CA">
      <w:pPr>
        <w:jc w:val="both"/>
        <w:rPr>
          <w:b/>
        </w:rPr>
      </w:pPr>
    </w:p>
    <w:p w14:paraId="4C3D9891" w14:textId="77777777" w:rsidR="009401CA" w:rsidRPr="009026A4" w:rsidRDefault="009401CA" w:rsidP="009401CA">
      <w:pPr>
        <w:jc w:val="both"/>
      </w:pPr>
      <w:r w:rsidRPr="009026A4">
        <w:t>Le champ</w:t>
      </w:r>
      <w:r w:rsidRPr="009026A4">
        <w:rPr>
          <w:b/>
        </w:rPr>
        <w:t xml:space="preserve"> Valeur manquante </w:t>
      </w:r>
      <w:r w:rsidRPr="009026A4">
        <w:t>: la valeur des données manquantes (« pas de données ») dans la carte de sortie.</w:t>
      </w:r>
    </w:p>
    <w:p w14:paraId="7212C1DF" w14:textId="77777777" w:rsidR="009401CA" w:rsidRPr="009026A4" w:rsidRDefault="009401CA" w:rsidP="009401CA">
      <w:pPr>
        <w:jc w:val="both"/>
      </w:pPr>
    </w:p>
    <w:p w14:paraId="54A487FD" w14:textId="2FA8EAB5" w:rsidR="009401CA" w:rsidRPr="009026A4" w:rsidRDefault="009401CA" w:rsidP="009401CA">
      <w:pPr>
        <w:jc w:val="both"/>
      </w:pPr>
      <w:r w:rsidRPr="009026A4">
        <w:lastRenderedPageBreak/>
        <w:t>Les autres champs sont destinés aux spécialistes et ils exigent une connaissance approfondie des méthodes d</w:t>
      </w:r>
      <w:r w:rsidR="0098105F">
        <w:t>’</w:t>
      </w:r>
      <w:r w:rsidRPr="009026A4">
        <w:t xml:space="preserve">interpolation. </w:t>
      </w:r>
      <w:del w:id="1516" w:author="St-Amant, Rémi" w:date="2018-02-27T10:12:00Z">
        <w:r w:rsidRPr="009026A4" w:rsidDel="00E37221">
          <w:delText>On recommande aux utilisateurs moyens de ne pas s</w:delText>
        </w:r>
        <w:r w:rsidR="0098105F" w:rsidDel="00E37221">
          <w:delText>’</w:delText>
        </w:r>
        <w:r w:rsidRPr="009026A4" w:rsidDel="00E37221">
          <w:delText xml:space="preserve">en servir. </w:delText>
        </w:r>
      </w:del>
      <w:r w:rsidRPr="009026A4">
        <w:t>L</w:t>
      </w:r>
      <w:r w:rsidR="0098105F">
        <w:t>’</w:t>
      </w:r>
      <w:r w:rsidRPr="009026A4">
        <w:t>utilisateur ne devrait pas changer les paramètres par défaut à moins de bien connaître le sujet.</w:t>
      </w:r>
      <w:r w:rsidRPr="009026A4">
        <w:rPr>
          <w:rStyle w:val="Marquedecommentaire"/>
        </w:rPr>
        <w:t xml:space="preserve"> </w:t>
      </w:r>
    </w:p>
    <w:p w14:paraId="4701D80A" w14:textId="77777777" w:rsidR="009401CA" w:rsidRPr="009026A4" w:rsidRDefault="009401CA" w:rsidP="009401CA">
      <w:pPr>
        <w:jc w:val="both"/>
      </w:pPr>
    </w:p>
    <w:p w14:paraId="2CC9DD63" w14:textId="77777777" w:rsidR="009401CA" w:rsidRPr="009026A4" w:rsidRDefault="009401CA" w:rsidP="009401CA">
      <w:pPr>
        <w:jc w:val="both"/>
      </w:pPr>
    </w:p>
    <w:p w14:paraId="573EEC11" w14:textId="77777777" w:rsidR="009401CA" w:rsidRPr="009026A4" w:rsidRDefault="009401CA" w:rsidP="006160E5">
      <w:pPr>
        <w:pStyle w:val="Titre2"/>
      </w:pPr>
      <w:bookmarkStart w:id="1517" w:name="_Toc348100147"/>
      <w:bookmarkStart w:id="1518" w:name="_Toc507669829"/>
      <w:r w:rsidRPr="009026A4">
        <w:t>Méthode d</w:t>
      </w:r>
      <w:r w:rsidR="0098105F">
        <w:t>’</w:t>
      </w:r>
      <w:r w:rsidRPr="009026A4">
        <w:t>interpolation</w:t>
      </w:r>
      <w:bookmarkEnd w:id="1517"/>
      <w:bookmarkEnd w:id="1518"/>
    </w:p>
    <w:p w14:paraId="23F31E7F" w14:textId="77777777" w:rsidR="009401CA" w:rsidRPr="009026A4" w:rsidRDefault="009401CA" w:rsidP="009401CA">
      <w:pPr>
        <w:jc w:val="both"/>
      </w:pPr>
    </w:p>
    <w:p w14:paraId="40E5AB34" w14:textId="77777777" w:rsidR="009401CA" w:rsidRPr="009026A4" w:rsidRDefault="009401CA" w:rsidP="00C2471D">
      <w:pPr>
        <w:pStyle w:val="Titre3"/>
        <w:rPr>
          <w:bCs/>
        </w:rPr>
      </w:pPr>
      <w:bookmarkStart w:id="1519" w:name="_Toc348100148"/>
      <w:bookmarkStart w:id="1520" w:name="_Toc507669830"/>
      <w:r w:rsidRPr="009026A4">
        <w:t>Méthode d</w:t>
      </w:r>
      <w:r w:rsidR="0098105F">
        <w:t>’</w:t>
      </w:r>
      <w:r w:rsidRPr="009026A4">
        <w:t>interpolation 1 : krigeage universel</w:t>
      </w:r>
      <w:bookmarkEnd w:id="1519"/>
      <w:bookmarkEnd w:id="1520"/>
    </w:p>
    <w:p w14:paraId="45E5C527" w14:textId="77777777" w:rsidR="009401CA" w:rsidRPr="009026A4" w:rsidRDefault="009401CA" w:rsidP="009401CA">
      <w:pPr>
        <w:jc w:val="both"/>
      </w:pPr>
    </w:p>
    <w:p w14:paraId="1AC94C27" w14:textId="77777777" w:rsidR="009401CA" w:rsidRPr="009026A4" w:rsidRDefault="009401CA" w:rsidP="009401CA">
      <w:pPr>
        <w:jc w:val="both"/>
      </w:pPr>
      <w:r w:rsidRPr="009026A4">
        <w:t>Le krigeage universel avec dérive externe est une méthode d</w:t>
      </w:r>
      <w:r w:rsidR="0098105F">
        <w:t>’</w:t>
      </w:r>
      <w:r w:rsidRPr="009026A4">
        <w:t xml:space="preserve">interpolation répandue (voir Deutsch, C.V.; Journel, A.G. 1992. </w:t>
      </w:r>
      <w:r w:rsidRPr="00581494">
        <w:rPr>
          <w:i/>
          <w:lang w:val="en-CA"/>
        </w:rPr>
        <w:t>GSLIB: Geostatistical Software Library and User</w:t>
      </w:r>
      <w:r w:rsidR="0098105F" w:rsidRPr="00581494">
        <w:rPr>
          <w:i/>
          <w:lang w:val="en-CA"/>
        </w:rPr>
        <w:t>’</w:t>
      </w:r>
      <w:r w:rsidRPr="00581494">
        <w:rPr>
          <w:i/>
          <w:lang w:val="en-CA"/>
        </w:rPr>
        <w:t>s Guide</w:t>
      </w:r>
      <w:r w:rsidRPr="00581494">
        <w:rPr>
          <w:lang w:val="en-CA"/>
        </w:rPr>
        <w:t xml:space="preserve">. </w:t>
      </w:r>
      <w:smartTag w:uri="urn:schemas-microsoft-com:office:smarttags" w:element="place">
        <w:smartTag w:uri="urn:schemas-microsoft-com:office:smarttags" w:element="PlaceName">
          <w:r w:rsidRPr="00581494">
            <w:rPr>
              <w:lang w:val="en-CA"/>
            </w:rPr>
            <w:t>Oxford</w:t>
          </w:r>
        </w:smartTag>
        <w:r w:rsidRPr="00581494">
          <w:rPr>
            <w:lang w:val="en-CA"/>
          </w:rPr>
          <w:t xml:space="preserve"> </w:t>
        </w:r>
        <w:smartTag w:uri="urn:schemas-microsoft-com:office:smarttags" w:element="PlaceType">
          <w:r w:rsidRPr="00581494">
            <w:rPr>
              <w:lang w:val="en-CA"/>
            </w:rPr>
            <w:t>University</w:t>
          </w:r>
        </w:smartTag>
      </w:smartTag>
      <w:r w:rsidRPr="00581494">
        <w:rPr>
          <w:lang w:val="en-CA"/>
        </w:rPr>
        <w:t xml:space="preserve"> Press, NY). </w:t>
      </w:r>
      <w:r w:rsidRPr="009026A4">
        <w:t>BioSIM automatise le choix des nombreuses options du krigeage universel (choix de modèles de variogramme, de méthodes d</w:t>
      </w:r>
      <w:r w:rsidR="0098105F">
        <w:t>’</w:t>
      </w:r>
      <w:r w:rsidRPr="009026A4">
        <w:t>élimination des tendances, de rayons de recherches, de décalages, etc.). Le krigeage est une méthode d</w:t>
      </w:r>
      <w:r w:rsidR="0098105F">
        <w:t>’</w:t>
      </w:r>
      <w:r w:rsidRPr="009026A4">
        <w:t>interpolation puissante et souple, mais plutôt complexe, qui exige des connaissances ainsi qu</w:t>
      </w:r>
      <w:r w:rsidR="0098105F">
        <w:t>’</w:t>
      </w:r>
      <w:r w:rsidRPr="009026A4">
        <w:t>une approche par essais successifs pour produire des résultats satisfaisants. BioSIM est programmé de façon à optimiser (grâce à un processus de recherche par quadrillage) les choix parmi un vaste éventail de possibilités. On recommande fortement à l</w:t>
      </w:r>
      <w:r w:rsidR="0098105F">
        <w:t>’</w:t>
      </w:r>
      <w:r w:rsidRPr="009026A4">
        <w:t>utilisateur de laisser BioSIM faire ces choix.</w:t>
      </w:r>
    </w:p>
    <w:p w14:paraId="377B259F" w14:textId="77777777" w:rsidR="009401CA" w:rsidRPr="009026A4" w:rsidRDefault="009401CA" w:rsidP="009401CA">
      <w:pPr>
        <w:ind w:left="360"/>
        <w:jc w:val="both"/>
      </w:pPr>
    </w:p>
    <w:p w14:paraId="0A5F1A1C" w14:textId="77777777" w:rsidR="009401CA" w:rsidRPr="009026A4" w:rsidRDefault="009401CA" w:rsidP="009401CA">
      <w:pPr>
        <w:ind w:left="360"/>
        <w:jc w:val="both"/>
      </w:pPr>
    </w:p>
    <w:p w14:paraId="7D795360" w14:textId="77777777" w:rsidR="009401CA" w:rsidRPr="009026A4" w:rsidRDefault="009401CA" w:rsidP="009401CA">
      <w:pPr>
        <w:jc w:val="both"/>
      </w:pPr>
      <w:r w:rsidRPr="009026A4">
        <w:t>Le champ</w:t>
      </w:r>
      <w:r w:rsidRPr="009026A4">
        <w:rPr>
          <w:b/>
        </w:rPr>
        <w:t xml:space="preserve"> Modèle :</w:t>
      </w:r>
      <w:r w:rsidRPr="009026A4">
        <w:t xml:space="preserve"> sélectionnez le modèle de variogramme voulu dans la liste déroulante, ou laissez BioSIM choisir le meilleur.</w:t>
      </w:r>
    </w:p>
    <w:p w14:paraId="32807459" w14:textId="77777777" w:rsidR="009401CA" w:rsidRPr="009026A4" w:rsidRDefault="009401CA" w:rsidP="009401CA">
      <w:pPr>
        <w:jc w:val="both"/>
        <w:rPr>
          <w:b/>
        </w:rPr>
      </w:pPr>
    </w:p>
    <w:p w14:paraId="04FC5885" w14:textId="77777777" w:rsidR="009401CA" w:rsidRPr="009026A4" w:rsidRDefault="009401CA" w:rsidP="009401CA">
      <w:pPr>
        <w:jc w:val="both"/>
      </w:pPr>
      <w:r w:rsidRPr="009026A4">
        <w:t>Le champ</w:t>
      </w:r>
      <w:r w:rsidRPr="009026A4">
        <w:rPr>
          <w:b/>
        </w:rPr>
        <w:t xml:space="preserve"> Nombre de décalages :</w:t>
      </w:r>
      <w:r w:rsidRPr="009026A4">
        <w:t xml:space="preserve"> entrez le nombre de décalages ou laissez BioSIM trouver le meilleur.</w:t>
      </w:r>
    </w:p>
    <w:p w14:paraId="5FDCA627" w14:textId="77777777" w:rsidR="009401CA" w:rsidRPr="009026A4" w:rsidRDefault="009401CA" w:rsidP="009401CA">
      <w:pPr>
        <w:jc w:val="both"/>
        <w:rPr>
          <w:b/>
        </w:rPr>
      </w:pPr>
    </w:p>
    <w:p w14:paraId="2EDF1D15" w14:textId="77777777" w:rsidR="009401CA" w:rsidRPr="009026A4" w:rsidRDefault="009401CA" w:rsidP="009401CA">
      <w:pPr>
        <w:jc w:val="both"/>
      </w:pPr>
      <w:r w:rsidRPr="009026A4">
        <w:t>Le champ</w:t>
      </w:r>
      <w:r w:rsidRPr="009026A4">
        <w:rPr>
          <w:b/>
        </w:rPr>
        <w:t xml:space="preserve"> Distance de décalage :</w:t>
      </w:r>
      <w:r w:rsidRPr="009026A4">
        <w:t xml:space="preserve"> entrez la distance de décalage ou laissez BioSIM trouver la meilleure.</w:t>
      </w:r>
    </w:p>
    <w:p w14:paraId="406B6C38" w14:textId="77777777" w:rsidR="009401CA" w:rsidRPr="009026A4" w:rsidRDefault="009401CA" w:rsidP="009401CA">
      <w:pPr>
        <w:jc w:val="both"/>
        <w:rPr>
          <w:b/>
        </w:rPr>
      </w:pPr>
    </w:p>
    <w:p w14:paraId="74238605" w14:textId="77777777" w:rsidR="009401CA" w:rsidRPr="009026A4" w:rsidRDefault="009401CA" w:rsidP="009401CA">
      <w:pPr>
        <w:jc w:val="both"/>
      </w:pPr>
      <w:r w:rsidRPr="009026A4">
        <w:t>Le champ</w:t>
      </w:r>
      <w:r w:rsidRPr="009026A4">
        <w:rPr>
          <w:b/>
        </w:rPr>
        <w:t xml:space="preserve"> Redressement :</w:t>
      </w:r>
      <w:r w:rsidRPr="009026A4">
        <w:t xml:space="preserve"> généralement, l</w:t>
      </w:r>
      <w:r w:rsidR="0098105F">
        <w:t>’</w:t>
      </w:r>
      <w:r w:rsidRPr="009026A4">
        <w:t>élimination des tendances n</w:t>
      </w:r>
      <w:r w:rsidR="0098105F">
        <w:t>’</w:t>
      </w:r>
      <w:r w:rsidRPr="009026A4">
        <w:t>est pas nécessaire, mais elle peut occasionnellement améliorer l</w:t>
      </w:r>
      <w:r w:rsidR="0098105F">
        <w:t>’</w:t>
      </w:r>
      <w:r w:rsidRPr="009026A4">
        <w:t>interpolation. Par défaut, BioSIM n</w:t>
      </w:r>
      <w:r w:rsidR="0098105F">
        <w:t>’</w:t>
      </w:r>
      <w:r w:rsidRPr="009026A4">
        <w:t>élimine pas les tendances.</w:t>
      </w:r>
    </w:p>
    <w:p w14:paraId="11D95A51" w14:textId="77777777" w:rsidR="009401CA" w:rsidRPr="009026A4" w:rsidRDefault="009401CA" w:rsidP="009401CA">
      <w:pPr>
        <w:jc w:val="both"/>
        <w:rPr>
          <w:b/>
        </w:rPr>
      </w:pPr>
    </w:p>
    <w:p w14:paraId="5A6A8980" w14:textId="77777777" w:rsidR="009401CA" w:rsidRPr="009026A4" w:rsidRDefault="009401CA" w:rsidP="009401CA">
      <w:pPr>
        <w:jc w:val="both"/>
      </w:pPr>
      <w:r w:rsidRPr="009026A4">
        <w:t>Le champ</w:t>
      </w:r>
      <w:r w:rsidRPr="009026A4">
        <w:rPr>
          <w:b/>
        </w:rPr>
        <w:t xml:space="preserve"> Dérive externe :</w:t>
      </w:r>
      <w:r w:rsidRPr="009026A4">
        <w:t xml:space="preserve"> choisissez la variable de dérive externe (l</w:t>
      </w:r>
      <w:r w:rsidR="0098105F">
        <w:t>’</w:t>
      </w:r>
      <w:r w:rsidRPr="009026A4">
        <w:t>élévation, dans la plupart des cas, mais vous pouvez choisir la pente ou l</w:t>
      </w:r>
      <w:r w:rsidR="0098105F">
        <w:t>’</w:t>
      </w:r>
      <w:r w:rsidRPr="009026A4">
        <w:t>orientation).</w:t>
      </w:r>
    </w:p>
    <w:p w14:paraId="4429D68E" w14:textId="77777777" w:rsidR="009401CA" w:rsidRPr="009026A4" w:rsidRDefault="009401CA" w:rsidP="009401CA">
      <w:pPr>
        <w:ind w:left="360"/>
        <w:jc w:val="both"/>
      </w:pPr>
    </w:p>
    <w:p w14:paraId="1418E460" w14:textId="2A8160C8" w:rsidR="009401CA" w:rsidRPr="009026A4" w:rsidDel="00657FE7" w:rsidRDefault="009401CA" w:rsidP="009401CA">
      <w:pPr>
        <w:jc w:val="both"/>
        <w:rPr>
          <w:del w:id="1521" w:author="St-Amant, Rémi" w:date="2018-01-29T16:21:00Z"/>
        </w:rPr>
      </w:pPr>
      <w:del w:id="1522" w:author="St-Amant, Rémi" w:date="2018-01-29T16:21:00Z">
        <w:r w:rsidRPr="009026A4" w:rsidDel="00657FE7">
          <w:delText>Lorsque la case « </w:delText>
        </w:r>
        <w:r w:rsidRPr="009026A4" w:rsidDel="00657FE7">
          <w:rPr>
            <w:b/>
          </w:rPr>
          <w:delText>Honorer la pétpite »</w:delText>
        </w:r>
        <w:r w:rsidRPr="009026A4" w:rsidDel="00657FE7">
          <w:delText xml:space="preserve"> est cochée </w:delText>
        </w:r>
        <w:r w:rsidR="008F78E1" w:rsidRPr="009026A4" w:rsidDel="00657FE7">
          <w:rPr>
            <w:noProof/>
            <w:lang w:val="en-CA" w:eastAsia="en-CA"/>
          </w:rPr>
          <w:drawing>
            <wp:inline distT="0" distB="0" distL="0" distR="0" wp14:anchorId="281BF4D9" wp14:editId="538CE9F2">
              <wp:extent cx="136525" cy="136525"/>
              <wp:effectExtent l="0" t="0" r="0" b="0"/>
              <wp:docPr id="171" name="Picture 171"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rsidDel="00657FE7">
          <w:delText>, l</w:delText>
        </w:r>
        <w:r w:rsidR="0098105F" w:rsidDel="00657FE7">
          <w:delText>’</w:delText>
        </w:r>
        <w:r w:rsidRPr="009026A4" w:rsidDel="00657FE7">
          <w:delText>interpolation ne tente pas d</w:delText>
        </w:r>
        <w:r w:rsidR="0098105F" w:rsidDel="00657FE7">
          <w:delText>’</w:delText>
        </w:r>
        <w:r w:rsidRPr="009026A4" w:rsidDel="00657FE7">
          <w:delText>ajuster exactement la surface aux valeurs ponctuelles, mais elle permet les erreurs (manque d</w:delText>
        </w:r>
        <w:r w:rsidR="0098105F" w:rsidDel="00657FE7">
          <w:delText>’</w:delText>
        </w:r>
        <w:r w:rsidRPr="009026A4" w:rsidDel="00657FE7">
          <w:delText>ajustement), conformément à la pépite du variogramme.</w:delText>
        </w:r>
      </w:del>
    </w:p>
    <w:p w14:paraId="19FDE1BD" w14:textId="77777777" w:rsidR="009401CA" w:rsidRPr="009026A4" w:rsidRDefault="009401CA" w:rsidP="009401CA">
      <w:pPr>
        <w:ind w:left="360"/>
        <w:jc w:val="both"/>
      </w:pPr>
    </w:p>
    <w:p w14:paraId="3BC9BF3D" w14:textId="77777777" w:rsidR="009401CA" w:rsidRPr="009026A4" w:rsidRDefault="009401CA" w:rsidP="009401CA">
      <w:pPr>
        <w:ind w:left="360"/>
        <w:jc w:val="both"/>
      </w:pPr>
    </w:p>
    <w:p w14:paraId="45BA6E1D" w14:textId="77777777" w:rsidR="009401CA" w:rsidRPr="009026A4" w:rsidRDefault="009401CA" w:rsidP="00C2471D">
      <w:pPr>
        <w:pStyle w:val="Titre3"/>
        <w:rPr>
          <w:bCs/>
        </w:rPr>
      </w:pPr>
      <w:bookmarkStart w:id="1523" w:name="_Toc348100149"/>
      <w:bookmarkStart w:id="1524" w:name="_Toc507669831"/>
      <w:r w:rsidRPr="009026A4">
        <w:t>Méthode d</w:t>
      </w:r>
      <w:r w:rsidR="0098105F">
        <w:t>’</w:t>
      </w:r>
      <w:r w:rsidRPr="009026A4">
        <w:t>interpolation 2 : régression spatiale</w:t>
      </w:r>
      <w:bookmarkEnd w:id="1523"/>
      <w:bookmarkEnd w:id="1524"/>
    </w:p>
    <w:p w14:paraId="1C1F180B" w14:textId="77777777" w:rsidR="009401CA" w:rsidRPr="009026A4" w:rsidRDefault="009401CA" w:rsidP="009401CA">
      <w:pPr>
        <w:jc w:val="both"/>
      </w:pPr>
    </w:p>
    <w:p w14:paraId="6FEA18BD" w14:textId="77777777" w:rsidR="009401CA" w:rsidRPr="009026A4" w:rsidRDefault="009401CA" w:rsidP="009401CA">
      <w:pPr>
        <w:jc w:val="both"/>
      </w:pPr>
      <w:r w:rsidRPr="009026A4">
        <w:t>La régression spatiale insère une régression multiple entre la variable, la latitude, la longitude, l</w:t>
      </w:r>
      <w:r w:rsidR="0098105F">
        <w:t>’</w:t>
      </w:r>
      <w:r w:rsidRPr="009026A4">
        <w:t>élévation et la pente/l</w:t>
      </w:r>
      <w:r w:rsidR="0098105F">
        <w:t>’</w:t>
      </w:r>
      <w:r w:rsidRPr="009026A4">
        <w:t>orientation. Les interactions et les termes au carré sont inclus. Le modèle est simplifié par la suppression/l</w:t>
      </w:r>
      <w:r w:rsidR="0098105F">
        <w:t>’</w:t>
      </w:r>
      <w:r w:rsidRPr="009026A4">
        <w:t>ajout de termes en fonction de leur contribution au niveau de compatibilité (R²) final. Un terme est inclus s</w:t>
      </w:r>
      <w:r w:rsidR="0098105F">
        <w:t>’</w:t>
      </w:r>
      <w:r w:rsidRPr="009026A4">
        <w:t>il améliore le R² d</w:t>
      </w:r>
      <w:r w:rsidR="0098105F">
        <w:t>’</w:t>
      </w:r>
      <w:r w:rsidRPr="009026A4">
        <w:t xml:space="preserve">au moins la quantité spécifiée dans le champ </w:t>
      </w:r>
      <w:r w:rsidRPr="009026A4">
        <w:rPr>
          <w:b/>
        </w:rPr>
        <w:t>Amélioration du R</w:t>
      </w:r>
      <w:r w:rsidRPr="009026A4">
        <w:rPr>
          <w:b/>
          <w:vertAlign w:val="superscript"/>
        </w:rPr>
        <w:t>2</w:t>
      </w:r>
      <w:r w:rsidRPr="009026A4">
        <w:rPr>
          <w:b/>
        </w:rPr>
        <w:t xml:space="preserve"> pour ajout d</w:t>
      </w:r>
      <w:r w:rsidR="0098105F">
        <w:rPr>
          <w:b/>
        </w:rPr>
        <w:t>’</w:t>
      </w:r>
      <w:r w:rsidRPr="009026A4">
        <w:rPr>
          <w:b/>
        </w:rPr>
        <w:t>un terme</w:t>
      </w:r>
      <w:r w:rsidRPr="009026A4">
        <w:t xml:space="preserve"> dans la boîte de dialogue Options avancées de cartographie.</w:t>
      </w:r>
    </w:p>
    <w:p w14:paraId="02C3F417" w14:textId="77777777" w:rsidR="009401CA" w:rsidRPr="009026A4" w:rsidRDefault="009401CA" w:rsidP="009401CA">
      <w:pPr>
        <w:jc w:val="both"/>
      </w:pPr>
    </w:p>
    <w:p w14:paraId="3277B959" w14:textId="77777777" w:rsidR="009401CA" w:rsidRPr="009026A4" w:rsidRDefault="009401CA" w:rsidP="009401CA">
      <w:pPr>
        <w:jc w:val="both"/>
      </w:pPr>
    </w:p>
    <w:p w14:paraId="360E5E81" w14:textId="7FAA310E" w:rsidR="009401CA" w:rsidRPr="009026A4" w:rsidRDefault="009401CA" w:rsidP="00C2471D">
      <w:pPr>
        <w:pStyle w:val="Titre3"/>
        <w:rPr>
          <w:bCs/>
        </w:rPr>
      </w:pPr>
      <w:bookmarkStart w:id="1525" w:name="_Toc348100150"/>
      <w:bookmarkStart w:id="1526" w:name="_Toc507669832"/>
      <w:r w:rsidRPr="009026A4">
        <w:t>Méthode d</w:t>
      </w:r>
      <w:r w:rsidR="0098105F">
        <w:t>’</w:t>
      </w:r>
      <w:r w:rsidRPr="009026A4">
        <w:t>int</w:t>
      </w:r>
      <w:r w:rsidR="00AB36B9">
        <w:t xml:space="preserve">erpolation 3 : Inverse de la </w:t>
      </w:r>
      <w:r w:rsidRPr="009026A4">
        <w:t>distance</w:t>
      </w:r>
      <w:bookmarkEnd w:id="1525"/>
      <w:r w:rsidR="00AB36B9">
        <w:t xml:space="preserve"> pondérée</w:t>
      </w:r>
      <w:bookmarkEnd w:id="1526"/>
    </w:p>
    <w:p w14:paraId="604C5D2B" w14:textId="77777777" w:rsidR="009401CA" w:rsidRPr="009026A4" w:rsidRDefault="009401CA" w:rsidP="009401CA">
      <w:pPr>
        <w:jc w:val="both"/>
      </w:pPr>
    </w:p>
    <w:p w14:paraId="6C9F2072" w14:textId="77777777" w:rsidR="009401CA" w:rsidRPr="009026A4" w:rsidRDefault="009401CA" w:rsidP="009401CA">
      <w:pPr>
        <w:jc w:val="both"/>
      </w:pPr>
      <w:r w:rsidRPr="009026A4">
        <w:t>La méthode d</w:t>
      </w:r>
      <w:r w:rsidR="0098105F">
        <w:t>’</w:t>
      </w:r>
      <w:r w:rsidRPr="009026A4">
        <w:t>interpolation classique appelée pondération par l</w:t>
      </w:r>
      <w:r w:rsidR="0098105F">
        <w:t>’</w:t>
      </w:r>
      <w:r w:rsidRPr="009026A4">
        <w:t xml:space="preserve">inverse des distances (Inverse Distance Weighted – IDW) détermine la valeur de la variable </w:t>
      </w:r>
      <w:r w:rsidRPr="009026A4">
        <w:rPr>
          <w:i/>
        </w:rPr>
        <w:t>u</w:t>
      </w:r>
      <w:r w:rsidRPr="009026A4">
        <w:t xml:space="preserve"> au point (</w:t>
      </w:r>
      <w:r w:rsidRPr="009026A4">
        <w:rPr>
          <w:i/>
        </w:rPr>
        <w:t>x, y</w:t>
      </w:r>
      <w:r w:rsidRPr="009026A4">
        <w:t xml:space="preserve">) en calculant la moyenne de </w:t>
      </w:r>
      <w:r w:rsidRPr="009026A4">
        <w:rPr>
          <w:i/>
        </w:rPr>
        <w:t>N</w:t>
      </w:r>
      <w:r w:rsidRPr="009026A4">
        <w:t xml:space="preserve"> données voisines </w:t>
      </w:r>
      <w:r w:rsidRPr="009026A4">
        <w:rPr>
          <w:i/>
        </w:rPr>
        <w:t>u</w:t>
      </w:r>
      <w:r w:rsidRPr="009026A4">
        <w:rPr>
          <w:i/>
          <w:vertAlign w:val="subscript"/>
        </w:rPr>
        <w:t>i</w:t>
      </w:r>
      <w:r w:rsidRPr="009026A4">
        <w:t xml:space="preserve"> aux points (</w:t>
      </w:r>
      <w:r w:rsidRPr="009026A4">
        <w:rPr>
          <w:i/>
        </w:rPr>
        <w:t>x</w:t>
      </w:r>
      <w:r w:rsidRPr="009026A4">
        <w:rPr>
          <w:i/>
          <w:vertAlign w:val="subscript"/>
        </w:rPr>
        <w:t>i</w:t>
      </w:r>
      <w:r w:rsidRPr="009026A4">
        <w:rPr>
          <w:i/>
        </w:rPr>
        <w:t>, y</w:t>
      </w:r>
      <w:r w:rsidRPr="009026A4">
        <w:rPr>
          <w:i/>
          <w:vertAlign w:val="subscript"/>
        </w:rPr>
        <w:t>i</w:t>
      </w:r>
      <w:r w:rsidRPr="009026A4">
        <w:t>), pondérées par l</w:t>
      </w:r>
      <w:r w:rsidR="0098105F">
        <w:t>’</w:t>
      </w:r>
      <w:r w:rsidRPr="009026A4">
        <w:t xml:space="preserve">inverse de leur distance, </w:t>
      </w:r>
      <w:r w:rsidRPr="009026A4">
        <w:rPr>
          <w:i/>
        </w:rPr>
        <w:t>d</w:t>
      </w:r>
      <w:r w:rsidRPr="009026A4">
        <w:rPr>
          <w:i/>
          <w:vertAlign w:val="subscript"/>
        </w:rPr>
        <w:t>i</w:t>
      </w:r>
      <w:r w:rsidRPr="009026A4">
        <w:t>, par rapport au point d</w:t>
      </w:r>
      <w:r w:rsidR="0098105F">
        <w:t>’</w:t>
      </w:r>
      <w:r w:rsidRPr="009026A4">
        <w:t>interpolation :</w:t>
      </w:r>
    </w:p>
    <w:p w14:paraId="2FACAFD9" w14:textId="77777777" w:rsidR="009401CA" w:rsidRPr="009026A4" w:rsidRDefault="009401CA" w:rsidP="009401CA">
      <w:pPr>
        <w:jc w:val="both"/>
      </w:pPr>
      <w:r w:rsidRPr="009026A4">
        <w:rPr>
          <w:position w:val="-24"/>
        </w:rPr>
        <w:object w:dxaOrig="960" w:dyaOrig="580" w14:anchorId="5FF7BCD5">
          <v:shape id="_x0000_i1038" type="#_x0000_t75" style="width:48.35pt;height:29pt" o:ole="">
            <v:imagedata r:id="rId152" o:title=""/>
          </v:shape>
          <o:OLEObject Type="Embed" ProgID="Equation.DSMT4" ShapeID="_x0000_i1038" DrawAspect="Content" ObjectID="_1581426084" r:id="rId153"/>
        </w:object>
      </w:r>
      <w:r w:rsidRPr="009026A4">
        <w:t xml:space="preserve">, où </w:t>
      </w:r>
      <w:r w:rsidRPr="009026A4">
        <w:rPr>
          <w:position w:val="-54"/>
        </w:rPr>
        <w:object w:dxaOrig="1020" w:dyaOrig="900" w14:anchorId="3E142201">
          <v:shape id="_x0000_i1039" type="#_x0000_t75" style="width:50.5pt;height:44.05pt" o:ole="">
            <v:imagedata r:id="rId154" o:title=""/>
          </v:shape>
          <o:OLEObject Type="Embed" ProgID="Equation.DSMT4" ShapeID="_x0000_i1039" DrawAspect="Content" ObjectID="_1581426085" r:id="rId155"/>
        </w:object>
      </w:r>
      <w:r w:rsidRPr="009026A4">
        <w:t xml:space="preserve">et </w:t>
      </w:r>
      <w:r w:rsidRPr="009026A4">
        <w:rPr>
          <w:position w:val="-12"/>
        </w:rPr>
        <w:object w:dxaOrig="2060" w:dyaOrig="360" w14:anchorId="2569460C">
          <v:shape id="_x0000_i1040" type="#_x0000_t75" style="width:103.15pt;height:18.25pt" o:ole="">
            <v:imagedata r:id="rId156" o:title=""/>
          </v:shape>
          <o:OLEObject Type="Embed" ProgID="Equation.DSMT4" ShapeID="_x0000_i1040" DrawAspect="Content" ObjectID="_1581426086" r:id="rId157"/>
        </w:object>
      </w:r>
    </w:p>
    <w:p w14:paraId="0EE2EA2E" w14:textId="6B956B08" w:rsidR="009401CA" w:rsidRPr="009026A4" w:rsidRDefault="009401CA" w:rsidP="009401CA">
      <w:pPr>
        <w:jc w:val="both"/>
      </w:pPr>
      <w:r w:rsidRPr="009026A4">
        <w:t>Dans l</w:t>
      </w:r>
      <w:r w:rsidR="0098105F">
        <w:t>’</w:t>
      </w:r>
      <w:r w:rsidRPr="009026A4">
        <w:t xml:space="preserve">équation </w:t>
      </w:r>
      <w:r w:rsidR="00AB36B9" w:rsidRPr="009026A4">
        <w:t>ci-dessus</w:t>
      </w:r>
      <w:r w:rsidRPr="009026A4">
        <w:t xml:space="preserve">, </w:t>
      </w:r>
      <w:r w:rsidRPr="009026A4">
        <w:rPr>
          <w:i/>
        </w:rPr>
        <w:t>P</w:t>
      </w:r>
      <w:r w:rsidRPr="009026A4">
        <w:t xml:space="preserve"> est un exposant positif désigné comme le paramètre « puissance »; ce paramètre est spécifié dans le champ Puissance (en règle générale, </w:t>
      </w:r>
      <w:r w:rsidRPr="009026A4">
        <w:rPr>
          <w:i/>
        </w:rPr>
        <w:t>P</w:t>
      </w:r>
      <w:r w:rsidRPr="009026A4">
        <w:t xml:space="preserve"> = 2). Le nombre de données voisines, </w:t>
      </w:r>
      <w:r w:rsidRPr="009026A4">
        <w:rPr>
          <w:i/>
        </w:rPr>
        <w:t>N</w:t>
      </w:r>
      <w:r w:rsidRPr="009026A4">
        <w:t xml:space="preserve">, qui entrent dans le calcul de la moyenne est spécifié dans le champ </w:t>
      </w:r>
      <w:r w:rsidRPr="009026A4">
        <w:rPr>
          <w:b/>
        </w:rPr>
        <w:t>Nombre de points</w:t>
      </w:r>
      <w:r w:rsidRPr="009026A4">
        <w:t xml:space="preserve"> de la boîte de dialogue.</w:t>
      </w:r>
    </w:p>
    <w:p w14:paraId="323EB217" w14:textId="77777777" w:rsidR="009401CA" w:rsidRPr="009026A4" w:rsidRDefault="009401CA" w:rsidP="009401CA">
      <w:pPr>
        <w:jc w:val="both"/>
      </w:pPr>
    </w:p>
    <w:p w14:paraId="2A42EBDB" w14:textId="77777777" w:rsidR="009401CA" w:rsidRPr="009026A4" w:rsidRDefault="009401CA" w:rsidP="009401CA">
      <w:pPr>
        <w:jc w:val="both"/>
      </w:pPr>
      <w:r w:rsidRPr="009026A4">
        <w:t>Une variante de cette méthode, qui est censée produire une surface interpolée de meilleure qualité, utilise une fonction de pondération différente, à savoir :</w:t>
      </w:r>
    </w:p>
    <w:p w14:paraId="645EFFAE" w14:textId="77777777" w:rsidR="009401CA" w:rsidRPr="009026A4" w:rsidRDefault="009401CA" w:rsidP="009401CA">
      <w:pPr>
        <w:jc w:val="both"/>
      </w:pPr>
      <w:r w:rsidRPr="009026A4">
        <w:rPr>
          <w:position w:val="-66"/>
        </w:rPr>
        <w:object w:dxaOrig="1740" w:dyaOrig="1380" w14:anchorId="52B1115A">
          <v:shape id="_x0000_i1041" type="#_x0000_t75" style="width:87.05pt;height:69.85pt" o:ole="">
            <v:imagedata r:id="rId158" o:title=""/>
          </v:shape>
          <o:OLEObject Type="Embed" ProgID="Equation.DSMT4" ShapeID="_x0000_i1041" DrawAspect="Content" ObjectID="_1581426087" r:id="rId159"/>
        </w:object>
      </w:r>
      <w:r w:rsidRPr="009026A4">
        <w:t xml:space="preserve"> où </w:t>
      </w:r>
      <w:r w:rsidRPr="009026A4">
        <w:rPr>
          <w:i/>
        </w:rPr>
        <w:t>h</w:t>
      </w:r>
      <w:r w:rsidRPr="009026A4">
        <w:rPr>
          <w:i/>
          <w:vertAlign w:val="subscript"/>
        </w:rPr>
        <w:t>max</w:t>
      </w:r>
      <w:r w:rsidRPr="009026A4">
        <w:t xml:space="preserve"> est la distance </w:t>
      </w:r>
      <w:r w:rsidRPr="009026A4">
        <w:rPr>
          <w:i/>
        </w:rPr>
        <w:t>h</w:t>
      </w:r>
      <w:r w:rsidRPr="009026A4">
        <w:rPr>
          <w:i/>
          <w:vertAlign w:val="subscript"/>
        </w:rPr>
        <w:t>i</w:t>
      </w:r>
      <w:r w:rsidRPr="009026A4">
        <w:t xml:space="preserve"> maximum entre les </w:t>
      </w:r>
      <w:r w:rsidRPr="009026A4">
        <w:rPr>
          <w:i/>
        </w:rPr>
        <w:t>N</w:t>
      </w:r>
      <w:r w:rsidRPr="009026A4">
        <w:t xml:space="preserve"> données voisines utilisées dans le calcul de la moyenne.</w:t>
      </w:r>
    </w:p>
    <w:p w14:paraId="2B83AF39" w14:textId="77777777" w:rsidR="009401CA" w:rsidRPr="009026A4" w:rsidRDefault="009401CA" w:rsidP="009401CA">
      <w:pPr>
        <w:jc w:val="both"/>
      </w:pPr>
    </w:p>
    <w:p w14:paraId="75E5DE98" w14:textId="77777777" w:rsidR="009401CA" w:rsidRPr="009026A4" w:rsidRDefault="009401CA" w:rsidP="009401CA">
      <w:pPr>
        <w:jc w:val="both"/>
      </w:pPr>
      <w:r w:rsidRPr="009026A4">
        <w:t>Champ</w:t>
      </w:r>
      <w:r w:rsidRPr="009026A4">
        <w:rPr>
          <w:b/>
        </w:rPr>
        <w:t xml:space="preserve"> Méthode </w:t>
      </w:r>
      <w:r w:rsidRPr="009026A4">
        <w:t>(ou</w:t>
      </w:r>
      <w:r w:rsidRPr="009026A4">
        <w:rPr>
          <w:b/>
        </w:rPr>
        <w:t xml:space="preserve"> Modèle</w:t>
      </w:r>
      <w:r w:rsidRPr="009026A4">
        <w:t>) : Choisir l</w:t>
      </w:r>
      <w:r w:rsidR="0098105F">
        <w:t>’</w:t>
      </w:r>
      <w:r w:rsidRPr="009026A4">
        <w:t xml:space="preserve">option Classique ou Modifiée. </w:t>
      </w:r>
    </w:p>
    <w:p w14:paraId="0E99529A" w14:textId="77777777" w:rsidR="009401CA" w:rsidRPr="009026A4" w:rsidRDefault="009401CA" w:rsidP="009401CA">
      <w:pPr>
        <w:jc w:val="both"/>
      </w:pPr>
    </w:p>
    <w:p w14:paraId="2B028848" w14:textId="77777777" w:rsidR="009401CA" w:rsidRPr="009026A4" w:rsidRDefault="009401CA" w:rsidP="009401CA">
      <w:pPr>
        <w:jc w:val="both"/>
      </w:pPr>
      <w:r w:rsidRPr="009026A4">
        <w:t>Champ</w:t>
      </w:r>
      <w:r w:rsidRPr="009026A4">
        <w:rPr>
          <w:b/>
        </w:rPr>
        <w:t xml:space="preserve"> Puissance</w:t>
      </w:r>
      <w:r w:rsidRPr="009026A4">
        <w:t xml:space="preserve"> : Choisir un paramètre « puissance » (</w:t>
      </w:r>
      <w:r w:rsidRPr="009026A4">
        <w:rPr>
          <w:i/>
        </w:rPr>
        <w:t>P</w:t>
      </w:r>
      <w:r w:rsidRPr="009026A4">
        <w:t>) ou laisser BioSIM choisir le paramètre le plus approprié.</w:t>
      </w:r>
    </w:p>
    <w:p w14:paraId="1B32FDB0" w14:textId="77777777" w:rsidR="009401CA" w:rsidRPr="009026A4" w:rsidRDefault="009401CA" w:rsidP="009401CA">
      <w:pPr>
        <w:jc w:val="both"/>
      </w:pPr>
    </w:p>
    <w:p w14:paraId="0E3B0003" w14:textId="568B485D" w:rsidR="009401CA" w:rsidRPr="009026A4" w:rsidRDefault="009401CA" w:rsidP="00C2471D">
      <w:pPr>
        <w:pStyle w:val="Titre3"/>
        <w:rPr>
          <w:bCs/>
        </w:rPr>
      </w:pPr>
      <w:bookmarkStart w:id="1527" w:name="_Toc348100151"/>
      <w:bookmarkStart w:id="1528" w:name="_Toc507669833"/>
      <w:r w:rsidRPr="009026A4">
        <w:t>Méthode d</w:t>
      </w:r>
      <w:r w:rsidR="0098105F">
        <w:t>’</w:t>
      </w:r>
      <w:r w:rsidRPr="009026A4">
        <w:t>interpolation 4 : spline plaque mince</w:t>
      </w:r>
      <w:bookmarkEnd w:id="1527"/>
      <w:bookmarkEnd w:id="1528"/>
    </w:p>
    <w:p w14:paraId="087C39FA" w14:textId="77777777" w:rsidR="009401CA" w:rsidRPr="009026A4" w:rsidRDefault="009401CA" w:rsidP="009401CA">
      <w:pPr>
        <w:jc w:val="both"/>
      </w:pPr>
    </w:p>
    <w:p w14:paraId="20C8D8DB" w14:textId="183DAE4E" w:rsidR="009401CA" w:rsidRPr="009026A4" w:rsidRDefault="009401CA" w:rsidP="009401CA">
      <w:pPr>
        <w:jc w:val="both"/>
      </w:pPr>
      <w:r w:rsidRPr="009026A4">
        <w:t>La spline plaque mince (Thin Plate Spline</w:t>
      </w:r>
      <w:r w:rsidR="00AB36B9">
        <w:t>s</w:t>
      </w:r>
      <w:r w:rsidRPr="009026A4">
        <w:t xml:space="preserve"> – TPS) est une autre méthode d</w:t>
      </w:r>
      <w:r w:rsidR="0098105F">
        <w:t>’</w:t>
      </w:r>
      <w:r w:rsidRPr="009026A4">
        <w:t xml:space="preserve">interpolation fondée cette fois sur des splines de voisinage. Étant donné un ensemble de </w:t>
      </w:r>
      <w:r w:rsidRPr="009026A4">
        <w:rPr>
          <w:i/>
        </w:rPr>
        <w:t>N</w:t>
      </w:r>
      <w:r w:rsidRPr="009026A4">
        <w:t xml:space="preserve"> points voisins, la surface interpolée au moyen de la spline de type plaque mince est décrite par un ensemble de paramètres constitué de 6 paramètres de mouvement affine global et de </w:t>
      </w:r>
      <w:r w:rsidRPr="009026A4">
        <w:rPr>
          <w:i/>
        </w:rPr>
        <w:t>2N</w:t>
      </w:r>
      <w:r w:rsidRPr="009026A4">
        <w:t xml:space="preserve"> coefficients. On définit ces paramètres spécifiquement pour chaque voisinage par la résolution d</w:t>
      </w:r>
      <w:r w:rsidR="0098105F">
        <w:t>’</w:t>
      </w:r>
      <w:r w:rsidRPr="009026A4">
        <w:t>un système d</w:t>
      </w:r>
      <w:r w:rsidR="0098105F">
        <w:t>’</w:t>
      </w:r>
      <w:r w:rsidRPr="009026A4">
        <w:t xml:space="preserve">équations linéaires et non par </w:t>
      </w:r>
      <w:smartTag w:uri="urn:schemas-microsoft-com:office:smarttags" w:element="PersonName">
        <w:smartTagPr>
          <w:attr w:name="ProductID" w:val="la r￩gression. La"/>
        </w:smartTagPr>
        <w:r w:rsidRPr="009026A4">
          <w:t>la régression. La</w:t>
        </w:r>
      </w:smartTag>
      <w:r w:rsidRPr="009026A4">
        <w:t xml:space="preserve"> spline de type plaque mince ne permet pas à l</w:t>
      </w:r>
      <w:r w:rsidR="0098105F">
        <w:t>’</w:t>
      </w:r>
      <w:r w:rsidRPr="009026A4">
        <w:t>utilisateur de définir des paramètres, si ce n</w:t>
      </w:r>
      <w:r w:rsidR="0098105F">
        <w:t>’</w:t>
      </w:r>
      <w:r w:rsidRPr="009026A4">
        <w:t xml:space="preserve">est la valeur de </w:t>
      </w:r>
      <w:r w:rsidRPr="009026A4">
        <w:rPr>
          <w:i/>
        </w:rPr>
        <w:t>N</w:t>
      </w:r>
      <w:r w:rsidRPr="009026A4">
        <w:t xml:space="preserve"> figurant dans le champ Nombre de points de la boîte de dialogue.</w:t>
      </w:r>
    </w:p>
    <w:p w14:paraId="54340367" w14:textId="77777777" w:rsidR="009401CA" w:rsidRPr="009026A4" w:rsidRDefault="009401CA" w:rsidP="009401CA">
      <w:pPr>
        <w:jc w:val="both"/>
      </w:pPr>
    </w:p>
    <w:p w14:paraId="6A7368F2" w14:textId="77777777" w:rsidR="009401CA" w:rsidRPr="009026A4" w:rsidRDefault="009401CA" w:rsidP="006160E5">
      <w:pPr>
        <w:pStyle w:val="Titre2"/>
      </w:pPr>
      <w:bookmarkStart w:id="1529" w:name="_Toc348100152"/>
      <w:bookmarkStart w:id="1530" w:name="_Toc507669834"/>
      <w:r w:rsidRPr="009026A4">
        <w:t>Affichage des résultats de cartographie</w:t>
      </w:r>
      <w:bookmarkEnd w:id="1529"/>
      <w:bookmarkEnd w:id="1530"/>
    </w:p>
    <w:p w14:paraId="688E06A5" w14:textId="77777777" w:rsidR="009401CA" w:rsidRPr="009026A4" w:rsidRDefault="009401CA" w:rsidP="009401CA">
      <w:pPr>
        <w:jc w:val="both"/>
      </w:pPr>
    </w:p>
    <w:p w14:paraId="2BA1D603" w14:textId="77777777" w:rsidR="009401CA" w:rsidRPr="009026A4" w:rsidRDefault="009401CA" w:rsidP="009401CA">
      <w:pPr>
        <w:jc w:val="both"/>
      </w:pPr>
      <w:r w:rsidRPr="009026A4">
        <w:t>Une fois qu</w:t>
      </w:r>
      <w:r w:rsidR="0098105F">
        <w:t>’</w:t>
      </w:r>
      <w:r w:rsidRPr="009026A4">
        <w:t xml:space="preserve">un élément de cartographie a été exécuté, les résultats pour chaque variable cartographiée comprennent : </w:t>
      </w:r>
    </w:p>
    <w:p w14:paraId="7A9C0468" w14:textId="77777777" w:rsidR="009401CA" w:rsidRPr="009026A4" w:rsidRDefault="009401CA" w:rsidP="009401CA">
      <w:pPr>
        <w:jc w:val="both"/>
      </w:pPr>
    </w:p>
    <w:p w14:paraId="4E620962" w14:textId="7026E876" w:rsidR="009401CA" w:rsidRPr="009026A4" w:rsidRDefault="009401CA" w:rsidP="000C369D">
      <w:pPr>
        <w:numPr>
          <w:ilvl w:val="0"/>
          <w:numId w:val="12"/>
        </w:numPr>
        <w:tabs>
          <w:tab w:val="left" w:pos="720"/>
        </w:tabs>
        <w:snapToGrid w:val="0"/>
        <w:jc w:val="both"/>
      </w:pPr>
      <w:r w:rsidRPr="009026A4">
        <w:lastRenderedPageBreak/>
        <w:t>les valeurs observées (le résultat de l</w:t>
      </w:r>
      <w:r w:rsidR="0098105F">
        <w:t>’</w:t>
      </w:r>
      <w:r w:rsidRPr="009026A4">
        <w:t>élément parent) et la valeur estimée (mapped_), affichée dans la page d</w:t>
      </w:r>
      <w:ins w:id="1531" w:author="St-Amant, Rémi" w:date="2018-02-27T10:14:00Z">
        <w:r w:rsidR="00E37221">
          <w:t>e</w:t>
        </w:r>
      </w:ins>
      <w:del w:id="1532" w:author="St-Amant, Rémi" w:date="2018-02-27T10:14:00Z">
        <w:r w:rsidR="0098105F" w:rsidDel="00E37221">
          <w:delText>’</w:delText>
        </w:r>
        <w:r w:rsidRPr="009026A4" w:rsidDel="00E37221">
          <w:delText>onglet</w:delText>
        </w:r>
      </w:del>
      <w:r w:rsidRPr="009026A4">
        <w:t xml:space="preserve"> Données </w:t>
      </w:r>
      <w:del w:id="1533" w:author="St-Amant, Rémi" w:date="2018-02-27T10:14:00Z">
        <w:r w:rsidRPr="009026A4" w:rsidDel="00E37221">
          <w:delText xml:space="preserve">de la fenêtre principale </w:delText>
        </w:r>
      </w:del>
      <w:r w:rsidRPr="009026A4">
        <w:t>de BioSIM;</w:t>
      </w:r>
    </w:p>
    <w:p w14:paraId="220EDB55" w14:textId="34CF088F" w:rsidR="009401CA" w:rsidRPr="009026A4" w:rsidRDefault="009401CA" w:rsidP="000C369D">
      <w:pPr>
        <w:numPr>
          <w:ilvl w:val="0"/>
          <w:numId w:val="12"/>
        </w:numPr>
        <w:tabs>
          <w:tab w:val="left" w:pos="720"/>
        </w:tabs>
        <w:snapToGrid w:val="0"/>
        <w:jc w:val="both"/>
      </w:pPr>
      <w:r w:rsidRPr="009026A4">
        <w:t>les cartes de sortie</w:t>
      </w:r>
      <w:del w:id="1534" w:author="St-Amant, Rémi" w:date="2018-02-27T10:14:00Z">
        <w:r w:rsidRPr="009026A4" w:rsidDel="00E37221">
          <w:delText>, dans le même format que le DEM d</w:delText>
        </w:r>
        <w:r w:rsidR="0098105F" w:rsidDel="00E37221">
          <w:delText>’</w:delText>
        </w:r>
        <w:r w:rsidRPr="009026A4" w:rsidDel="00E37221">
          <w:delText>entrée</w:delText>
        </w:r>
      </w:del>
      <w:r w:rsidRPr="009026A4">
        <w:t>;</w:t>
      </w:r>
    </w:p>
    <w:p w14:paraId="2F01007B" w14:textId="77777777" w:rsidR="009401CA" w:rsidRPr="009026A4" w:rsidRDefault="009401CA" w:rsidP="000C369D">
      <w:pPr>
        <w:numPr>
          <w:ilvl w:val="0"/>
          <w:numId w:val="12"/>
        </w:numPr>
        <w:tabs>
          <w:tab w:val="left" w:pos="720"/>
        </w:tabs>
        <w:snapToGrid w:val="0"/>
        <w:jc w:val="both"/>
      </w:pPr>
      <w:r w:rsidRPr="009026A4">
        <w:t>les résultats du niveau de compatibilité (R²) de validation croisée pour chaque carte générée par l</w:t>
      </w:r>
      <w:r w:rsidR="0098105F">
        <w:t>’</w:t>
      </w:r>
      <w:r w:rsidRPr="009026A4">
        <w:t xml:space="preserve">élément, affichés dans </w:t>
      </w:r>
      <w:smartTag w:uri="urn:schemas-microsoft-com:office:smarttags" w:element="PersonName">
        <w:smartTagPr>
          <w:attr w:name="ProductID" w:val="La fen￪tre Registre"/>
        </w:smartTagPr>
        <w:r w:rsidRPr="009026A4">
          <w:t>la fenêtre Registre</w:t>
        </w:r>
      </w:smartTag>
      <w:r w:rsidRPr="009026A4">
        <w:t xml:space="preserve"> de messages d</w:t>
      </w:r>
      <w:r w:rsidR="0098105F">
        <w:t>’</w:t>
      </w:r>
      <w:r w:rsidRPr="009026A4">
        <w:t>exécution.</w:t>
      </w:r>
    </w:p>
    <w:p w14:paraId="547C35CA" w14:textId="77777777" w:rsidR="009401CA" w:rsidRPr="009026A4" w:rsidRDefault="009401CA" w:rsidP="009401CA">
      <w:pPr>
        <w:tabs>
          <w:tab w:val="left" w:pos="720"/>
        </w:tabs>
        <w:snapToGrid w:val="0"/>
        <w:jc w:val="both"/>
      </w:pPr>
    </w:p>
    <w:p w14:paraId="3C286EAF" w14:textId="77777777" w:rsidR="009401CA" w:rsidRPr="009026A4" w:rsidRDefault="009401CA" w:rsidP="009401CA">
      <w:pPr>
        <w:jc w:val="both"/>
      </w:pPr>
      <w:r w:rsidRPr="009026A4">
        <w:t>On peut faire afficher la ou les cartes ainsi produites en sélectionnant l</w:t>
      </w:r>
      <w:r w:rsidR="0098105F">
        <w:t>’</w:t>
      </w:r>
      <w:r w:rsidRPr="009026A4">
        <w:t xml:space="preserve">élément dans </w:t>
      </w:r>
      <w:smartTag w:uri="urn:schemas-microsoft-com:office:smarttags" w:element="PersonName">
        <w:smartTagPr>
          <w:attr w:name="ProductID" w:val="La fen￪tre Projet"/>
        </w:smartTagPr>
        <w:r w:rsidRPr="009026A4">
          <w:t>la fenêtre Projet</w:t>
        </w:r>
      </w:smartTag>
      <w:r w:rsidRPr="009026A4">
        <w:t xml:space="preserve"> et en sélectionnant les options [Projet] [Afficher carte(s) de résultats] dans la barre de menus, ou en cliquant sur l</w:t>
      </w:r>
      <w:r w:rsidR="0098105F">
        <w:t>’</w:t>
      </w:r>
      <w:r w:rsidRPr="009026A4">
        <w:t>élément avec le bouton droit de la souris et en sélectionnant l</w:t>
      </w:r>
      <w:r w:rsidR="0098105F">
        <w:t>’</w:t>
      </w:r>
      <w:r w:rsidRPr="009026A4">
        <w:t>option [Afficher carte(s) de résultats]. On envoie ainsi les cartes à ShowMap, une application autonome distribuée avec BioSIM.</w:t>
      </w:r>
    </w:p>
    <w:p w14:paraId="762B036A" w14:textId="77777777" w:rsidR="009401CA" w:rsidRPr="009026A4" w:rsidRDefault="009401CA" w:rsidP="009401CA">
      <w:pPr>
        <w:jc w:val="both"/>
      </w:pPr>
    </w:p>
    <w:p w14:paraId="6B2F0386" w14:textId="25790BD6" w:rsidR="009401CA" w:rsidRPr="009026A4" w:rsidRDefault="009401CA" w:rsidP="009401CA">
      <w:pPr>
        <w:jc w:val="both"/>
      </w:pPr>
      <w:r w:rsidRPr="009026A4">
        <w:t>Cliquez de nouveau avec le bouton droit de la souris sur l</w:t>
      </w:r>
      <w:r w:rsidR="0098105F">
        <w:t>’</w:t>
      </w:r>
      <w:r w:rsidRPr="009026A4">
        <w:t xml:space="preserve">élément de cartographie et sélectionnez [Afficher localisations] pour afficher la liste des localisations des cartes. </w:t>
      </w:r>
      <w:del w:id="1535" w:author="St-Amant, Rémi" w:date="2018-02-27T10:16:00Z">
        <w:r w:rsidRPr="009026A4" w:rsidDel="00E37221">
          <w:delText>Pour voir une description complète de ce que l</w:delText>
        </w:r>
        <w:r w:rsidR="0098105F" w:rsidDel="00E37221">
          <w:delText>’</w:delText>
        </w:r>
        <w:r w:rsidRPr="009026A4" w:rsidDel="00E37221">
          <w:delText>on peut faire avec ShowMap, veuillez consulter le manuel et le tutoriel sur ShowMap.</w:delText>
        </w:r>
      </w:del>
    </w:p>
    <w:p w14:paraId="05A71C00" w14:textId="2B0A113E" w:rsidR="009401CA" w:rsidRPr="009026A4" w:rsidRDefault="009401CA" w:rsidP="00AB65C2">
      <w:pPr>
        <w:pStyle w:val="Titre1"/>
      </w:pPr>
      <w:r w:rsidRPr="009026A4">
        <w:br w:type="page"/>
      </w:r>
      <w:bookmarkStart w:id="1536" w:name="_Defining_and_Running"/>
      <w:bookmarkStart w:id="1537" w:name="_Toc348100153"/>
      <w:bookmarkStart w:id="1538" w:name="_Toc162664013"/>
      <w:bookmarkStart w:id="1539" w:name="_Toc507669835"/>
      <w:bookmarkEnd w:id="1536"/>
      <w:r w:rsidRPr="009026A4">
        <w:lastRenderedPageBreak/>
        <w:t>Exécution des éléments : Création de</w:t>
      </w:r>
      <w:ins w:id="1540" w:author="St-Amant, Rémi" w:date="2018-02-27T10:16:00Z">
        <w:r w:rsidR="00E37221">
          <w:t>s</w:t>
        </w:r>
      </w:ins>
      <w:r w:rsidRPr="009026A4">
        <w:t xml:space="preserve"> </w:t>
      </w:r>
      <w:del w:id="1541" w:author="St-Amant, Rémi" w:date="2018-02-27T10:16:00Z">
        <w:r w:rsidRPr="009026A4" w:rsidDel="00E37221">
          <w:delText xml:space="preserve">la base de </w:delText>
        </w:r>
      </w:del>
      <w:r w:rsidRPr="009026A4">
        <w:t>données de sortie</w:t>
      </w:r>
      <w:bookmarkEnd w:id="1537"/>
      <w:bookmarkEnd w:id="1539"/>
    </w:p>
    <w:p w14:paraId="76E9EA43" w14:textId="77777777" w:rsidR="009401CA" w:rsidRPr="009026A4" w:rsidRDefault="009401CA" w:rsidP="009401CA"/>
    <w:p w14:paraId="06CD0A60" w14:textId="30A69C91" w:rsidR="009401CA" w:rsidRPr="009026A4" w:rsidRDefault="009401CA" w:rsidP="009401CA">
      <w:pPr>
        <w:jc w:val="both"/>
      </w:pPr>
      <w:r w:rsidRPr="009026A4">
        <w:t>Une fois qu</w:t>
      </w:r>
      <w:r w:rsidR="0098105F">
        <w:t>’</w:t>
      </w:r>
      <w:r w:rsidRPr="009026A4">
        <w:t>un ou plusieurs éléments ont été définis, la prochaine étape consiste à les exécuter. Il faut exécuter les éléments (</w:t>
      </w:r>
      <w:del w:id="1542" w:author="St-Amant, Rémi" w:date="2018-02-27T10:16:00Z">
        <w:r w:rsidRPr="009026A4" w:rsidDel="00E37221">
          <w:delText>simulations</w:delText>
        </w:r>
      </w:del>
      <w:ins w:id="1543" w:author="St-Amant, Rémi" w:date="2018-02-27T10:16:00Z">
        <w:r w:rsidR="00E37221">
          <w:t>génération météo</w:t>
        </w:r>
      </w:ins>
      <w:r w:rsidRPr="009026A4">
        <w:t xml:space="preserve">, </w:t>
      </w:r>
      <w:ins w:id="1544" w:author="St-Amant, Rémi" w:date="2018-02-27T10:17:00Z">
        <w:r w:rsidR="00E37221">
          <w:t xml:space="preserve">exécution de modèle, </w:t>
        </w:r>
      </w:ins>
      <w:r w:rsidRPr="009026A4">
        <w:t>analyses, etc.) pour pouvoir consulter et analyser leurs résultats. Pour qu</w:t>
      </w:r>
      <w:r w:rsidR="0098105F">
        <w:t>’</w:t>
      </w:r>
      <w:r w:rsidRPr="009026A4">
        <w:t xml:space="preserve">un élément puisse être exécuté, il doit être coché </w:t>
      </w:r>
      <w:r w:rsidR="008F78E1" w:rsidRPr="009026A4">
        <w:rPr>
          <w:noProof/>
          <w:lang w:val="en-CA" w:eastAsia="en-CA"/>
        </w:rPr>
        <w:drawing>
          <wp:inline distT="0" distB="0" distL="0" distR="0" wp14:anchorId="6DF37F1C" wp14:editId="31605813">
            <wp:extent cx="136525" cy="136525"/>
            <wp:effectExtent l="0" t="0" r="0" b="0"/>
            <wp:docPr id="176" name="Picture 17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dans </w:t>
      </w:r>
      <w:smartTag w:uri="urn:schemas-microsoft-com:office:smarttags" w:element="PersonName">
        <w:smartTagPr>
          <w:attr w:name="ProductID" w:val="la fen￪tre Projet."/>
        </w:smartTagPr>
        <w:r w:rsidRPr="009026A4">
          <w:t>la fenêtre Projet.</w:t>
        </w:r>
      </w:smartTag>
      <w:r w:rsidRPr="009026A4">
        <w:t xml:space="preserve"> </w:t>
      </w:r>
    </w:p>
    <w:p w14:paraId="0313A613" w14:textId="77777777" w:rsidR="009401CA" w:rsidRPr="009026A4" w:rsidRDefault="009401CA" w:rsidP="009401CA">
      <w:pPr>
        <w:jc w:val="both"/>
      </w:pPr>
    </w:p>
    <w:p w14:paraId="23D6C5ED" w14:textId="77777777" w:rsidR="009401CA" w:rsidRPr="009026A4" w:rsidRDefault="009401CA" w:rsidP="009401CA">
      <w:pPr>
        <w:jc w:val="both"/>
      </w:pPr>
      <w:r w:rsidRPr="009026A4">
        <w:t xml:space="preserve">Pour exécuter un élément coché </w:t>
      </w:r>
      <w:r w:rsidR="008F78E1" w:rsidRPr="009026A4">
        <w:rPr>
          <w:noProof/>
          <w:lang w:val="en-CA" w:eastAsia="en-CA"/>
        </w:rPr>
        <w:drawing>
          <wp:inline distT="0" distB="0" distL="0" distR="0" wp14:anchorId="581F90F7" wp14:editId="4E09392F">
            <wp:extent cx="136525" cy="136525"/>
            <wp:effectExtent l="0" t="0" r="0" b="0"/>
            <wp:docPr id="177" name="Picture 177"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sélectionnez [Projet] et [Exécuter cochés] à partir de la barre de menus ou cliquez sur le bouton Exécuter cochés </w:t>
      </w:r>
      <w:r w:rsidR="008F78E1" w:rsidRPr="009026A4">
        <w:rPr>
          <w:noProof/>
          <w:lang w:val="en-CA" w:eastAsia="en-CA"/>
        </w:rPr>
        <w:drawing>
          <wp:inline distT="0" distB="0" distL="0" distR="0" wp14:anchorId="52E397AA" wp14:editId="0B80307F">
            <wp:extent cx="133274" cy="136525"/>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Execute_Checked"/>
                    <pic:cNvPicPr>
                      <a:picLocks noChangeAspect="1" noChangeArrowheads="1"/>
                    </pic:cNvPicPr>
                  </pic:nvPicPr>
                  <pic:blipFill>
                    <a:blip r:embed="rId160" cstate="print">
                      <a:extLst>
                        <a:ext uri="{28A0092B-C50C-407E-A947-70E740481C1C}">
                          <a14:useLocalDpi xmlns:a14="http://schemas.microsoft.com/office/drawing/2010/main" val="0"/>
                        </a:ext>
                      </a:extLst>
                    </a:blip>
                    <a:stretch>
                      <a:fillRect/>
                    </a:stretch>
                  </pic:blipFill>
                  <pic:spPr bwMode="auto">
                    <a:xfrm>
                      <a:off x="0" y="0"/>
                      <a:ext cx="133274" cy="136525"/>
                    </a:xfrm>
                    <a:prstGeom prst="rect">
                      <a:avLst/>
                    </a:prstGeom>
                    <a:noFill/>
                    <a:ln>
                      <a:noFill/>
                    </a:ln>
                  </pic:spPr>
                </pic:pic>
              </a:graphicData>
            </a:graphic>
          </wp:inline>
        </w:drawing>
      </w:r>
      <w:r w:rsidRPr="009026A4">
        <w:t xml:space="preserve"> dans la barre d</w:t>
      </w:r>
      <w:r w:rsidR="0098105F">
        <w:t>’</w:t>
      </w:r>
      <w:r w:rsidRPr="009026A4">
        <w:t>outils de la fenêtre principale.</w:t>
      </w:r>
    </w:p>
    <w:p w14:paraId="0173D039" w14:textId="77777777" w:rsidR="009401CA" w:rsidRPr="009026A4" w:rsidRDefault="009401CA" w:rsidP="009401CA">
      <w:pPr>
        <w:jc w:val="both"/>
      </w:pPr>
    </w:p>
    <w:p w14:paraId="5307CAE3" w14:textId="32F097A2" w:rsidR="009401CA" w:rsidRPr="009026A4" w:rsidRDefault="009401CA" w:rsidP="009401CA">
      <w:pPr>
        <w:jc w:val="both"/>
      </w:pPr>
      <w:r w:rsidRPr="009026A4">
        <w:rPr>
          <w:b/>
        </w:rPr>
        <w:t>REMARQUE :</w:t>
      </w:r>
      <w:r w:rsidRPr="009026A4">
        <w:t xml:space="preserve"> Chaque fois qu</w:t>
      </w:r>
      <w:r w:rsidR="0098105F">
        <w:t>’</w:t>
      </w:r>
      <w:r w:rsidRPr="009026A4">
        <w:t>une modification est apportée à la définition d</w:t>
      </w:r>
      <w:r w:rsidR="0098105F">
        <w:t>’</w:t>
      </w:r>
      <w:r w:rsidRPr="009026A4">
        <w:t>un</w:t>
      </w:r>
      <w:ins w:id="1545" w:author="St-Amant, Rémi" w:date="2018-02-27T10:18:00Z">
        <w:r w:rsidR="00E37221">
          <w:t xml:space="preserve"> </w:t>
        </w:r>
      </w:ins>
      <w:del w:id="1546" w:author="St-Amant, Rémi" w:date="2018-02-27T10:18:00Z">
        <w:r w:rsidRPr="009026A4" w:rsidDel="00E37221">
          <w:delText xml:space="preserve">e simulation </w:delText>
        </w:r>
      </w:del>
      <w:ins w:id="1547" w:author="St-Amant, Rémi" w:date="2018-02-27T10:19:00Z">
        <w:r w:rsidR="00E37221">
          <w:t>élément</w:t>
        </w:r>
      </w:ins>
      <w:ins w:id="1548" w:author="St-Amant, Rémi" w:date="2018-02-27T10:18:00Z">
        <w:r w:rsidR="00E37221">
          <w:t xml:space="preserve"> </w:t>
        </w:r>
      </w:ins>
      <w:r w:rsidRPr="009026A4">
        <w:t>(par exemple, aux valeurs des paramètres du modèle) ou dans les bases de données météorologiques qui sont utilisées comme sources du modèle exécuté, il est important d</w:t>
      </w:r>
      <w:r w:rsidR="0098105F">
        <w:t>’</w:t>
      </w:r>
      <w:r w:rsidRPr="009026A4">
        <w:t xml:space="preserve">exécuter </w:t>
      </w:r>
      <w:r w:rsidR="00461013" w:rsidRPr="009026A4">
        <w:t xml:space="preserve">de nouveau </w:t>
      </w:r>
      <w:del w:id="1549" w:author="St-Amant, Rémi" w:date="2018-02-27T10:19:00Z">
        <w:r w:rsidRPr="009026A4" w:rsidDel="00E37221">
          <w:delText xml:space="preserve">la simulation </w:delText>
        </w:r>
      </w:del>
      <w:ins w:id="1550" w:author="St-Amant, Rémi" w:date="2018-02-27T10:19:00Z">
        <w:r w:rsidR="00E37221">
          <w:t xml:space="preserve">les éléments </w:t>
        </w:r>
      </w:ins>
      <w:r w:rsidRPr="009026A4">
        <w:t>afin de mettre à jour ses résultats. Lorsque vous mettez un</w:t>
      </w:r>
      <w:ins w:id="1551" w:author="St-Amant, Rémi" w:date="2018-02-27T10:19:00Z">
        <w:r w:rsidR="00E37221">
          <w:t xml:space="preserve"> élément </w:t>
        </w:r>
      </w:ins>
      <w:del w:id="1552" w:author="St-Amant, Rémi" w:date="2018-02-27T10:19:00Z">
        <w:r w:rsidRPr="009026A4" w:rsidDel="00E37221">
          <w:delText xml:space="preserve">e simulation </w:delText>
        </w:r>
      </w:del>
      <w:r w:rsidRPr="009026A4">
        <w:t xml:space="preserve">à jour, vous devez également mettre à jour toutes </w:t>
      </w:r>
      <w:ins w:id="1553" w:author="St-Amant, Rémi" w:date="2018-02-27T10:20:00Z">
        <w:r w:rsidR="00E37221">
          <w:t>ces éléments enfants</w:t>
        </w:r>
      </w:ins>
      <w:del w:id="1554" w:author="St-Amant, Rémi" w:date="2018-02-27T10:20:00Z">
        <w:r w:rsidRPr="009026A4" w:rsidDel="00E37221">
          <w:delText xml:space="preserve">les </w:delText>
        </w:r>
      </w:del>
      <w:del w:id="1555" w:author="St-Amant, Rémi" w:date="2018-02-27T10:19:00Z">
        <w:r w:rsidRPr="009026A4" w:rsidDel="00E37221">
          <w:delText xml:space="preserve">analyses </w:delText>
        </w:r>
      </w:del>
      <w:del w:id="1556" w:author="St-Amant, Rémi" w:date="2018-02-27T10:20:00Z">
        <w:r w:rsidRPr="009026A4" w:rsidDel="00E37221">
          <w:delText>connexes</w:delText>
        </w:r>
      </w:del>
      <w:r w:rsidRPr="009026A4">
        <w:t>. Pour exécuter un</w:t>
      </w:r>
      <w:del w:id="1557" w:author="St-Amant, Rémi" w:date="2018-02-27T10:20:00Z">
        <w:r w:rsidRPr="009026A4" w:rsidDel="00E37221">
          <w:delText xml:space="preserve">e simulation </w:delText>
        </w:r>
      </w:del>
      <w:ins w:id="1558" w:author="St-Amant, Rémi" w:date="2018-02-27T10:20:00Z">
        <w:r w:rsidR="00E37221">
          <w:t xml:space="preserve"> élément </w:t>
        </w:r>
      </w:ins>
      <w:r w:rsidRPr="009026A4">
        <w:t>et tous ses éléments enfants simultanément, assurez-vous d</w:t>
      </w:r>
      <w:r w:rsidR="0098105F">
        <w:t>’</w:t>
      </w:r>
      <w:r w:rsidRPr="009026A4">
        <w:t xml:space="preserve">abord que </w:t>
      </w:r>
      <w:del w:id="1559" w:author="St-Amant, Rémi" w:date="2018-02-27T10:20:00Z">
        <w:r w:rsidRPr="009026A4" w:rsidDel="00E37221">
          <w:delText xml:space="preserve">les </w:delText>
        </w:r>
      </w:del>
      <w:ins w:id="1560" w:author="St-Amant, Rémi" w:date="2018-02-27T10:20:00Z">
        <w:r w:rsidR="00E37221">
          <w:t xml:space="preserve">tous les </w:t>
        </w:r>
      </w:ins>
      <w:r w:rsidRPr="009026A4">
        <w:t xml:space="preserve">éléments sont </w:t>
      </w:r>
      <w:del w:id="1561" w:author="St-Amant, Rémi" w:date="2018-02-27T10:20:00Z">
        <w:r w:rsidRPr="009026A4" w:rsidDel="00E37221">
          <w:delText xml:space="preserve">tous </w:delText>
        </w:r>
      </w:del>
      <w:r w:rsidRPr="009026A4">
        <w:t xml:space="preserve">cochés </w:t>
      </w:r>
      <w:r w:rsidR="008F78E1" w:rsidRPr="009026A4">
        <w:rPr>
          <w:noProof/>
          <w:lang w:val="en-CA" w:eastAsia="en-CA"/>
        </w:rPr>
        <w:drawing>
          <wp:inline distT="0" distB="0" distL="0" distR="0" wp14:anchorId="6E7FBEE1" wp14:editId="35CAA717">
            <wp:extent cx="136525" cy="136525"/>
            <wp:effectExtent l="0" t="0" r="0" b="0"/>
            <wp:docPr id="179" name="Picture 179"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he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w:t>
      </w:r>
    </w:p>
    <w:p w14:paraId="6CFF386F" w14:textId="77777777" w:rsidR="009401CA" w:rsidRPr="009026A4" w:rsidRDefault="009401CA" w:rsidP="009401CA">
      <w:pPr>
        <w:jc w:val="both"/>
      </w:pPr>
    </w:p>
    <w:p w14:paraId="1624FB0E" w14:textId="77777777" w:rsidR="009401CA" w:rsidRPr="009026A4" w:rsidRDefault="009401CA" w:rsidP="009401CA">
      <w:pPr>
        <w:jc w:val="both"/>
      </w:pPr>
      <w:r w:rsidRPr="009026A4">
        <w:t xml:space="preserve">Une fois les éléments cochés exécutés, </w:t>
      </w:r>
      <w:smartTag w:uri="urn:schemas-microsoft-com:office:smarttags" w:element="PersonName">
        <w:smartTagPr>
          <w:attr w:name="ProductID" w:val="La fen￪tre Registre"/>
        </w:smartTagPr>
        <w:r w:rsidRPr="009026A4">
          <w:t>la fenêtre Registre</w:t>
        </w:r>
      </w:smartTag>
      <w:r w:rsidRPr="009026A4">
        <w:t xml:space="preserve"> de messages d</w:t>
      </w:r>
      <w:r w:rsidR="0098105F">
        <w:t>’</w:t>
      </w:r>
      <w:r w:rsidRPr="009026A4">
        <w:t>exécution affiche les données relatives à la dernière exécution de chacun des éléments. Ces données comprennent toujours l</w:t>
      </w:r>
      <w:r w:rsidR="0098105F">
        <w:t>’</w:t>
      </w:r>
      <w:r w:rsidRPr="009026A4">
        <w:t>heure ainsi que les dates de début et de fin de la dernière exécution de l</w:t>
      </w:r>
      <w:r w:rsidR="0098105F">
        <w:t>’</w:t>
      </w:r>
      <w:r w:rsidRPr="009026A4">
        <w:t>élément. Elles indiquent également si des erreurs sont survenues au cours de l</w:t>
      </w:r>
      <w:r w:rsidR="0098105F">
        <w:t>’</w:t>
      </w:r>
      <w:r w:rsidRPr="009026A4">
        <w:t>exécution. Si l</w:t>
      </w:r>
      <w:r w:rsidR="0098105F">
        <w:t>’</w:t>
      </w:r>
      <w:r w:rsidRPr="009026A4">
        <w:t xml:space="preserve">élément était une cartographie, la fenêtre contient également des données statistiques et la validation croisée R². </w:t>
      </w:r>
    </w:p>
    <w:p w14:paraId="23BFFDF6" w14:textId="77777777" w:rsidR="009401CA" w:rsidRPr="009026A4" w:rsidRDefault="009401CA" w:rsidP="009401CA">
      <w:pPr>
        <w:jc w:val="both"/>
      </w:pPr>
    </w:p>
    <w:p w14:paraId="177E90D9" w14:textId="77777777" w:rsidR="009401CA" w:rsidRPr="009026A4" w:rsidRDefault="009401CA" w:rsidP="00AB65C2">
      <w:pPr>
        <w:pStyle w:val="Titre1"/>
        <w:rPr>
          <w:bCs/>
        </w:rPr>
      </w:pPr>
      <w:r w:rsidRPr="009026A4">
        <w:br w:type="page"/>
      </w:r>
      <w:bookmarkStart w:id="1562" w:name="_Toc348100154"/>
      <w:bookmarkStart w:id="1563" w:name="_Toc507669836"/>
      <w:r w:rsidRPr="009026A4">
        <w:lastRenderedPageBreak/>
        <w:t>Examen des résultats</w:t>
      </w:r>
      <w:bookmarkEnd w:id="1538"/>
      <w:bookmarkEnd w:id="1562"/>
      <w:bookmarkEnd w:id="1563"/>
    </w:p>
    <w:p w14:paraId="6D879D6F" w14:textId="77777777" w:rsidR="009401CA" w:rsidRPr="009026A4" w:rsidRDefault="009401CA" w:rsidP="009401CA">
      <w:pPr>
        <w:jc w:val="both"/>
      </w:pPr>
    </w:p>
    <w:p w14:paraId="06AFABE8" w14:textId="77777777" w:rsidR="009401CA" w:rsidRPr="009026A4" w:rsidRDefault="009401CA" w:rsidP="006160E5">
      <w:pPr>
        <w:pStyle w:val="Titre2"/>
      </w:pPr>
      <w:bookmarkStart w:id="1564" w:name="_Toc348100155"/>
      <w:bookmarkStart w:id="1565" w:name="_Toc507669837"/>
      <w:r w:rsidRPr="009026A4">
        <w:t>Données</w:t>
      </w:r>
      <w:bookmarkEnd w:id="1564"/>
      <w:bookmarkEnd w:id="1565"/>
    </w:p>
    <w:p w14:paraId="1C628B12" w14:textId="45A77EFE" w:rsidR="009401CA" w:rsidRPr="009026A4" w:rsidRDefault="009401CA" w:rsidP="009401CA">
      <w:pPr>
        <w:jc w:val="both"/>
      </w:pPr>
    </w:p>
    <w:p w14:paraId="0B7DF654" w14:textId="7E8ACFB8" w:rsidR="009401CA" w:rsidRPr="009026A4" w:rsidRDefault="0050678D" w:rsidP="009401CA">
      <w:pPr>
        <w:jc w:val="both"/>
      </w:pPr>
      <w:r w:rsidRPr="009026A4">
        <w:rPr>
          <w:noProof/>
          <w:lang w:val="en-CA" w:eastAsia="en-CA"/>
        </w:rPr>
        <w:drawing>
          <wp:anchor distT="0" distB="0" distL="114300" distR="114300" simplePos="0" relativeHeight="251635200" behindDoc="0" locked="0" layoutInCell="1" allowOverlap="1" wp14:anchorId="3A78EE0E" wp14:editId="34910A18">
            <wp:simplePos x="0" y="0"/>
            <wp:positionH relativeFrom="column">
              <wp:posOffset>3592830</wp:posOffset>
            </wp:positionH>
            <wp:positionV relativeFrom="paragraph">
              <wp:posOffset>67310</wp:posOffset>
            </wp:positionV>
            <wp:extent cx="2136775" cy="1459230"/>
            <wp:effectExtent l="0" t="0" r="0" b="762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2136775" cy="145923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Une fois un élément exécuté avec succès, vous pouvez consulter les résultats en sélectionnant l</w:t>
      </w:r>
      <w:r w:rsidR="0098105F">
        <w:t>’</w:t>
      </w:r>
      <w:r w:rsidR="009401CA" w:rsidRPr="009026A4">
        <w:t>élément dans la fenêtre Projet. L</w:t>
      </w:r>
      <w:ins w:id="1566" w:author="St-Amant, Rémi" w:date="2018-02-27T10:22:00Z">
        <w:r w:rsidR="00465BB2">
          <w:t xml:space="preserve">a fenêtrer </w:t>
        </w:r>
      </w:ins>
      <w:del w:id="1567" w:author="St-Amant, Rémi" w:date="2018-02-27T10:22:00Z">
        <w:r w:rsidR="0098105F" w:rsidDel="00465BB2">
          <w:delText>’</w:delText>
        </w:r>
        <w:r w:rsidR="009401CA" w:rsidRPr="009026A4" w:rsidDel="00465BB2">
          <w:delText xml:space="preserve">onglet </w:delText>
        </w:r>
      </w:del>
      <w:r w:rsidR="009401CA" w:rsidRPr="009026A4">
        <w:rPr>
          <w:i/>
        </w:rPr>
        <w:t>Données</w:t>
      </w:r>
      <w:r w:rsidR="009401CA" w:rsidRPr="009026A4">
        <w:t xml:space="preserve"> </w:t>
      </w:r>
      <w:del w:id="1568" w:author="St-Amant, Rémi" w:date="2018-02-27T10:22:00Z">
        <w:r w:rsidR="009401CA" w:rsidRPr="009026A4" w:rsidDel="00465BB2">
          <w:delText xml:space="preserve">de la fenêtre principale </w:delText>
        </w:r>
      </w:del>
      <w:r w:rsidR="009401CA" w:rsidRPr="009026A4">
        <w:t>de BioSIM contient les résultats sous forme de tableau</w:t>
      </w:r>
      <w:del w:id="1569" w:author="St-Amant, Rémi" w:date="2018-02-27T10:22:00Z">
        <w:r w:rsidR="009401CA" w:rsidRPr="009026A4" w:rsidDel="00465BB2">
          <w:delText>, tandis que l</w:delText>
        </w:r>
        <w:r w:rsidR="0098105F" w:rsidDel="00465BB2">
          <w:delText>’</w:delText>
        </w:r>
        <w:r w:rsidR="009401CA" w:rsidRPr="009026A4" w:rsidDel="00465BB2">
          <w:delText xml:space="preserve">onglet </w:delText>
        </w:r>
        <w:r w:rsidR="009401CA" w:rsidRPr="009026A4" w:rsidDel="00465BB2">
          <w:rPr>
            <w:i/>
          </w:rPr>
          <w:delText>Graphique</w:delText>
        </w:r>
        <w:r w:rsidR="009401CA" w:rsidRPr="009026A4" w:rsidDel="00465BB2">
          <w:delText xml:space="preserve"> permet de les afficher sous forme de graphiques.</w:delText>
        </w:r>
      </w:del>
      <w:ins w:id="1570" w:author="St-Amant, Rémi" w:date="2018-02-27T10:22:00Z">
        <w:r w:rsidR="00465BB2">
          <w:t>.</w:t>
        </w:r>
      </w:ins>
    </w:p>
    <w:p w14:paraId="7A5F9E3F" w14:textId="77777777" w:rsidR="009401CA" w:rsidRPr="009026A4" w:rsidRDefault="009401CA" w:rsidP="009401CA">
      <w:pPr>
        <w:jc w:val="both"/>
      </w:pPr>
    </w:p>
    <w:p w14:paraId="4146DDC2" w14:textId="174ED471" w:rsidR="009401CA" w:rsidRPr="009026A4" w:rsidRDefault="009401CA" w:rsidP="009401CA">
      <w:pPr>
        <w:jc w:val="both"/>
      </w:pPr>
      <w:r w:rsidRPr="009026A4">
        <w:t xml:space="preserve">La </w:t>
      </w:r>
      <w:r w:rsidRPr="009026A4">
        <w:rPr>
          <w:b/>
        </w:rPr>
        <w:t>liste déroulante</w:t>
      </w:r>
      <w:r w:rsidRPr="009026A4">
        <w:t xml:space="preserve"> située dans le coin supérieur droit de la fenêtre principale permet de sélectionner les statistiques à afficher dans </w:t>
      </w:r>
      <w:del w:id="1571" w:author="St-Amant, Rémi" w:date="2018-02-27T10:22:00Z">
        <w:r w:rsidRPr="009026A4" w:rsidDel="00465BB2">
          <w:delText>l</w:delText>
        </w:r>
        <w:r w:rsidR="0098105F" w:rsidDel="00465BB2">
          <w:delText>’</w:delText>
        </w:r>
        <w:r w:rsidRPr="009026A4" w:rsidDel="00465BB2">
          <w:delText xml:space="preserve">onglet </w:delText>
        </w:r>
        <w:r w:rsidRPr="009026A4" w:rsidDel="00465BB2">
          <w:rPr>
            <w:i/>
          </w:rPr>
          <w:delText>Données</w:delText>
        </w:r>
      </w:del>
      <w:ins w:id="1572" w:author="St-Amant, Rémi" w:date="2018-02-27T10:22:00Z">
        <w:r w:rsidR="00465BB2">
          <w:t>la fenêtre Données</w:t>
        </w:r>
      </w:ins>
      <w:r w:rsidRPr="009026A4">
        <w:t>. La sélection « </w:t>
      </w:r>
      <w:r w:rsidR="00E612BC">
        <w:t>Nb de valeurs </w:t>
      </w:r>
      <w:r w:rsidRPr="009026A4">
        <w:t>» est particulièrement utile pour vérifier si les statistiques ont bien été calculées comme prévu. Par exemple, vous pouvez vérifier si les statistiques ont été compilées à partir de valeurs quotidiennes ou de valeurs mensuelles (365 jours ou 12 mois).</w:t>
      </w:r>
    </w:p>
    <w:p w14:paraId="56B63384" w14:textId="77777777" w:rsidR="009401CA" w:rsidRPr="009026A4" w:rsidRDefault="009401CA" w:rsidP="009401CA">
      <w:pPr>
        <w:jc w:val="both"/>
      </w:pPr>
    </w:p>
    <w:p w14:paraId="26E33934" w14:textId="4D55D3FC" w:rsidR="009401CA" w:rsidRPr="009026A4" w:rsidRDefault="009401CA" w:rsidP="009401CA">
      <w:pPr>
        <w:jc w:val="both"/>
      </w:pPr>
      <w:r w:rsidRPr="009026A4">
        <w:t>Les résultats peuvent être de cinq dimensions différentes : localisations, paramètres, itérations, périodes et variables. Lorsque vous consultez les résultats, les quatre premières dimensions s</w:t>
      </w:r>
      <w:r w:rsidR="0098105F">
        <w:t>’</w:t>
      </w:r>
      <w:r w:rsidRPr="009026A4">
        <w:t>affichent dans des colonnes distinctes, tandis que la dimension des variables s</w:t>
      </w:r>
      <w:r w:rsidR="0098105F">
        <w:t>’</w:t>
      </w:r>
      <w:r w:rsidRPr="009026A4">
        <w:t>affiche dans autant de colonnes qu</w:t>
      </w:r>
      <w:r w:rsidR="0098105F">
        <w:t>’</w:t>
      </w:r>
      <w:r w:rsidRPr="009026A4">
        <w:t>il y a de variables. Chaque fois qu</w:t>
      </w:r>
      <w:r w:rsidR="0098105F">
        <w:t>’</w:t>
      </w:r>
      <w:r w:rsidRPr="009026A4">
        <w:t>une dimension ne comporte qu</w:t>
      </w:r>
      <w:r w:rsidR="0098105F">
        <w:t>’</w:t>
      </w:r>
      <w:r w:rsidRPr="009026A4">
        <w:t xml:space="preserve">une seule valeur, sa colonne est masquée automatiquement. Si la variable représente un évènement, ses valeurs sont affichées sous forme de dates, où le format peut être </w:t>
      </w:r>
      <w:ins w:id="1573" w:author="St-Amant, Rémi" w:date="2018-02-27T10:24:00Z">
        <w:r w:rsidR="00465BB2">
          <w:t xml:space="preserve">horaire, </w:t>
        </w:r>
      </w:ins>
      <w:r w:rsidRPr="009026A4">
        <w:t>quotidien, mensuel ou annuel, avec ou sans l</w:t>
      </w:r>
      <w:r w:rsidR="0098105F">
        <w:t>’</w:t>
      </w:r>
      <w:r w:rsidRPr="009026A4">
        <w:t>année, selon le type et le mode temporels ou l</w:t>
      </w:r>
      <w:r w:rsidR="0098105F">
        <w:t>’</w:t>
      </w:r>
      <w:r w:rsidRPr="009026A4">
        <w:t>élément (dans BioSIM, le type temporel peut être annuel, mensuel</w:t>
      </w:r>
      <w:del w:id="1574" w:author="St-Amant, Rémi" w:date="2018-02-27T10:24:00Z">
        <w:r w:rsidRPr="009026A4" w:rsidDel="00465BB2">
          <w:delText xml:space="preserve"> ou</w:delText>
        </w:r>
      </w:del>
      <w:ins w:id="1575" w:author="St-Amant, Rémi" w:date="2018-02-27T10:24:00Z">
        <w:r w:rsidR="00465BB2">
          <w:t>,</w:t>
        </w:r>
      </w:ins>
      <w:r w:rsidRPr="009026A4">
        <w:t xml:space="preserve"> quotidien </w:t>
      </w:r>
      <w:ins w:id="1576" w:author="St-Amant, Rémi" w:date="2018-02-27T10:24:00Z">
        <w:r w:rsidR="00465BB2">
          <w:t xml:space="preserve">ou horaire </w:t>
        </w:r>
      </w:ins>
      <w:r w:rsidRPr="009026A4">
        <w:t>et le mode, année par année ou pour l</w:t>
      </w:r>
      <w:r w:rsidR="0098105F">
        <w:t>’</w:t>
      </w:r>
      <w:r w:rsidRPr="009026A4">
        <w:t>ensemble des années).</w:t>
      </w:r>
    </w:p>
    <w:p w14:paraId="76164918" w14:textId="788E6AD2" w:rsidR="009401CA" w:rsidRPr="009026A4" w:rsidRDefault="009401CA" w:rsidP="009401CA">
      <w:pPr>
        <w:jc w:val="both"/>
      </w:pPr>
    </w:p>
    <w:p w14:paraId="4FFF0951" w14:textId="0AA4E06B" w:rsidR="009401CA" w:rsidRPr="009026A4" w:rsidRDefault="00ED030D" w:rsidP="006160E5">
      <w:pPr>
        <w:pStyle w:val="Titre2"/>
      </w:pPr>
      <w:bookmarkStart w:id="1577" w:name="_Toc348100156"/>
      <w:bookmarkStart w:id="1578" w:name="_Toc507669838"/>
      <w:r w:rsidRPr="009026A4">
        <w:rPr>
          <w:noProof/>
          <w:lang w:val="en-CA" w:eastAsia="en-CA"/>
        </w:rPr>
        <w:drawing>
          <wp:anchor distT="0" distB="0" distL="114300" distR="114300" simplePos="0" relativeHeight="251636224" behindDoc="0" locked="0" layoutInCell="1" allowOverlap="1" wp14:anchorId="680E1678" wp14:editId="58AC43D4">
            <wp:simplePos x="0" y="0"/>
            <wp:positionH relativeFrom="column">
              <wp:posOffset>4889087</wp:posOffset>
            </wp:positionH>
            <wp:positionV relativeFrom="paragraph">
              <wp:posOffset>64992</wp:posOffset>
            </wp:positionV>
            <wp:extent cx="1201420" cy="3187700"/>
            <wp:effectExtent l="0" t="0" r="0" b="0"/>
            <wp:wrapSquare wrapText="bothSides"/>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1201420" cy="318770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Exportation des résultats</w:t>
      </w:r>
      <w:bookmarkEnd w:id="1577"/>
      <w:bookmarkEnd w:id="1578"/>
    </w:p>
    <w:p w14:paraId="06153BFA" w14:textId="77777777" w:rsidR="009401CA" w:rsidRPr="009026A4" w:rsidRDefault="009401CA" w:rsidP="009401CA"/>
    <w:p w14:paraId="77AA873C" w14:textId="77777777" w:rsidR="009401CA" w:rsidRPr="009026A4" w:rsidRDefault="009401CA" w:rsidP="009401CA">
      <w:pPr>
        <w:jc w:val="both"/>
      </w:pPr>
      <w:r w:rsidRPr="009026A4">
        <w:rPr>
          <w:rStyle w:val="Marquedecommentaire"/>
        </w:rPr>
        <w:t xml:space="preserve"> </w:t>
      </w:r>
      <w:smartTag w:uri="urn:schemas-microsoft-com:office:smarttags" w:element="PersonName">
        <w:smartTagPr>
          <w:attr w:name="ProductID" w:val="La fen￪tre Export"/>
        </w:smartTagPr>
        <w:r w:rsidRPr="009026A4">
          <w:t>La fenêtre Export</w:t>
        </w:r>
      </w:smartTag>
      <w:r w:rsidRPr="009026A4">
        <w:t xml:space="preserve"> contient la définition des fichiers d</w:t>
      </w:r>
      <w:r w:rsidR="0098105F">
        <w:t>’</w:t>
      </w:r>
      <w:r w:rsidRPr="009026A4">
        <w:t>exportation (qui permettent d</w:t>
      </w:r>
      <w:r w:rsidR="0098105F">
        <w:t>’</w:t>
      </w:r>
      <w:r w:rsidRPr="009026A4">
        <w:t>accéder aux résultats à l</w:t>
      </w:r>
      <w:r w:rsidR="0098105F">
        <w:t>’</w:t>
      </w:r>
      <w:r w:rsidRPr="009026A4">
        <w:t xml:space="preserve">extérieur de BioSIM). </w:t>
      </w:r>
    </w:p>
    <w:p w14:paraId="64130972" w14:textId="77777777" w:rsidR="009401CA" w:rsidRPr="009026A4" w:rsidRDefault="009401CA" w:rsidP="009401CA">
      <w:pPr>
        <w:jc w:val="both"/>
      </w:pPr>
    </w:p>
    <w:p w14:paraId="495E55F8" w14:textId="528D91BB" w:rsidR="009401CA" w:rsidRPr="009026A4" w:rsidRDefault="009401CA" w:rsidP="009401CA">
      <w:pPr>
        <w:jc w:val="both"/>
      </w:pPr>
      <w:r w:rsidRPr="009026A4">
        <w:t>Il est possible d</w:t>
      </w:r>
      <w:r w:rsidR="0098105F">
        <w:t>’</w:t>
      </w:r>
      <w:r w:rsidRPr="009026A4">
        <w:t xml:space="preserve">exporter les résultats sur un disque ou directement dans une feuille de calcul. Pour indiquer à BioSIM dans quel chiffrier vous voulez exporter les données, cliquez sur le bouton Options </w:t>
      </w:r>
      <w:r w:rsidR="008F78E1" w:rsidRPr="009026A4">
        <w:rPr>
          <w:noProof/>
          <w:lang w:val="en-CA" w:eastAsia="en-CA"/>
        </w:rPr>
        <w:drawing>
          <wp:inline distT="0" distB="0" distL="0" distR="0" wp14:anchorId="0F249981" wp14:editId="0A21A3C9">
            <wp:extent cx="136525" cy="136525"/>
            <wp:effectExtent l="0" t="0" r="0" b="0"/>
            <wp:docPr id="180" name="Picture 180" descr="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Option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ou sélectionnez [</w:t>
      </w:r>
      <w:r w:rsidR="00ED030D">
        <w:t>Affichage</w:t>
      </w:r>
      <w:r w:rsidRPr="009026A4">
        <w:t xml:space="preserve">] [Options…] dans la barre de menus. Cette commande ouvre la boîte de dialogue Options à la page </w:t>
      </w:r>
      <w:r w:rsidRPr="009026A4">
        <w:rPr>
          <w:i/>
        </w:rPr>
        <w:t>Liens</w:t>
      </w:r>
      <w:r w:rsidRPr="009026A4">
        <w:t>, dans laquelle vous pouvez utiliser le bouton Parcourir (</w:t>
      </w:r>
      <w:r w:rsidR="00ED030D">
        <w:rPr>
          <w:noProof/>
          <w:lang w:eastAsia="fr-CA"/>
        </w:rPr>
        <w:t>…</w:t>
      </w:r>
      <w:r w:rsidRPr="009026A4">
        <w:t xml:space="preserve">), puis entrer le chemin menant au chiffrier voulu dans le champ </w:t>
      </w:r>
      <w:r w:rsidR="00ED030D">
        <w:rPr>
          <w:b/>
        </w:rPr>
        <w:t>Tableur1</w:t>
      </w:r>
      <w:r w:rsidRPr="009026A4">
        <w:t>. Si BioSIM est incapable de trouver le chiffrier sur l</w:t>
      </w:r>
      <w:r w:rsidR="0098105F">
        <w:t>’</w:t>
      </w:r>
      <w:r w:rsidRPr="009026A4">
        <w:t>ordinateur, une boîte de dialogue s</w:t>
      </w:r>
      <w:r w:rsidR="0098105F">
        <w:t>’</w:t>
      </w:r>
      <w:r w:rsidRPr="009026A4">
        <w:t>affiche et vous permet de parcourir vos dossiers afin d</w:t>
      </w:r>
      <w:r w:rsidR="0098105F">
        <w:t>’</w:t>
      </w:r>
      <w:r w:rsidRPr="009026A4">
        <w:t xml:space="preserve">indiquer au logiciel où se trouve le chiffrier. </w:t>
      </w:r>
    </w:p>
    <w:p w14:paraId="4314F917" w14:textId="77777777" w:rsidR="009401CA" w:rsidRPr="009026A4" w:rsidRDefault="009401CA" w:rsidP="009401CA">
      <w:pPr>
        <w:jc w:val="both"/>
      </w:pPr>
    </w:p>
    <w:p w14:paraId="16A4B3B6" w14:textId="77777777" w:rsidR="009401CA" w:rsidRPr="009026A4" w:rsidRDefault="009401CA" w:rsidP="009401CA">
      <w:pPr>
        <w:jc w:val="both"/>
      </w:pPr>
      <w:smartTag w:uri="urn:schemas-microsoft-com:office:smarttags" w:element="PersonName">
        <w:smartTagPr>
          <w:attr w:name="ProductID" w:val="La fen￪tre Export"/>
        </w:smartTagPr>
        <w:r w:rsidRPr="009026A4">
          <w:t>La fenêtre Export</w:t>
        </w:r>
      </w:smartTag>
      <w:r w:rsidRPr="009026A4">
        <w:t xml:space="preserve"> contient la liste des exportations qui sont présentement définies pour l</w:t>
      </w:r>
      <w:r w:rsidR="0098105F">
        <w:t>’</w:t>
      </w:r>
      <w:r w:rsidRPr="009026A4">
        <w:t>élément sélectionné. Lorsqu</w:t>
      </w:r>
      <w:r w:rsidR="0098105F">
        <w:t>’</w:t>
      </w:r>
      <w:r w:rsidRPr="009026A4">
        <w:t>un élément contient des exportations prédéfinies, les fichiers d</w:t>
      </w:r>
      <w:r w:rsidR="0098105F">
        <w:t>’</w:t>
      </w:r>
      <w:r w:rsidRPr="009026A4">
        <w:t>exportation sont réécrits chaque fois que l</w:t>
      </w:r>
      <w:r w:rsidR="0098105F">
        <w:t>’</w:t>
      </w:r>
      <w:r w:rsidRPr="009026A4">
        <w:t>élément est exécuté.</w:t>
      </w:r>
    </w:p>
    <w:p w14:paraId="478F041D" w14:textId="77777777" w:rsidR="009401CA" w:rsidRPr="009026A4" w:rsidRDefault="009401CA" w:rsidP="009401CA">
      <w:pPr>
        <w:jc w:val="both"/>
      </w:pPr>
    </w:p>
    <w:p w14:paraId="549DB2D0" w14:textId="77777777" w:rsidR="009401CA" w:rsidRPr="009026A4" w:rsidRDefault="009401CA" w:rsidP="009401CA">
      <w:pPr>
        <w:jc w:val="both"/>
      </w:pPr>
      <w:r w:rsidRPr="009026A4">
        <w:t xml:space="preserve">On retrouve les boutons et les champs suivants dans </w:t>
      </w:r>
      <w:smartTag w:uri="urn:schemas-microsoft-com:office:smarttags" w:element="PersonName">
        <w:smartTagPr>
          <w:attr w:name="ProductID" w:val="La fen￪tre Export"/>
        </w:smartTagPr>
        <w:r w:rsidRPr="009026A4">
          <w:t>la fenêtre Export</w:t>
        </w:r>
      </w:smartTag>
      <w:r w:rsidRPr="009026A4">
        <w:t> :</w:t>
      </w:r>
    </w:p>
    <w:p w14:paraId="40E1AD14" w14:textId="77777777" w:rsidR="009401CA" w:rsidRPr="009026A4" w:rsidRDefault="009401CA" w:rsidP="009401CA">
      <w:pPr>
        <w:jc w:val="both"/>
        <w:rPr>
          <w:b/>
          <w:bCs/>
        </w:rPr>
      </w:pPr>
    </w:p>
    <w:p w14:paraId="2CB9B81A" w14:textId="39E6BE91" w:rsidR="009401CA" w:rsidRPr="009026A4" w:rsidRDefault="009401CA" w:rsidP="009401CA">
      <w:pPr>
        <w:jc w:val="both"/>
        <w:rPr>
          <w:bCs/>
        </w:rPr>
      </w:pPr>
      <w:r w:rsidRPr="009026A4">
        <w:t xml:space="preserve">Case </w:t>
      </w:r>
      <w:r w:rsidR="00292373" w:rsidRPr="009026A4">
        <w:rPr>
          <w:noProof/>
          <w:lang w:val="en-CA" w:eastAsia="en-CA"/>
        </w:rPr>
        <w:drawing>
          <wp:inline distT="0" distB="0" distL="0" distR="0" wp14:anchorId="64299199" wp14:editId="69BF3FE2">
            <wp:extent cx="136525" cy="117907"/>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ocher"/>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136525" cy="117907"/>
                    </a:xfrm>
                    <a:prstGeom prst="rect">
                      <a:avLst/>
                    </a:prstGeom>
                    <a:noFill/>
                    <a:ln>
                      <a:noFill/>
                    </a:ln>
                  </pic:spPr>
                </pic:pic>
              </a:graphicData>
            </a:graphic>
          </wp:inline>
        </w:drawing>
      </w:r>
      <w:r w:rsidRPr="009026A4">
        <w:t xml:space="preserve">: lorsque cette case est cochée </w:t>
      </w:r>
      <w:r w:rsidR="008F78E1" w:rsidRPr="009026A4">
        <w:rPr>
          <w:noProof/>
          <w:lang w:val="en-CA" w:eastAsia="en-CA"/>
        </w:rPr>
        <w:drawing>
          <wp:inline distT="0" distB="0" distL="0" distR="0" wp14:anchorId="2A1937BD" wp14:editId="247C1D76">
            <wp:extent cx="136525" cy="136525"/>
            <wp:effectExtent l="0" t="0" r="0" b="0"/>
            <wp:docPr id="182" name="Picture 182"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BioSIM exporte automatiquement les résultats chaque fois que l</w:t>
      </w:r>
      <w:r w:rsidR="0098105F">
        <w:t>’</w:t>
      </w:r>
      <w:r w:rsidRPr="009026A4">
        <w:t>élément est exécuté.</w:t>
      </w:r>
    </w:p>
    <w:p w14:paraId="6BD87D22" w14:textId="77777777" w:rsidR="009401CA" w:rsidRPr="009026A4" w:rsidRDefault="009401CA" w:rsidP="009401CA">
      <w:pPr>
        <w:jc w:val="both"/>
        <w:rPr>
          <w:b/>
          <w:bCs/>
        </w:rPr>
      </w:pPr>
    </w:p>
    <w:p w14:paraId="6B456A53" w14:textId="521110B3" w:rsidR="009401CA" w:rsidRPr="009026A4" w:rsidRDefault="009401CA" w:rsidP="009401CA">
      <w:pPr>
        <w:jc w:val="both"/>
      </w:pPr>
      <w:r w:rsidRPr="009026A4">
        <w:t>Champ</w:t>
      </w:r>
      <w:r w:rsidR="00292373" w:rsidRPr="00292373">
        <w:t xml:space="preserve"> de texte</w:t>
      </w:r>
      <w:r w:rsidR="00292373">
        <w:rPr>
          <w:b/>
        </w:rPr>
        <w:t xml:space="preserve"> </w:t>
      </w:r>
      <w:r w:rsidRPr="009026A4">
        <w:rPr>
          <w:b/>
        </w:rPr>
        <w:t>:</w:t>
      </w:r>
      <w:r w:rsidRPr="009026A4">
        <w:t xml:space="preserve"> Nom du fichier où seront stockés les résultats de l</w:t>
      </w:r>
      <w:r w:rsidR="0098105F">
        <w:t>’</w:t>
      </w:r>
      <w:r w:rsidRPr="009026A4">
        <w:t xml:space="preserve">exportation. Toutes les exportations sont enregistrées en tant que fichiers .csv dans le sous-répertoire </w:t>
      </w:r>
      <w:r w:rsidRPr="009026A4">
        <w:rPr>
          <w:u w:val="single"/>
        </w:rPr>
        <w:t>\Output\</w:t>
      </w:r>
      <w:r w:rsidRPr="009026A4">
        <w:t xml:space="preserve"> du projet.</w:t>
      </w:r>
    </w:p>
    <w:p w14:paraId="610CDE6C" w14:textId="77777777" w:rsidR="009401CA" w:rsidRPr="009026A4" w:rsidRDefault="009401CA" w:rsidP="009401CA">
      <w:pPr>
        <w:jc w:val="both"/>
      </w:pPr>
    </w:p>
    <w:p w14:paraId="45BDC135" w14:textId="77777777" w:rsidR="009401CA" w:rsidRPr="009026A4" w:rsidRDefault="008F78E1" w:rsidP="009401CA">
      <w:pPr>
        <w:jc w:val="both"/>
      </w:pPr>
      <w:r w:rsidRPr="009026A4">
        <w:rPr>
          <w:noProof/>
          <w:lang w:val="en-CA" w:eastAsia="en-CA"/>
        </w:rPr>
        <w:drawing>
          <wp:inline distT="0" distB="0" distL="0" distR="0" wp14:anchorId="4882FC80" wp14:editId="4CF7A5E4">
            <wp:extent cx="169505" cy="163939"/>
            <wp:effectExtent l="0" t="0" r="254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xport_Now"/>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179044" cy="173165"/>
                    </a:xfrm>
                    <a:prstGeom prst="rect">
                      <a:avLst/>
                    </a:prstGeom>
                    <a:noFill/>
                    <a:ln>
                      <a:noFill/>
                    </a:ln>
                  </pic:spPr>
                </pic:pic>
              </a:graphicData>
            </a:graphic>
          </wp:inline>
        </w:drawing>
      </w:r>
      <w:r w:rsidR="009401CA" w:rsidRPr="009026A4">
        <w:t xml:space="preserve"> Exporter : Bouton servant à exporter les résultats sous forme de fichier .csv dans le sous-répertoire \Output\.</w:t>
      </w:r>
    </w:p>
    <w:p w14:paraId="1BA9DE48" w14:textId="77777777" w:rsidR="009401CA" w:rsidRPr="009026A4" w:rsidRDefault="009401CA" w:rsidP="009401CA">
      <w:pPr>
        <w:jc w:val="both"/>
        <w:rPr>
          <w:b/>
        </w:rPr>
      </w:pPr>
    </w:p>
    <w:p w14:paraId="5EC12355" w14:textId="15EFC07A" w:rsidR="009401CA" w:rsidRPr="009026A4" w:rsidRDefault="008F78E1" w:rsidP="009401CA">
      <w:pPr>
        <w:jc w:val="both"/>
      </w:pPr>
      <w:r w:rsidRPr="009026A4">
        <w:rPr>
          <w:noProof/>
          <w:lang w:val="en-CA" w:eastAsia="en-CA"/>
        </w:rPr>
        <w:drawing>
          <wp:inline distT="0" distB="0" distL="0" distR="0" wp14:anchorId="600405EE" wp14:editId="2B28A382">
            <wp:extent cx="185723" cy="175406"/>
            <wp:effectExtent l="0" t="0" r="508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To_Spreadsheet"/>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193423" cy="182678"/>
                    </a:xfrm>
                    <a:prstGeom prst="rect">
                      <a:avLst/>
                    </a:prstGeom>
                    <a:noFill/>
                    <a:ln>
                      <a:noFill/>
                    </a:ln>
                  </pic:spPr>
                </pic:pic>
              </a:graphicData>
            </a:graphic>
          </wp:inline>
        </w:drawing>
      </w:r>
      <w:r w:rsidR="009401CA" w:rsidRPr="009026A4">
        <w:t>Vers chiffrier</w:t>
      </w:r>
      <w:r w:rsidR="00910ABE">
        <w:t xml:space="preserve"> I</w:t>
      </w:r>
      <w:r w:rsidR="009401CA" w:rsidRPr="009026A4">
        <w:t> : Bouton servant à exporter les résultats sur un disque et les envoyer simultanément au chiffrier</w:t>
      </w:r>
      <w:r w:rsidR="00910ABE">
        <w:t xml:space="preserve"> I</w:t>
      </w:r>
      <w:r w:rsidR="009401CA" w:rsidRPr="009026A4">
        <w:t xml:space="preserve"> voulu (par exemple, Excel). </w:t>
      </w:r>
    </w:p>
    <w:p w14:paraId="3275500B" w14:textId="77777777" w:rsidR="009401CA" w:rsidRPr="009026A4" w:rsidRDefault="009401CA" w:rsidP="009401CA">
      <w:pPr>
        <w:jc w:val="both"/>
      </w:pPr>
    </w:p>
    <w:p w14:paraId="3169CC8B" w14:textId="13DEEC36" w:rsidR="00910ABE" w:rsidRPr="009026A4" w:rsidRDefault="00910ABE" w:rsidP="00910ABE">
      <w:pPr>
        <w:jc w:val="both"/>
      </w:pPr>
      <w:r w:rsidRPr="009026A4">
        <w:rPr>
          <w:noProof/>
          <w:lang w:val="en-CA" w:eastAsia="en-CA"/>
        </w:rPr>
        <w:drawing>
          <wp:inline distT="0" distB="0" distL="0" distR="0" wp14:anchorId="42D8BC53" wp14:editId="0FBD8F1A">
            <wp:extent cx="185723" cy="175406"/>
            <wp:effectExtent l="0" t="0" r="508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To_Spreadsheet"/>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193423" cy="182678"/>
                    </a:xfrm>
                    <a:prstGeom prst="rect">
                      <a:avLst/>
                    </a:prstGeom>
                    <a:noFill/>
                    <a:ln>
                      <a:noFill/>
                    </a:ln>
                  </pic:spPr>
                </pic:pic>
              </a:graphicData>
            </a:graphic>
          </wp:inline>
        </w:drawing>
      </w:r>
      <w:r w:rsidRPr="009026A4">
        <w:t>Vers chiffrier</w:t>
      </w:r>
      <w:r>
        <w:t xml:space="preserve"> II</w:t>
      </w:r>
      <w:r w:rsidRPr="009026A4">
        <w:t> : Bouton servant à exporter les résultats sur un disque et les envoyer simultanément au chiffrier</w:t>
      </w:r>
      <w:r>
        <w:t xml:space="preserve"> II voulu (par exemple, </w:t>
      </w:r>
      <w:del w:id="1579" w:author="St-Amant, Rémi" w:date="2018-02-27T10:28:00Z">
        <w:r w:rsidDel="00465BB2">
          <w:delText xml:space="preserve">Open </w:delText>
        </w:r>
      </w:del>
      <w:ins w:id="1580" w:author="St-Amant, Rémi" w:date="2018-02-27T10:28:00Z">
        <w:r w:rsidR="00465BB2">
          <w:t>Libre</w:t>
        </w:r>
      </w:ins>
      <w:r>
        <w:t>Office C</w:t>
      </w:r>
      <w:r w:rsidRPr="00910ABE">
        <w:t>alc</w:t>
      </w:r>
      <w:r w:rsidRPr="009026A4">
        <w:t xml:space="preserve">). </w:t>
      </w:r>
    </w:p>
    <w:p w14:paraId="7D1E3CF3" w14:textId="77777777" w:rsidR="009401CA" w:rsidRPr="009026A4" w:rsidRDefault="009401CA" w:rsidP="009401CA">
      <w:pPr>
        <w:jc w:val="both"/>
      </w:pPr>
    </w:p>
    <w:p w14:paraId="0C15367C" w14:textId="69C151B6" w:rsidR="009401CA" w:rsidRPr="009026A4" w:rsidRDefault="008F78E1" w:rsidP="009401CA">
      <w:pPr>
        <w:jc w:val="both"/>
      </w:pPr>
      <w:r w:rsidRPr="009026A4">
        <w:rPr>
          <w:noProof/>
          <w:lang w:val="en-CA" w:eastAsia="en-CA"/>
        </w:rPr>
        <w:drawing>
          <wp:inline distT="0" distB="0" distL="0" distR="0" wp14:anchorId="1E1B6736" wp14:editId="669A9C83">
            <wp:extent cx="141232" cy="1365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Ouvrir_répertoire_sortie"/>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141232" cy="136525"/>
                    </a:xfrm>
                    <a:prstGeom prst="rect">
                      <a:avLst/>
                    </a:prstGeom>
                    <a:noFill/>
                    <a:ln>
                      <a:noFill/>
                    </a:ln>
                  </pic:spPr>
                </pic:pic>
              </a:graphicData>
            </a:graphic>
          </wp:inline>
        </w:drawing>
      </w:r>
      <w:r w:rsidR="009401CA" w:rsidRPr="009026A4">
        <w:t xml:space="preserve"> Ouvrir répertoire sortie : Bouton servant à ouvrir le sous-répertoire </w:t>
      </w:r>
      <w:r w:rsidR="009401CA" w:rsidRPr="009026A4">
        <w:rPr>
          <w:u w:val="single"/>
        </w:rPr>
        <w:t>\</w:t>
      </w:r>
      <w:r w:rsidR="009401CA" w:rsidRPr="009026A4">
        <w:t>Output</w:t>
      </w:r>
      <w:r w:rsidR="009401CA" w:rsidRPr="009026A4">
        <w:rPr>
          <w:u w:val="single"/>
        </w:rPr>
        <w:t>\</w:t>
      </w:r>
      <w:r w:rsidR="009401CA" w:rsidRPr="009026A4">
        <w:t xml:space="preserve"> qui est créé au début de chaque nouveau projet. </w:t>
      </w:r>
      <w:del w:id="1581" w:author="St-Amant, Rémi" w:date="2018-02-27T10:29:00Z">
        <w:r w:rsidR="009401CA" w:rsidRPr="009026A4" w:rsidDel="00465BB2">
          <w:delText xml:space="preserve">Outre les exportations, le sous-répertoire </w:delText>
        </w:r>
        <w:r w:rsidR="009401CA" w:rsidRPr="009026A4" w:rsidDel="00465BB2">
          <w:rPr>
            <w:u w:val="single"/>
          </w:rPr>
          <w:delText>\Output\</w:delText>
        </w:r>
        <w:r w:rsidR="009401CA" w:rsidRPr="009026A4" w:rsidDel="00465BB2">
          <w:delText xml:space="preserve"> contient également les résultats des analyses qui sont automatiquement exportés sous forme de fichiers .csv. </w:delText>
        </w:r>
      </w:del>
    </w:p>
    <w:p w14:paraId="24D7DE6F" w14:textId="77777777" w:rsidR="009401CA" w:rsidRPr="009026A4" w:rsidRDefault="009401CA" w:rsidP="009401CA">
      <w:pPr>
        <w:jc w:val="both"/>
      </w:pPr>
    </w:p>
    <w:p w14:paraId="087D0253" w14:textId="77777777" w:rsidR="009401CA" w:rsidRPr="009026A4" w:rsidRDefault="009401CA" w:rsidP="009401CA">
      <w:pPr>
        <w:jc w:val="both"/>
      </w:pPr>
      <w:smartTag w:uri="urn:schemas-microsoft-com:office:smarttags" w:element="PersonName">
        <w:smartTagPr>
          <w:attr w:name="ProductID" w:val="La page R￩gion"/>
        </w:smartTagPr>
        <w:r w:rsidRPr="009026A4">
          <w:t xml:space="preserve">La page </w:t>
        </w:r>
        <w:r w:rsidRPr="009026A4">
          <w:rPr>
            <w:i/>
          </w:rPr>
          <w:t>Région</w:t>
        </w:r>
      </w:smartTag>
      <w:r w:rsidRPr="009026A4">
        <w:t xml:space="preserve"> de la boîte de dialogue Options permet de spécifier les options de format propres aux fichiers .csv (par exemple, les séparateurs de colonnes et le nombre de décimales).</w:t>
      </w:r>
    </w:p>
    <w:p w14:paraId="3ECECDE5" w14:textId="77777777" w:rsidR="009401CA" w:rsidRPr="009026A4" w:rsidRDefault="009401CA" w:rsidP="009401CA">
      <w:pPr>
        <w:jc w:val="both"/>
      </w:pPr>
    </w:p>
    <w:p w14:paraId="1EBD9652" w14:textId="77777777" w:rsidR="009401CA" w:rsidRPr="009026A4" w:rsidRDefault="009401CA" w:rsidP="009401CA">
      <w:r w:rsidRPr="009026A4">
        <w:t>Les variables et les statistiques pouvant être exportées dépendent du modèle et des choix subséquents que vous faites pour obtenir les résultats de l</w:t>
      </w:r>
      <w:r w:rsidR="0098105F">
        <w:t>’</w:t>
      </w:r>
      <w:r w:rsidRPr="009026A4">
        <w:t>élément sélectionné.</w:t>
      </w:r>
    </w:p>
    <w:p w14:paraId="6A3C903E" w14:textId="77777777" w:rsidR="009401CA" w:rsidRPr="009026A4" w:rsidRDefault="009401CA" w:rsidP="009401CA">
      <w:pPr>
        <w:jc w:val="both"/>
      </w:pPr>
    </w:p>
    <w:p w14:paraId="30768D2A" w14:textId="4E002E5D" w:rsidR="009401CA" w:rsidRPr="009026A4" w:rsidRDefault="009401CA" w:rsidP="009401CA">
      <w:pPr>
        <w:jc w:val="both"/>
      </w:pPr>
      <w:r w:rsidRPr="009026A4">
        <w:t>Vous pouvez sélectionner un sous-ensemble de variables (champ de liste supérieur) et de statistiques (champ de liste inférieur) aux fins d</w:t>
      </w:r>
      <w:r w:rsidR="0098105F">
        <w:t>’</w:t>
      </w:r>
      <w:r w:rsidRPr="009026A4">
        <w:t xml:space="preserve">exportation. Pour ajouter des variables ou des statistiques à exporter, cochez-les </w:t>
      </w:r>
      <w:r w:rsidR="008F78E1" w:rsidRPr="009026A4">
        <w:rPr>
          <w:noProof/>
          <w:lang w:val="en-CA" w:eastAsia="en-CA"/>
        </w:rPr>
        <w:drawing>
          <wp:inline distT="0" distB="0" distL="0" distR="0" wp14:anchorId="14E8F857" wp14:editId="488BDCB9">
            <wp:extent cx="136525" cy="136525"/>
            <wp:effectExtent l="0" t="0" r="0" b="0"/>
            <wp:docPr id="187" name="Picture 187"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Elles seront toutefois exportées selon l</w:t>
      </w:r>
      <w:r w:rsidR="0098105F">
        <w:t>’</w:t>
      </w:r>
      <w:r w:rsidRPr="009026A4">
        <w:t>ordre dans lequel elles apparaissent à l</w:t>
      </w:r>
      <w:r w:rsidR="0098105F">
        <w:t>’</w:t>
      </w:r>
      <w:r w:rsidRPr="009026A4">
        <w:t xml:space="preserve">écran (cet ordre ne peut être changé). </w:t>
      </w:r>
    </w:p>
    <w:p w14:paraId="4F125AA6" w14:textId="77777777" w:rsidR="009401CA" w:rsidRPr="009026A4" w:rsidRDefault="009401CA" w:rsidP="009401CA"/>
    <w:p w14:paraId="240AB887" w14:textId="77777777" w:rsidR="009401CA" w:rsidRPr="009026A4" w:rsidRDefault="00203940" w:rsidP="00AB65C2">
      <w:pPr>
        <w:pStyle w:val="Titre1"/>
      </w:pPr>
      <w:bookmarkStart w:id="1582" w:name="_Graph_View"/>
      <w:bookmarkStart w:id="1583" w:name="_Multiple_Analysis_Dialog"/>
      <w:bookmarkStart w:id="1584" w:name="_Toc348100160"/>
      <w:bookmarkEnd w:id="1582"/>
      <w:bookmarkEnd w:id="1583"/>
      <w:r>
        <w:br w:type="page"/>
      </w:r>
      <w:bookmarkStart w:id="1585" w:name="_Toc507669839"/>
      <w:r w:rsidR="009401CA" w:rsidRPr="009026A4">
        <w:lastRenderedPageBreak/>
        <w:t>Autres éléments</w:t>
      </w:r>
      <w:bookmarkEnd w:id="1584"/>
      <w:bookmarkEnd w:id="1585"/>
    </w:p>
    <w:p w14:paraId="4A55D009" w14:textId="77777777" w:rsidR="009401CA" w:rsidRPr="009026A4" w:rsidRDefault="009401CA" w:rsidP="009401CA"/>
    <w:p w14:paraId="591ABD90" w14:textId="77777777" w:rsidR="009401CA" w:rsidRPr="009026A4" w:rsidRDefault="009401CA" w:rsidP="006160E5">
      <w:pPr>
        <w:pStyle w:val="Titre2"/>
      </w:pPr>
      <w:bookmarkStart w:id="1586" w:name="_Toc348100161"/>
      <w:bookmarkStart w:id="1587" w:name="_Toc507669840"/>
      <w:r w:rsidRPr="009026A4">
        <w:t>Analyse de fonction</w:t>
      </w:r>
      <w:bookmarkEnd w:id="1586"/>
      <w:bookmarkEnd w:id="1587"/>
    </w:p>
    <w:p w14:paraId="71E72469" w14:textId="77777777" w:rsidR="009401CA" w:rsidRPr="009026A4" w:rsidRDefault="009401CA" w:rsidP="009401CA"/>
    <w:p w14:paraId="4B6CCDF3" w14:textId="77777777" w:rsidR="009401CA" w:rsidRPr="009026A4" w:rsidRDefault="009401CA" w:rsidP="009401CA">
      <w:r w:rsidRPr="009026A4">
        <w:t>Pour ouvrir la boîte de dialogue Analyse fonction et ajouter un élément d</w:t>
      </w:r>
      <w:r w:rsidR="0098105F">
        <w:t>’</w:t>
      </w:r>
      <w:r w:rsidRPr="009026A4">
        <w:t xml:space="preserve">analyse de fonction à un projet, vous pouvez soit cliquer sur le bouton Ajouter analyse fonction </w:t>
      </w:r>
      <w:r w:rsidR="008F78E1" w:rsidRPr="009026A4">
        <w:rPr>
          <w:noProof/>
          <w:lang w:val="en-CA" w:eastAsia="en-CA"/>
        </w:rPr>
        <w:drawing>
          <wp:inline distT="0" distB="0" distL="0" distR="0" wp14:anchorId="08FB5B32" wp14:editId="5BA8BEA4">
            <wp:extent cx="124113" cy="136525"/>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Ajouter_analyse_fonction"/>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24113" cy="136525"/>
                    </a:xfrm>
                    <a:prstGeom prst="rect">
                      <a:avLst/>
                    </a:prstGeom>
                    <a:noFill/>
                    <a:ln>
                      <a:noFill/>
                    </a:ln>
                  </pic:spPr>
                </pic:pic>
              </a:graphicData>
            </a:graphic>
          </wp:inline>
        </w:drawing>
      </w:r>
      <w:r w:rsidRPr="009026A4">
        <w:t xml:space="preserve"> dans la barre d</w:t>
      </w:r>
      <w:r w:rsidR="0098105F">
        <w:t>’</w:t>
      </w:r>
      <w:r w:rsidRPr="009026A4">
        <w:t xml:space="preserve">outils de </w:t>
      </w:r>
      <w:smartTag w:uri="urn:schemas-microsoft-com:office:smarttags" w:element="PersonName">
        <w:smartTagPr>
          <w:attr w:name="ProductID" w:val="La fen￪tre Projet"/>
        </w:smartTagPr>
        <w:r w:rsidRPr="009026A4">
          <w:t>la fenêtre Projet</w:t>
        </w:r>
      </w:smartTag>
      <w:r w:rsidRPr="009026A4">
        <w:t>, soit sélectionner [Projet] [Ajouter analyse fonction...] dans la barre de menus, ou encore cliquer avec le bouton droit de la souris sur l</w:t>
      </w:r>
      <w:r w:rsidR="0098105F">
        <w:t>’</w:t>
      </w:r>
      <w:r w:rsidRPr="009026A4">
        <w:t xml:space="preserve">élément à analyser dans </w:t>
      </w:r>
      <w:smartTag w:uri="urn:schemas-microsoft-com:office:smarttags" w:element="PersonName">
        <w:smartTagPr>
          <w:attr w:name="ProductID" w:val="La fen￪tre Projet"/>
        </w:smartTagPr>
        <w:r w:rsidRPr="009026A4">
          <w:t>la fenêtre Projet</w:t>
        </w:r>
      </w:smartTag>
      <w:r w:rsidRPr="009026A4">
        <w:t xml:space="preserve">, puis sélectionner [Ajouter analyse fonction...] dans le menu contextuel. </w:t>
      </w:r>
    </w:p>
    <w:p w14:paraId="2825BC38" w14:textId="77777777" w:rsidR="009401CA" w:rsidRPr="009026A4" w:rsidRDefault="009401CA" w:rsidP="009401CA">
      <w:pPr>
        <w:jc w:val="both"/>
      </w:pPr>
    </w:p>
    <w:p w14:paraId="4AB27B1F" w14:textId="49F65839" w:rsidR="009401CA" w:rsidRPr="009026A4" w:rsidRDefault="008F78E1" w:rsidP="009401CA">
      <w:pPr>
        <w:jc w:val="both"/>
      </w:pPr>
      <w:r w:rsidRPr="009026A4">
        <w:rPr>
          <w:noProof/>
          <w:lang w:val="en-CA" w:eastAsia="en-CA"/>
        </w:rPr>
        <w:drawing>
          <wp:anchor distT="0" distB="0" distL="114300" distR="114300" simplePos="0" relativeHeight="251664896" behindDoc="1" locked="0" layoutInCell="1" allowOverlap="1" wp14:anchorId="74E04A08" wp14:editId="7000D01B">
            <wp:simplePos x="0" y="0"/>
            <wp:positionH relativeFrom="column">
              <wp:posOffset>2564130</wp:posOffset>
            </wp:positionH>
            <wp:positionV relativeFrom="paragraph">
              <wp:posOffset>48260</wp:posOffset>
            </wp:positionV>
            <wp:extent cx="3807460" cy="2519045"/>
            <wp:effectExtent l="0" t="0" r="0" b="0"/>
            <wp:wrapTight wrapText="bothSides">
              <wp:wrapPolygon edited="0">
                <wp:start x="0" y="0"/>
                <wp:lineTo x="0" y="21399"/>
                <wp:lineTo x="21506" y="21399"/>
                <wp:lineTo x="21506" y="0"/>
                <wp:lineTo x="0" y="0"/>
              </wp:wrapPolygon>
            </wp:wrapTight>
            <wp:docPr id="481" name="Picture 481" descr="Analyse_fo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Analyse_fonction"/>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807460" cy="2519045"/>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L</w:t>
      </w:r>
      <w:r w:rsidR="0098105F">
        <w:t>’</w:t>
      </w:r>
      <w:r w:rsidR="009401CA" w:rsidRPr="009026A4">
        <w:t>analyse de fonction sert à exécuter des opérations logiques ou arithmétiques une ligne à la fois sur les variables de sortie de l</w:t>
      </w:r>
      <w:r w:rsidR="0098105F">
        <w:t>’</w:t>
      </w:r>
      <w:r w:rsidR="009401CA" w:rsidRPr="009026A4">
        <w:t>élément parent afin de créer de nouvelles variables.</w:t>
      </w:r>
      <w:ins w:id="1588" w:author="St-Amant, Rémi" w:date="2018-02-27T10:34:00Z">
        <w:r w:rsidR="000D0214">
          <w:t xml:space="preserve"> Il peut aussi </w:t>
        </w:r>
      </w:ins>
      <w:ins w:id="1589" w:author="St-Amant, Rémi" w:date="2018-02-27T10:35:00Z">
        <w:r w:rsidR="000D0214">
          <w:t>être utiliser pour transformer des variables temporelles.</w:t>
        </w:r>
      </w:ins>
    </w:p>
    <w:p w14:paraId="3C2A38BE" w14:textId="77777777" w:rsidR="009401CA" w:rsidRPr="009026A4" w:rsidRDefault="009401CA" w:rsidP="009401CA">
      <w:pPr>
        <w:jc w:val="both"/>
      </w:pPr>
    </w:p>
    <w:p w14:paraId="3ACF9AC1" w14:textId="77777777" w:rsidR="009401CA" w:rsidRPr="009026A4" w:rsidRDefault="009401CA" w:rsidP="009401CA">
      <w:pPr>
        <w:jc w:val="both"/>
      </w:pPr>
      <w:r w:rsidRPr="009026A4">
        <w:t xml:space="preserve">Champ </w:t>
      </w:r>
      <w:r w:rsidRPr="009026A4">
        <w:rPr>
          <w:b/>
        </w:rPr>
        <w:t>Nom</w:t>
      </w:r>
      <w:r w:rsidRPr="009026A4">
        <w:t> : Nom de l</w:t>
      </w:r>
      <w:r w:rsidR="0098105F">
        <w:t>’</w:t>
      </w:r>
      <w:r w:rsidRPr="009026A4">
        <w:t>analyse de fonction à définir (ce nom s</w:t>
      </w:r>
      <w:r w:rsidR="0098105F">
        <w:t>’</w:t>
      </w:r>
      <w:r w:rsidRPr="009026A4">
        <w:t xml:space="preserve">affichera dans </w:t>
      </w:r>
      <w:smartTag w:uri="urn:schemas-microsoft-com:office:smarttags" w:element="PersonName">
        <w:smartTagPr>
          <w:attr w:name="ProductID" w:val="La fen￪tre Projet"/>
        </w:smartTagPr>
        <w:r w:rsidRPr="009026A4">
          <w:t>la fenêtre Projet</w:t>
        </w:r>
      </w:smartTag>
      <w:r w:rsidRPr="009026A4">
        <w:t>).</w:t>
      </w:r>
    </w:p>
    <w:p w14:paraId="4970ADC3" w14:textId="77777777" w:rsidR="009401CA" w:rsidRPr="009026A4" w:rsidRDefault="009401CA" w:rsidP="009401CA">
      <w:pPr>
        <w:jc w:val="both"/>
      </w:pPr>
    </w:p>
    <w:p w14:paraId="02C6EEE8" w14:textId="77777777" w:rsidR="009401CA" w:rsidRPr="009026A4" w:rsidRDefault="009401CA" w:rsidP="009401CA">
      <w:pPr>
        <w:jc w:val="both"/>
      </w:pPr>
      <w:r w:rsidRPr="009026A4">
        <w:t xml:space="preserve">Champ </w:t>
      </w:r>
      <w:r w:rsidRPr="009026A4">
        <w:rPr>
          <w:b/>
        </w:rPr>
        <w:t>Description</w:t>
      </w:r>
      <w:r w:rsidRPr="009026A4">
        <w:t> : Description évocatrice qui vous permettra de vous rappeler l</w:t>
      </w:r>
      <w:r w:rsidR="0098105F">
        <w:t>’</w:t>
      </w:r>
      <w:r w:rsidRPr="009026A4">
        <w:t>objet de l</w:t>
      </w:r>
      <w:r w:rsidR="0098105F">
        <w:t>’</w:t>
      </w:r>
      <w:r w:rsidRPr="009026A4">
        <w:t>analyse de fonction.</w:t>
      </w:r>
    </w:p>
    <w:p w14:paraId="24C7DE53" w14:textId="77777777" w:rsidR="009401CA" w:rsidRPr="009026A4" w:rsidRDefault="009401CA" w:rsidP="009401CA">
      <w:pPr>
        <w:jc w:val="both"/>
      </w:pPr>
    </w:p>
    <w:p w14:paraId="22A8D7CB" w14:textId="77777777" w:rsidR="009401CA" w:rsidRPr="009026A4" w:rsidRDefault="009401CA" w:rsidP="009401CA">
      <w:pPr>
        <w:jc w:val="both"/>
      </w:pPr>
      <w:r w:rsidRPr="009026A4">
        <w:t xml:space="preserve">Champ </w:t>
      </w:r>
      <w:r w:rsidRPr="009026A4">
        <w:rPr>
          <w:b/>
        </w:rPr>
        <w:t>Variables disponibles</w:t>
      </w:r>
      <w:r w:rsidRPr="009026A4">
        <w:t> : Toutes les variables offertes aux fins de définition de l</w:t>
      </w:r>
      <w:r w:rsidR="0098105F">
        <w:t>’</w:t>
      </w:r>
      <w:r w:rsidRPr="009026A4">
        <w:t>analyse de fonction, c</w:t>
      </w:r>
      <w:r w:rsidR="0098105F">
        <w:t>’</w:t>
      </w:r>
      <w:r w:rsidRPr="009026A4">
        <w:t>est-à-dire les variables de sortie de l</w:t>
      </w:r>
      <w:r w:rsidR="0098105F">
        <w:t>’</w:t>
      </w:r>
      <w:r w:rsidRPr="009026A4">
        <w:t>élément parent. Ces variables sont utilisées dans la formulation des équations qui servent à définir les variables de sortie de l</w:t>
      </w:r>
      <w:r w:rsidR="0098105F">
        <w:t>’</w:t>
      </w:r>
      <w:r w:rsidRPr="009026A4">
        <w:t>analyse de fonction.</w:t>
      </w:r>
    </w:p>
    <w:p w14:paraId="426B55B8" w14:textId="77777777" w:rsidR="009401CA" w:rsidRPr="009026A4" w:rsidRDefault="009401CA" w:rsidP="009401CA">
      <w:pPr>
        <w:jc w:val="both"/>
      </w:pPr>
    </w:p>
    <w:p w14:paraId="2AC45EEB" w14:textId="77777777" w:rsidR="009401CA" w:rsidRPr="009026A4" w:rsidRDefault="009401CA" w:rsidP="009401CA">
      <w:pPr>
        <w:jc w:val="both"/>
      </w:pPr>
      <w:r w:rsidRPr="009026A4">
        <w:t xml:space="preserve">Champ </w:t>
      </w:r>
      <w:r w:rsidRPr="009026A4">
        <w:rPr>
          <w:b/>
        </w:rPr>
        <w:t>Équation (une équation par variable de sorties)</w:t>
      </w:r>
      <w:r w:rsidRPr="009026A4">
        <w:t> : Section servant à créer une nouvelle variable (</w:t>
      </w:r>
      <w:r w:rsidR="008F78E1" w:rsidRPr="009026A4">
        <w:rPr>
          <w:noProof/>
          <w:lang w:val="en-CA" w:eastAsia="en-CA"/>
        </w:rPr>
        <w:drawing>
          <wp:inline distT="0" distB="0" distL="0" distR="0" wp14:anchorId="1B51074E" wp14:editId="0E91EFF0">
            <wp:extent cx="163830" cy="136525"/>
            <wp:effectExtent l="0" t="0" r="0" b="0"/>
            <wp:docPr id="202" name="Picture 202" descr="Modèles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Modèles_New"/>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et à </w:t>
      </w:r>
      <w:smartTag w:uri="urn:schemas-microsoft-com:office:smarttags" w:element="PersonName">
        <w:smartTagPr>
          <w:attr w:name="ProductID" w:val="la d￩finir. Entrez"/>
        </w:smartTagPr>
        <w:r w:rsidRPr="009026A4">
          <w:t>la définir. Entrez</w:t>
        </w:r>
      </w:smartTag>
      <w:r w:rsidRPr="009026A4">
        <w:t xml:space="preserve"> le nom de la nouvelle variable dans le volet gauche, qui contient toutes les variables de sortie de l</w:t>
      </w:r>
      <w:r w:rsidR="0098105F">
        <w:t>’</w:t>
      </w:r>
      <w:r w:rsidRPr="009026A4">
        <w:t>analyse de fonction définies par l</w:t>
      </w:r>
      <w:r w:rsidR="0098105F">
        <w:t>’</w:t>
      </w:r>
      <w:r w:rsidRPr="009026A4">
        <w:t>utilisateur. Dans la partie supérieure du volet gauche, on retrouve les boutons suivants :</w:t>
      </w:r>
    </w:p>
    <w:p w14:paraId="4A7A2680" w14:textId="77777777" w:rsidR="009401CA" w:rsidRPr="009026A4" w:rsidRDefault="009401CA" w:rsidP="009401CA">
      <w:pPr>
        <w:jc w:val="both"/>
      </w:pPr>
    </w:p>
    <w:p w14:paraId="4B23E121" w14:textId="77777777" w:rsidR="009401CA" w:rsidRPr="009026A4" w:rsidRDefault="008F78E1" w:rsidP="009401CA">
      <w:pPr>
        <w:jc w:val="both"/>
      </w:pPr>
      <w:r w:rsidRPr="009026A4">
        <w:rPr>
          <w:noProof/>
          <w:lang w:val="en-CA" w:eastAsia="en-CA"/>
        </w:rPr>
        <w:drawing>
          <wp:inline distT="0" distB="0" distL="0" distR="0" wp14:anchorId="0FAE914C" wp14:editId="3708D28C">
            <wp:extent cx="163830" cy="136525"/>
            <wp:effectExtent l="0" t="0" r="0" b="0"/>
            <wp:docPr id="203" name="Picture 203" descr="Modèles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Modèles_New"/>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Nouveau : Sert à ajouter une nouvelle variable de sortie.</w:t>
      </w:r>
    </w:p>
    <w:p w14:paraId="3A8086A8" w14:textId="77777777" w:rsidR="009401CA" w:rsidRPr="009026A4" w:rsidRDefault="009401CA" w:rsidP="009401CA">
      <w:pPr>
        <w:jc w:val="both"/>
      </w:pPr>
    </w:p>
    <w:p w14:paraId="6FBAA26F" w14:textId="77777777" w:rsidR="009401CA" w:rsidRPr="009026A4" w:rsidRDefault="008F78E1" w:rsidP="009401CA">
      <w:pPr>
        <w:jc w:val="both"/>
      </w:pPr>
      <w:r w:rsidRPr="009026A4">
        <w:rPr>
          <w:noProof/>
          <w:lang w:val="en-CA" w:eastAsia="en-CA"/>
        </w:rPr>
        <w:drawing>
          <wp:inline distT="0" distB="0" distL="0" distR="0" wp14:anchorId="688218B4" wp14:editId="61FA950B">
            <wp:extent cx="163830" cy="136525"/>
            <wp:effectExtent l="0" t="0" r="0" b="0"/>
            <wp:docPr id="204" name="Picture 204" descr="Modèles_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Modèles_Delet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Supprimer : Sert à supprimer la variable de sortie sélectionnée.</w:t>
      </w:r>
    </w:p>
    <w:p w14:paraId="65F6807F" w14:textId="77777777" w:rsidR="009401CA" w:rsidRPr="009026A4" w:rsidRDefault="009401CA" w:rsidP="009401CA">
      <w:pPr>
        <w:jc w:val="both"/>
      </w:pPr>
    </w:p>
    <w:p w14:paraId="3CAC71DC" w14:textId="77777777" w:rsidR="009401CA" w:rsidRPr="009026A4" w:rsidRDefault="008F78E1" w:rsidP="009401CA">
      <w:pPr>
        <w:jc w:val="both"/>
      </w:pPr>
      <w:r w:rsidRPr="009026A4">
        <w:rPr>
          <w:noProof/>
          <w:lang w:val="en-CA" w:eastAsia="en-CA"/>
        </w:rPr>
        <w:drawing>
          <wp:inline distT="0" distB="0" distL="0" distR="0" wp14:anchorId="6534B729" wp14:editId="32639CE0">
            <wp:extent cx="163830" cy="136525"/>
            <wp:effectExtent l="0" t="0" r="0" b="0"/>
            <wp:docPr id="205" name="Picture 205" descr="Modèles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dèles_up"/>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Déplacer l</w:t>
      </w:r>
      <w:r w:rsidR="0098105F">
        <w:t>’</w:t>
      </w:r>
      <w:r w:rsidR="009401CA" w:rsidRPr="009026A4">
        <w:t>élément vers le haut : Sert à déplacer la variable de sortie sélectionnée vers le haut de la liste.</w:t>
      </w:r>
    </w:p>
    <w:p w14:paraId="3E98EA13" w14:textId="77777777" w:rsidR="009401CA" w:rsidRPr="009026A4" w:rsidRDefault="009401CA" w:rsidP="009401CA">
      <w:pPr>
        <w:jc w:val="both"/>
      </w:pPr>
    </w:p>
    <w:p w14:paraId="0B58BCFD" w14:textId="77777777" w:rsidR="009401CA" w:rsidRPr="009026A4" w:rsidRDefault="008F78E1" w:rsidP="009401CA">
      <w:pPr>
        <w:jc w:val="both"/>
      </w:pPr>
      <w:r w:rsidRPr="009026A4">
        <w:rPr>
          <w:noProof/>
          <w:lang w:val="en-CA" w:eastAsia="en-CA"/>
        </w:rPr>
        <w:drawing>
          <wp:inline distT="0" distB="0" distL="0" distR="0" wp14:anchorId="32861651" wp14:editId="5D12EC34">
            <wp:extent cx="163830" cy="136525"/>
            <wp:effectExtent l="0" t="0" r="0" b="0"/>
            <wp:docPr id="206" name="Picture 206" descr="Modèles_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Modèles_down"/>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009401CA" w:rsidRPr="009026A4">
        <w:t xml:space="preserve"> Déplacer l</w:t>
      </w:r>
      <w:r w:rsidR="0098105F">
        <w:t>’</w:t>
      </w:r>
      <w:r w:rsidR="009401CA" w:rsidRPr="009026A4">
        <w:t>élément vers le bas : Sert à déplacer la variable de sortie sélectionnée vers le bas de la liste.</w:t>
      </w:r>
    </w:p>
    <w:p w14:paraId="6656E078" w14:textId="77777777" w:rsidR="009401CA" w:rsidRPr="009026A4" w:rsidRDefault="009401CA" w:rsidP="009401CA">
      <w:pPr>
        <w:jc w:val="both"/>
      </w:pPr>
    </w:p>
    <w:p w14:paraId="2DEE3C07" w14:textId="77777777" w:rsidR="009401CA" w:rsidRPr="009026A4" w:rsidRDefault="009401CA" w:rsidP="009401CA">
      <w:pPr>
        <w:jc w:val="both"/>
      </w:pPr>
      <w:r w:rsidRPr="009026A4">
        <w:lastRenderedPageBreak/>
        <w:t>Le volet droit renferme les propriétés (définition) de la variable de sortie sélectionnée. Ce volet contient les champs suivants :</w:t>
      </w:r>
    </w:p>
    <w:p w14:paraId="2781A99E" w14:textId="77777777" w:rsidR="009401CA" w:rsidRPr="009026A4" w:rsidRDefault="009401CA" w:rsidP="009401CA">
      <w:pPr>
        <w:jc w:val="both"/>
      </w:pPr>
    </w:p>
    <w:p w14:paraId="3454DA68" w14:textId="77777777" w:rsidR="009401CA" w:rsidRPr="009026A4" w:rsidRDefault="009401CA" w:rsidP="009401CA">
      <w:pPr>
        <w:jc w:val="both"/>
      </w:pPr>
      <w:r w:rsidRPr="009026A4">
        <w:t xml:space="preserve">Champ </w:t>
      </w:r>
      <w:r w:rsidRPr="009026A4">
        <w:rPr>
          <w:b/>
        </w:rPr>
        <w:t>Nom</w:t>
      </w:r>
      <w:r w:rsidRPr="009026A4">
        <w:t> : Nom interne de la variable, qui ne doit contenir aucune espace ni caractère spécial (+, -, *, /, etc.). Il s</w:t>
      </w:r>
      <w:r w:rsidR="0098105F">
        <w:t>’</w:t>
      </w:r>
      <w:r w:rsidRPr="009026A4">
        <w:t>agit du nom qu</w:t>
      </w:r>
      <w:r w:rsidR="0098105F">
        <w:t>’</w:t>
      </w:r>
      <w:r w:rsidRPr="009026A4">
        <w:t xml:space="preserve">utilisera BioSIM pour désigner cette nouvelle variable. Le nom figurant dans le champ </w:t>
      </w:r>
      <w:r w:rsidRPr="009026A4">
        <w:rPr>
          <w:b/>
        </w:rPr>
        <w:t>Nom</w:t>
      </w:r>
      <w:r w:rsidRPr="009026A4">
        <w:t xml:space="preserve"> correspond au nom donné à la variable dans le volet gauche. Vous devez le modifier dans ce volet, et non dans le volet droit (double-cliquez sur le nom ou appuyez sur la touche F2). </w:t>
      </w:r>
    </w:p>
    <w:p w14:paraId="364B909D" w14:textId="77777777" w:rsidR="009401CA" w:rsidRPr="009026A4" w:rsidRDefault="009401CA" w:rsidP="009401CA">
      <w:pPr>
        <w:jc w:val="both"/>
      </w:pPr>
    </w:p>
    <w:p w14:paraId="0BF79FCB" w14:textId="0BF8BDB8" w:rsidR="009401CA" w:rsidRPr="009026A4" w:rsidRDefault="009401CA" w:rsidP="009401CA">
      <w:pPr>
        <w:jc w:val="both"/>
      </w:pPr>
      <w:r w:rsidRPr="009026A4">
        <w:t xml:space="preserve">Champ </w:t>
      </w:r>
      <w:r w:rsidRPr="009026A4">
        <w:rPr>
          <w:b/>
        </w:rPr>
        <w:t>Titre</w:t>
      </w:r>
      <w:r w:rsidRPr="009026A4">
        <w:t> : Texte qui s</w:t>
      </w:r>
      <w:r w:rsidR="0098105F">
        <w:t>’</w:t>
      </w:r>
      <w:r w:rsidRPr="009026A4">
        <w:t>affichera dans l</w:t>
      </w:r>
      <w:r w:rsidR="0098105F">
        <w:t>’</w:t>
      </w:r>
      <w:r w:rsidRPr="009026A4">
        <w:t xml:space="preserve">en-tête de la colonne de résultats, soit dans </w:t>
      </w:r>
      <w:del w:id="1590" w:author="St-Amant, Rémi" w:date="2018-02-27T10:23:00Z">
        <w:r w:rsidRPr="009026A4" w:rsidDel="00465BB2">
          <w:delText>l</w:delText>
        </w:r>
        <w:r w:rsidR="0098105F" w:rsidDel="00465BB2">
          <w:delText>’</w:delText>
        </w:r>
        <w:r w:rsidRPr="009026A4" w:rsidDel="00465BB2">
          <w:delText xml:space="preserve">onglet </w:delText>
        </w:r>
        <w:r w:rsidRPr="009026A4" w:rsidDel="00465BB2">
          <w:rPr>
            <w:i/>
          </w:rPr>
          <w:delText>Données</w:delText>
        </w:r>
      </w:del>
      <w:ins w:id="1591" w:author="St-Amant, Rémi" w:date="2018-02-27T10:23:00Z">
        <w:r w:rsidR="00465BB2">
          <w:t>la fenêtre Données</w:t>
        </w:r>
      </w:ins>
      <w:r w:rsidRPr="009026A4">
        <w:t xml:space="preserve"> </w:t>
      </w:r>
      <w:del w:id="1592" w:author="St-Amant, Rémi" w:date="2018-02-27T10:36:00Z">
        <w:r w:rsidRPr="009026A4" w:rsidDel="000D0214">
          <w:delText xml:space="preserve">de la fenêtre principale </w:delText>
        </w:r>
      </w:del>
      <w:r w:rsidRPr="009026A4">
        <w:t>où les résultats peuvent être consultés, soit dans les fichiers d</w:t>
      </w:r>
      <w:r w:rsidR="0098105F">
        <w:t>’</w:t>
      </w:r>
      <w:r w:rsidRPr="009026A4">
        <w:t xml:space="preserve">exportation (texte ou feuille de calcul) où les résultats sont exportés au moyen du bouton Exporter </w:t>
      </w:r>
      <w:r w:rsidR="008F78E1" w:rsidRPr="009026A4">
        <w:rPr>
          <w:noProof/>
          <w:lang w:val="en-CA" w:eastAsia="en-CA"/>
        </w:rPr>
        <w:drawing>
          <wp:inline distT="0" distB="0" distL="0" distR="0" wp14:anchorId="39FC6B5F" wp14:editId="0653C134">
            <wp:extent cx="132258" cy="136525"/>
            <wp:effectExtent l="0" t="0" r="127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xporter"/>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132258" cy="136525"/>
                    </a:xfrm>
                    <a:prstGeom prst="rect">
                      <a:avLst/>
                    </a:prstGeom>
                    <a:noFill/>
                    <a:ln>
                      <a:noFill/>
                    </a:ln>
                  </pic:spPr>
                </pic:pic>
              </a:graphicData>
            </a:graphic>
          </wp:inline>
        </w:drawing>
      </w:r>
      <w:r w:rsidRPr="009026A4">
        <w:t xml:space="preserve"> ou Vers chiffrier </w:t>
      </w:r>
      <w:r w:rsidR="008F78E1" w:rsidRPr="009026A4">
        <w:rPr>
          <w:noProof/>
          <w:lang w:val="en-CA" w:eastAsia="en-CA"/>
        </w:rPr>
        <w:drawing>
          <wp:inline distT="0" distB="0" distL="0" distR="0" wp14:anchorId="2DFA4B2C" wp14:editId="3336D413">
            <wp:extent cx="144555" cy="136525"/>
            <wp:effectExtent l="0" t="0" r="825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Vers_chiffrier_"/>
                    <pic:cNvPicPr>
                      <a:picLocks noChangeAspect="1" noChangeArrowheads="1"/>
                    </pic:cNvPicPr>
                  </pic:nvPicPr>
                  <pic:blipFill>
                    <a:blip r:embed="rId166" cstate="print">
                      <a:extLst>
                        <a:ext uri="{28A0092B-C50C-407E-A947-70E740481C1C}">
                          <a14:useLocalDpi xmlns:a14="http://schemas.microsoft.com/office/drawing/2010/main" val="0"/>
                        </a:ext>
                      </a:extLst>
                    </a:blip>
                    <a:stretch>
                      <a:fillRect/>
                    </a:stretch>
                  </pic:blipFill>
                  <pic:spPr bwMode="auto">
                    <a:xfrm>
                      <a:off x="0" y="0"/>
                      <a:ext cx="144555" cy="136525"/>
                    </a:xfrm>
                    <a:prstGeom prst="rect">
                      <a:avLst/>
                    </a:prstGeom>
                    <a:noFill/>
                    <a:ln>
                      <a:noFill/>
                    </a:ln>
                  </pic:spPr>
                </pic:pic>
              </a:graphicData>
            </a:graphic>
          </wp:inline>
        </w:drawing>
      </w:r>
      <w:r w:rsidRPr="009026A4">
        <w:t xml:space="preserve"> de la fenêtre Export.</w:t>
      </w:r>
    </w:p>
    <w:p w14:paraId="35B9F089" w14:textId="77777777" w:rsidR="009401CA" w:rsidRPr="009026A4" w:rsidRDefault="009401CA" w:rsidP="009401CA">
      <w:pPr>
        <w:jc w:val="both"/>
      </w:pPr>
    </w:p>
    <w:p w14:paraId="394D7DAE" w14:textId="77777777" w:rsidR="009401CA" w:rsidRPr="009026A4" w:rsidRDefault="009401CA" w:rsidP="009401CA">
      <w:pPr>
        <w:jc w:val="both"/>
      </w:pPr>
      <w:r w:rsidRPr="009026A4">
        <w:t xml:space="preserve">Champ </w:t>
      </w:r>
      <w:r w:rsidRPr="009026A4">
        <w:rPr>
          <w:b/>
        </w:rPr>
        <w:t>Précision :</w:t>
      </w:r>
      <w:r w:rsidRPr="009026A4">
        <w:t xml:space="preserve"> Nombre de décimales utilisées pour afficher ou exporter les résultats. </w:t>
      </w:r>
    </w:p>
    <w:p w14:paraId="6CDB41BE" w14:textId="77777777" w:rsidR="009401CA" w:rsidRPr="009026A4" w:rsidRDefault="009401CA" w:rsidP="009401CA">
      <w:pPr>
        <w:jc w:val="both"/>
      </w:pPr>
    </w:p>
    <w:p w14:paraId="32760571" w14:textId="5A86C267" w:rsidR="009401CA" w:rsidRPr="009026A4" w:rsidRDefault="009401CA" w:rsidP="009401CA">
      <w:pPr>
        <w:jc w:val="both"/>
      </w:pPr>
      <w:r w:rsidRPr="009026A4">
        <w:t xml:space="preserve">Champ </w:t>
      </w:r>
      <w:r w:rsidRPr="009026A4">
        <w:rPr>
          <w:b/>
        </w:rPr>
        <w:t>Équation </w:t>
      </w:r>
      <w:r w:rsidRPr="009026A4">
        <w:t>: Définition de la variable de sortie (équation). Chaque nouvelle variable est définie par une équation au moyen d</w:t>
      </w:r>
      <w:r w:rsidR="0098105F">
        <w:t>’</w:t>
      </w:r>
      <w:r w:rsidRPr="009026A4">
        <w:t>une combinaison d</w:t>
      </w:r>
      <w:r w:rsidR="0098105F">
        <w:t>’</w:t>
      </w:r>
      <w:r w:rsidRPr="009026A4">
        <w:t>opérateurs, de fonctions, de constantes et de variables d</w:t>
      </w:r>
      <w:r w:rsidR="0098105F">
        <w:t>’</w:t>
      </w:r>
      <w:r w:rsidRPr="009026A4">
        <w:t xml:space="preserve">entrée (énumérés dans la liste des </w:t>
      </w:r>
      <w:r w:rsidRPr="009026A4">
        <w:rPr>
          <w:b/>
        </w:rPr>
        <w:t>variables disponibles</w:t>
      </w:r>
      <w:r w:rsidRPr="009026A4">
        <w:t>). Le nom d</w:t>
      </w:r>
      <w:r w:rsidR="0098105F">
        <w:t>’</w:t>
      </w:r>
      <w:r w:rsidRPr="009026A4">
        <w:t>une nouvelle variable ne peut être utilisé dans l</w:t>
      </w:r>
      <w:r w:rsidR="0098105F">
        <w:t>’</w:t>
      </w:r>
      <w:r w:rsidRPr="009026A4">
        <w:t>équation qui sert à définir une deuxième nouvelle variable (il faut plutôt créer une analyse de fonction qui sera l</w:t>
      </w:r>
      <w:r w:rsidR="0098105F">
        <w:t>’</w:t>
      </w:r>
      <w:r w:rsidRPr="009026A4">
        <w:t>enfant d</w:t>
      </w:r>
      <w:r w:rsidR="0098105F">
        <w:t>’</w:t>
      </w:r>
      <w:r w:rsidRPr="009026A4">
        <w:t xml:space="preserve">une autre analyse de fonction). Entrez chaque équation dans </w:t>
      </w:r>
      <w:smartTag w:uri="urn:schemas-microsoft-com:office:smarttags" w:element="PersonName">
        <w:smartTagPr>
          <w:attr w:name="ProductID" w:val="la colonne Valeur"/>
        </w:smartTagPr>
        <w:r w:rsidRPr="009026A4">
          <w:t>la colonne Valeur</w:t>
        </w:r>
      </w:smartTag>
      <w:r w:rsidRPr="009026A4">
        <w:t xml:space="preserve"> à côté du champ Équation de la nouvelle variable (colonne Propriété), dans le volet droit. Pour obtenir une liste complète des opérateurs, des fonctions et des constantes applicables aux équations, cliquez sur le bouton </w:t>
      </w:r>
      <w:r w:rsidR="008F78E1" w:rsidRPr="009026A4">
        <w:rPr>
          <w:noProof/>
          <w:lang w:val="en-CA" w:eastAsia="en-CA"/>
        </w:rPr>
        <w:drawing>
          <wp:inline distT="0" distB="0" distL="0" distR="0" wp14:anchorId="6EBCE04F" wp14:editId="5EF626B7">
            <wp:extent cx="484505" cy="136525"/>
            <wp:effectExtent l="0" t="0" r="0" b="0"/>
            <wp:docPr id="209" name="Picture 209" descr="A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Aid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4505" cy="136525"/>
                    </a:xfrm>
                    <a:prstGeom prst="rect">
                      <a:avLst/>
                    </a:prstGeom>
                    <a:noFill/>
                    <a:ln>
                      <a:noFill/>
                    </a:ln>
                  </pic:spPr>
                </pic:pic>
              </a:graphicData>
            </a:graphic>
          </wp:inline>
        </w:drawing>
      </w:r>
      <w:r w:rsidRPr="009026A4">
        <w:t xml:space="preserve">. </w:t>
      </w:r>
    </w:p>
    <w:p w14:paraId="74BB9DC8" w14:textId="7EDCDBAE" w:rsidR="009401CA" w:rsidRPr="009026A4" w:rsidRDefault="006D374C" w:rsidP="009401CA">
      <w:pPr>
        <w:jc w:val="both"/>
      </w:pPr>
      <w:r w:rsidRPr="009026A4">
        <w:rPr>
          <w:noProof/>
          <w:lang w:val="en-CA" w:eastAsia="en-CA"/>
        </w:rPr>
        <w:drawing>
          <wp:anchor distT="0" distB="0" distL="114300" distR="114300" simplePos="0" relativeHeight="251665920" behindDoc="1" locked="0" layoutInCell="1" allowOverlap="1" wp14:anchorId="2C61FAC4" wp14:editId="4CA54926">
            <wp:simplePos x="0" y="0"/>
            <wp:positionH relativeFrom="column">
              <wp:posOffset>4076700</wp:posOffset>
            </wp:positionH>
            <wp:positionV relativeFrom="paragraph">
              <wp:posOffset>6350</wp:posOffset>
            </wp:positionV>
            <wp:extent cx="2452370" cy="2161540"/>
            <wp:effectExtent l="0" t="0" r="0" b="0"/>
            <wp:wrapTight wrapText="bothSides">
              <wp:wrapPolygon edited="0">
                <wp:start x="0" y="0"/>
                <wp:lineTo x="0" y="21321"/>
                <wp:lineTo x="21477" y="21321"/>
                <wp:lineTo x="21477" y="0"/>
                <wp:lineTo x="0" y="0"/>
              </wp:wrapPolygon>
            </wp:wrapTight>
            <wp:docPr id="482" name="Picture 482" descr="Opérateurs_fonctions_et_const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Opérateurs_fonctions_et_constantes"/>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452370" cy="2161540"/>
                    </a:xfrm>
                    <a:prstGeom prst="rect">
                      <a:avLst/>
                    </a:prstGeom>
                    <a:noFill/>
                  </pic:spPr>
                </pic:pic>
              </a:graphicData>
            </a:graphic>
            <wp14:sizeRelH relativeFrom="page">
              <wp14:pctWidth>0</wp14:pctWidth>
            </wp14:sizeRelH>
            <wp14:sizeRelV relativeFrom="page">
              <wp14:pctHeight>0</wp14:pctHeight>
            </wp14:sizeRelV>
          </wp:anchor>
        </w:drawing>
      </w:r>
    </w:p>
    <w:p w14:paraId="5CA10AC6" w14:textId="77777777" w:rsidR="009401CA" w:rsidRPr="009026A4" w:rsidRDefault="009401CA" w:rsidP="009401CA">
      <w:pPr>
        <w:jc w:val="both"/>
      </w:pPr>
      <w:r w:rsidRPr="009026A4">
        <w:t>Le bouton</w:t>
      </w:r>
      <w:r w:rsidRPr="009026A4">
        <w:rPr>
          <w:b/>
        </w:rPr>
        <w:t xml:space="preserve"> </w:t>
      </w:r>
      <w:r w:rsidR="008F78E1" w:rsidRPr="009026A4">
        <w:rPr>
          <w:noProof/>
          <w:lang w:val="en-CA" w:eastAsia="en-CA"/>
        </w:rPr>
        <w:drawing>
          <wp:inline distT="0" distB="0" distL="0" distR="0" wp14:anchorId="2438299A" wp14:editId="19A0BABC">
            <wp:extent cx="484505" cy="136525"/>
            <wp:effectExtent l="0" t="0" r="0" b="0"/>
            <wp:docPr id="210" name="Picture 210" descr="A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Aid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4505" cy="136525"/>
                    </a:xfrm>
                    <a:prstGeom prst="rect">
                      <a:avLst/>
                    </a:prstGeom>
                    <a:noFill/>
                    <a:ln>
                      <a:noFill/>
                    </a:ln>
                  </pic:spPr>
                </pic:pic>
              </a:graphicData>
            </a:graphic>
          </wp:inline>
        </w:drawing>
      </w:r>
      <w:r w:rsidRPr="009026A4">
        <w:rPr>
          <w:b/>
        </w:rPr>
        <w:t xml:space="preserve"> </w:t>
      </w:r>
      <w:r w:rsidRPr="009026A4">
        <w:t>sert à ouvrir l</w:t>
      </w:r>
      <w:r w:rsidR="0098105F">
        <w:t>’</w:t>
      </w:r>
      <w:r w:rsidRPr="009026A4">
        <w:t>index Opérateurs, fonctions et constantes, qui contient tous les opérateurs, toutes les fonctions et toutes les constantes reconnus par BioSIM.</w:t>
      </w:r>
    </w:p>
    <w:p w14:paraId="2927375B" w14:textId="77777777" w:rsidR="009401CA" w:rsidRPr="009026A4" w:rsidRDefault="009401CA" w:rsidP="009401CA">
      <w:pPr>
        <w:jc w:val="both"/>
      </w:pPr>
    </w:p>
    <w:p w14:paraId="60836756" w14:textId="77777777" w:rsidR="009401CA" w:rsidRPr="009026A4" w:rsidRDefault="009401CA" w:rsidP="009401CA">
      <w:pPr>
        <w:jc w:val="both"/>
      </w:pPr>
      <w:r w:rsidRPr="009026A4">
        <w:t xml:space="preserve">Champ </w:t>
      </w:r>
      <w:r w:rsidRPr="009026A4">
        <w:rPr>
          <w:b/>
        </w:rPr>
        <w:t>Nom interne</w:t>
      </w:r>
      <w:r w:rsidRPr="009026A4">
        <w:t xml:space="preserve"> </w:t>
      </w:r>
      <w:del w:id="1593" w:author="St-Amant, Rémi" w:date="2018-02-27T09:57:00Z">
        <w:r w:rsidRPr="009026A4" w:rsidDel="0095212D">
          <w:delText>(estompé)</w:delText>
        </w:r>
      </w:del>
      <w:r w:rsidRPr="009026A4">
        <w:t> : Identificateur interne attribué par BioSIM servant à repérer chacun des éléments d</w:t>
      </w:r>
      <w:r w:rsidR="0098105F">
        <w:t>’</w:t>
      </w:r>
      <w:r w:rsidRPr="009026A4">
        <w:t>un projet.</w:t>
      </w:r>
    </w:p>
    <w:p w14:paraId="2C2040CF" w14:textId="0F298F3D" w:rsidR="009401CA" w:rsidRPr="009026A4" w:rsidRDefault="009401CA" w:rsidP="009401CA">
      <w:pPr>
        <w:jc w:val="both"/>
      </w:pPr>
    </w:p>
    <w:p w14:paraId="6C63149F" w14:textId="1EBB302C" w:rsidR="009401CA" w:rsidRPr="009026A4" w:rsidRDefault="009401CA" w:rsidP="009401CA">
      <w:pPr>
        <w:jc w:val="both"/>
      </w:pPr>
      <w:r w:rsidRPr="009026A4">
        <w:t xml:space="preserve">Le bouton </w:t>
      </w:r>
      <w:r w:rsidR="008F78E1" w:rsidRPr="009026A4">
        <w:rPr>
          <w:noProof/>
          <w:lang w:val="en-CA" w:eastAsia="en-CA"/>
        </w:rPr>
        <w:drawing>
          <wp:inline distT="0" distB="0" distL="0" distR="0" wp14:anchorId="7FF8D06F" wp14:editId="0761365A">
            <wp:extent cx="914400" cy="136525"/>
            <wp:effectExtent l="0" t="0" r="0" b="0"/>
            <wp:docPr id="211" name="Picture 211" descr="Tester_fonction_(Analyse_fo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Tester_fonction_(Analyse_fonction)"/>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14400" cy="136525"/>
                    </a:xfrm>
                    <a:prstGeom prst="rect">
                      <a:avLst/>
                    </a:prstGeom>
                    <a:noFill/>
                    <a:ln>
                      <a:noFill/>
                    </a:ln>
                  </pic:spPr>
                </pic:pic>
              </a:graphicData>
            </a:graphic>
          </wp:inline>
        </w:drawing>
      </w:r>
      <w:r w:rsidRPr="009026A4">
        <w:t xml:space="preserve"> ouvre la boîte de dialogue Test de fonction. Cette boîte permet d</w:t>
      </w:r>
      <w:r w:rsidR="0098105F">
        <w:t>’</w:t>
      </w:r>
      <w:r w:rsidRPr="009026A4">
        <w:t>évaluer la syntaxe de l</w:t>
      </w:r>
      <w:r w:rsidR="0098105F">
        <w:t>’</w:t>
      </w:r>
      <w:r w:rsidRPr="009026A4">
        <w:t xml:space="preserve">équation de chaque nouvelle variable en utilisant les nombres entrés dans </w:t>
      </w:r>
      <w:smartTag w:uri="urn:schemas-microsoft-com:office:smarttags" w:element="PersonName">
        <w:smartTagPr>
          <w:attr w:name="ProductID" w:val="la colonne Valeur"/>
        </w:smartTagPr>
        <w:r w:rsidRPr="009026A4">
          <w:t>la colonne Valeur</w:t>
        </w:r>
      </w:smartTag>
      <w:r w:rsidRPr="009026A4">
        <w:t xml:space="preserve"> du volet gauche et en cliquant sur le bouton </w:t>
      </w:r>
      <w:r w:rsidR="008F78E1" w:rsidRPr="009026A4">
        <w:rPr>
          <w:noProof/>
          <w:lang w:val="en-CA" w:eastAsia="en-CA"/>
        </w:rPr>
        <w:drawing>
          <wp:inline distT="0" distB="0" distL="0" distR="0" wp14:anchorId="376ED045" wp14:editId="3138BC09">
            <wp:extent cx="484505" cy="136525"/>
            <wp:effectExtent l="0" t="0" r="0" b="0"/>
            <wp:docPr id="212" name="Picture 212" descr="Évaluer_bou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Évaluer_bouton"/>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4505" cy="136525"/>
                    </a:xfrm>
                    <a:prstGeom prst="rect">
                      <a:avLst/>
                    </a:prstGeom>
                    <a:noFill/>
                    <a:ln>
                      <a:noFill/>
                    </a:ln>
                  </pic:spPr>
                </pic:pic>
              </a:graphicData>
            </a:graphic>
          </wp:inline>
        </w:drawing>
      </w:r>
      <w:r w:rsidRPr="009026A4">
        <w:t xml:space="preserve">. </w:t>
      </w:r>
    </w:p>
    <w:p w14:paraId="301B0648" w14:textId="0E33C91A" w:rsidR="009401CA" w:rsidRPr="009026A4" w:rsidRDefault="00A967EA" w:rsidP="009401CA">
      <w:pPr>
        <w:jc w:val="both"/>
      </w:pPr>
      <w:r w:rsidRPr="009026A4">
        <w:rPr>
          <w:noProof/>
          <w:lang w:val="en-CA" w:eastAsia="en-CA"/>
        </w:rPr>
        <w:drawing>
          <wp:anchor distT="0" distB="0" distL="114300" distR="114300" simplePos="0" relativeHeight="251692544" behindDoc="1" locked="0" layoutInCell="1" allowOverlap="1" wp14:anchorId="6357FAFB" wp14:editId="241F71DC">
            <wp:simplePos x="0" y="0"/>
            <wp:positionH relativeFrom="column">
              <wp:posOffset>4077335</wp:posOffset>
            </wp:positionH>
            <wp:positionV relativeFrom="paragraph">
              <wp:posOffset>26035</wp:posOffset>
            </wp:positionV>
            <wp:extent cx="2502535" cy="1727200"/>
            <wp:effectExtent l="0" t="0" r="0" b="6350"/>
            <wp:wrapTight wrapText="bothSides">
              <wp:wrapPolygon edited="0">
                <wp:start x="0" y="0"/>
                <wp:lineTo x="0" y="21441"/>
                <wp:lineTo x="21375" y="21441"/>
                <wp:lineTo x="21375" y="0"/>
                <wp:lineTo x="0" y="0"/>
              </wp:wrapPolygon>
            </wp:wrapTight>
            <wp:docPr id="483" name="Picture 483" descr="Test_de_fo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Test_de_fonction"/>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502535" cy="1727200"/>
                    </a:xfrm>
                    <a:prstGeom prst="rect">
                      <a:avLst/>
                    </a:prstGeom>
                    <a:noFill/>
                  </pic:spPr>
                </pic:pic>
              </a:graphicData>
            </a:graphic>
            <wp14:sizeRelH relativeFrom="margin">
              <wp14:pctWidth>0</wp14:pctWidth>
            </wp14:sizeRelH>
            <wp14:sizeRelV relativeFrom="margin">
              <wp14:pctHeight>0</wp14:pctHeight>
            </wp14:sizeRelV>
          </wp:anchor>
        </w:drawing>
      </w:r>
    </w:p>
    <w:p w14:paraId="17CCCF00" w14:textId="77777777" w:rsidR="009401CA" w:rsidRPr="009026A4" w:rsidRDefault="009401CA" w:rsidP="009401CA">
      <w:pPr>
        <w:jc w:val="both"/>
      </w:pPr>
      <w:r w:rsidRPr="009026A4">
        <w:t xml:space="preserve">Champ </w:t>
      </w:r>
      <w:r w:rsidRPr="009026A4">
        <w:rPr>
          <w:b/>
        </w:rPr>
        <w:t>Nom interne</w:t>
      </w:r>
      <w:r w:rsidRPr="009026A4">
        <w:t xml:space="preserve"> </w:t>
      </w:r>
      <w:del w:id="1594" w:author="St-Amant, Rémi" w:date="2018-02-27T09:57:00Z">
        <w:r w:rsidRPr="009026A4" w:rsidDel="0095212D">
          <w:delText>(estompé)</w:delText>
        </w:r>
      </w:del>
      <w:r w:rsidRPr="009026A4">
        <w:t> : Identificateur interne attribué par BioSIM servant à repérer chacun des éléments d</w:t>
      </w:r>
      <w:r w:rsidR="0098105F">
        <w:t>’</w:t>
      </w:r>
      <w:r w:rsidRPr="009026A4">
        <w:t>un projet.</w:t>
      </w:r>
    </w:p>
    <w:p w14:paraId="272DFA7C" w14:textId="73E9DBEF" w:rsidR="009401CA" w:rsidRDefault="009401CA" w:rsidP="009401CA">
      <w:pPr>
        <w:jc w:val="both"/>
      </w:pPr>
    </w:p>
    <w:p w14:paraId="6DA74A5F" w14:textId="77777777" w:rsidR="006D374C" w:rsidRPr="009026A4" w:rsidRDefault="006D374C" w:rsidP="009401CA">
      <w:pPr>
        <w:jc w:val="both"/>
      </w:pPr>
    </w:p>
    <w:p w14:paraId="29EF2577" w14:textId="77777777" w:rsidR="009401CA" w:rsidRPr="009026A4" w:rsidRDefault="009401CA" w:rsidP="009401CA">
      <w:pPr>
        <w:jc w:val="both"/>
      </w:pPr>
    </w:p>
    <w:p w14:paraId="567D0578" w14:textId="06AF1803" w:rsidR="009401CA" w:rsidRPr="009026A4" w:rsidRDefault="009401CA" w:rsidP="006160E5">
      <w:pPr>
        <w:pStyle w:val="Titre2"/>
      </w:pPr>
      <w:bookmarkStart w:id="1595" w:name="_Toc348100162"/>
      <w:bookmarkStart w:id="1596" w:name="_Toc507669841"/>
      <w:r w:rsidRPr="009026A4">
        <w:t>Analyse d</w:t>
      </w:r>
      <w:r w:rsidR="0098105F">
        <w:t>’</w:t>
      </w:r>
      <w:r w:rsidRPr="009026A4">
        <w:t>intrants</w:t>
      </w:r>
      <w:bookmarkEnd w:id="1595"/>
      <w:r w:rsidR="00175DFB">
        <w:t xml:space="preserve"> météo</w:t>
      </w:r>
      <w:bookmarkEnd w:id="1596"/>
    </w:p>
    <w:p w14:paraId="1547B220" w14:textId="77777777" w:rsidR="009401CA" w:rsidRPr="009026A4" w:rsidRDefault="009401CA" w:rsidP="009401CA"/>
    <w:p w14:paraId="7A892DD1" w14:textId="302DDD5C" w:rsidR="009401CA" w:rsidRPr="009026A4" w:rsidRDefault="009401CA" w:rsidP="009401CA">
      <w:pPr>
        <w:jc w:val="both"/>
      </w:pPr>
      <w:r w:rsidRPr="009026A4">
        <w:t>Pour ouvrir la boîte de dialogue Analyse d</w:t>
      </w:r>
      <w:r w:rsidR="0098105F">
        <w:t>’</w:t>
      </w:r>
      <w:r w:rsidRPr="009026A4">
        <w:t>intrants et ajouter une analyse d</w:t>
      </w:r>
      <w:r w:rsidR="0098105F">
        <w:t>’</w:t>
      </w:r>
      <w:r w:rsidRPr="009026A4">
        <w:t xml:space="preserve">intrants à un projet, vous pouvez soit cliquer sur le </w:t>
      </w:r>
      <w:r w:rsidRPr="009026A4">
        <w:lastRenderedPageBreak/>
        <w:t>bouton Ajouter analyse d</w:t>
      </w:r>
      <w:r w:rsidR="0098105F">
        <w:t>’</w:t>
      </w:r>
      <w:r w:rsidRPr="009026A4">
        <w:t xml:space="preserve">intrants </w:t>
      </w:r>
      <w:ins w:id="1597" w:author="St-Amant, Rémi" w:date="2018-02-27T10:39:00Z">
        <w:r w:rsidR="000D0214">
          <w:t xml:space="preserve">météo </w:t>
        </w:r>
      </w:ins>
      <w:r w:rsidR="008F78E1" w:rsidRPr="009026A4">
        <w:rPr>
          <w:noProof/>
          <w:lang w:val="en-CA" w:eastAsia="en-CA"/>
        </w:rPr>
        <w:drawing>
          <wp:inline distT="0" distB="0" distL="0" distR="0" wp14:anchorId="68927E5B" wp14:editId="0A0B6A25">
            <wp:extent cx="128494" cy="136525"/>
            <wp:effectExtent l="0" t="0" r="508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Ajouter_analyse_d'intrant"/>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28494" cy="136525"/>
                    </a:xfrm>
                    <a:prstGeom prst="rect">
                      <a:avLst/>
                    </a:prstGeom>
                    <a:noFill/>
                    <a:ln>
                      <a:noFill/>
                    </a:ln>
                  </pic:spPr>
                </pic:pic>
              </a:graphicData>
            </a:graphic>
          </wp:inline>
        </w:drawing>
      </w:r>
      <w:r w:rsidRPr="009026A4">
        <w:t xml:space="preserve"> de la barre d</w:t>
      </w:r>
      <w:r w:rsidR="0098105F">
        <w:t>’</w:t>
      </w:r>
      <w:r w:rsidRPr="009026A4">
        <w:t>outils de la fenêtre Projet, soit sélectionner [Projet] [Ajouter analyse d</w:t>
      </w:r>
      <w:r w:rsidR="0098105F">
        <w:t>’</w:t>
      </w:r>
      <w:r w:rsidRPr="009026A4">
        <w:t>intrants</w:t>
      </w:r>
      <w:r w:rsidR="00175DFB">
        <w:t xml:space="preserve"> météo</w:t>
      </w:r>
      <w:r w:rsidRPr="009026A4">
        <w:t>...] dans la barre de menus, ou encore cliquer avec le b</w:t>
      </w:r>
      <w:r w:rsidR="00175DFB">
        <w:t>outon droit de la souris sur un</w:t>
      </w:r>
      <w:r w:rsidRPr="009026A4">
        <w:t xml:space="preserve"> </w:t>
      </w:r>
      <w:r w:rsidR="00175DFB">
        <w:t xml:space="preserve">générateur météorologique </w:t>
      </w:r>
      <w:r w:rsidRPr="009026A4">
        <w:t xml:space="preserve"> dans la fenêtre Projet, puis sélectionner [Ajouter analyse d</w:t>
      </w:r>
      <w:r w:rsidR="0098105F">
        <w:t>’</w:t>
      </w:r>
      <w:r w:rsidRPr="009026A4">
        <w:t>intrants</w:t>
      </w:r>
      <w:r w:rsidR="00175DFB">
        <w:t xml:space="preserve"> météo</w:t>
      </w:r>
      <w:r w:rsidRPr="009026A4">
        <w:t xml:space="preserve">...] dans le menu contextuel. </w:t>
      </w:r>
    </w:p>
    <w:p w14:paraId="7BAFB3F7" w14:textId="50CFEEB7" w:rsidR="009401CA" w:rsidRPr="009026A4" w:rsidRDefault="00175DFB" w:rsidP="009401CA">
      <w:pPr>
        <w:jc w:val="both"/>
      </w:pPr>
      <w:r w:rsidRPr="009026A4">
        <w:rPr>
          <w:noProof/>
          <w:lang w:val="en-CA" w:eastAsia="en-CA"/>
        </w:rPr>
        <w:drawing>
          <wp:anchor distT="0" distB="0" distL="114300" distR="114300" simplePos="0" relativeHeight="251667968" behindDoc="1" locked="0" layoutInCell="1" allowOverlap="1" wp14:anchorId="2BD5E2F4" wp14:editId="7236B9FA">
            <wp:simplePos x="0" y="0"/>
            <wp:positionH relativeFrom="column">
              <wp:posOffset>3299460</wp:posOffset>
            </wp:positionH>
            <wp:positionV relativeFrom="paragraph">
              <wp:posOffset>71120</wp:posOffset>
            </wp:positionV>
            <wp:extent cx="2942590" cy="1795780"/>
            <wp:effectExtent l="0" t="0" r="0" b="0"/>
            <wp:wrapTight wrapText="bothSides">
              <wp:wrapPolygon edited="0">
                <wp:start x="0" y="0"/>
                <wp:lineTo x="0" y="21310"/>
                <wp:lineTo x="21395" y="21310"/>
                <wp:lineTo x="21395" y="0"/>
                <wp:lineTo x="0" y="0"/>
              </wp:wrapPolygon>
            </wp:wrapTight>
            <wp:docPr id="484" name="Picture 484" descr="Analyse_d'intr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Analyse_d'intrant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42590" cy="1795780"/>
                    </a:xfrm>
                    <a:prstGeom prst="rect">
                      <a:avLst/>
                    </a:prstGeom>
                    <a:noFill/>
                  </pic:spPr>
                </pic:pic>
              </a:graphicData>
            </a:graphic>
            <wp14:sizeRelH relativeFrom="page">
              <wp14:pctWidth>0</wp14:pctWidth>
            </wp14:sizeRelH>
            <wp14:sizeRelV relativeFrom="page">
              <wp14:pctHeight>0</wp14:pctHeight>
            </wp14:sizeRelV>
          </wp:anchor>
        </w:drawing>
      </w:r>
    </w:p>
    <w:p w14:paraId="1E98137A" w14:textId="75A7CEA0" w:rsidR="009401CA" w:rsidRPr="009026A4" w:rsidRDefault="009401CA" w:rsidP="009401CA">
      <w:pPr>
        <w:jc w:val="both"/>
      </w:pPr>
      <w:r w:rsidRPr="009026A4">
        <w:t xml:space="preserve">Seules </w:t>
      </w:r>
      <w:r w:rsidR="00175DFB" w:rsidRPr="009026A4">
        <w:t xml:space="preserve">les </w:t>
      </w:r>
      <w:del w:id="1598" w:author="St-Amant, Rémi" w:date="2018-02-27T10:39:00Z">
        <w:r w:rsidR="00175DFB" w:rsidDel="000D0214">
          <w:delText xml:space="preserve">générateurs </w:delText>
        </w:r>
      </w:del>
      <w:ins w:id="1599" w:author="St-Amant, Rémi" w:date="2018-02-27T10:39:00Z">
        <w:r w:rsidR="000D0214">
          <w:t xml:space="preserve">générations </w:t>
        </w:r>
      </w:ins>
      <w:r w:rsidR="00175DFB">
        <w:t xml:space="preserve">météorologiques </w:t>
      </w:r>
      <w:r w:rsidR="00175DFB" w:rsidRPr="009026A4">
        <w:t>peuvent</w:t>
      </w:r>
      <w:r w:rsidRPr="009026A4">
        <w:t xml:space="preserve"> faire l</w:t>
      </w:r>
      <w:r w:rsidR="0098105F">
        <w:t>’</w:t>
      </w:r>
      <w:r w:rsidRPr="009026A4">
        <w:t>objet d</w:t>
      </w:r>
      <w:r w:rsidR="0098105F">
        <w:t>’</w:t>
      </w:r>
      <w:r w:rsidRPr="009026A4">
        <w:t>une analyse d</w:t>
      </w:r>
      <w:r w:rsidR="0098105F">
        <w:t>’</w:t>
      </w:r>
      <w:r w:rsidRPr="009026A4">
        <w:t xml:space="preserve">intrants. Cette analyse sert à explorer les intrants météorologiques utilisés lors de la simulation et à les valider. Le champ </w:t>
      </w:r>
      <w:r w:rsidRPr="009026A4">
        <w:rPr>
          <w:b/>
        </w:rPr>
        <w:t>Type</w:t>
      </w:r>
      <w:r w:rsidRPr="009026A4">
        <w:t xml:space="preserve"> (liste dérou</w:t>
      </w:r>
      <w:r w:rsidR="003B64DE">
        <w:t>lante) permet de choisir parmi d</w:t>
      </w:r>
      <w:r w:rsidRPr="009026A4">
        <w:t>ix types d</w:t>
      </w:r>
      <w:r w:rsidR="0098105F">
        <w:t>’</w:t>
      </w:r>
      <w:r w:rsidRPr="009026A4">
        <w:t>analyses d</w:t>
      </w:r>
      <w:r w:rsidR="0098105F">
        <w:t>’</w:t>
      </w:r>
      <w:r w:rsidRPr="009026A4">
        <w:t>intrants :</w:t>
      </w:r>
    </w:p>
    <w:p w14:paraId="4B2FF5D4" w14:textId="77777777" w:rsidR="009401CA" w:rsidRPr="009026A4" w:rsidRDefault="009401CA" w:rsidP="009401CA">
      <w:pPr>
        <w:jc w:val="both"/>
      </w:pPr>
    </w:p>
    <w:p w14:paraId="54EF4B46" w14:textId="5E15CD98" w:rsidR="009401CA" w:rsidRPr="00E612BC" w:rsidRDefault="009401CA" w:rsidP="000C369D">
      <w:pPr>
        <w:numPr>
          <w:ilvl w:val="0"/>
          <w:numId w:val="14"/>
        </w:numPr>
        <w:spacing w:after="60"/>
        <w:ind w:left="714" w:hanging="357"/>
        <w:jc w:val="both"/>
      </w:pPr>
      <w:r w:rsidRPr="003B64DE">
        <w:t xml:space="preserve">Stations appariées </w:t>
      </w:r>
      <w:r w:rsidRPr="00E612BC">
        <w:t xml:space="preserve">(normales) : </w:t>
      </w:r>
      <w:del w:id="1600" w:author="St-Amant, Rémi" w:date="2018-02-27T10:40:00Z">
        <w:r w:rsidRPr="00E612BC" w:rsidDel="000D0214">
          <w:delText>analyse pouvant être exécutée sur n</w:delText>
        </w:r>
        <w:r w:rsidR="0098105F" w:rsidRPr="00E612BC" w:rsidDel="000D0214">
          <w:delText>’</w:delText>
        </w:r>
        <w:r w:rsidRPr="00E612BC" w:rsidDel="000D0214">
          <w:delText xml:space="preserve">importe quel élément </w:delText>
        </w:r>
      </w:del>
      <w:del w:id="1601" w:author="St-Amant, Rémi" w:date="2018-02-27T10:41:00Z">
        <w:r w:rsidRPr="00E612BC" w:rsidDel="000D0214">
          <w:delText>afin d</w:delText>
        </w:r>
        <w:r w:rsidR="0098105F" w:rsidRPr="00E612BC" w:rsidDel="000D0214">
          <w:delText>’</w:delText>
        </w:r>
      </w:del>
      <w:r w:rsidRPr="00E612BC">
        <w:t xml:space="preserve">indiquer </w:t>
      </w:r>
      <w:del w:id="1602" w:author="St-Amant, Rémi" w:date="2018-02-27T10:41:00Z">
        <w:r w:rsidRPr="00E612BC" w:rsidDel="000D0214">
          <w:delText xml:space="preserve">dans </w:delText>
        </w:r>
      </w:del>
      <w:del w:id="1603" w:author="St-Amant, Rémi" w:date="2018-02-27T10:23:00Z">
        <w:r w:rsidRPr="00E612BC" w:rsidDel="00465BB2">
          <w:delText>l</w:delText>
        </w:r>
        <w:r w:rsidR="0098105F" w:rsidRPr="00E612BC" w:rsidDel="00465BB2">
          <w:delText>’</w:delText>
        </w:r>
        <w:r w:rsidRPr="00E612BC" w:rsidDel="00465BB2">
          <w:delText xml:space="preserve">onglet </w:delText>
        </w:r>
        <w:r w:rsidRPr="00E612BC" w:rsidDel="00465BB2">
          <w:rPr>
            <w:i/>
          </w:rPr>
          <w:delText>Données</w:delText>
        </w:r>
      </w:del>
      <w:del w:id="1604" w:author="St-Amant, Rémi" w:date="2018-02-27T10:41:00Z">
        <w:r w:rsidRPr="00E612BC" w:rsidDel="000D0214">
          <w:delText xml:space="preserve"> de la fenêtre principale </w:delText>
        </w:r>
      </w:del>
      <w:r w:rsidRPr="00E612BC">
        <w:t>les stations normales appariées à chacune des localisations</w:t>
      </w:r>
      <w:del w:id="1605" w:author="St-Amant, Rémi" w:date="2018-02-27T10:44:00Z">
        <w:r w:rsidRPr="00E612BC" w:rsidDel="000D0214">
          <w:delText xml:space="preserve"> d</w:delText>
        </w:r>
        <w:r w:rsidR="0098105F" w:rsidRPr="00E612BC" w:rsidDel="000D0214">
          <w:delText>’</w:delText>
        </w:r>
        <w:r w:rsidRPr="00E612BC" w:rsidDel="000D0214">
          <w:delText xml:space="preserve">une </w:delText>
        </w:r>
      </w:del>
      <w:del w:id="1606" w:author="St-Amant, Rémi" w:date="2018-02-27T10:41:00Z">
        <w:r w:rsidRPr="00E612BC" w:rsidDel="000D0214">
          <w:delText>simulation</w:delText>
        </w:r>
      </w:del>
      <w:r w:rsidRPr="00E612BC">
        <w:t xml:space="preserve">. </w:t>
      </w:r>
      <w:del w:id="1607" w:author="St-Amant, Rémi" w:date="2018-02-27T10:44:00Z">
        <w:r w:rsidRPr="00E612BC" w:rsidDel="000D0214">
          <w:delText>Les résultats peuvent être exportés. Les données obtenues sont identiques à celles que présente la boîte de dialogue Stations appariées pour la liste de localisation (voir ci-dessous), sauf qu</w:delText>
        </w:r>
        <w:r w:rsidR="0098105F" w:rsidRPr="00E612BC" w:rsidDel="000D0214">
          <w:delText>’</w:delText>
        </w:r>
        <w:r w:rsidRPr="00E612BC" w:rsidDel="000D0214">
          <w:delText>elles s</w:delText>
        </w:r>
        <w:r w:rsidR="0098105F" w:rsidRPr="00E612BC" w:rsidDel="000D0214">
          <w:delText>’</w:delText>
        </w:r>
        <w:r w:rsidRPr="00E612BC" w:rsidDel="000D0214">
          <w:delText>affichent sous forme de tableau.</w:delText>
        </w:r>
      </w:del>
    </w:p>
    <w:p w14:paraId="7B279D15" w14:textId="6760826C" w:rsidR="009401CA" w:rsidRDefault="009401CA" w:rsidP="000C369D">
      <w:pPr>
        <w:numPr>
          <w:ilvl w:val="0"/>
          <w:numId w:val="14"/>
        </w:numPr>
        <w:spacing w:after="60"/>
        <w:ind w:left="714" w:hanging="357"/>
        <w:jc w:val="both"/>
      </w:pPr>
      <w:r w:rsidRPr="003B64DE">
        <w:t xml:space="preserve">Stations appariées </w:t>
      </w:r>
      <w:r w:rsidRPr="00E612BC">
        <w:t>(</w:t>
      </w:r>
      <w:r w:rsidR="003B64DE">
        <w:t>observation</w:t>
      </w:r>
      <w:r w:rsidRPr="00E612BC">
        <w:t xml:space="preserve">) : </w:t>
      </w:r>
      <w:del w:id="1608" w:author="St-Amant, Rémi" w:date="2018-02-27T10:45:00Z">
        <w:r w:rsidRPr="00E612BC" w:rsidDel="004040EF">
          <w:delText xml:space="preserve">analyse pouvant être </w:delText>
        </w:r>
      </w:del>
      <w:r w:rsidRPr="00E612BC">
        <w:t xml:space="preserve">exécutée sur </w:t>
      </w:r>
      <w:del w:id="1609" w:author="St-Amant, Rémi" w:date="2018-02-27T10:44:00Z">
        <w:r w:rsidRPr="00E612BC" w:rsidDel="004040EF">
          <w:delText>n</w:delText>
        </w:r>
        <w:r w:rsidR="0098105F" w:rsidRPr="00E612BC" w:rsidDel="004040EF">
          <w:delText>’</w:delText>
        </w:r>
        <w:r w:rsidRPr="00E612BC" w:rsidDel="004040EF">
          <w:delText>importe quel élément en fonction d</w:delText>
        </w:r>
        <w:r w:rsidR="0098105F" w:rsidRPr="00E612BC" w:rsidDel="004040EF">
          <w:delText>’</w:delText>
        </w:r>
      </w:del>
      <w:r w:rsidRPr="00E612BC">
        <w:t xml:space="preserve">une </w:t>
      </w:r>
      <w:ins w:id="1610" w:author="St-Amant, Rémi" w:date="2018-02-27T10:41:00Z">
        <w:r w:rsidR="000D0214">
          <w:t>génération météo</w:t>
        </w:r>
      </w:ins>
      <w:del w:id="1611" w:author="St-Amant, Rémi" w:date="2018-02-27T10:41:00Z">
        <w:r w:rsidRPr="00E612BC" w:rsidDel="000D0214">
          <w:delText>simulation</w:delText>
        </w:r>
      </w:del>
      <w:r w:rsidRPr="00E612BC">
        <w:t xml:space="preserve"> en mode </w:t>
      </w:r>
      <w:del w:id="1612" w:author="St-Amant, Rémi" w:date="2018-02-27T10:41:00Z">
        <w:r w:rsidRPr="00E612BC" w:rsidDel="000D0214">
          <w:delText xml:space="preserve">Quotidien </w:delText>
        </w:r>
      </w:del>
      <w:ins w:id="1613" w:author="St-Amant, Rémi" w:date="2018-02-27T10:41:00Z">
        <w:r w:rsidR="000D0214">
          <w:t>Observation</w:t>
        </w:r>
        <w:r w:rsidR="000D0214" w:rsidRPr="00E612BC">
          <w:t xml:space="preserve"> </w:t>
        </w:r>
      </w:ins>
      <w:r w:rsidRPr="00E612BC">
        <w:t>afin d</w:t>
      </w:r>
      <w:r w:rsidR="0098105F" w:rsidRPr="00E612BC">
        <w:t>’</w:t>
      </w:r>
      <w:r w:rsidRPr="00E612BC">
        <w:t xml:space="preserve">indiquer </w:t>
      </w:r>
      <w:del w:id="1614" w:author="St-Amant, Rémi" w:date="2018-02-27T10:45:00Z">
        <w:r w:rsidRPr="00E612BC" w:rsidDel="004040EF">
          <w:delText xml:space="preserve">dans </w:delText>
        </w:r>
      </w:del>
      <w:del w:id="1615" w:author="St-Amant, Rémi" w:date="2018-02-27T10:23:00Z">
        <w:r w:rsidRPr="00E612BC" w:rsidDel="00465BB2">
          <w:delText>l</w:delText>
        </w:r>
        <w:r w:rsidR="0098105F" w:rsidRPr="00E612BC" w:rsidDel="00465BB2">
          <w:delText>’</w:delText>
        </w:r>
        <w:r w:rsidRPr="00E612BC" w:rsidDel="00465BB2">
          <w:delText xml:space="preserve">onglet </w:delText>
        </w:r>
        <w:r w:rsidRPr="00E612BC" w:rsidDel="00465BB2">
          <w:rPr>
            <w:i/>
          </w:rPr>
          <w:delText>Données</w:delText>
        </w:r>
      </w:del>
      <w:del w:id="1616" w:author="St-Amant, Rémi" w:date="2018-02-27T10:45:00Z">
        <w:r w:rsidRPr="00E612BC" w:rsidDel="004040EF">
          <w:delText xml:space="preserve"> de la fenêtre principale </w:delText>
        </w:r>
      </w:del>
      <w:r w:rsidRPr="00E612BC">
        <w:t xml:space="preserve">les stations </w:t>
      </w:r>
      <w:del w:id="1617" w:author="St-Amant, Rémi" w:date="2018-02-27T10:45:00Z">
        <w:r w:rsidRPr="00E612BC" w:rsidDel="004040EF">
          <w:delText xml:space="preserve">quotidiennes </w:delText>
        </w:r>
      </w:del>
      <w:ins w:id="1618" w:author="St-Amant, Rémi" w:date="2018-02-27T10:45:00Z">
        <w:r w:rsidR="004040EF">
          <w:t xml:space="preserve">d’observations </w:t>
        </w:r>
      </w:ins>
      <w:r w:rsidRPr="00E612BC">
        <w:t>appariées à chacune des localisations d</w:t>
      </w:r>
      <w:r w:rsidR="0098105F" w:rsidRPr="00E612BC">
        <w:t>’</w:t>
      </w:r>
      <w:r w:rsidRPr="00E612BC">
        <w:t xml:space="preserve">une </w:t>
      </w:r>
      <w:ins w:id="1619" w:author="St-Amant, Rémi" w:date="2018-02-27T10:41:00Z">
        <w:r w:rsidR="000D0214">
          <w:t>génération météo</w:t>
        </w:r>
      </w:ins>
      <w:del w:id="1620" w:author="St-Amant, Rémi" w:date="2018-02-27T10:41:00Z">
        <w:r w:rsidRPr="00E612BC" w:rsidDel="000D0214">
          <w:delText>simulation</w:delText>
        </w:r>
      </w:del>
      <w:r w:rsidRPr="00E612BC">
        <w:t xml:space="preserve">. </w:t>
      </w:r>
      <w:del w:id="1621" w:author="St-Amant, Rémi" w:date="2018-02-27T10:45:00Z">
        <w:r w:rsidRPr="00E612BC" w:rsidDel="004040EF">
          <w:delText>Les résultats peuvent être exportés. Les données obtenues sont identiques à celles que présente la boîte de dialogue Stations appariées pour la liste de localisation (voir ci-dessous), sauf qu</w:delText>
        </w:r>
        <w:r w:rsidR="0098105F" w:rsidRPr="00E612BC" w:rsidDel="004040EF">
          <w:delText>’</w:delText>
        </w:r>
        <w:r w:rsidRPr="00E612BC" w:rsidDel="004040EF">
          <w:delText>elles s</w:delText>
        </w:r>
        <w:r w:rsidR="0098105F" w:rsidRPr="00E612BC" w:rsidDel="004040EF">
          <w:delText>’</w:delText>
        </w:r>
        <w:r w:rsidRPr="00E612BC" w:rsidDel="004040EF">
          <w:delText>affichent sous forme de tableau.</w:delText>
        </w:r>
      </w:del>
    </w:p>
    <w:p w14:paraId="5E77C450" w14:textId="23CBB493" w:rsidR="004040EF" w:rsidRPr="00E612BC" w:rsidRDefault="003B64DE">
      <w:pPr>
        <w:numPr>
          <w:ilvl w:val="0"/>
          <w:numId w:val="14"/>
        </w:numPr>
        <w:spacing w:after="60"/>
        <w:ind w:left="714" w:hanging="357"/>
        <w:jc w:val="both"/>
        <w:rPr>
          <w:ins w:id="1622" w:author="St-Amant, Rémi" w:date="2018-02-27T10:50:00Z"/>
        </w:rPr>
      </w:pPr>
      <w:r>
        <w:t>Estimation de l’erreur des gradients</w:t>
      </w:r>
      <w:ins w:id="1623" w:author="St-Amant, Rémi" w:date="2018-02-27T10:53:00Z">
        <w:r w:rsidR="004040EF">
          <w:t xml:space="preserve"> </w:t>
        </w:r>
      </w:ins>
      <w:r>
        <w:t>(normales) :</w:t>
      </w:r>
      <w:ins w:id="1624" w:author="St-Amant, Rémi" w:date="2018-02-27T10:50:00Z">
        <w:r w:rsidR="004040EF">
          <w:t xml:space="preserve"> </w:t>
        </w:r>
        <w:r w:rsidR="004040EF" w:rsidRPr="00E612BC">
          <w:t xml:space="preserve">validation croisée selon la méthode du </w:t>
        </w:r>
        <w:r w:rsidR="004040EF">
          <w:t>« </w:t>
        </w:r>
        <w:r w:rsidR="004040EF" w:rsidRPr="00E612BC">
          <w:t>jackknife</w:t>
        </w:r>
        <w:r w:rsidR="004040EF">
          <w:t> »</w:t>
        </w:r>
        <w:r w:rsidR="004040EF" w:rsidRPr="00E612BC">
          <w:t xml:space="preserve"> effectuée pour chacune des stations météorologiques dans la base de données normales qui sont appariées aux localisations d’une </w:t>
        </w:r>
        <w:r w:rsidR="004040EF">
          <w:t xml:space="preserve">génération météo. </w:t>
        </w:r>
        <w:r w:rsidR="004040EF" w:rsidRPr="00E612BC">
          <w:t xml:space="preserve">Il s’agit d’une façon d’évaluer les erreurs associées aux normales entrées dans la </w:t>
        </w:r>
        <w:r w:rsidR="004040EF">
          <w:t>génération météo</w:t>
        </w:r>
        <w:r w:rsidR="004040EF" w:rsidRPr="00E612BC">
          <w:t xml:space="preserve">. </w:t>
        </w:r>
      </w:ins>
    </w:p>
    <w:p w14:paraId="20142DB8" w14:textId="75205F8C" w:rsidR="004040EF" w:rsidDel="004040EF" w:rsidRDefault="004040EF" w:rsidP="000C369D">
      <w:pPr>
        <w:numPr>
          <w:ilvl w:val="0"/>
          <w:numId w:val="14"/>
        </w:numPr>
        <w:spacing w:after="60"/>
        <w:ind w:left="714" w:hanging="357"/>
        <w:jc w:val="both"/>
        <w:rPr>
          <w:del w:id="1625" w:author="St-Amant, Rémi" w:date="2018-02-27T10:51:00Z"/>
        </w:rPr>
      </w:pPr>
    </w:p>
    <w:p w14:paraId="55A0EDE5" w14:textId="68139050" w:rsidR="003B64DE" w:rsidRPr="00E612BC" w:rsidRDefault="003B64DE">
      <w:pPr>
        <w:numPr>
          <w:ilvl w:val="0"/>
          <w:numId w:val="14"/>
        </w:numPr>
        <w:spacing w:after="60"/>
        <w:ind w:left="714" w:hanging="357"/>
        <w:jc w:val="both"/>
      </w:pPr>
      <w:r>
        <w:t>Estimation de l’erreur des gradients</w:t>
      </w:r>
      <w:ins w:id="1626" w:author="St-Amant, Rémi" w:date="2018-02-27T10:53:00Z">
        <w:r w:rsidR="004040EF">
          <w:t xml:space="preserve"> </w:t>
        </w:r>
      </w:ins>
      <w:r>
        <w:t>(observation) </w:t>
      </w:r>
      <w:ins w:id="1627" w:author="St-Amant, Rémi" w:date="2018-02-27T10:54:00Z">
        <w:r w:rsidR="004040EF" w:rsidRPr="00E612BC">
          <w:t>(applicable</w:t>
        </w:r>
        <w:r w:rsidR="004040EF" w:rsidRPr="009026A4">
          <w:t xml:space="preserve"> seulement aux </w:t>
        </w:r>
        <w:r w:rsidR="004040EF">
          <w:t xml:space="preserve">génération météo </w:t>
        </w:r>
        <w:r w:rsidR="004040EF" w:rsidRPr="009026A4">
          <w:t xml:space="preserve">en mode </w:t>
        </w:r>
        <w:r w:rsidR="004040EF">
          <w:t>Observation</w:t>
        </w:r>
        <w:r w:rsidR="004040EF" w:rsidRPr="009026A4">
          <w:t xml:space="preserve">) : validation croisée </w:t>
        </w:r>
        <w:r w:rsidR="004040EF">
          <w:t>de type « </w:t>
        </w:r>
        <w:r w:rsidR="004040EF" w:rsidRPr="009026A4">
          <w:t>jackknife</w:t>
        </w:r>
        <w:r w:rsidR="004040EF">
          <w:t> »</w:t>
        </w:r>
        <w:r w:rsidR="004040EF" w:rsidRPr="009026A4">
          <w:t xml:space="preserve"> effectuée pour les stations météorologiques de la base de données </w:t>
        </w:r>
        <w:r w:rsidR="004040EF">
          <w:t xml:space="preserve">d’observations </w:t>
        </w:r>
        <w:r w:rsidR="004040EF" w:rsidRPr="009026A4">
          <w:t>qui sont appariées aux localisations d</w:t>
        </w:r>
        <w:r w:rsidR="004040EF">
          <w:t>’</w:t>
        </w:r>
        <w:r w:rsidR="004040EF" w:rsidRPr="009026A4">
          <w:t xml:space="preserve">une </w:t>
        </w:r>
        <w:r w:rsidR="004040EF">
          <w:t>génération météo</w:t>
        </w:r>
        <w:r w:rsidR="004040EF" w:rsidRPr="009026A4">
          <w:t>. Il s</w:t>
        </w:r>
        <w:r w:rsidR="004040EF">
          <w:t>’</w:t>
        </w:r>
        <w:r w:rsidR="004040EF" w:rsidRPr="009026A4">
          <w:t>agit d</w:t>
        </w:r>
        <w:r w:rsidR="004040EF">
          <w:t>’</w:t>
        </w:r>
        <w:r w:rsidR="004040EF" w:rsidRPr="009026A4">
          <w:t>une façon d</w:t>
        </w:r>
        <w:r w:rsidR="004040EF">
          <w:t>’</w:t>
        </w:r>
        <w:r w:rsidR="004040EF" w:rsidRPr="009026A4">
          <w:t>évaluer les erreurs associées aux données entrées</w:t>
        </w:r>
        <w:r w:rsidR="004040EF">
          <w:t>.</w:t>
        </w:r>
      </w:ins>
      <w:del w:id="1628" w:author="St-Amant, Rémi" w:date="2018-02-27T10:54:00Z">
        <w:r w:rsidDel="004040EF">
          <w:delText>:</w:delText>
        </w:r>
      </w:del>
    </w:p>
    <w:p w14:paraId="39C23AF8" w14:textId="6F44D52A" w:rsidR="009401CA" w:rsidRPr="00E612BC" w:rsidRDefault="009401CA" w:rsidP="000C369D">
      <w:pPr>
        <w:numPr>
          <w:ilvl w:val="0"/>
          <w:numId w:val="14"/>
        </w:numPr>
        <w:spacing w:after="60"/>
        <w:ind w:left="714" w:hanging="357"/>
        <w:jc w:val="both"/>
      </w:pPr>
      <w:r w:rsidRPr="003B64DE">
        <w:t xml:space="preserve">Validation </w:t>
      </w:r>
      <w:r w:rsidR="00E612BC" w:rsidRPr="003B64DE">
        <w:t>croisée</w:t>
      </w:r>
      <w:r w:rsidR="003B64DE" w:rsidRPr="003B64DE">
        <w:t xml:space="preserve"> de station météo</w:t>
      </w:r>
      <w:r w:rsidRPr="003B64DE">
        <w:rPr>
          <w:color w:val="FF0000"/>
        </w:rPr>
        <w:t xml:space="preserve"> </w:t>
      </w:r>
      <w:r w:rsidRPr="00E612BC">
        <w:t xml:space="preserve">(normales) : validation croisée selon la méthode du </w:t>
      </w:r>
      <w:ins w:id="1629" w:author="St-Amant, Rémi" w:date="2018-02-27T10:46:00Z">
        <w:r w:rsidR="004040EF">
          <w:t>« </w:t>
        </w:r>
      </w:ins>
      <w:r w:rsidRPr="00E612BC">
        <w:t>jackknife</w:t>
      </w:r>
      <w:ins w:id="1630" w:author="St-Amant, Rémi" w:date="2018-02-27T10:46:00Z">
        <w:r w:rsidR="004040EF">
          <w:t> »</w:t>
        </w:r>
      </w:ins>
      <w:r w:rsidRPr="00E612BC">
        <w:t xml:space="preserve"> effectuée pour </w:t>
      </w:r>
      <w:del w:id="1631" w:author="St-Amant, Rémi" w:date="2018-02-27T10:53:00Z">
        <w:r w:rsidRPr="00E612BC" w:rsidDel="004040EF">
          <w:delText xml:space="preserve">chacune des </w:delText>
        </w:r>
      </w:del>
      <w:ins w:id="1632" w:author="St-Amant, Rémi" w:date="2018-02-27T10:53:00Z">
        <w:r w:rsidR="004040EF">
          <w:t xml:space="preserve">la </w:t>
        </w:r>
      </w:ins>
      <w:r w:rsidRPr="00E612BC">
        <w:t xml:space="preserve">stations météorologiques dans la base de données normales </w:t>
      </w:r>
      <w:del w:id="1633" w:author="St-Amant, Rémi" w:date="2018-02-27T10:53:00Z">
        <w:r w:rsidRPr="00E612BC" w:rsidDel="004040EF">
          <w:delText xml:space="preserve">qui sont appariées </w:delText>
        </w:r>
      </w:del>
      <w:ins w:id="1634" w:author="St-Amant, Rémi" w:date="2018-02-27T10:53:00Z">
        <w:r w:rsidR="004040EF">
          <w:t xml:space="preserve">la plus proche </w:t>
        </w:r>
      </w:ins>
      <w:ins w:id="1635" w:author="St-Amant, Rémi" w:date="2018-02-27T10:49:00Z">
        <w:r w:rsidR="004040EF">
          <w:t xml:space="preserve">(à moins de 5 km) </w:t>
        </w:r>
      </w:ins>
      <w:r w:rsidRPr="00E612BC">
        <w:t>aux localisations d</w:t>
      </w:r>
      <w:r w:rsidR="0098105F" w:rsidRPr="00E612BC">
        <w:t>’</w:t>
      </w:r>
      <w:r w:rsidRPr="00E612BC">
        <w:t xml:space="preserve">une </w:t>
      </w:r>
      <w:ins w:id="1636" w:author="St-Amant, Rémi" w:date="2018-02-27T10:41:00Z">
        <w:r w:rsidR="000D0214">
          <w:t>génération météo</w:t>
        </w:r>
      </w:ins>
      <w:ins w:id="1637" w:author="St-Amant, Rémi" w:date="2018-02-27T10:48:00Z">
        <w:r w:rsidR="004040EF">
          <w:t xml:space="preserve">. </w:t>
        </w:r>
      </w:ins>
      <w:ins w:id="1638" w:author="St-Amant, Rémi" w:date="2018-02-27T10:51:00Z">
        <w:r w:rsidR="004040EF">
          <w:t xml:space="preserve">La liste de localisation doit être constituer de stations météo. </w:t>
        </w:r>
      </w:ins>
      <w:del w:id="1639" w:author="St-Amant, Rémi" w:date="2018-02-27T10:41:00Z">
        <w:r w:rsidRPr="00E612BC" w:rsidDel="000D0214">
          <w:delText>simulation</w:delText>
        </w:r>
      </w:del>
      <w:del w:id="1640" w:author="St-Amant, Rémi" w:date="2018-02-27T10:48:00Z">
        <w:r w:rsidRPr="00E612BC" w:rsidDel="004040EF">
          <w:delText xml:space="preserve">. </w:delText>
        </w:r>
      </w:del>
      <w:del w:id="1641" w:author="St-Amant, Rémi" w:date="2018-02-27T10:55:00Z">
        <w:r w:rsidRPr="00E612BC" w:rsidDel="00A7276F">
          <w:delText>Il s</w:delText>
        </w:r>
        <w:r w:rsidR="0098105F" w:rsidRPr="00E612BC" w:rsidDel="00A7276F">
          <w:delText>’</w:delText>
        </w:r>
        <w:r w:rsidRPr="00E612BC" w:rsidDel="00A7276F">
          <w:delText>agit d</w:delText>
        </w:r>
        <w:r w:rsidR="0098105F" w:rsidRPr="00E612BC" w:rsidDel="00A7276F">
          <w:delText>’</w:delText>
        </w:r>
        <w:r w:rsidRPr="00E612BC" w:rsidDel="00A7276F">
          <w:delText>une façon d</w:delText>
        </w:r>
        <w:r w:rsidR="0098105F" w:rsidRPr="00E612BC" w:rsidDel="00A7276F">
          <w:delText>’</w:delText>
        </w:r>
        <w:r w:rsidRPr="00E612BC" w:rsidDel="00A7276F">
          <w:delText xml:space="preserve">évaluer les erreurs associées aux normales entrées dans la </w:delText>
        </w:r>
      </w:del>
      <w:del w:id="1642" w:author="St-Amant, Rémi" w:date="2018-02-27T10:42:00Z">
        <w:r w:rsidRPr="00E612BC" w:rsidDel="000D0214">
          <w:delText>simulatio</w:delText>
        </w:r>
      </w:del>
      <w:del w:id="1643" w:author="St-Amant, Rémi" w:date="2018-02-27T10:43:00Z">
        <w:r w:rsidRPr="00E612BC" w:rsidDel="000D0214">
          <w:delText>n</w:delText>
        </w:r>
      </w:del>
      <w:del w:id="1644" w:author="St-Amant, Rémi" w:date="2018-02-27T10:55:00Z">
        <w:r w:rsidRPr="00E612BC" w:rsidDel="00A7276F">
          <w:delText xml:space="preserve">. </w:delText>
        </w:r>
      </w:del>
    </w:p>
    <w:p w14:paraId="2F97A92D" w14:textId="77777777" w:rsidR="00A7276F" w:rsidRPr="00E612BC" w:rsidRDefault="009401CA" w:rsidP="00A7276F">
      <w:pPr>
        <w:numPr>
          <w:ilvl w:val="0"/>
          <w:numId w:val="14"/>
        </w:numPr>
        <w:spacing w:after="60"/>
        <w:ind w:left="714" w:hanging="357"/>
        <w:jc w:val="both"/>
        <w:rPr>
          <w:ins w:id="1645" w:author="St-Amant, Rémi" w:date="2018-02-27T10:55:00Z"/>
        </w:rPr>
      </w:pPr>
      <w:r w:rsidRPr="003B64DE">
        <w:t xml:space="preserve">Validation </w:t>
      </w:r>
      <w:r w:rsidR="00E612BC" w:rsidRPr="003B64DE">
        <w:t>croisée</w:t>
      </w:r>
      <w:r w:rsidR="003B64DE" w:rsidRPr="003B64DE">
        <w:t xml:space="preserve"> de station météo</w:t>
      </w:r>
      <w:r w:rsidR="00E612BC" w:rsidRPr="00A7276F">
        <w:rPr>
          <w:color w:val="FF0000"/>
        </w:rPr>
        <w:t xml:space="preserve"> </w:t>
      </w:r>
      <w:r w:rsidRPr="00E612BC">
        <w:t>(</w:t>
      </w:r>
      <w:r w:rsidR="003B64DE">
        <w:t>observation</w:t>
      </w:r>
      <w:r w:rsidRPr="00E612BC">
        <w:t>) (applicable</w:t>
      </w:r>
      <w:r w:rsidRPr="009026A4">
        <w:t xml:space="preserve"> seulement aux </w:t>
      </w:r>
      <w:ins w:id="1646" w:author="St-Amant, Rémi" w:date="2018-02-27T10:42:00Z">
        <w:r w:rsidR="000D0214">
          <w:t xml:space="preserve">génération météo </w:t>
        </w:r>
      </w:ins>
      <w:del w:id="1647" w:author="St-Amant, Rémi" w:date="2018-02-27T10:42:00Z">
        <w:r w:rsidRPr="009026A4" w:rsidDel="000D0214">
          <w:delText xml:space="preserve">simulations </w:delText>
        </w:r>
      </w:del>
      <w:r w:rsidRPr="009026A4">
        <w:t xml:space="preserve">en mode </w:t>
      </w:r>
      <w:del w:id="1648" w:author="St-Amant, Rémi" w:date="2018-02-27T10:42:00Z">
        <w:r w:rsidRPr="009026A4" w:rsidDel="000D0214">
          <w:delText>Quotidien</w:delText>
        </w:r>
      </w:del>
      <w:ins w:id="1649" w:author="St-Amant, Rémi" w:date="2018-02-27T10:42:00Z">
        <w:r w:rsidR="000D0214">
          <w:t>Observation</w:t>
        </w:r>
      </w:ins>
      <w:r w:rsidRPr="009026A4">
        <w:t xml:space="preserve">) : validation croisée </w:t>
      </w:r>
      <w:r w:rsidR="00E612BC">
        <w:t>de type « </w:t>
      </w:r>
      <w:r w:rsidRPr="009026A4">
        <w:t>jackknife</w:t>
      </w:r>
      <w:r w:rsidR="00E612BC">
        <w:t> »</w:t>
      </w:r>
      <w:r w:rsidRPr="009026A4">
        <w:t xml:space="preserve"> effectuée pour </w:t>
      </w:r>
      <w:del w:id="1650" w:author="St-Amant, Rémi" w:date="2018-02-27T10:46:00Z">
        <w:r w:rsidRPr="009026A4" w:rsidDel="004040EF">
          <w:delText xml:space="preserve">toutes </w:delText>
        </w:r>
      </w:del>
      <w:r w:rsidRPr="009026A4">
        <w:t>l</w:t>
      </w:r>
      <w:ins w:id="1651" w:author="St-Amant, Rémi" w:date="2018-02-27T10:54:00Z">
        <w:r w:rsidR="00A7276F">
          <w:t xml:space="preserve">a stations </w:t>
        </w:r>
      </w:ins>
      <w:del w:id="1652" w:author="St-Amant, Rémi" w:date="2018-02-27T10:55:00Z">
        <w:r w:rsidRPr="009026A4" w:rsidDel="00A7276F">
          <w:delText xml:space="preserve">es stations </w:delText>
        </w:r>
      </w:del>
      <w:r w:rsidRPr="009026A4">
        <w:t xml:space="preserve">météorologiques de la base de données </w:t>
      </w:r>
      <w:del w:id="1653" w:author="St-Amant, Rémi" w:date="2018-02-27T10:42:00Z">
        <w:r w:rsidRPr="009026A4" w:rsidDel="000D0214">
          <w:delText xml:space="preserve">quotidiennes </w:delText>
        </w:r>
      </w:del>
      <w:ins w:id="1654" w:author="St-Amant, Rémi" w:date="2018-02-27T10:42:00Z">
        <w:r w:rsidR="000D0214">
          <w:t xml:space="preserve">d’observations </w:t>
        </w:r>
      </w:ins>
      <w:del w:id="1655" w:author="St-Amant, Rémi" w:date="2018-02-27T10:55:00Z">
        <w:r w:rsidRPr="009026A4" w:rsidDel="00A7276F">
          <w:delText xml:space="preserve">qui sont appariées </w:delText>
        </w:r>
      </w:del>
      <w:ins w:id="1656" w:author="St-Amant, Rémi" w:date="2018-02-27T10:55:00Z">
        <w:r w:rsidR="00A7276F">
          <w:t>la plus près des</w:t>
        </w:r>
      </w:ins>
      <w:del w:id="1657" w:author="St-Amant, Rémi" w:date="2018-02-27T10:55:00Z">
        <w:r w:rsidRPr="009026A4" w:rsidDel="00A7276F">
          <w:delText xml:space="preserve">aux </w:delText>
        </w:r>
      </w:del>
      <w:ins w:id="1658" w:author="St-Amant, Rémi" w:date="2018-02-27T10:55:00Z">
        <w:r w:rsidR="00A7276F">
          <w:t xml:space="preserve"> </w:t>
        </w:r>
      </w:ins>
      <w:r w:rsidRPr="009026A4">
        <w:t>localisations d</w:t>
      </w:r>
      <w:r w:rsidR="0098105F">
        <w:t>’</w:t>
      </w:r>
      <w:r w:rsidRPr="009026A4">
        <w:t xml:space="preserve">une </w:t>
      </w:r>
      <w:ins w:id="1659" w:author="St-Amant, Rémi" w:date="2018-02-27T10:42:00Z">
        <w:r w:rsidR="000D0214">
          <w:t>génération météo</w:t>
        </w:r>
      </w:ins>
      <w:del w:id="1660" w:author="St-Amant, Rémi" w:date="2018-02-27T10:42:00Z">
        <w:r w:rsidRPr="009026A4" w:rsidDel="000D0214">
          <w:delText>simulation</w:delText>
        </w:r>
      </w:del>
      <w:r w:rsidRPr="009026A4">
        <w:t xml:space="preserve">. </w:t>
      </w:r>
      <w:ins w:id="1661" w:author="St-Amant, Rémi" w:date="2018-02-27T10:55:00Z">
        <w:r w:rsidR="00A7276F">
          <w:t xml:space="preserve">La liste de localisation doit être constituer de stations météo. </w:t>
        </w:r>
      </w:ins>
    </w:p>
    <w:p w14:paraId="6B5D1E2C" w14:textId="691040ED" w:rsidR="009401CA" w:rsidDel="00A7276F" w:rsidRDefault="009401CA" w:rsidP="00A21BC6">
      <w:pPr>
        <w:numPr>
          <w:ilvl w:val="0"/>
          <w:numId w:val="14"/>
        </w:numPr>
        <w:spacing w:after="60"/>
        <w:ind w:left="714" w:hanging="357"/>
        <w:jc w:val="both"/>
        <w:rPr>
          <w:del w:id="1662" w:author="St-Amant, Rémi" w:date="2018-02-27T10:55:00Z"/>
        </w:rPr>
      </w:pPr>
      <w:del w:id="1663" w:author="St-Amant, Rémi" w:date="2018-02-27T10:55:00Z">
        <w:r w:rsidRPr="009026A4" w:rsidDel="00A7276F">
          <w:delText>Il s</w:delText>
        </w:r>
        <w:r w:rsidR="0098105F" w:rsidDel="00A7276F">
          <w:delText>’</w:delText>
        </w:r>
        <w:r w:rsidRPr="009026A4" w:rsidDel="00A7276F">
          <w:delText>agit d</w:delText>
        </w:r>
        <w:r w:rsidR="0098105F" w:rsidDel="00A7276F">
          <w:delText>’</w:delText>
        </w:r>
        <w:r w:rsidRPr="009026A4" w:rsidDel="00A7276F">
          <w:delText>une façon d</w:delText>
        </w:r>
        <w:r w:rsidR="0098105F" w:rsidDel="00A7276F">
          <w:delText>’</w:delText>
        </w:r>
        <w:r w:rsidRPr="009026A4" w:rsidDel="00A7276F">
          <w:delText xml:space="preserve">évaluer les erreurs associées aux données </w:delText>
        </w:r>
      </w:del>
      <w:del w:id="1664" w:author="St-Amant, Rémi" w:date="2018-02-27T10:42:00Z">
        <w:r w:rsidRPr="009026A4" w:rsidDel="000D0214">
          <w:delText xml:space="preserve">quotidiennes </w:delText>
        </w:r>
      </w:del>
      <w:del w:id="1665" w:author="St-Amant, Rémi" w:date="2018-02-27T10:55:00Z">
        <w:r w:rsidRPr="009026A4" w:rsidDel="00A7276F">
          <w:delText>entrées</w:delText>
        </w:r>
      </w:del>
      <w:del w:id="1666" w:author="St-Amant, Rémi" w:date="2018-02-27T10:49:00Z">
        <w:r w:rsidRPr="009026A4" w:rsidDel="004040EF">
          <w:delText xml:space="preserve"> dans la simulation</w:delText>
        </w:r>
      </w:del>
      <w:del w:id="1667" w:author="St-Amant, Rémi" w:date="2018-02-27T10:55:00Z">
        <w:r w:rsidRPr="009026A4" w:rsidDel="00A7276F">
          <w:delText>.</w:delText>
        </w:r>
      </w:del>
    </w:p>
    <w:p w14:paraId="58B09AA9" w14:textId="12B4EDE6" w:rsidR="003B64DE" w:rsidRPr="009026A4" w:rsidRDefault="003B64DE" w:rsidP="00A21BC6">
      <w:pPr>
        <w:numPr>
          <w:ilvl w:val="0"/>
          <w:numId w:val="14"/>
        </w:numPr>
        <w:spacing w:after="60"/>
        <w:ind w:left="714" w:hanging="357"/>
        <w:jc w:val="both"/>
      </w:pPr>
      <w:r>
        <w:t xml:space="preserve">Validation </w:t>
      </w:r>
      <w:r w:rsidR="0060014E">
        <w:t>du noyau</w:t>
      </w:r>
      <w:r>
        <w:t> :</w:t>
      </w:r>
      <w:ins w:id="1668" w:author="St-Amant, Rémi" w:date="2018-02-27T10:56:00Z">
        <w:r w:rsidR="00A7276F">
          <w:t xml:space="preserve"> Les valeurs normales sont </w:t>
        </w:r>
      </w:ins>
      <w:ins w:id="1669" w:author="St-Amant, Rémi" w:date="2018-02-27T10:57:00Z">
        <w:r w:rsidR="00A7276F">
          <w:t>calculées</w:t>
        </w:r>
      </w:ins>
      <w:ins w:id="1670" w:author="St-Amant, Rémi" w:date="2018-02-27T10:56:00Z">
        <w:r w:rsidR="00A7276F">
          <w:t xml:space="preserve"> et comparer</w:t>
        </w:r>
      </w:ins>
      <w:ins w:id="1671" w:author="St-Amant, Rémi" w:date="2018-02-27T10:57:00Z">
        <w:r w:rsidR="00A7276F">
          <w:t xml:space="preserve"> avec les valeurs normales d’entrées.</w:t>
        </w:r>
      </w:ins>
    </w:p>
    <w:p w14:paraId="6E5B7545" w14:textId="2BD0BFCB" w:rsidR="009401CA" w:rsidRDefault="009401CA" w:rsidP="000C369D">
      <w:pPr>
        <w:numPr>
          <w:ilvl w:val="0"/>
          <w:numId w:val="14"/>
        </w:numPr>
        <w:jc w:val="both"/>
      </w:pPr>
      <w:r w:rsidRPr="003B64DE">
        <w:t>Extraction de normales</w:t>
      </w:r>
      <w:r w:rsidRPr="003B64DE">
        <w:rPr>
          <w:color w:val="FF0000"/>
        </w:rPr>
        <w:t> </w:t>
      </w:r>
      <w:r w:rsidRPr="009026A4">
        <w:t xml:space="preserve">: analyse servant à évaluer les </w:t>
      </w:r>
      <w:ins w:id="1672" w:author="St-Amant, Rémi" w:date="2018-02-27T10:57:00Z">
        <w:r w:rsidR="00A7276F">
          <w:t xml:space="preserve">valeurs </w:t>
        </w:r>
      </w:ins>
      <w:r w:rsidRPr="009026A4">
        <w:t>normales (au moyen de la base de données normales actuelle) à chacun des points de localisation</w:t>
      </w:r>
      <w:del w:id="1673" w:author="St-Amant, Rémi" w:date="2018-02-27T10:43:00Z">
        <w:r w:rsidRPr="009026A4" w:rsidDel="000D0214">
          <w:delText xml:space="preserve"> d</w:delText>
        </w:r>
        <w:r w:rsidR="0098105F" w:rsidDel="000D0214">
          <w:delText>’</w:delText>
        </w:r>
        <w:r w:rsidRPr="009026A4" w:rsidDel="000D0214">
          <w:delText>une simulation</w:delText>
        </w:r>
      </w:del>
      <w:r w:rsidRPr="009026A4">
        <w:t>.</w:t>
      </w:r>
    </w:p>
    <w:p w14:paraId="0587817D" w14:textId="4911CF7F" w:rsidR="003B64DE" w:rsidRDefault="003B64DE" w:rsidP="000C369D">
      <w:pPr>
        <w:numPr>
          <w:ilvl w:val="0"/>
          <w:numId w:val="14"/>
        </w:numPr>
        <w:jc w:val="both"/>
      </w:pPr>
      <w:r>
        <w:t>Nombre d’observations manquantes :</w:t>
      </w:r>
      <w:ins w:id="1674" w:author="St-Amant, Rémi" w:date="2018-02-27T10:58:00Z">
        <w:r w:rsidR="00A7276F">
          <w:t xml:space="preserve"> permet de vérifier que les données sont à jours.</w:t>
        </w:r>
      </w:ins>
    </w:p>
    <w:p w14:paraId="2AFA3306" w14:textId="5B842DEB" w:rsidR="00A7276F" w:rsidRDefault="003B64DE" w:rsidP="00A7276F">
      <w:pPr>
        <w:numPr>
          <w:ilvl w:val="0"/>
          <w:numId w:val="14"/>
        </w:numPr>
        <w:jc w:val="both"/>
        <w:rPr>
          <w:ins w:id="1675" w:author="St-Amant, Rémi" w:date="2018-02-27T10:58:00Z"/>
        </w:rPr>
      </w:pPr>
      <w:r>
        <w:t>Nombre d’observations :</w:t>
      </w:r>
      <w:ins w:id="1676" w:author="St-Amant, Rémi" w:date="2018-02-27T10:58:00Z">
        <w:r w:rsidR="00A7276F" w:rsidRPr="00A7276F">
          <w:t xml:space="preserve"> </w:t>
        </w:r>
        <w:r w:rsidR="00A7276F">
          <w:t>permet de vérifier que les données sont à jours.</w:t>
        </w:r>
      </w:ins>
    </w:p>
    <w:p w14:paraId="51A765A4" w14:textId="5E405AD1" w:rsidR="003B64DE" w:rsidRPr="009026A4" w:rsidRDefault="003B64DE">
      <w:pPr>
        <w:ind w:left="720"/>
        <w:jc w:val="both"/>
        <w:pPrChange w:id="1677" w:author="St-Amant, Rémi" w:date="2018-02-27T10:58:00Z">
          <w:pPr>
            <w:numPr>
              <w:numId w:val="14"/>
            </w:numPr>
            <w:tabs>
              <w:tab w:val="num" w:pos="720"/>
            </w:tabs>
            <w:ind w:left="720" w:hanging="360"/>
            <w:jc w:val="both"/>
          </w:pPr>
        </w:pPrChange>
      </w:pPr>
    </w:p>
    <w:p w14:paraId="45AEB880" w14:textId="77777777" w:rsidR="009401CA" w:rsidRPr="009026A4" w:rsidRDefault="009401CA" w:rsidP="009401CA">
      <w:pPr>
        <w:jc w:val="both"/>
      </w:pPr>
    </w:p>
    <w:p w14:paraId="5AE8D7A5" w14:textId="77777777" w:rsidR="009401CA" w:rsidRPr="009026A4" w:rsidRDefault="009401CA" w:rsidP="009401CA">
      <w:pPr>
        <w:jc w:val="both"/>
      </w:pPr>
      <w:r w:rsidRPr="009026A4">
        <w:lastRenderedPageBreak/>
        <w:t xml:space="preserve">Champ </w:t>
      </w:r>
      <w:r w:rsidRPr="009026A4">
        <w:rPr>
          <w:b/>
        </w:rPr>
        <w:t>Nom interne</w:t>
      </w:r>
      <w:r w:rsidRPr="009026A4">
        <w:t xml:space="preserve"> </w:t>
      </w:r>
      <w:del w:id="1678" w:author="St-Amant, Rémi" w:date="2018-02-27T09:57:00Z">
        <w:r w:rsidRPr="009026A4" w:rsidDel="0095212D">
          <w:delText>(estompé)</w:delText>
        </w:r>
      </w:del>
      <w:r w:rsidRPr="009026A4">
        <w:t> : Identificateur interne attribué par BioSIM servant à repérer chacun des éléments d</w:t>
      </w:r>
      <w:r w:rsidR="0098105F">
        <w:t>’</w:t>
      </w:r>
      <w:r w:rsidRPr="009026A4">
        <w:t xml:space="preserve">un projet. </w:t>
      </w:r>
    </w:p>
    <w:p w14:paraId="31A5CA48" w14:textId="77777777" w:rsidR="009401CA" w:rsidRPr="009026A4" w:rsidRDefault="009401CA" w:rsidP="009401CA">
      <w:pPr>
        <w:jc w:val="both"/>
      </w:pPr>
    </w:p>
    <w:p w14:paraId="404DF0DE" w14:textId="49AC543E" w:rsidR="009401CA" w:rsidRPr="009026A4" w:rsidRDefault="009401CA" w:rsidP="006160E5">
      <w:pPr>
        <w:pStyle w:val="Titre2"/>
      </w:pPr>
      <w:bookmarkStart w:id="1679" w:name="_Toc348100163"/>
      <w:bookmarkStart w:id="1680" w:name="_Toc507669842"/>
      <w:r w:rsidRPr="009026A4">
        <w:t>Importation d</w:t>
      </w:r>
      <w:r w:rsidR="0098105F">
        <w:t>’</w:t>
      </w:r>
      <w:r w:rsidRPr="009026A4">
        <w:t>un fichier en tant qu</w:t>
      </w:r>
      <w:r w:rsidR="0098105F">
        <w:t>’</w:t>
      </w:r>
      <w:r w:rsidRPr="009026A4">
        <w:t>élément</w:t>
      </w:r>
      <w:bookmarkEnd w:id="1679"/>
      <w:bookmarkEnd w:id="1680"/>
    </w:p>
    <w:p w14:paraId="091E3DC8" w14:textId="7328BD57" w:rsidR="009401CA" w:rsidRPr="009026A4" w:rsidRDefault="002D4E81" w:rsidP="009401CA">
      <w:r w:rsidRPr="009026A4">
        <w:rPr>
          <w:noProof/>
          <w:lang w:val="en-CA" w:eastAsia="en-CA"/>
        </w:rPr>
        <w:drawing>
          <wp:anchor distT="0" distB="0" distL="114300" distR="114300" simplePos="0" relativeHeight="251668992" behindDoc="1" locked="0" layoutInCell="1" allowOverlap="1" wp14:anchorId="4049EEDE" wp14:editId="4C5C9F69">
            <wp:simplePos x="0" y="0"/>
            <wp:positionH relativeFrom="column">
              <wp:posOffset>3829063</wp:posOffset>
            </wp:positionH>
            <wp:positionV relativeFrom="paragraph">
              <wp:posOffset>132624</wp:posOffset>
            </wp:positionV>
            <wp:extent cx="2832735" cy="2393950"/>
            <wp:effectExtent l="0" t="0" r="5715" b="6350"/>
            <wp:wrapTight wrapText="bothSides">
              <wp:wrapPolygon edited="0">
                <wp:start x="0" y="0"/>
                <wp:lineTo x="0" y="21485"/>
                <wp:lineTo x="21498" y="21485"/>
                <wp:lineTo x="21498" y="0"/>
                <wp:lineTo x="0" y="0"/>
              </wp:wrapPolygon>
            </wp:wrapTight>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Importer_un_fichier_en_tant_qu'élément"/>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2832735" cy="2393950"/>
                    </a:xfrm>
                    <a:prstGeom prst="rect">
                      <a:avLst/>
                    </a:prstGeom>
                    <a:noFill/>
                  </pic:spPr>
                </pic:pic>
              </a:graphicData>
            </a:graphic>
            <wp14:sizeRelH relativeFrom="page">
              <wp14:pctWidth>0</wp14:pctWidth>
            </wp14:sizeRelH>
            <wp14:sizeRelV relativeFrom="page">
              <wp14:pctHeight>0</wp14:pctHeight>
            </wp14:sizeRelV>
          </wp:anchor>
        </w:drawing>
      </w:r>
    </w:p>
    <w:p w14:paraId="6834DFEB" w14:textId="0A043250" w:rsidR="009401CA" w:rsidRPr="009026A4" w:rsidRDefault="009401CA" w:rsidP="009401CA">
      <w:pPr>
        <w:jc w:val="both"/>
      </w:pPr>
      <w:r w:rsidRPr="009026A4">
        <w:t>Les fichiers externes à importer en tant qu</w:t>
      </w:r>
      <w:r w:rsidR="0098105F">
        <w:t>’</w:t>
      </w:r>
      <w:r w:rsidRPr="009026A4">
        <w:t>éléments peuvent seulement être ajoutés à un élément de groupe. Pour ouvrir la boîte de dialogue Importer un fichier en tant qu</w:t>
      </w:r>
      <w:r w:rsidR="0098105F">
        <w:t>’</w:t>
      </w:r>
      <w:r w:rsidRPr="009026A4">
        <w:t>élément, vous pouvez soit cliquer</w:t>
      </w:r>
      <w:r w:rsidR="000F73F4">
        <w:t xml:space="preserve"> sur le bouton Ajouter </w:t>
      </w:r>
      <w:r w:rsidRPr="009026A4">
        <w:t>import</w:t>
      </w:r>
      <w:r w:rsidR="000F73F4">
        <w:t xml:space="preserve"> de donnée</w:t>
      </w:r>
      <w:r w:rsidRPr="009026A4">
        <w:t xml:space="preserve"> </w:t>
      </w:r>
      <w:r w:rsidR="008F78E1" w:rsidRPr="009026A4">
        <w:rPr>
          <w:noProof/>
          <w:lang w:val="en-CA" w:eastAsia="en-CA"/>
        </w:rPr>
        <w:drawing>
          <wp:inline distT="0" distB="0" distL="0" distR="0" wp14:anchorId="7424B06F" wp14:editId="0CEDE62F">
            <wp:extent cx="145057" cy="136525"/>
            <wp:effectExtent l="0" t="0" r="762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Ajouter_fichier_d'import"/>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45057" cy="136525"/>
                    </a:xfrm>
                    <a:prstGeom prst="rect">
                      <a:avLst/>
                    </a:prstGeom>
                    <a:noFill/>
                    <a:ln>
                      <a:noFill/>
                    </a:ln>
                  </pic:spPr>
                </pic:pic>
              </a:graphicData>
            </a:graphic>
          </wp:inline>
        </w:drawing>
      </w:r>
      <w:r w:rsidRPr="009026A4">
        <w:t xml:space="preserve"> dans la barre d</w:t>
      </w:r>
      <w:r w:rsidR="0098105F">
        <w:t>’</w:t>
      </w:r>
      <w:r w:rsidRPr="009026A4">
        <w:t>outils de la fenêtre Projet, soit</w:t>
      </w:r>
      <w:r w:rsidR="000F73F4">
        <w:t xml:space="preserve"> sélectionner [Projet] [Ajouter </w:t>
      </w:r>
      <w:r w:rsidRPr="009026A4">
        <w:t>import</w:t>
      </w:r>
      <w:del w:id="1681" w:author="St-Amant, Rémi" w:date="2018-02-27T11:05:00Z">
        <w:r w:rsidR="000F73F4" w:rsidDel="00315361">
          <w:delText>at</w:delText>
        </w:r>
      </w:del>
      <w:ins w:id="1682" w:author="St-Amant, Rémi" w:date="2018-02-27T11:05:00Z">
        <w:r w:rsidR="00315361">
          <w:t xml:space="preserve"> de données</w:t>
        </w:r>
      </w:ins>
      <w:del w:id="1683" w:author="St-Amant, Rémi" w:date="2018-02-27T11:05:00Z">
        <w:r w:rsidR="000F73F4" w:rsidDel="00315361">
          <w:delText>i</w:delText>
        </w:r>
      </w:del>
      <w:ins w:id="1684" w:author="St-Amant, Rémi" w:date="2018-02-27T11:05:00Z">
        <w:r w:rsidR="00315361" w:rsidDel="00315361">
          <w:t xml:space="preserve"> </w:t>
        </w:r>
      </w:ins>
      <w:del w:id="1685" w:author="St-Amant, Rémi" w:date="2018-02-27T11:05:00Z">
        <w:r w:rsidR="000F73F4" w:rsidDel="00315361">
          <w:delText xml:space="preserve">on </w:delText>
        </w:r>
      </w:del>
      <w:r w:rsidRPr="009026A4">
        <w:t xml:space="preserve">…] dans la barre de menus, ou encore cliquer avec le bouton droit de la souris sur le groupe dans la fenêtre Projet, puis sélectionner [Ajouter </w:t>
      </w:r>
      <w:del w:id="1686" w:author="St-Amant, Rémi" w:date="2018-02-27T11:04:00Z">
        <w:r w:rsidR="000F73F4" w:rsidRPr="009026A4" w:rsidDel="00A7276F">
          <w:delText>import</w:delText>
        </w:r>
        <w:r w:rsidR="000F73F4" w:rsidDel="00A7276F">
          <w:delText>ation</w:delText>
        </w:r>
        <w:r w:rsidR="000F73F4" w:rsidRPr="009026A4" w:rsidDel="00A7276F">
          <w:delText xml:space="preserve"> </w:delText>
        </w:r>
      </w:del>
      <w:ins w:id="1687" w:author="St-Amant, Rémi" w:date="2018-02-27T11:04:00Z">
        <w:r w:rsidR="00A7276F" w:rsidRPr="009026A4">
          <w:t>import</w:t>
        </w:r>
        <w:r w:rsidR="00A7276F">
          <w:t xml:space="preserve"> de données</w:t>
        </w:r>
      </w:ins>
      <w:r w:rsidRPr="009026A4">
        <w:t xml:space="preserve">…] dans le menu contextuel. </w:t>
      </w:r>
    </w:p>
    <w:p w14:paraId="4F7F3866" w14:textId="77777777" w:rsidR="009401CA" w:rsidRPr="009026A4" w:rsidRDefault="009401CA" w:rsidP="009401CA">
      <w:pPr>
        <w:jc w:val="both"/>
      </w:pPr>
    </w:p>
    <w:p w14:paraId="5EA38ED3" w14:textId="5917B292" w:rsidR="009401CA" w:rsidRDefault="009401CA" w:rsidP="009401CA">
      <w:pPr>
        <w:jc w:val="both"/>
      </w:pPr>
      <w:r w:rsidRPr="009026A4">
        <w:t>La boîte de dialogue Importer un fichier en tant qu</w:t>
      </w:r>
      <w:r w:rsidR="0098105F">
        <w:t>’</w:t>
      </w:r>
      <w:r w:rsidRPr="009026A4">
        <w:t>élément permet de charger des résultats externes et de les utiliser dans BioSIM. Elle s</w:t>
      </w:r>
      <w:r w:rsidR="0098105F">
        <w:t>’</w:t>
      </w:r>
      <w:r w:rsidRPr="009026A4">
        <w:t>avère utile pour générer une carte à partir de valeurs importées. Le fichier importé doit être en format .csv et se trouver dans le sous-répertoire \Input\ du projet.</w:t>
      </w:r>
    </w:p>
    <w:p w14:paraId="7D2A62DA" w14:textId="77777777" w:rsidR="00966D24" w:rsidRPr="009026A4" w:rsidRDefault="00966D24" w:rsidP="009401CA">
      <w:pPr>
        <w:jc w:val="both"/>
      </w:pPr>
    </w:p>
    <w:p w14:paraId="66934C68" w14:textId="7E4B7237" w:rsidR="00966D24" w:rsidRPr="009026A4" w:rsidRDefault="00966D24" w:rsidP="00966D24">
      <w:pPr>
        <w:jc w:val="both"/>
      </w:pPr>
      <w:r w:rsidRPr="009026A4">
        <w:t xml:space="preserve">Champ </w:t>
      </w:r>
      <w:r w:rsidRPr="009026A4">
        <w:rPr>
          <w:b/>
        </w:rPr>
        <w:t>Nom</w:t>
      </w:r>
      <w:r w:rsidRPr="009026A4">
        <w:t xml:space="preserve"> : Nom </w:t>
      </w:r>
      <w:r w:rsidR="002D4E81" w:rsidRPr="009026A4">
        <w:t>d’import</w:t>
      </w:r>
      <w:r>
        <w:t xml:space="preserve"> de donnée</w:t>
      </w:r>
      <w:r w:rsidRPr="009026A4">
        <w:t xml:space="preserve"> à définir (ce nom s</w:t>
      </w:r>
      <w:r>
        <w:t>’</w:t>
      </w:r>
      <w:r w:rsidRPr="009026A4">
        <w:t>affichera dans la fenêtre Projet).</w:t>
      </w:r>
    </w:p>
    <w:p w14:paraId="3BE70D92" w14:textId="77777777" w:rsidR="00966D24" w:rsidRPr="009026A4" w:rsidRDefault="00966D24" w:rsidP="00966D24">
      <w:pPr>
        <w:jc w:val="both"/>
      </w:pPr>
    </w:p>
    <w:p w14:paraId="2A006113" w14:textId="459B1AE7" w:rsidR="00966D24" w:rsidRPr="009026A4" w:rsidRDefault="00966D24" w:rsidP="00966D24">
      <w:pPr>
        <w:jc w:val="both"/>
      </w:pPr>
      <w:r w:rsidRPr="009026A4">
        <w:t xml:space="preserve">Champ </w:t>
      </w:r>
      <w:r w:rsidRPr="009026A4">
        <w:rPr>
          <w:b/>
        </w:rPr>
        <w:t>Description</w:t>
      </w:r>
      <w:r w:rsidRPr="009026A4">
        <w:t> : Description évocatrice qui vous permettra de vous rappeler l</w:t>
      </w:r>
      <w:r>
        <w:t>’</w:t>
      </w:r>
      <w:r w:rsidRPr="009026A4">
        <w:t xml:space="preserve">objet </w:t>
      </w:r>
      <w:r w:rsidR="002D4E81" w:rsidRPr="009026A4">
        <w:t>d’import</w:t>
      </w:r>
      <w:r>
        <w:t xml:space="preserve"> de donnée</w:t>
      </w:r>
      <w:r w:rsidRPr="009026A4">
        <w:t>.</w:t>
      </w:r>
    </w:p>
    <w:p w14:paraId="71157A2E" w14:textId="77777777" w:rsidR="00966D24" w:rsidRPr="009026A4" w:rsidRDefault="00966D24" w:rsidP="009401CA">
      <w:pPr>
        <w:jc w:val="both"/>
      </w:pPr>
    </w:p>
    <w:p w14:paraId="14F02298" w14:textId="77777777" w:rsidR="009401CA" w:rsidRPr="009026A4" w:rsidRDefault="009401CA" w:rsidP="009401CA">
      <w:pPr>
        <w:jc w:val="both"/>
      </w:pPr>
      <w:r w:rsidRPr="009026A4">
        <w:t xml:space="preserve">Champ </w:t>
      </w:r>
      <w:r w:rsidRPr="009026A4">
        <w:rPr>
          <w:b/>
        </w:rPr>
        <w:t>Nom interne</w:t>
      </w:r>
      <w:r w:rsidRPr="009026A4">
        <w:t xml:space="preserve"> </w:t>
      </w:r>
      <w:del w:id="1688" w:author="St-Amant, Rémi" w:date="2018-02-27T09:57:00Z">
        <w:r w:rsidRPr="009026A4" w:rsidDel="0095212D">
          <w:delText>(estompé)</w:delText>
        </w:r>
      </w:del>
      <w:r w:rsidRPr="009026A4">
        <w:t> : Identificateur interne attribué par BioSIM servant à repérer chacun des éléments d</w:t>
      </w:r>
      <w:r w:rsidR="0098105F">
        <w:t>’</w:t>
      </w:r>
      <w:r w:rsidRPr="009026A4">
        <w:t xml:space="preserve">un projet. </w:t>
      </w:r>
    </w:p>
    <w:p w14:paraId="5B6BE002" w14:textId="35B37FC1" w:rsidR="009C69AD" w:rsidRPr="009026A4" w:rsidRDefault="009C69AD" w:rsidP="009401CA">
      <w:pPr>
        <w:jc w:val="both"/>
      </w:pPr>
    </w:p>
    <w:p w14:paraId="547D8ECF" w14:textId="24F521AA" w:rsidR="009401CA" w:rsidRPr="009026A4" w:rsidRDefault="009401CA" w:rsidP="006160E5">
      <w:pPr>
        <w:pStyle w:val="Titre2"/>
      </w:pPr>
      <w:bookmarkStart w:id="1689" w:name="_Toc348100164"/>
      <w:bookmarkStart w:id="1690" w:name="_Toc507669843"/>
      <w:r w:rsidRPr="009026A4">
        <w:t>Fusion</w:t>
      </w:r>
      <w:bookmarkEnd w:id="1689"/>
      <w:bookmarkEnd w:id="1690"/>
    </w:p>
    <w:p w14:paraId="6FDC6C1F" w14:textId="04803B71" w:rsidR="009401CA" w:rsidRPr="009026A4" w:rsidRDefault="009401CA" w:rsidP="009401CA"/>
    <w:p w14:paraId="762CC1B1" w14:textId="4238D1E0" w:rsidR="009401CA" w:rsidRPr="009026A4" w:rsidRDefault="00966D24" w:rsidP="009401CA">
      <w:pPr>
        <w:jc w:val="both"/>
      </w:pPr>
      <w:r w:rsidRPr="009026A4">
        <w:rPr>
          <w:noProof/>
          <w:lang w:val="en-CA" w:eastAsia="en-CA"/>
        </w:rPr>
        <w:drawing>
          <wp:anchor distT="0" distB="0" distL="114300" distR="114300" simplePos="0" relativeHeight="251670016" behindDoc="1" locked="0" layoutInCell="1" allowOverlap="1" wp14:anchorId="6E8A3B00" wp14:editId="7604ED53">
            <wp:simplePos x="0" y="0"/>
            <wp:positionH relativeFrom="column">
              <wp:posOffset>4171950</wp:posOffset>
            </wp:positionH>
            <wp:positionV relativeFrom="paragraph">
              <wp:posOffset>27940</wp:posOffset>
            </wp:positionV>
            <wp:extent cx="2385695" cy="2517140"/>
            <wp:effectExtent l="0" t="0" r="0" b="0"/>
            <wp:wrapTight wrapText="bothSides">
              <wp:wrapPolygon edited="0">
                <wp:start x="0" y="0"/>
                <wp:lineTo x="0" y="21415"/>
                <wp:lineTo x="21387" y="21415"/>
                <wp:lineTo x="21387" y="0"/>
                <wp:lineTo x="0" y="0"/>
              </wp:wrapPolygon>
            </wp:wrapTight>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Fusion"/>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2385695" cy="251714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 xml:space="preserve">Pour ouvrir la boîte de dialogue Fusion et ajouter un élément fusionné à un projet, vous pouvez soit cliquer sur le bouton Ajouter fusion </w:t>
      </w:r>
      <w:r w:rsidR="008F78E1" w:rsidRPr="009026A4">
        <w:rPr>
          <w:noProof/>
          <w:lang w:val="en-CA" w:eastAsia="en-CA"/>
        </w:rPr>
        <w:drawing>
          <wp:inline distT="0" distB="0" distL="0" distR="0" wp14:anchorId="35924181" wp14:editId="52DE2B87">
            <wp:extent cx="136525" cy="1365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Ajouter_fusion"/>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36525" cy="136525"/>
                    </a:xfrm>
                    <a:prstGeom prst="rect">
                      <a:avLst/>
                    </a:prstGeom>
                    <a:noFill/>
                    <a:ln>
                      <a:noFill/>
                    </a:ln>
                  </pic:spPr>
                </pic:pic>
              </a:graphicData>
            </a:graphic>
          </wp:inline>
        </w:drawing>
      </w:r>
      <w:r w:rsidR="009401CA" w:rsidRPr="009026A4">
        <w:t xml:space="preserve"> de la barre d</w:t>
      </w:r>
      <w:r w:rsidR="0098105F">
        <w:t>’</w:t>
      </w:r>
      <w:r w:rsidR="009401CA" w:rsidRPr="009026A4">
        <w:t xml:space="preserve">outils de </w:t>
      </w:r>
      <w:smartTag w:uri="urn:schemas-microsoft-com:office:smarttags" w:element="PersonName">
        <w:smartTagPr>
          <w:attr w:name="ProductID" w:val="La fen￪tre Projet"/>
        </w:smartTagPr>
        <w:r w:rsidR="009401CA" w:rsidRPr="009026A4">
          <w:t>la fenêtre Projet</w:t>
        </w:r>
      </w:smartTag>
      <w:r w:rsidR="009401CA" w:rsidRPr="009026A4">
        <w:t>, soit sélectionner [Projet] [Ajouter fusion...] dans la barre de menus, ou encore cliquer avec le bouton droit de la souris sur l</w:t>
      </w:r>
      <w:r w:rsidR="0098105F">
        <w:t>’</w:t>
      </w:r>
      <w:r w:rsidR="009401CA" w:rsidRPr="009026A4">
        <w:t xml:space="preserve">élément de groupe approprié dans </w:t>
      </w:r>
      <w:smartTag w:uri="urn:schemas-microsoft-com:office:smarttags" w:element="PersonName">
        <w:smartTagPr>
          <w:attr w:name="ProductID" w:val="La fen￪tre Projet"/>
        </w:smartTagPr>
        <w:r w:rsidR="009401CA" w:rsidRPr="009026A4">
          <w:t>la fenêtre Projet</w:t>
        </w:r>
      </w:smartTag>
      <w:r w:rsidR="009401CA" w:rsidRPr="009026A4">
        <w:t xml:space="preserve">, puis sélectionner [Ajouter fusion...] dans le menu contextuel. </w:t>
      </w:r>
    </w:p>
    <w:p w14:paraId="2E0F9AD0" w14:textId="77777777" w:rsidR="009401CA" w:rsidRPr="009026A4" w:rsidRDefault="009401CA" w:rsidP="009401CA">
      <w:pPr>
        <w:jc w:val="both"/>
      </w:pPr>
    </w:p>
    <w:p w14:paraId="27B2EC9D" w14:textId="566D2930" w:rsidR="009401CA" w:rsidRPr="009026A4" w:rsidRDefault="009401CA" w:rsidP="009401CA">
      <w:pPr>
        <w:jc w:val="both"/>
      </w:pPr>
      <w:r w:rsidRPr="009026A4">
        <w:t>La boîte de dialogue Fusion permet de fusionner les résultats de plusieurs éléments du même type (par exemple, des analyses) afin de créer un seul élément. Il peut s</w:t>
      </w:r>
      <w:r w:rsidR="0098105F">
        <w:t>’</w:t>
      </w:r>
      <w:r w:rsidRPr="009026A4">
        <w:t>avérer utile de fusionner deux éléments pour exporter les résultats de plusieurs éléments dans un seul fichier ou pour exécuter une analyse de fonction qui combine des variables provenant d</w:t>
      </w:r>
      <w:r w:rsidR="0098105F">
        <w:t>’</w:t>
      </w:r>
      <w:r w:rsidRPr="009026A4">
        <w:t>éléments différents. Un élément fusionné ne peut être ajouté qu</w:t>
      </w:r>
      <w:r w:rsidR="0098105F">
        <w:t>’</w:t>
      </w:r>
      <w:r w:rsidRPr="009026A4">
        <w:t>à un groupe qui contient déjà plus d</w:t>
      </w:r>
      <w:r w:rsidR="0098105F">
        <w:t>’</w:t>
      </w:r>
      <w:r w:rsidRPr="009026A4">
        <w:t xml:space="preserve">un élément du même type. Seuls les éléments présents dans le groupe peuvent être fusionnés. Vous ne </w:t>
      </w:r>
      <w:r w:rsidRPr="009026A4">
        <w:lastRenderedPageBreak/>
        <w:t>pouvez joindre qu</w:t>
      </w:r>
      <w:r w:rsidR="0098105F">
        <w:t>’</w:t>
      </w:r>
      <w:r w:rsidRPr="009026A4">
        <w:t>une « dimension » à la fois, et toutes les autres dimensions doivent avoir la même taille. Par exemple, si vous voulez fusionner les variables de sortie de deux analyses, chaque analyse doit comporter le même nombre de localisations, de valeurs de paramètres et de répétitions, sans compter qu</w:t>
      </w:r>
      <w:r w:rsidR="0098105F">
        <w:t>’</w:t>
      </w:r>
      <w:r w:rsidRPr="009026A4">
        <w:t xml:space="preserve">elle doit </w:t>
      </w:r>
      <w:del w:id="1691" w:author="St-Amant, Rémi" w:date="2018-02-27T11:10:00Z">
        <w:r w:rsidRPr="009026A4" w:rsidDel="00315361">
          <w:delText xml:space="preserve">couvrir </w:delText>
        </w:r>
      </w:del>
      <w:ins w:id="1692" w:author="St-Amant, Rémi" w:date="2018-02-27T11:10:00Z">
        <w:r w:rsidR="00315361">
          <w:t xml:space="preserve">avoir </w:t>
        </w:r>
      </w:ins>
      <w:r w:rsidRPr="009026A4">
        <w:t>l</w:t>
      </w:r>
      <w:ins w:id="1693" w:author="St-Amant, Rémi" w:date="2018-02-27T11:11:00Z">
        <w:r w:rsidR="00315361">
          <w:t>e</w:t>
        </w:r>
      </w:ins>
      <w:del w:id="1694" w:author="St-Amant, Rémi" w:date="2018-02-27T11:11:00Z">
        <w:r w:rsidRPr="009026A4" w:rsidDel="00315361">
          <w:delText>a</w:delText>
        </w:r>
      </w:del>
      <w:r w:rsidRPr="009026A4">
        <w:t xml:space="preserve"> même </w:t>
      </w:r>
      <w:del w:id="1695" w:author="St-Amant, Rémi" w:date="2018-02-27T11:11:00Z">
        <w:r w:rsidRPr="009026A4" w:rsidDel="00315361">
          <w:delText>période (</w:delText>
        </w:r>
      </w:del>
      <w:r w:rsidRPr="009026A4">
        <w:t>type et mode temporels</w:t>
      </w:r>
      <w:del w:id="1696" w:author="St-Amant, Rémi" w:date="2018-02-27T11:11:00Z">
        <w:r w:rsidRPr="009026A4" w:rsidDel="00315361">
          <w:delText>)</w:delText>
        </w:r>
      </w:del>
      <w:r w:rsidRPr="009026A4">
        <w:t xml:space="preserve">. </w:t>
      </w:r>
    </w:p>
    <w:p w14:paraId="162C0EB7" w14:textId="372C7779" w:rsidR="009401CA" w:rsidRPr="009026A4" w:rsidRDefault="009401CA" w:rsidP="009401CA">
      <w:pPr>
        <w:jc w:val="both"/>
      </w:pPr>
    </w:p>
    <w:p w14:paraId="333D477E" w14:textId="1730D857" w:rsidR="009401CA" w:rsidRDefault="009401CA" w:rsidP="009401CA">
      <w:pPr>
        <w:jc w:val="both"/>
        <w:rPr>
          <w:ins w:id="1697" w:author="St-Amant, Rémi" w:date="2018-02-27T11:33:00Z"/>
        </w:rPr>
      </w:pPr>
      <w:r w:rsidRPr="009026A4">
        <w:t xml:space="preserve">Champ </w:t>
      </w:r>
      <w:r w:rsidRPr="009026A4">
        <w:rPr>
          <w:b/>
        </w:rPr>
        <w:t>Nom interne</w:t>
      </w:r>
      <w:r w:rsidRPr="009026A4">
        <w:t xml:space="preserve"> </w:t>
      </w:r>
      <w:del w:id="1698" w:author="St-Amant, Rémi" w:date="2018-02-27T09:57:00Z">
        <w:r w:rsidRPr="009026A4" w:rsidDel="0095212D">
          <w:delText>(estompé)</w:delText>
        </w:r>
      </w:del>
      <w:r w:rsidRPr="009026A4">
        <w:t> : Identificateur interne attribué par BioSIM servant à repérer chacun des éléments d</w:t>
      </w:r>
      <w:r w:rsidR="0098105F">
        <w:t>’</w:t>
      </w:r>
      <w:r w:rsidRPr="009026A4">
        <w:t>un projet.</w:t>
      </w:r>
    </w:p>
    <w:p w14:paraId="47E843D8" w14:textId="77777777" w:rsidR="00F96C8F" w:rsidRPr="009026A4" w:rsidRDefault="00F96C8F" w:rsidP="009401CA">
      <w:pPr>
        <w:jc w:val="both"/>
      </w:pPr>
    </w:p>
    <w:p w14:paraId="1BEA2106" w14:textId="2652EB22" w:rsidR="00F96C8F" w:rsidRDefault="00F96C8F" w:rsidP="00F96C8F">
      <w:pPr>
        <w:pStyle w:val="Titre2"/>
        <w:rPr>
          <w:moveTo w:id="1699" w:author="St-Amant, Rémi" w:date="2018-02-27T11:33:00Z"/>
        </w:rPr>
      </w:pPr>
      <w:moveToRangeStart w:id="1700" w:author="St-Amant, Rémi" w:date="2018-02-27T11:33:00Z" w:name="move507494551"/>
      <w:moveTo w:id="1701" w:author="St-Amant, Rémi" w:date="2018-02-27T11:33:00Z">
        <w:del w:id="1702" w:author="St-Amant, Rémi" w:date="2018-02-27T11:35:00Z">
          <w:r w:rsidDel="00F96C8F">
            <w:delText>Éditeur de d</w:delText>
          </w:r>
        </w:del>
      </w:moveTo>
      <w:bookmarkStart w:id="1703" w:name="_Toc507669844"/>
      <w:ins w:id="1704" w:author="St-Amant, Rémi" w:date="2018-02-27T11:35:00Z">
        <w:r>
          <w:t>D</w:t>
        </w:r>
      </w:ins>
      <w:moveTo w:id="1705" w:author="St-Amant, Rémi" w:date="2018-02-27T11:33:00Z">
        <w:r>
          <w:t>ispersion</w:t>
        </w:r>
        <w:bookmarkEnd w:id="1703"/>
      </w:moveTo>
    </w:p>
    <w:p w14:paraId="0001928A" w14:textId="0519B7AC" w:rsidR="00F96C8F" w:rsidRDefault="00F96C8F" w:rsidP="00F96C8F">
      <w:pPr>
        <w:pStyle w:val="Standard"/>
        <w:jc w:val="both"/>
        <w:rPr>
          <w:moveTo w:id="1706" w:author="St-Amant, Rémi" w:date="2018-02-27T11:33:00Z"/>
        </w:rPr>
      </w:pPr>
    </w:p>
    <w:p w14:paraId="5BD79ED6" w14:textId="26015506" w:rsidR="00F96C8F" w:rsidRDefault="00E60FDA" w:rsidP="00F96C8F">
      <w:pPr>
        <w:jc w:val="both"/>
        <w:rPr>
          <w:ins w:id="1707" w:author="St-Amant, Rémi" w:date="2018-02-27T11:36:00Z"/>
        </w:rPr>
      </w:pPr>
      <w:moveTo w:id="1708" w:author="St-Amant, Rémi" w:date="2018-02-27T11:33:00Z">
        <w:r w:rsidRPr="009026A4">
          <w:rPr>
            <w:noProof/>
            <w:lang w:val="en-CA" w:eastAsia="en-CA"/>
          </w:rPr>
          <w:drawing>
            <wp:anchor distT="0" distB="0" distL="114300" distR="114300" simplePos="0" relativeHeight="251720192" behindDoc="1" locked="0" layoutInCell="1" allowOverlap="1" wp14:anchorId="50D4AEB7" wp14:editId="7615C442">
              <wp:simplePos x="0" y="0"/>
              <wp:positionH relativeFrom="column">
                <wp:posOffset>4135092</wp:posOffset>
              </wp:positionH>
              <wp:positionV relativeFrom="paragraph">
                <wp:posOffset>11983</wp:posOffset>
              </wp:positionV>
              <wp:extent cx="2322818" cy="3260035"/>
              <wp:effectExtent l="0" t="0" r="1905" b="0"/>
              <wp:wrapTight wrapText="bothSides">
                <wp:wrapPolygon edited="0">
                  <wp:start x="0" y="0"/>
                  <wp:lineTo x="0" y="21461"/>
                  <wp:lineTo x="21441" y="21461"/>
                  <wp:lineTo x="21441" y="0"/>
                  <wp:lineTo x="0" y="0"/>
                </wp:wrapPolygon>
              </wp:wrapTight>
              <wp:docPr id="16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Fusion"/>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2322818" cy="3260035"/>
                      </a:xfrm>
                      <a:prstGeom prst="rect">
                        <a:avLst/>
                      </a:prstGeom>
                      <a:noFill/>
                    </pic:spPr>
                  </pic:pic>
                </a:graphicData>
              </a:graphic>
              <wp14:sizeRelH relativeFrom="page">
                <wp14:pctWidth>0</wp14:pctWidth>
              </wp14:sizeRelH>
              <wp14:sizeRelV relativeFrom="page">
                <wp14:pctHeight>0</wp14:pctHeight>
              </wp14:sizeRelV>
            </wp:anchor>
          </w:drawing>
        </w:r>
      </w:moveTo>
      <w:ins w:id="1709" w:author="St-Amant, Rémi" w:date="2018-02-27T11:36:00Z">
        <w:r w:rsidR="00F96C8F" w:rsidRPr="009026A4">
          <w:t xml:space="preserve">Pour </w:t>
        </w:r>
        <w:r w:rsidR="00F96C8F">
          <w:t xml:space="preserve">ajouter un élément Dispersion, vous devez sélectionne un élément </w:t>
        </w:r>
      </w:ins>
      <w:ins w:id="1710" w:author="St-Amant, Rémi" w:date="2018-02-27T11:37:00Z">
        <w:r w:rsidR="00F96C8F">
          <w:t>exécution</w:t>
        </w:r>
      </w:ins>
      <w:ins w:id="1711" w:author="St-Amant, Rémi" w:date="2018-02-27T11:36:00Z">
        <w:r w:rsidR="00F96C8F">
          <w:t xml:space="preserve"> de mo</w:t>
        </w:r>
      </w:ins>
      <w:ins w:id="1712" w:author="St-Amant, Rémi" w:date="2018-02-27T11:37:00Z">
        <w:r w:rsidR="00F96C8F">
          <w:t xml:space="preserve">dèle (avec le modèle Spruce Budworm Dispersal) </w:t>
        </w:r>
      </w:ins>
      <w:ins w:id="1713" w:author="St-Amant, Rémi" w:date="2018-02-27T11:36:00Z">
        <w:r w:rsidR="00F96C8F" w:rsidRPr="009026A4">
          <w:t xml:space="preserve">soit cliquer sur le bouton Ajouter </w:t>
        </w:r>
      </w:ins>
      <w:ins w:id="1714" w:author="St-Amant, Rémi" w:date="2018-02-27T11:37:00Z">
        <w:r w:rsidR="00F96C8F">
          <w:t xml:space="preserve">dispersion </w:t>
        </w:r>
      </w:ins>
      <w:ins w:id="1715" w:author="St-Amant, Rémi" w:date="2018-02-27T11:38:00Z">
        <w:r w:rsidR="00F96C8F">
          <w:rPr>
            <w:noProof/>
            <w:snapToGrid/>
            <w:lang w:val="en-CA" w:eastAsia="en-CA"/>
          </w:rPr>
          <w:drawing>
            <wp:inline distT="0" distB="0" distL="0" distR="0" wp14:anchorId="2C5D7499" wp14:editId="2C2663F5">
              <wp:extent cx="190832" cy="190832"/>
              <wp:effectExtent l="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2428" cy="192428"/>
                      </a:xfrm>
                      <a:prstGeom prst="rect">
                        <a:avLst/>
                      </a:prstGeom>
                    </pic:spPr>
                  </pic:pic>
                </a:graphicData>
              </a:graphic>
            </wp:inline>
          </w:drawing>
        </w:r>
      </w:ins>
      <w:ins w:id="1716" w:author="St-Amant, Rémi" w:date="2018-02-27T11:36:00Z">
        <w:r w:rsidR="00F96C8F" w:rsidRPr="009026A4">
          <w:t xml:space="preserve"> de la barre d</w:t>
        </w:r>
        <w:r w:rsidR="00F96C8F">
          <w:t>’</w:t>
        </w:r>
        <w:r w:rsidR="00F96C8F" w:rsidRPr="009026A4">
          <w:t xml:space="preserve">outils de la fenêtre Projet, soit sélectionner [Projet] [Ajouter </w:t>
        </w:r>
      </w:ins>
      <w:ins w:id="1717" w:author="St-Amant, Rémi" w:date="2018-02-27T11:38:00Z">
        <w:r w:rsidR="00F96C8F">
          <w:t>dispersion</w:t>
        </w:r>
      </w:ins>
      <w:ins w:id="1718" w:author="St-Amant, Rémi" w:date="2018-02-27T11:36:00Z">
        <w:r w:rsidR="00F96C8F" w:rsidRPr="009026A4">
          <w:t xml:space="preserve">...] dans la barre de menus, ou encore [Ajouter </w:t>
        </w:r>
      </w:ins>
      <w:ins w:id="1719" w:author="St-Amant, Rémi" w:date="2018-02-27T11:39:00Z">
        <w:r>
          <w:t>dispersion</w:t>
        </w:r>
      </w:ins>
      <w:ins w:id="1720" w:author="St-Amant, Rémi" w:date="2018-02-27T11:36:00Z">
        <w:r w:rsidR="00F96C8F" w:rsidRPr="009026A4">
          <w:t>...] dans le menu contextuel.</w:t>
        </w:r>
      </w:ins>
    </w:p>
    <w:p w14:paraId="1E1DA1DD" w14:textId="77777777" w:rsidR="00F96C8F" w:rsidRDefault="00F96C8F" w:rsidP="00F96C8F">
      <w:pPr>
        <w:jc w:val="both"/>
        <w:rPr>
          <w:ins w:id="1721" w:author="St-Amant, Rémi" w:date="2018-02-27T11:36:00Z"/>
        </w:rPr>
      </w:pPr>
    </w:p>
    <w:p w14:paraId="575F63D1" w14:textId="0F847134" w:rsidR="00F96C8F" w:rsidRDefault="00F96C8F" w:rsidP="00F96C8F">
      <w:pPr>
        <w:jc w:val="both"/>
        <w:rPr>
          <w:moveTo w:id="1722" w:author="St-Amant, Rémi" w:date="2018-02-27T11:33:00Z"/>
        </w:rPr>
      </w:pPr>
      <w:moveTo w:id="1723" w:author="St-Amant, Rémi" w:date="2018-02-27T11:33:00Z">
        <w:r w:rsidRPr="009026A4">
          <w:t>Cette boîte de dialogue contient une liste</w:t>
        </w:r>
        <w:r>
          <w:t xml:space="preserve"> de paramètres pour simuler la dispersion d’insectes par le vent, ces paramètres groupés sur sept catégories : Générale, Intrants, Météorologie, Durée, Vélocité, Extrants et Cartographie. </w:t>
        </w:r>
      </w:moveTo>
    </w:p>
    <w:p w14:paraId="01851ECD" w14:textId="77777777" w:rsidR="00F96C8F" w:rsidRDefault="00F96C8F" w:rsidP="00F96C8F">
      <w:pPr>
        <w:pStyle w:val="Standard"/>
        <w:jc w:val="both"/>
        <w:rPr>
          <w:moveTo w:id="1724" w:author="St-Amant, Rémi" w:date="2018-02-27T11:33:00Z"/>
          <w:b/>
        </w:rPr>
      </w:pPr>
      <w:moveTo w:id="1725" w:author="St-Amant, Rémi" w:date="2018-02-27T11:33:00Z">
        <w:r>
          <w:rPr>
            <w:b/>
          </w:rPr>
          <w:t xml:space="preserve"> </w:t>
        </w:r>
      </w:moveTo>
    </w:p>
    <w:p w14:paraId="6AFB3F97" w14:textId="77777777" w:rsidR="00F96C8F" w:rsidRDefault="00F96C8F" w:rsidP="00F96C8F">
      <w:pPr>
        <w:pStyle w:val="Standard"/>
        <w:numPr>
          <w:ilvl w:val="0"/>
          <w:numId w:val="22"/>
        </w:numPr>
        <w:jc w:val="both"/>
        <w:rPr>
          <w:moveTo w:id="1726" w:author="St-Amant, Rémi" w:date="2018-02-27T11:33:00Z"/>
          <w:b/>
        </w:rPr>
      </w:pPr>
      <w:moveTo w:id="1727" w:author="St-Amant, Rémi" w:date="2018-02-27T11:33:00Z">
        <w:r>
          <w:rPr>
            <w:b/>
          </w:rPr>
          <w:t>Générale</w:t>
        </w:r>
      </w:moveTo>
    </w:p>
    <w:p w14:paraId="43C368A3" w14:textId="3142EEEC" w:rsidR="00F96C8F" w:rsidDel="00E60FDA" w:rsidRDefault="00F96C8F" w:rsidP="00F96C8F">
      <w:pPr>
        <w:jc w:val="both"/>
        <w:rPr>
          <w:del w:id="1728" w:author="St-Amant, Rémi" w:date="2018-02-27T11:40:00Z"/>
          <w:moveTo w:id="1729" w:author="St-Amant, Rémi" w:date="2018-02-27T11:33:00Z"/>
        </w:rPr>
      </w:pPr>
      <w:moveTo w:id="1730" w:author="St-Amant, Rémi" w:date="2018-02-27T11:33:00Z">
        <w:r w:rsidRPr="002F095F">
          <w:rPr>
            <w:b/>
          </w:rPr>
          <w:t>Champ Type de météo:</w:t>
        </w:r>
        <w:r>
          <w:t xml:space="preserve"> choisir le type météo à partir de fichier Gribs, ou bien à partir de </w:t>
        </w:r>
        <w:del w:id="1731" w:author="St-Amant, Rémi" w:date="2018-02-27T11:40:00Z">
          <w:r w:rsidDel="00E60FDA">
            <w:delText xml:space="preserve">base de   </w:delText>
          </w:r>
        </w:del>
      </w:moveTo>
    </w:p>
    <w:p w14:paraId="3A920012" w14:textId="37F92C5C" w:rsidR="00F96C8F" w:rsidRPr="00412CA0" w:rsidRDefault="00F96C8F" w:rsidP="00F96C8F">
      <w:pPr>
        <w:jc w:val="both"/>
        <w:rPr>
          <w:moveTo w:id="1732" w:author="St-Amant, Rémi" w:date="2018-02-27T11:33:00Z"/>
        </w:rPr>
      </w:pPr>
      <w:moveTo w:id="1733" w:author="St-Amant, Rémi" w:date="2018-02-27T11:33:00Z">
        <w:del w:id="1734" w:author="St-Amant, Rémi" w:date="2018-02-27T11:40:00Z">
          <w:r w:rsidDel="00E60FDA">
            <w:delText xml:space="preserve">   </w:delText>
          </w:r>
        </w:del>
        <w:r>
          <w:t>données horaires, ou bien une combinaison des deux.</w:t>
        </w:r>
      </w:moveTo>
    </w:p>
    <w:p w14:paraId="0E1977A0" w14:textId="002146DE" w:rsidR="00F96C8F" w:rsidRDefault="00F96C8F" w:rsidP="00F96C8F">
      <w:pPr>
        <w:jc w:val="both"/>
        <w:rPr>
          <w:moveTo w:id="1735" w:author="St-Amant, Rémi" w:date="2018-02-27T11:33:00Z"/>
        </w:rPr>
      </w:pPr>
      <w:moveTo w:id="1736" w:author="St-Amant, Rémi" w:date="2018-02-27T11:33:00Z">
        <w:r w:rsidRPr="002F095F">
          <w:rPr>
            <w:b/>
          </w:rPr>
          <w:t>Période:</w:t>
        </w:r>
        <w:r>
          <w:t xml:space="preserve"> précise la période pour simule</w:t>
        </w:r>
      </w:moveTo>
      <w:ins w:id="1737" w:author="St-Amant, Rémi" w:date="2018-02-27T11:40:00Z">
        <w:r w:rsidR="00E60FDA">
          <w:t>r</w:t>
        </w:r>
      </w:ins>
      <w:moveTo w:id="1738" w:author="St-Amant, Rémi" w:date="2018-02-27T11:33:00Z">
        <w:r>
          <w:t xml:space="preserve"> la dispersion des insectes par le vent</w:t>
        </w:r>
      </w:moveTo>
    </w:p>
    <w:p w14:paraId="020EFABD" w14:textId="3D18C5DF" w:rsidR="00F96C8F" w:rsidRDefault="00F96C8F" w:rsidP="00F96C8F">
      <w:pPr>
        <w:jc w:val="both"/>
        <w:rPr>
          <w:moveTo w:id="1739" w:author="St-Amant, Rémi" w:date="2018-02-27T11:33:00Z"/>
        </w:rPr>
      </w:pPr>
      <w:moveTo w:id="1740" w:author="St-Amant, Rémi" w:date="2018-02-27T11:33:00Z">
        <w:r w:rsidRPr="002F095F">
          <w:rPr>
            <w:b/>
          </w:rPr>
          <w:t>Pas temporelle:</w:t>
        </w:r>
        <w:r>
          <w:t xml:space="preserve"> intervalle de temps en seconde </w:t>
        </w:r>
      </w:moveTo>
      <w:ins w:id="1741" w:author="St-Amant, Rémi" w:date="2018-02-27T11:41:00Z">
        <w:r w:rsidR="00E60FDA">
          <w:t>entre chaque étape de calcules</w:t>
        </w:r>
      </w:ins>
      <w:moveTo w:id="1742" w:author="St-Amant, Rémi" w:date="2018-02-27T11:33:00Z">
        <w:del w:id="1743" w:author="St-Amant, Rémi" w:date="2018-02-27T11:41:00Z">
          <w:r w:rsidDel="00E60FDA">
            <w:delText>pour simulé le déplacement de l’insecte</w:delText>
          </w:r>
        </w:del>
      </w:moveTo>
      <w:ins w:id="1744" w:author="St-Amant, Rémi" w:date="2018-02-27T11:41:00Z">
        <w:r w:rsidR="00E60FDA">
          <w:t>.</w:t>
        </w:r>
      </w:ins>
      <w:moveTo w:id="1745" w:author="St-Amant, Rémi" w:date="2018-02-27T11:33:00Z">
        <w:r>
          <w:t xml:space="preserve">   </w:t>
        </w:r>
      </w:moveTo>
    </w:p>
    <w:p w14:paraId="13B5CE53" w14:textId="3445887F" w:rsidR="00F96C8F" w:rsidRDefault="00F96C8F" w:rsidP="00F96C8F">
      <w:pPr>
        <w:jc w:val="both"/>
        <w:rPr>
          <w:moveTo w:id="1746" w:author="St-Amant, Rémi" w:date="2018-02-27T11:33:00Z"/>
        </w:rPr>
      </w:pPr>
      <w:moveTo w:id="1747" w:author="St-Amant, Rémi" w:date="2018-02-27T11:33:00Z">
        <w:r w:rsidRPr="002F095F">
          <w:rPr>
            <w:b/>
          </w:rPr>
          <w:t>Type de nombre aléatoires:</w:t>
        </w:r>
        <w:del w:id="1748" w:author="St-Amant, Rémi" w:date="2018-02-27T11:41:00Z">
          <w:r w:rsidDel="00E60FDA">
            <w:delText xml:space="preserve"> le nombre d’insectes par vol,</w:delText>
          </w:r>
        </w:del>
        <w:r>
          <w:t xml:space="preserve"> </w:t>
        </w:r>
        <w:del w:id="1749" w:author="St-Amant, Rémi" w:date="2018-02-27T11:42:00Z">
          <w:r w:rsidDel="00E60FDA">
            <w:delText xml:space="preserve">soit arbitraire </w:delText>
          </w:r>
        </w:del>
      </w:moveTo>
      <w:ins w:id="1750" w:author="St-Amant, Rémi" w:date="2018-02-27T11:42:00Z">
        <w:r w:rsidR="00E60FDA">
          <w:t xml:space="preserve">aléatoire </w:t>
        </w:r>
      </w:ins>
      <w:moveTo w:id="1751" w:author="St-Amant, Rémi" w:date="2018-02-27T11:33:00Z">
        <w:r>
          <w:t>ou toujours la même série.</w:t>
        </w:r>
      </w:moveTo>
    </w:p>
    <w:p w14:paraId="40B8F955" w14:textId="2ECDA928" w:rsidR="00F96C8F" w:rsidDel="00E60FDA" w:rsidRDefault="00F96C8F" w:rsidP="00F96C8F">
      <w:pPr>
        <w:jc w:val="both"/>
        <w:rPr>
          <w:del w:id="1752" w:author="St-Amant, Rémi" w:date="2018-02-27T11:42:00Z"/>
          <w:moveTo w:id="1753" w:author="St-Amant, Rémi" w:date="2018-02-27T11:33:00Z"/>
        </w:rPr>
      </w:pPr>
      <w:moveTo w:id="1754" w:author="St-Amant, Rémi" w:date="2018-02-27T11:33:00Z">
        <w:del w:id="1755" w:author="St-Amant, Rémi" w:date="2018-02-27T11:42:00Z">
          <w:r w:rsidRPr="002F095F" w:rsidDel="00E60FDA">
            <w:rPr>
              <w:b/>
            </w:rPr>
            <w:delText>Dispersion inversée:</w:delText>
          </w:r>
          <w:r w:rsidDel="00E60FDA">
            <w:delText xml:space="preserve"> pour active ou désactive la dispersion inversée</w:delText>
          </w:r>
        </w:del>
      </w:moveTo>
    </w:p>
    <w:p w14:paraId="1341FEAF" w14:textId="77777777" w:rsidR="00F96C8F" w:rsidRDefault="00F96C8F" w:rsidP="00F96C8F">
      <w:pPr>
        <w:jc w:val="both"/>
        <w:rPr>
          <w:moveTo w:id="1756" w:author="St-Amant, Rémi" w:date="2018-02-27T11:33:00Z"/>
        </w:rPr>
      </w:pPr>
      <w:moveTo w:id="1757" w:author="St-Amant, Rémi" w:date="2018-02-27T11:33:00Z">
        <w:r w:rsidRPr="002F095F">
          <w:rPr>
            <w:b/>
          </w:rPr>
          <w:t>Utilisé interpolation spatiale:</w:t>
        </w:r>
        <w:r>
          <w:t xml:space="preserve"> active/</w:t>
        </w:r>
        <w:r w:rsidRPr="002F095F">
          <w:t xml:space="preserve"> </w:t>
        </w:r>
        <w:r>
          <w:t xml:space="preserve">désactive interpolation au niveau spatiale </w:t>
        </w:r>
      </w:moveTo>
    </w:p>
    <w:p w14:paraId="65D43A04" w14:textId="20EBCB43" w:rsidR="00F96C8F" w:rsidRDefault="00F96C8F" w:rsidP="00F96C8F">
      <w:pPr>
        <w:jc w:val="both"/>
        <w:rPr>
          <w:moveTo w:id="1758" w:author="St-Amant, Rémi" w:date="2018-02-27T11:33:00Z"/>
        </w:rPr>
      </w:pPr>
      <w:moveTo w:id="1759" w:author="St-Amant, Rémi" w:date="2018-02-27T11:33:00Z">
        <w:r w:rsidRPr="002F095F">
          <w:rPr>
            <w:b/>
          </w:rPr>
          <w:t>Utilisé interpolation temporelle:</w:t>
        </w:r>
        <w:r>
          <w:t xml:space="preserve"> active/</w:t>
        </w:r>
        <w:r w:rsidRPr="002F095F">
          <w:t xml:space="preserve"> </w:t>
        </w:r>
        <w:r>
          <w:t xml:space="preserve">désactive interpolation au niveau </w:t>
        </w:r>
        <w:del w:id="1760" w:author="St-Amant, Rémi" w:date="2018-02-27T11:42:00Z">
          <w:r w:rsidDel="00E60FDA">
            <w:delText>spatiale</w:delText>
          </w:r>
        </w:del>
      </w:moveTo>
      <w:ins w:id="1761" w:author="St-Amant, Rémi" w:date="2018-02-27T11:42:00Z">
        <w:r w:rsidR="00E60FDA">
          <w:t>temporelle</w:t>
        </w:r>
      </w:ins>
      <w:moveTo w:id="1762" w:author="St-Amant, Rémi" w:date="2018-02-27T11:33:00Z">
        <w:r>
          <w:t xml:space="preserve"> </w:t>
        </w:r>
      </w:moveTo>
    </w:p>
    <w:p w14:paraId="19C29F5F" w14:textId="1C7FFE55" w:rsidR="00F96C8F" w:rsidRDefault="00E60FDA" w:rsidP="00F96C8F">
      <w:pPr>
        <w:jc w:val="both"/>
        <w:rPr>
          <w:moveTo w:id="1763" w:author="St-Amant, Rémi" w:date="2018-02-27T11:33:00Z"/>
        </w:rPr>
      </w:pPr>
      <w:ins w:id="1764" w:author="St-Amant, Rémi" w:date="2018-02-27T11:42:00Z">
        <w:r w:rsidRPr="002F095F">
          <w:rPr>
            <w:b/>
          </w:rPr>
          <w:t xml:space="preserve">Utilisé </w:t>
        </w:r>
        <w:r>
          <w:rPr>
            <w:b/>
          </w:rPr>
          <w:t>prédiction</w:t>
        </w:r>
      </w:ins>
      <w:ins w:id="1765" w:author="St-Amant, Rémi" w:date="2018-02-27T11:43:00Z">
        <w:r>
          <w:rPr>
            <w:b/>
          </w:rPr>
          <w:t>/</w:t>
        </w:r>
      </w:ins>
      <w:ins w:id="1766" w:author="St-Amant, Rémi" w:date="2018-02-27T11:42:00Z">
        <w:r>
          <w:rPr>
            <w:b/>
          </w:rPr>
          <w:t>correction</w:t>
        </w:r>
      </w:ins>
      <w:moveTo w:id="1767" w:author="St-Amant, Rémi" w:date="2018-02-27T11:33:00Z">
        <w:del w:id="1768" w:author="St-Amant, Rémi" w:date="2018-02-27T11:42:00Z">
          <w:r w:rsidR="00F96C8F" w:rsidRPr="002F095F" w:rsidDel="00E60FDA">
            <w:rPr>
              <w:b/>
            </w:rPr>
            <w:delText>Ajouter perturbation aléatoire</w:delText>
          </w:r>
        </w:del>
        <w:r w:rsidR="00F96C8F">
          <w:t>:</w:t>
        </w:r>
        <w:r w:rsidR="00F96C8F" w:rsidRPr="002F095F">
          <w:t xml:space="preserve"> </w:t>
        </w:r>
        <w:r w:rsidR="00F96C8F">
          <w:t>active/</w:t>
        </w:r>
        <w:r w:rsidR="00F96C8F" w:rsidRPr="002F095F">
          <w:t xml:space="preserve"> </w:t>
        </w:r>
        <w:r w:rsidR="00F96C8F">
          <w:t xml:space="preserve">désactive </w:t>
        </w:r>
      </w:moveTo>
      <w:ins w:id="1769" w:author="St-Amant, Rémi" w:date="2018-02-27T11:43:00Z">
        <w:r>
          <w:t xml:space="preserve">l’utilisation de la méthode de prédiction/correction. </w:t>
        </w:r>
      </w:ins>
      <w:moveTo w:id="1770" w:author="St-Amant, Rémi" w:date="2018-02-27T11:33:00Z">
        <w:del w:id="1771" w:author="St-Amant, Rémi" w:date="2018-02-27T11:43:00Z">
          <w:r w:rsidR="00F96C8F" w:rsidDel="00E60FDA">
            <w:delText xml:space="preserve">perturbation qui agir sur le trajet de déplacement des insectes. </w:delText>
          </w:r>
        </w:del>
      </w:moveTo>
    </w:p>
    <w:p w14:paraId="5A68B2E9" w14:textId="762D0B70" w:rsidR="00F96C8F" w:rsidRPr="002F095F" w:rsidRDefault="00F96C8F" w:rsidP="00F96C8F">
      <w:pPr>
        <w:jc w:val="both"/>
        <w:rPr>
          <w:moveTo w:id="1772" w:author="St-Amant, Rémi" w:date="2018-02-27T11:33:00Z"/>
          <w:b/>
        </w:rPr>
      </w:pPr>
      <w:moveTo w:id="1773" w:author="St-Amant, Rémi" w:date="2018-02-27T11:33:00Z">
        <w:r w:rsidRPr="002F095F">
          <w:rPr>
            <w:b/>
          </w:rPr>
          <w:t>Nombre papillons maximum</w:t>
        </w:r>
        <w:r>
          <w:rPr>
            <w:b/>
          </w:rPr>
          <w:t xml:space="preserve">: </w:t>
        </w:r>
        <w:r w:rsidRPr="002F095F">
          <w:t xml:space="preserve">ce champ </w:t>
        </w:r>
        <w:del w:id="1774" w:author="St-Amant, Rémi" w:date="2018-02-27T11:43:00Z">
          <w:r w:rsidRPr="002F095F" w:rsidDel="00E60FDA">
            <w:delText xml:space="preserve">pour </w:delText>
          </w:r>
        </w:del>
        <w:r w:rsidRPr="002F095F">
          <w:t xml:space="preserve">limite le nombre de papillons maximum a simulé si </w:t>
        </w:r>
      </w:moveTo>
      <w:ins w:id="1775" w:author="St-Amant, Rémi" w:date="2018-02-27T11:44:00Z">
        <w:r w:rsidR="00E60FDA">
          <w:t xml:space="preserve">plus grand que </w:t>
        </w:r>
      </w:ins>
      <w:moveTo w:id="1776" w:author="St-Amant, Rémi" w:date="2018-02-27T11:33:00Z">
        <w:r w:rsidRPr="002F095F">
          <w:t>zéro</w:t>
        </w:r>
        <w:del w:id="1777" w:author="St-Amant, Rémi" w:date="2018-02-27T11:44:00Z">
          <w:r w:rsidRPr="002F095F" w:rsidDel="00E60FDA">
            <w:delText xml:space="preserve"> dans il n’y a pas de limite</w:delText>
          </w:r>
        </w:del>
        <w:r w:rsidRPr="002F095F">
          <w:t>.</w:t>
        </w:r>
        <w:r>
          <w:rPr>
            <w:b/>
          </w:rPr>
          <w:t xml:space="preserve"> </w:t>
        </w:r>
      </w:moveTo>
    </w:p>
    <w:p w14:paraId="7DA485B5" w14:textId="4211F35A" w:rsidR="00F96C8F" w:rsidRDefault="00F96C8F" w:rsidP="00F96C8F">
      <w:pPr>
        <w:jc w:val="both"/>
        <w:rPr>
          <w:moveTo w:id="1778" w:author="St-Amant, Rémi" w:date="2018-02-27T11:33:00Z"/>
        </w:rPr>
      </w:pPr>
      <w:moveTo w:id="1779" w:author="St-Amant, Rémi" w:date="2018-02-27T11:33:00Z">
        <w:r w:rsidRPr="002F095F">
          <w:rPr>
            <w:b/>
          </w:rPr>
          <w:t>Nombre de vols maximum:</w:t>
        </w:r>
        <w:r>
          <w:t xml:space="preserve"> précise le nombre </w:t>
        </w:r>
        <w:del w:id="1780" w:author="St-Amant, Rémi" w:date="2018-02-27T11:44:00Z">
          <w:r w:rsidDel="00E60FDA">
            <w:delText xml:space="preserve">de vols </w:delText>
          </w:r>
        </w:del>
        <w:r>
          <w:t xml:space="preserve">maximum </w:t>
        </w:r>
      </w:moveTo>
      <w:ins w:id="1781" w:author="St-Amant, Rémi" w:date="2018-02-27T11:44:00Z">
        <w:r w:rsidR="00E60FDA">
          <w:t>de nuits que l’insectes peut</w:t>
        </w:r>
      </w:ins>
      <w:ins w:id="1782" w:author="St-Amant, Rémi" w:date="2018-02-27T11:45:00Z">
        <w:r w:rsidR="00E60FDA">
          <w:t xml:space="preserve"> </w:t>
        </w:r>
      </w:ins>
      <w:ins w:id="1783" w:author="St-Amant, Rémi" w:date="2018-02-27T11:44:00Z">
        <w:r w:rsidR="00E60FDA">
          <w:t xml:space="preserve">faire une dispersion. </w:t>
        </w:r>
      </w:ins>
      <w:moveTo w:id="1784" w:author="St-Amant, Rémi" w:date="2018-02-27T11:33:00Z">
        <w:del w:id="1785" w:author="St-Amant, Rémi" w:date="2018-02-27T11:44:00Z">
          <w:r w:rsidDel="00E60FDA">
            <w:delText xml:space="preserve">pour chaque nuit par </w:delText>
          </w:r>
        </w:del>
        <w:del w:id="1786" w:author="St-Amant, Rémi" w:date="2018-02-27T11:45:00Z">
          <w:r w:rsidDel="00E60FDA">
            <w:delText>défaut c’est t</w:delText>
          </w:r>
        </w:del>
      </w:moveTo>
      <w:ins w:id="1787" w:author="St-Amant, Rémi" w:date="2018-02-27T11:45:00Z">
        <w:r w:rsidR="00E60FDA">
          <w:t>T</w:t>
        </w:r>
      </w:ins>
      <w:moveTo w:id="1788" w:author="St-Amant, Rémi" w:date="2018-02-27T11:33:00Z">
        <w:r>
          <w:t>rois</w:t>
        </w:r>
      </w:moveTo>
      <w:ins w:id="1789" w:author="St-Amant, Rémi" w:date="2018-02-27T11:45:00Z">
        <w:r w:rsidR="00E60FDA">
          <w:t xml:space="preserve"> par défaut</w:t>
        </w:r>
      </w:ins>
      <w:moveTo w:id="1790" w:author="St-Amant, Rémi" w:date="2018-02-27T11:33:00Z">
        <w:r>
          <w:t xml:space="preserve">. </w:t>
        </w:r>
      </w:moveTo>
    </w:p>
    <w:p w14:paraId="2BAA74A1" w14:textId="77777777" w:rsidR="00F96C8F" w:rsidRDefault="00F96C8F" w:rsidP="00F96C8F">
      <w:pPr>
        <w:jc w:val="both"/>
        <w:rPr>
          <w:moveTo w:id="1791" w:author="St-Amant, Rémi" w:date="2018-02-27T11:33:00Z"/>
        </w:rPr>
      </w:pPr>
    </w:p>
    <w:p w14:paraId="45491257" w14:textId="77777777" w:rsidR="00F96C8F" w:rsidRDefault="00F96C8F" w:rsidP="00F96C8F">
      <w:pPr>
        <w:pStyle w:val="Standard"/>
        <w:numPr>
          <w:ilvl w:val="0"/>
          <w:numId w:val="22"/>
        </w:numPr>
        <w:jc w:val="both"/>
        <w:rPr>
          <w:moveTo w:id="1792" w:author="St-Amant, Rémi" w:date="2018-02-27T11:33:00Z"/>
          <w:b/>
        </w:rPr>
      </w:pPr>
      <w:moveTo w:id="1793" w:author="St-Amant, Rémi" w:date="2018-02-27T11:33:00Z">
        <w:r w:rsidRPr="00BE7432">
          <w:rPr>
            <w:b/>
          </w:rPr>
          <w:t>Intrants</w:t>
        </w:r>
      </w:moveTo>
    </w:p>
    <w:p w14:paraId="1F5162E2" w14:textId="0587686C" w:rsidR="00F96C8F" w:rsidRPr="0040626F" w:rsidRDefault="00F96C8F" w:rsidP="00F96C8F">
      <w:pPr>
        <w:jc w:val="both"/>
        <w:rPr>
          <w:moveTo w:id="1794" w:author="St-Amant, Rémi" w:date="2018-02-27T11:33:00Z"/>
          <w:i/>
        </w:rPr>
      </w:pPr>
      <w:moveTo w:id="1795" w:author="St-Amant, Rémi" w:date="2018-02-27T11:33:00Z">
        <w:r>
          <w:rPr>
            <w:i/>
          </w:rPr>
          <w:t xml:space="preserve">Toutes les </w:t>
        </w:r>
        <w:r w:rsidRPr="0040626F">
          <w:rPr>
            <w:i/>
          </w:rPr>
          <w:t>fichier</w:t>
        </w:r>
        <w:r>
          <w:rPr>
            <w:i/>
          </w:rPr>
          <w:t xml:space="preserve">s </w:t>
        </w:r>
      </w:moveTo>
      <w:ins w:id="1796" w:author="St-Amant, Rémi" w:date="2018-02-27T11:51:00Z">
        <w:r w:rsidR="006E7FC1">
          <w:rPr>
            <w:i/>
          </w:rPr>
          <w:t xml:space="preserve">de </w:t>
        </w:r>
      </w:ins>
      <w:moveTo w:id="1797" w:author="St-Amant, Rémi" w:date="2018-02-27T11:33:00Z">
        <w:r>
          <w:rPr>
            <w:i/>
          </w:rPr>
          <w:t xml:space="preserve">cartes doivent être dans le </w:t>
        </w:r>
        <w:r w:rsidRPr="0040626F">
          <w:rPr>
            <w:i/>
          </w:rPr>
          <w:t>sous-répertoire</w:t>
        </w:r>
        <w:r>
          <w:rPr>
            <w:i/>
          </w:rPr>
          <w:t xml:space="preserve"> /MapInput/, et les bases de données dans le sous-répertoire /Weather/.</w:t>
        </w:r>
      </w:moveTo>
    </w:p>
    <w:p w14:paraId="104B3253" w14:textId="77777777" w:rsidR="00F96C8F" w:rsidRPr="0040626F" w:rsidRDefault="00F96C8F" w:rsidP="00F96C8F">
      <w:pPr>
        <w:jc w:val="both"/>
        <w:rPr>
          <w:moveTo w:id="1798" w:author="St-Amant, Rémi" w:date="2018-02-27T11:33:00Z"/>
        </w:rPr>
      </w:pPr>
      <w:moveTo w:id="1799" w:author="St-Amant, Rémi" w:date="2018-02-27T11:33:00Z">
        <w:r w:rsidRPr="0098305D">
          <w:rPr>
            <w:b/>
          </w:rPr>
          <w:t>Carte d’élévation:</w:t>
        </w:r>
        <w:r>
          <w:t xml:space="preserve"> choisir la carte qui contient les élévations de la zone a simulé.</w:t>
        </w:r>
      </w:moveTo>
    </w:p>
    <w:p w14:paraId="2FD652CD" w14:textId="1601FBAE" w:rsidR="00F96C8F" w:rsidRPr="00BE7432" w:rsidRDefault="00F96C8F" w:rsidP="00F96C8F">
      <w:pPr>
        <w:jc w:val="both"/>
        <w:rPr>
          <w:moveTo w:id="1800" w:author="St-Amant, Rémi" w:date="2018-02-27T11:33:00Z"/>
        </w:rPr>
      </w:pPr>
      <w:moveTo w:id="1801" w:author="St-Amant, Rémi" w:date="2018-02-27T11:33:00Z">
        <w:r w:rsidRPr="0098305D">
          <w:rPr>
            <w:b/>
          </w:rPr>
          <w:t>Base de données gribs:</w:t>
        </w:r>
        <w:r>
          <w:t xml:space="preserve"> lorsque on choisir à partir de fichier Gribs, ou</w:t>
        </w:r>
        <w:r w:rsidRPr="0098305D">
          <w:t xml:space="preserve"> </w:t>
        </w:r>
        <w:r>
          <w:t xml:space="preserve">à partir des deux dans type de météo on doit préciser la base de données gribs génère par le </w:t>
        </w:r>
      </w:moveTo>
      <w:ins w:id="1802" w:author="St-Amant, Rémi" w:date="2018-02-27T11:52:00Z">
        <w:r w:rsidR="006E7FC1">
          <w:t>T</w:t>
        </w:r>
      </w:ins>
      <w:moveTo w:id="1803" w:author="St-Amant, Rémi" w:date="2018-02-27T11:33:00Z">
        <w:del w:id="1804" w:author="St-Amant, Rémi" w:date="2018-02-27T11:51:00Z">
          <w:r w:rsidDel="006E7FC1">
            <w:delText>WetherUpdater</w:delText>
          </w:r>
        </w:del>
      </w:moveTo>
      <w:ins w:id="1805" w:author="St-Amant, Rémi" w:date="2018-02-27T11:51:00Z">
        <w:r w:rsidR="006E7FC1">
          <w:t>éléchageurMétéo</w:t>
        </w:r>
      </w:ins>
      <w:moveTo w:id="1806" w:author="St-Amant, Rémi" w:date="2018-02-27T11:33:00Z">
        <w:r>
          <w:t>.</w:t>
        </w:r>
        <w:r w:rsidRPr="00BE7432">
          <w:t xml:space="preserve"> </w:t>
        </w:r>
      </w:moveTo>
    </w:p>
    <w:p w14:paraId="4C33423C" w14:textId="642606C8" w:rsidR="00F96C8F" w:rsidRPr="00BE7432" w:rsidRDefault="00F96C8F" w:rsidP="00F96C8F">
      <w:pPr>
        <w:jc w:val="both"/>
        <w:rPr>
          <w:moveTo w:id="1807" w:author="St-Amant, Rémi" w:date="2018-02-27T11:33:00Z"/>
        </w:rPr>
      </w:pPr>
      <w:moveTo w:id="1808" w:author="St-Amant, Rémi" w:date="2018-02-27T11:33:00Z">
        <w:r w:rsidRPr="0098305D">
          <w:rPr>
            <w:b/>
          </w:rPr>
          <w:lastRenderedPageBreak/>
          <w:t>Base de données horaires:</w:t>
        </w:r>
        <w:r>
          <w:t xml:space="preserve"> si on a choisi à partir de base de données horaires, ou bien ou</w:t>
        </w:r>
        <w:r w:rsidRPr="0098305D">
          <w:t xml:space="preserve"> </w:t>
        </w:r>
        <w:r>
          <w:t>à partir des deux dans type de météo, il faut sélectionne une base de données horaires</w:t>
        </w:r>
        <w:del w:id="1809" w:author="St-Amant, Rémi" w:date="2018-02-27T11:52:00Z">
          <w:r w:rsidDel="006E7FC1">
            <w:delText xml:space="preserve">, qu’on peut le générer par le WetherUpdater. </w:delText>
          </w:r>
        </w:del>
      </w:moveTo>
      <w:ins w:id="1810" w:author="St-Amant, Rémi" w:date="2018-02-27T11:52:00Z">
        <w:r w:rsidR="006E7FC1">
          <w:t>.</w:t>
        </w:r>
      </w:ins>
      <w:moveTo w:id="1811" w:author="St-Amant, Rémi" w:date="2018-02-27T11:33:00Z">
        <w:r w:rsidRPr="00BE7432">
          <w:t xml:space="preserve"> </w:t>
        </w:r>
      </w:moveTo>
    </w:p>
    <w:p w14:paraId="6580E7BD" w14:textId="12E6FE89" w:rsidR="00F96C8F" w:rsidRPr="002B439E" w:rsidDel="006E7FC1" w:rsidRDefault="00F96C8F" w:rsidP="00F96C8F">
      <w:pPr>
        <w:jc w:val="both"/>
        <w:rPr>
          <w:del w:id="1812" w:author="St-Amant, Rémi" w:date="2018-02-27T11:52:00Z"/>
          <w:moveTo w:id="1813" w:author="St-Amant, Rémi" w:date="2018-02-27T11:33:00Z"/>
          <w:b/>
        </w:rPr>
      </w:pPr>
      <w:moveTo w:id="1814" w:author="St-Amant, Rémi" w:date="2018-02-27T11:33:00Z">
        <w:del w:id="1815" w:author="St-Amant, Rémi" w:date="2018-02-27T11:52:00Z">
          <w:r w:rsidRPr="002B439E" w:rsidDel="006E7FC1">
            <w:rPr>
              <w:b/>
            </w:rPr>
            <w:delText>Carte d’hôtes:</w:delText>
          </w:r>
        </w:del>
      </w:moveTo>
    </w:p>
    <w:p w14:paraId="1D4725BD" w14:textId="21D95EB3" w:rsidR="00F96C8F" w:rsidRDefault="00F96C8F" w:rsidP="00F96C8F">
      <w:pPr>
        <w:jc w:val="both"/>
        <w:rPr>
          <w:moveTo w:id="1816" w:author="St-Amant, Rémi" w:date="2018-02-27T11:33:00Z"/>
        </w:rPr>
      </w:pPr>
      <w:moveTo w:id="1817" w:author="St-Amant, Rémi" w:date="2018-02-27T11:33:00Z">
        <w:r w:rsidRPr="002B439E">
          <w:rPr>
            <w:b/>
          </w:rPr>
          <w:t>Carte de défoliation:</w:t>
        </w:r>
        <w:r>
          <w:t xml:space="preserve"> </w:t>
        </w:r>
        <w:del w:id="1818" w:author="St-Amant, Rémi" w:date="2018-02-27T11:52:00Z">
          <w:r w:rsidDel="006E7FC1">
            <w:delText xml:space="preserve">c’est comme son nom l’indique c’est une </w:delText>
          </w:r>
        </w:del>
        <w:r>
          <w:t xml:space="preserve">carte de défoliation </w:t>
        </w:r>
        <w:del w:id="1819" w:author="St-Amant, Rémi" w:date="2018-02-27T11:52:00Z">
          <w:r w:rsidDel="006E7FC1">
            <w:delText>de l’insecte</w:delText>
          </w:r>
        </w:del>
      </w:moveTo>
      <w:ins w:id="1820" w:author="St-Amant, Rémi" w:date="2018-02-27T11:52:00Z">
        <w:r w:rsidR="006E7FC1">
          <w:t>qui permet de déterminer si l</w:t>
        </w:r>
      </w:ins>
      <w:ins w:id="1821" w:author="St-Amant, Rémi" w:date="2018-02-27T11:53:00Z">
        <w:r w:rsidR="006E7FC1">
          <w:t>’insecte peut refaire une autre dispersion</w:t>
        </w:r>
      </w:ins>
      <w:moveTo w:id="1822" w:author="St-Amant, Rémi" w:date="2018-02-27T11:33:00Z">
        <w:r>
          <w:t>.</w:t>
        </w:r>
      </w:moveTo>
    </w:p>
    <w:p w14:paraId="4D7F8299" w14:textId="7555E29E" w:rsidR="00F96C8F" w:rsidRDefault="00F96C8F" w:rsidP="00F96C8F">
      <w:pPr>
        <w:jc w:val="both"/>
        <w:rPr>
          <w:moveTo w:id="1823" w:author="St-Amant, Rémi" w:date="2018-02-27T11:33:00Z"/>
        </w:rPr>
      </w:pPr>
      <w:moveTo w:id="1824" w:author="St-Amant, Rémi" w:date="2018-02-27T11:33:00Z">
        <w:r w:rsidRPr="006E7FC1">
          <w:rPr>
            <w:b/>
            <w:rPrChange w:id="1825" w:author="St-Amant, Rémi" w:date="2018-02-27T11:54:00Z">
              <w:rPr/>
            </w:rPrChange>
          </w:rPr>
          <w:t>Carte des plans d’eau</w:t>
        </w:r>
        <w:r>
          <w:t xml:space="preserve"> : la carte qui contient les informations sur les zone où il y a l’eau (rivière, mer, lacs …). </w:t>
        </w:r>
      </w:moveTo>
      <w:ins w:id="1826" w:author="St-Amant, Rémi" w:date="2018-02-27T11:54:00Z">
        <w:r w:rsidR="006E7FC1">
          <w:t>Cette carte permet de tuer l’insecte en cas d’amerrissage.</w:t>
        </w:r>
      </w:ins>
    </w:p>
    <w:p w14:paraId="2FC2179A" w14:textId="77777777" w:rsidR="00F96C8F" w:rsidRDefault="00F96C8F" w:rsidP="00F96C8F">
      <w:pPr>
        <w:jc w:val="both"/>
        <w:rPr>
          <w:moveTo w:id="1827" w:author="St-Amant, Rémi" w:date="2018-02-27T11:33:00Z"/>
        </w:rPr>
      </w:pPr>
    </w:p>
    <w:p w14:paraId="441037A0" w14:textId="77777777" w:rsidR="00F96C8F" w:rsidRDefault="00F96C8F" w:rsidP="00F96C8F">
      <w:pPr>
        <w:pStyle w:val="Standard"/>
        <w:numPr>
          <w:ilvl w:val="0"/>
          <w:numId w:val="22"/>
        </w:numPr>
        <w:jc w:val="both"/>
        <w:rPr>
          <w:moveTo w:id="1828" w:author="St-Amant, Rémi" w:date="2018-02-27T11:33:00Z"/>
        </w:rPr>
      </w:pPr>
      <w:moveTo w:id="1829" w:author="St-Amant, Rémi" w:date="2018-02-27T11:33:00Z">
        <w:r w:rsidRPr="001C71E7">
          <w:rPr>
            <w:b/>
          </w:rPr>
          <w:t>Météorologie</w:t>
        </w:r>
      </w:moveTo>
    </w:p>
    <w:p w14:paraId="3D32D64F" w14:textId="77777777" w:rsidR="00F96C8F" w:rsidRPr="00BE7432" w:rsidRDefault="00F96C8F" w:rsidP="00F96C8F">
      <w:pPr>
        <w:jc w:val="both"/>
        <w:rPr>
          <w:moveTo w:id="1830" w:author="St-Amant, Rémi" w:date="2018-02-27T11:33:00Z"/>
        </w:rPr>
      </w:pPr>
      <w:moveTo w:id="1831" w:author="St-Amant, Rémi" w:date="2018-02-27T11:33:00Z">
        <w:r w:rsidRPr="00ED528F">
          <w:rPr>
            <w:b/>
          </w:rPr>
          <w:t>Type de température pour la ponte des œufs:</w:t>
        </w:r>
        <w:r>
          <w:t xml:space="preserve"> on choisit entre trois type de température, soit fixé à 17°C, température à partir du type météo (coucher du soleil pour les gribs), ou bien à partir des stations météo.</w:t>
        </w:r>
      </w:moveTo>
    </w:p>
    <w:p w14:paraId="62545EBA" w14:textId="77777777" w:rsidR="00F96C8F" w:rsidRDefault="00F96C8F" w:rsidP="00F96C8F">
      <w:pPr>
        <w:jc w:val="both"/>
        <w:rPr>
          <w:moveTo w:id="1832" w:author="St-Amant, Rémi" w:date="2018-02-27T11:33:00Z"/>
        </w:rPr>
      </w:pPr>
      <w:moveTo w:id="1833" w:author="St-Amant, Rémi" w:date="2018-02-27T11:33:00Z">
        <w:r w:rsidRPr="00465977">
          <w:rPr>
            <w:b/>
          </w:rPr>
          <w:t>Type de précipitation:</w:t>
        </w:r>
        <w:r>
          <w:t xml:space="preserve"> ici aussi on a trois choix, soit ne pas utiliser la précipitation, précipitation à partir du type météo, ou précipitation à partir des stations météo.</w:t>
        </w:r>
      </w:moveTo>
    </w:p>
    <w:p w14:paraId="59C2F117" w14:textId="6338B934" w:rsidR="00F96C8F" w:rsidRDefault="00F96C8F" w:rsidP="00F96C8F">
      <w:pPr>
        <w:jc w:val="both"/>
        <w:rPr>
          <w:moveTo w:id="1834" w:author="St-Amant, Rémi" w:date="2018-02-27T11:33:00Z"/>
        </w:rPr>
      </w:pPr>
      <w:moveTo w:id="1835" w:author="St-Amant, Rémi" w:date="2018-02-27T11:33:00Z">
        <w:r w:rsidRPr="00465977">
          <w:rPr>
            <w:b/>
          </w:rPr>
          <w:t>Pmax(mm</w:t>
        </w:r>
      </w:moveTo>
      <w:ins w:id="1836" w:author="St-Amant, Rémi" w:date="2018-02-27T11:56:00Z">
        <w:r w:rsidR="006E7FC1">
          <w:rPr>
            <w:b/>
          </w:rPr>
          <w:t>/h</w:t>
        </w:r>
      </w:ins>
      <w:moveTo w:id="1837" w:author="St-Amant, Rémi" w:date="2018-02-27T11:33:00Z">
        <w:r w:rsidRPr="00465977">
          <w:rPr>
            <w:b/>
          </w:rPr>
          <w:t>):</w:t>
        </w:r>
        <w:r>
          <w:t xml:space="preserve"> précisée précipitation de la pluie maximum en mm</w:t>
        </w:r>
      </w:moveTo>
      <w:ins w:id="1838" w:author="St-Amant, Rémi" w:date="2018-02-27T11:55:00Z">
        <w:r w:rsidR="006E7FC1">
          <w:t xml:space="preserve">/h. </w:t>
        </w:r>
      </w:ins>
      <w:moveTo w:id="1839" w:author="St-Amant, Rémi" w:date="2018-02-27T11:33:00Z">
        <w:del w:id="1840" w:author="St-Amant, Rémi" w:date="2018-02-27T11:55:00Z">
          <w:r w:rsidDel="006E7FC1">
            <w:delText xml:space="preserve"> la valeur </w:delText>
          </w:r>
        </w:del>
        <w:r>
          <w:t xml:space="preserve">2.5 </w:t>
        </w:r>
        <w:del w:id="1841" w:author="St-Amant, Rémi" w:date="2018-02-27T11:55:00Z">
          <w:r w:rsidDel="006E7FC1">
            <w:delText xml:space="preserve">est la valeur </w:delText>
          </w:r>
        </w:del>
        <w:r>
          <w:t xml:space="preserve">par défaut.  </w:t>
        </w:r>
      </w:moveTo>
    </w:p>
    <w:p w14:paraId="26A7F24C" w14:textId="1EC795AB" w:rsidR="00F96C8F" w:rsidRDefault="00F96C8F" w:rsidP="00F96C8F">
      <w:pPr>
        <w:jc w:val="both"/>
        <w:rPr>
          <w:moveTo w:id="1842" w:author="St-Amant, Rémi" w:date="2018-02-27T11:33:00Z"/>
        </w:rPr>
      </w:pPr>
      <w:moveTo w:id="1843" w:author="St-Amant, Rémi" w:date="2018-02-27T11:33:00Z">
        <w:r w:rsidRPr="00465977">
          <w:rPr>
            <w:b/>
          </w:rPr>
          <w:t>Wmin(km/h):</w:t>
        </w:r>
        <w:r>
          <w:t xml:space="preserve"> </w:t>
        </w:r>
        <w:del w:id="1844" w:author="St-Amant, Rémi" w:date="2018-02-27T11:55:00Z">
          <w:r w:rsidDel="006E7FC1">
            <w:delText xml:space="preserve">c’est pour donner la </w:delText>
          </w:r>
        </w:del>
        <w:r>
          <w:t>vitesse d</w:t>
        </w:r>
      </w:moveTo>
      <w:ins w:id="1845" w:author="St-Amant, Rémi" w:date="2018-02-27T11:56:00Z">
        <w:r w:rsidR="006E7FC1">
          <w:t>e</w:t>
        </w:r>
      </w:ins>
      <w:moveTo w:id="1846" w:author="St-Amant, Rémi" w:date="2018-02-27T11:33:00Z">
        <w:del w:id="1847" w:author="St-Amant, Rémi" w:date="2018-02-27T11:56:00Z">
          <w:r w:rsidDel="006E7FC1">
            <w:delText>u</w:delText>
          </w:r>
        </w:del>
        <w:r>
          <w:t xml:space="preserve"> vent minimal en km/h </w:t>
        </w:r>
      </w:moveTo>
      <w:ins w:id="1848" w:author="St-Amant, Rémi" w:date="2018-02-27T11:56:00Z">
        <w:r w:rsidR="006E7FC1">
          <w:t xml:space="preserve">pour qu’il y est dispersion. </w:t>
        </w:r>
      </w:ins>
      <w:moveTo w:id="1849" w:author="St-Amant, Rémi" w:date="2018-02-27T11:33:00Z">
        <w:del w:id="1850" w:author="St-Amant, Rémi" w:date="2018-02-27T11:56:00Z">
          <w:r w:rsidDel="006E7FC1">
            <w:delText xml:space="preserve">la valeur </w:delText>
          </w:r>
        </w:del>
        <w:r>
          <w:t xml:space="preserve">2.52 </w:t>
        </w:r>
        <w:del w:id="1851" w:author="St-Amant, Rémi" w:date="2018-02-27T11:56:00Z">
          <w:r w:rsidDel="006E7FC1">
            <w:delText xml:space="preserve">est la valeur </w:delText>
          </w:r>
        </w:del>
        <w:r>
          <w:t xml:space="preserve">par défaut.  </w:t>
        </w:r>
      </w:moveTo>
    </w:p>
    <w:p w14:paraId="14071984" w14:textId="77777777" w:rsidR="00F96C8F" w:rsidRDefault="00F96C8F" w:rsidP="00F96C8F">
      <w:pPr>
        <w:jc w:val="both"/>
        <w:rPr>
          <w:moveTo w:id="1852" w:author="St-Amant, Rémi" w:date="2018-02-27T11:33:00Z"/>
        </w:rPr>
      </w:pPr>
    </w:p>
    <w:p w14:paraId="6F6A9080" w14:textId="77777777" w:rsidR="00F96C8F" w:rsidRDefault="00F96C8F" w:rsidP="00F96C8F">
      <w:pPr>
        <w:pStyle w:val="Standard"/>
        <w:numPr>
          <w:ilvl w:val="0"/>
          <w:numId w:val="22"/>
        </w:numPr>
        <w:jc w:val="both"/>
        <w:rPr>
          <w:moveTo w:id="1853" w:author="St-Amant, Rémi" w:date="2018-02-27T11:33:00Z"/>
        </w:rPr>
      </w:pPr>
      <w:moveTo w:id="1854" w:author="St-Amant, Rémi" w:date="2018-02-27T11:33:00Z">
        <w:r w:rsidRPr="001C71E7">
          <w:rPr>
            <w:b/>
          </w:rPr>
          <w:t>Durée</w:t>
        </w:r>
        <w:r>
          <w:t xml:space="preserve"> </w:t>
        </w:r>
      </w:moveTo>
    </w:p>
    <w:p w14:paraId="66367D80" w14:textId="77777777" w:rsidR="00F96C8F" w:rsidRDefault="00F96C8F" w:rsidP="00F96C8F">
      <w:pPr>
        <w:jc w:val="both"/>
        <w:rPr>
          <w:moveTo w:id="1855" w:author="St-Amant, Rémi" w:date="2018-02-27T11:33:00Z"/>
        </w:rPr>
      </w:pPr>
      <w:moveTo w:id="1856" w:author="St-Amant, Rémi" w:date="2018-02-27T11:33:00Z">
        <w:r w:rsidRPr="007946B9">
          <w:rPr>
            <w:b/>
          </w:rPr>
          <w:t>Modèle de hauteur de vol:</w:t>
        </w:r>
        <w:r>
          <w:rPr>
            <w:b/>
          </w:rPr>
          <w:t xml:space="preserve"> </w:t>
        </w:r>
        <w:r>
          <w:t xml:space="preserve">la hauteur de vol des insectes est définie par un des trois modèles, Modèle Physiologique, Vitesse maximum, ou Température maximal.   </w:t>
        </w:r>
      </w:moveTo>
    </w:p>
    <w:p w14:paraId="53799335" w14:textId="77777777" w:rsidR="00F96C8F" w:rsidRDefault="00F96C8F" w:rsidP="00F96C8F">
      <w:pPr>
        <w:jc w:val="both"/>
        <w:rPr>
          <w:moveTo w:id="1857" w:author="St-Amant, Rémi" w:date="2018-02-27T11:33:00Z"/>
        </w:rPr>
      </w:pPr>
      <w:moveTo w:id="1858" w:author="St-Amant, Rémi" w:date="2018-02-27T11:33:00Z">
        <w:r w:rsidRPr="003C4A3A">
          <w:rPr>
            <w:b/>
          </w:rPr>
          <w:t>Facteur d’échelle</w:t>
        </w:r>
        <w:r>
          <w:rPr>
            <w:b/>
          </w:rPr>
          <w:t xml:space="preserve"> (km/h)</w:t>
        </w:r>
        <w:r w:rsidRPr="003C4A3A">
          <w:rPr>
            <w:b/>
          </w:rPr>
          <w:t>:</w:t>
        </w:r>
        <w:r>
          <w:t xml:space="preserve"> par défaut 0.4 </w:t>
        </w:r>
      </w:moveTo>
    </w:p>
    <w:p w14:paraId="7A112DD2" w14:textId="77777777" w:rsidR="00F96C8F" w:rsidRDefault="00F96C8F" w:rsidP="00F96C8F">
      <w:pPr>
        <w:jc w:val="both"/>
        <w:rPr>
          <w:moveTo w:id="1859" w:author="St-Amant, Rémi" w:date="2018-02-27T11:33:00Z"/>
        </w:rPr>
      </w:pPr>
    </w:p>
    <w:p w14:paraId="0017BBC4" w14:textId="77777777" w:rsidR="00F96C8F" w:rsidRDefault="00F96C8F" w:rsidP="00F96C8F">
      <w:pPr>
        <w:pStyle w:val="Standard"/>
        <w:numPr>
          <w:ilvl w:val="0"/>
          <w:numId w:val="22"/>
        </w:numPr>
        <w:jc w:val="both"/>
        <w:rPr>
          <w:moveTo w:id="1860" w:author="St-Amant, Rémi" w:date="2018-02-27T11:33:00Z"/>
        </w:rPr>
      </w:pPr>
      <w:moveTo w:id="1861" w:author="St-Amant, Rémi" w:date="2018-02-27T11:33:00Z">
        <w:r w:rsidRPr="00CA7716">
          <w:rPr>
            <w:b/>
          </w:rPr>
          <w:t>Vélocité</w:t>
        </w:r>
      </w:moveTo>
    </w:p>
    <w:p w14:paraId="298B0607" w14:textId="77777777" w:rsidR="00F96C8F" w:rsidRDefault="00F96C8F" w:rsidP="00F96C8F">
      <w:pPr>
        <w:jc w:val="both"/>
        <w:rPr>
          <w:moveTo w:id="1862" w:author="St-Amant, Rémi" w:date="2018-02-27T11:33:00Z"/>
        </w:rPr>
      </w:pPr>
      <w:moveTo w:id="1863" w:author="St-Amant, Rémi" w:date="2018-02-27T11:33:00Z">
        <w:r w:rsidRPr="003C4A3A">
          <w:rPr>
            <w:b/>
          </w:rPr>
          <w:t>W horizontale (km/h):</w:t>
        </w:r>
        <w:r>
          <w:t xml:space="preserve"> ouest horizontale</w:t>
        </w:r>
      </w:moveTo>
    </w:p>
    <w:p w14:paraId="5572FA62" w14:textId="77777777" w:rsidR="00F96C8F" w:rsidRDefault="00F96C8F" w:rsidP="00F96C8F">
      <w:pPr>
        <w:jc w:val="both"/>
        <w:rPr>
          <w:moveTo w:id="1864" w:author="St-Amant, Rémi" w:date="2018-02-27T11:33:00Z"/>
        </w:rPr>
      </w:pPr>
      <w:moveTo w:id="1865" w:author="St-Amant, Rémi" w:date="2018-02-27T11:33:00Z">
        <w:r w:rsidRPr="003C4A3A">
          <w:rPr>
            <w:b/>
          </w:rPr>
          <w:t>Ws horizontale (km/h):</w:t>
        </w:r>
        <w:r>
          <w:t xml:space="preserve"> sud-ouest horizontale</w:t>
        </w:r>
      </w:moveTo>
    </w:p>
    <w:p w14:paraId="36FC5FCA" w14:textId="77777777" w:rsidR="00F96C8F" w:rsidRDefault="00F96C8F" w:rsidP="00F96C8F">
      <w:pPr>
        <w:jc w:val="both"/>
        <w:rPr>
          <w:moveTo w:id="1866" w:author="St-Amant, Rémi" w:date="2018-02-27T11:33:00Z"/>
        </w:rPr>
      </w:pPr>
      <w:moveTo w:id="1867" w:author="St-Amant, Rémi" w:date="2018-02-27T11:33:00Z">
        <w:r w:rsidRPr="003C4A3A">
          <w:rPr>
            <w:b/>
          </w:rPr>
          <w:t>W descente (km/h):</w:t>
        </w:r>
        <w:r>
          <w:t xml:space="preserve"> ouest descente </w:t>
        </w:r>
      </w:moveTo>
    </w:p>
    <w:p w14:paraId="0AF3883A" w14:textId="77777777" w:rsidR="00F96C8F" w:rsidRDefault="00F96C8F" w:rsidP="00F96C8F">
      <w:pPr>
        <w:jc w:val="both"/>
        <w:rPr>
          <w:moveTo w:id="1868" w:author="St-Amant, Rémi" w:date="2018-02-27T11:33:00Z"/>
        </w:rPr>
      </w:pPr>
      <w:moveTo w:id="1869" w:author="St-Amant, Rémi" w:date="2018-02-27T11:33:00Z">
        <w:r w:rsidRPr="003C4A3A">
          <w:rPr>
            <w:b/>
          </w:rPr>
          <w:t>Ws descente (km/h):</w:t>
        </w:r>
        <w:r>
          <w:t xml:space="preserve"> sud-ouest descente </w:t>
        </w:r>
      </w:moveTo>
    </w:p>
    <w:p w14:paraId="3BBDC341" w14:textId="77777777" w:rsidR="00F96C8F" w:rsidRDefault="00F96C8F" w:rsidP="00F96C8F">
      <w:pPr>
        <w:jc w:val="both"/>
        <w:rPr>
          <w:moveTo w:id="1870" w:author="St-Amant, Rémi" w:date="2018-02-27T11:33:00Z"/>
        </w:rPr>
      </w:pPr>
    </w:p>
    <w:p w14:paraId="79F87890" w14:textId="77777777" w:rsidR="00F96C8F" w:rsidRDefault="00F96C8F" w:rsidP="00F96C8F">
      <w:pPr>
        <w:pStyle w:val="Standard"/>
        <w:numPr>
          <w:ilvl w:val="0"/>
          <w:numId w:val="22"/>
        </w:numPr>
        <w:jc w:val="both"/>
        <w:rPr>
          <w:moveTo w:id="1871" w:author="St-Amant, Rémi" w:date="2018-02-27T11:33:00Z"/>
        </w:rPr>
      </w:pPr>
      <w:moveTo w:id="1872" w:author="St-Amant, Rémi" w:date="2018-02-27T11:33:00Z">
        <w:r w:rsidRPr="00CA7716">
          <w:rPr>
            <w:b/>
          </w:rPr>
          <w:t>Extrants</w:t>
        </w:r>
      </w:moveTo>
    </w:p>
    <w:p w14:paraId="4C36385A" w14:textId="0AA0F7CF" w:rsidR="00F96C8F" w:rsidRDefault="00F96C8F" w:rsidP="00F96C8F">
      <w:pPr>
        <w:jc w:val="both"/>
        <w:rPr>
          <w:moveTo w:id="1873" w:author="St-Amant, Rémi" w:date="2018-02-27T11:33:00Z"/>
        </w:rPr>
      </w:pPr>
      <w:moveTo w:id="1874" w:author="St-Amant, Rémi" w:date="2018-02-27T11:33:00Z">
        <w:r w:rsidRPr="007127EE">
          <w:rPr>
            <w:b/>
          </w:rPr>
          <w:t>Export sub-horaire :</w:t>
        </w:r>
        <w:r>
          <w:t xml:space="preserve"> active/désactive l’export de fichier des résulta</w:t>
        </w:r>
      </w:moveTo>
      <w:ins w:id="1875" w:author="St-Amant, Rémi" w:date="2018-02-27T11:57:00Z">
        <w:r w:rsidR="006E7FC1">
          <w:t>ts</w:t>
        </w:r>
      </w:ins>
      <w:moveTo w:id="1876" w:author="St-Amant, Rémi" w:date="2018-02-27T11:33:00Z">
        <w:r>
          <w:t xml:space="preserve"> de la simulation </w:t>
        </w:r>
      </w:moveTo>
      <w:ins w:id="1877" w:author="St-Amant, Rémi" w:date="2018-02-27T11:57:00Z">
        <w:r w:rsidR="006E7FC1">
          <w:t xml:space="preserve">quand on a besoin d’une sortie </w:t>
        </w:r>
      </w:ins>
      <w:moveTo w:id="1878" w:author="St-Amant, Rémi" w:date="2018-02-27T11:33:00Z">
        <w:r>
          <w:t>en sub-horaire</w:t>
        </w:r>
        <w:del w:id="1879" w:author="St-Amant, Rémi" w:date="2018-02-27T11:57:00Z">
          <w:r w:rsidDel="006E7FC1">
            <w:delText xml:space="preserve"> </w:delText>
          </w:r>
        </w:del>
      </w:moveTo>
      <w:ins w:id="1880" w:author="St-Amant, Rémi" w:date="2018-02-27T11:57:00Z">
        <w:r w:rsidR="006E7FC1">
          <w:t>.</w:t>
        </w:r>
      </w:ins>
    </w:p>
    <w:p w14:paraId="571CC144" w14:textId="441BF884" w:rsidR="00F96C8F" w:rsidRDefault="00F96C8F" w:rsidP="00F96C8F">
      <w:pPr>
        <w:jc w:val="both"/>
        <w:rPr>
          <w:moveTo w:id="1881" w:author="St-Amant, Rémi" w:date="2018-02-27T11:33:00Z"/>
        </w:rPr>
      </w:pPr>
      <w:moveTo w:id="1882" w:author="St-Amant, Rémi" w:date="2018-02-27T11:33:00Z">
        <w:r w:rsidRPr="007127EE">
          <w:rPr>
            <w:b/>
          </w:rPr>
          <w:t>Fichier :</w:t>
        </w:r>
        <w:r>
          <w:t xml:space="preserve"> nom du fichier csv </w:t>
        </w:r>
        <w:del w:id="1883" w:author="St-Amant, Rémi" w:date="2018-02-27T11:58:00Z">
          <w:r w:rsidDel="006E7FC1">
            <w:delText>apparaitre</w:delText>
          </w:r>
        </w:del>
      </w:moveTo>
      <w:ins w:id="1884" w:author="St-Amant, Rémi" w:date="2018-02-27T11:58:00Z">
        <w:r w:rsidR="006E7FC1">
          <w:t xml:space="preserve">exporter </w:t>
        </w:r>
      </w:ins>
      <w:moveTo w:id="1885" w:author="St-Amant, Rémi" w:date="2018-02-27T11:33:00Z">
        <w:del w:id="1886" w:author="St-Amant, Rémi" w:date="2018-02-27T11:58:00Z">
          <w:r w:rsidDel="006E7FC1">
            <w:delText xml:space="preserve"> </w:delText>
          </w:r>
        </w:del>
      </w:moveTo>
      <w:ins w:id="1887" w:author="St-Amant, Rémi" w:date="2018-02-27T11:58:00Z">
        <w:r w:rsidR="006E7FC1">
          <w:t xml:space="preserve">dans </w:t>
        </w:r>
      </w:ins>
      <w:moveTo w:id="1888" w:author="St-Amant, Rémi" w:date="2018-02-27T11:33:00Z">
        <w:del w:id="1889" w:author="St-Amant, Rémi" w:date="2018-02-27T11:58:00Z">
          <w:r w:rsidDel="006E7FC1">
            <w:delText>au</w:delText>
          </w:r>
        </w:del>
      </w:moveTo>
      <w:ins w:id="1890" w:author="St-Amant, Rémi" w:date="2018-02-27T11:58:00Z">
        <w:r w:rsidR="006E7FC1">
          <w:t xml:space="preserve">le </w:t>
        </w:r>
      </w:ins>
      <w:moveTo w:id="1891" w:author="St-Amant, Rémi" w:date="2018-02-27T11:33:00Z">
        <w:del w:id="1892" w:author="St-Amant, Rémi" w:date="2018-02-27T11:58:00Z">
          <w:r w:rsidDel="006E7FC1">
            <w:delText xml:space="preserve"> </w:delText>
          </w:r>
        </w:del>
        <w:r>
          <w:t>sous-</w:t>
        </w:r>
        <w:del w:id="1893" w:author="St-Amant, Rémi" w:date="2018-02-27T11:58:00Z">
          <w:r w:rsidRPr="00011EE4" w:rsidDel="006E7FC1">
            <w:rPr>
              <w:i/>
            </w:rPr>
            <w:delText xml:space="preserve"> </w:delText>
          </w:r>
        </w:del>
        <w:r w:rsidRPr="006E7FC1">
          <w:t>répertoire</w:t>
        </w:r>
        <w:r>
          <w:t xml:space="preserve"> /Output/.</w:t>
        </w:r>
      </w:moveTo>
    </w:p>
    <w:p w14:paraId="052F2F1D" w14:textId="53065B11" w:rsidR="00F96C8F" w:rsidRDefault="00F96C8F" w:rsidP="00F96C8F">
      <w:pPr>
        <w:jc w:val="both"/>
        <w:rPr>
          <w:moveTo w:id="1894" w:author="St-Amant, Rémi" w:date="2018-02-27T11:33:00Z"/>
        </w:rPr>
      </w:pPr>
      <w:moveTo w:id="1895" w:author="St-Amant, Rémi" w:date="2018-02-27T11:33:00Z">
        <w:r w:rsidRPr="007127EE">
          <w:rPr>
            <w:b/>
          </w:rPr>
          <w:t>Fréquence de sorties (s) :</w:t>
        </w:r>
        <w:r>
          <w:t xml:space="preserve"> fréquence de </w:t>
        </w:r>
        <w:del w:id="1896" w:author="St-Amant, Rémi" w:date="2018-02-27T11:58:00Z">
          <w:r w:rsidDel="006E7FC1">
            <w:delText xml:space="preserve">la division du temps </w:delText>
          </w:r>
        </w:del>
      </w:moveTo>
      <w:ins w:id="1897" w:author="St-Amant, Rémi" w:date="2018-02-27T11:58:00Z">
        <w:r w:rsidR="006E7FC1">
          <w:t xml:space="preserve">sortie </w:t>
        </w:r>
      </w:ins>
      <w:moveTo w:id="1898" w:author="St-Amant, Rémi" w:date="2018-02-27T11:33:00Z">
        <w:r>
          <w:t xml:space="preserve">en seconde. </w:t>
        </w:r>
      </w:moveTo>
    </w:p>
    <w:p w14:paraId="7E2F241A" w14:textId="77777777" w:rsidR="00F96C8F" w:rsidRDefault="00F96C8F" w:rsidP="00F96C8F">
      <w:pPr>
        <w:jc w:val="both"/>
        <w:rPr>
          <w:moveTo w:id="1899" w:author="St-Amant, Rémi" w:date="2018-02-27T11:33:00Z"/>
        </w:rPr>
      </w:pPr>
    </w:p>
    <w:p w14:paraId="7188FEF7" w14:textId="77777777" w:rsidR="00F96C8F" w:rsidRDefault="00F96C8F" w:rsidP="00F96C8F">
      <w:pPr>
        <w:pStyle w:val="Standard"/>
        <w:numPr>
          <w:ilvl w:val="0"/>
          <w:numId w:val="22"/>
        </w:numPr>
        <w:jc w:val="both"/>
        <w:rPr>
          <w:moveTo w:id="1900" w:author="St-Amant, Rémi" w:date="2018-02-27T11:33:00Z"/>
        </w:rPr>
      </w:pPr>
      <w:moveTo w:id="1901" w:author="St-Amant, Rémi" w:date="2018-02-27T11:33:00Z">
        <w:r w:rsidRPr="00CA7716">
          <w:rPr>
            <w:b/>
          </w:rPr>
          <w:t>Cartographie</w:t>
        </w:r>
      </w:moveTo>
    </w:p>
    <w:p w14:paraId="2FAA3DF2" w14:textId="037AE700" w:rsidR="00F96C8F" w:rsidRDefault="00F96C8F" w:rsidP="00F96C8F">
      <w:pPr>
        <w:jc w:val="both"/>
        <w:rPr>
          <w:moveTo w:id="1902" w:author="St-Amant, Rémi" w:date="2018-02-27T11:33:00Z"/>
        </w:rPr>
      </w:pPr>
      <w:moveTo w:id="1903" w:author="St-Amant, Rémi" w:date="2018-02-27T11:33:00Z">
        <w:r w:rsidRPr="007C6CA0">
          <w:rPr>
            <w:b/>
          </w:rPr>
          <w:t>Création carte d’œufs:</w:t>
        </w:r>
        <w:r w:rsidRPr="007127EE">
          <w:t xml:space="preserve"> </w:t>
        </w:r>
        <w:r>
          <w:t xml:space="preserve">active/désactive la création de la carte </w:t>
        </w:r>
        <w:del w:id="1904" w:author="St-Amant, Rémi" w:date="2018-02-27T11:59:00Z">
          <w:r w:rsidDel="001906BD">
            <w:delText>qui contient l</w:delText>
          </w:r>
        </w:del>
      </w:moveTo>
      <w:ins w:id="1905" w:author="St-Amant, Rémi" w:date="2018-02-27T11:59:00Z">
        <w:r w:rsidR="001906BD">
          <w:t>de</w:t>
        </w:r>
      </w:ins>
      <w:moveTo w:id="1906" w:author="St-Amant, Rémi" w:date="2018-02-27T11:33:00Z">
        <w:del w:id="1907" w:author="St-Amant, Rémi" w:date="2018-02-27T11:59:00Z">
          <w:r w:rsidDel="001906BD">
            <w:delText>a</w:delText>
          </w:r>
        </w:del>
        <w:r>
          <w:t xml:space="preserve"> </w:t>
        </w:r>
      </w:moveTo>
      <w:ins w:id="1908" w:author="St-Amant, Rémi" w:date="2018-02-27T11:58:00Z">
        <w:r w:rsidR="006E7FC1">
          <w:t>densité de dé</w:t>
        </w:r>
      </w:ins>
      <w:moveTo w:id="1909" w:author="St-Amant, Rémi" w:date="2018-02-27T11:33:00Z">
        <w:r>
          <w:t>position des œufs</w:t>
        </w:r>
        <w:del w:id="1910" w:author="St-Amant, Rémi" w:date="2018-02-27T11:59:00Z">
          <w:r w:rsidDel="001906BD">
            <w:delText xml:space="preserve">  </w:delText>
          </w:r>
        </w:del>
      </w:moveTo>
      <w:ins w:id="1911" w:author="St-Amant, Rémi" w:date="2018-02-27T11:59:00Z">
        <w:r w:rsidR="006E7FC1">
          <w:t>.</w:t>
        </w:r>
      </w:ins>
    </w:p>
    <w:p w14:paraId="31173C44" w14:textId="3392963D" w:rsidR="00F96C8F" w:rsidRDefault="00F96C8F" w:rsidP="00F96C8F">
      <w:pPr>
        <w:jc w:val="both"/>
        <w:rPr>
          <w:moveTo w:id="1912" w:author="St-Amant, Rémi" w:date="2018-02-27T11:33:00Z"/>
        </w:rPr>
      </w:pPr>
      <w:moveTo w:id="1913" w:author="St-Amant, Rémi" w:date="2018-02-27T11:33:00Z">
        <w:del w:id="1914" w:author="St-Amant, Rémi" w:date="2018-02-27T12:37:00Z">
          <w:r w:rsidDel="00620A4B">
            <w:delText xml:space="preserve"> </w:delText>
          </w:r>
        </w:del>
        <w:r w:rsidRPr="007C6CA0">
          <w:rPr>
            <w:b/>
          </w:rPr>
          <w:t>Nom fichier carte:</w:t>
        </w:r>
        <w:r>
          <w:t xml:space="preserve"> nom de la carte </w:t>
        </w:r>
        <w:del w:id="1915" w:author="St-Amant, Rémi" w:date="2018-02-27T11:59:00Z">
          <w:r w:rsidDel="001906BD">
            <w:delText xml:space="preserve">apparaitre </w:delText>
          </w:r>
        </w:del>
      </w:moveTo>
      <w:ins w:id="1916" w:author="St-Amant, Rémi" w:date="2018-02-27T11:59:00Z">
        <w:r w:rsidR="001906BD">
          <w:t xml:space="preserve">exporter dans le </w:t>
        </w:r>
      </w:ins>
      <w:moveTo w:id="1917" w:author="St-Amant, Rémi" w:date="2018-02-27T11:33:00Z">
        <w:del w:id="1918" w:author="St-Amant, Rémi" w:date="2018-02-27T11:59:00Z">
          <w:r w:rsidDel="001906BD">
            <w:delText xml:space="preserve">au </w:delText>
          </w:r>
        </w:del>
        <w:r>
          <w:t>sous-</w:t>
        </w:r>
        <w:del w:id="1919" w:author="St-Amant, Rémi" w:date="2018-02-27T11:59:00Z">
          <w:r w:rsidRPr="00011EE4" w:rsidDel="001906BD">
            <w:rPr>
              <w:i/>
            </w:rPr>
            <w:delText xml:space="preserve"> </w:delText>
          </w:r>
          <w:r w:rsidRPr="00011EE4" w:rsidDel="001906BD">
            <w:delText>r</w:delText>
          </w:r>
        </w:del>
      </w:moveTo>
      <w:ins w:id="1920" w:author="St-Amant, Rémi" w:date="2018-02-27T11:59:00Z">
        <w:r w:rsidR="001906BD">
          <w:t>r</w:t>
        </w:r>
      </w:ins>
      <w:moveTo w:id="1921" w:author="St-Amant, Rémi" w:date="2018-02-27T11:33:00Z">
        <w:r w:rsidRPr="00011EE4">
          <w:t>épertoire</w:t>
        </w:r>
        <w:r>
          <w:t xml:space="preserve"> /MapOutput/.</w:t>
        </w:r>
      </w:moveTo>
    </w:p>
    <w:p w14:paraId="636FBDE4" w14:textId="199D1539" w:rsidR="00F96C8F" w:rsidRPr="001C71E7" w:rsidRDefault="00F96C8F" w:rsidP="00F96C8F">
      <w:pPr>
        <w:jc w:val="both"/>
        <w:rPr>
          <w:moveTo w:id="1922" w:author="St-Amant, Rémi" w:date="2018-02-27T11:33:00Z"/>
        </w:rPr>
      </w:pPr>
      <w:moveTo w:id="1923" w:author="St-Amant, Rémi" w:date="2018-02-27T11:33:00Z">
        <w:r w:rsidRPr="007C6CA0">
          <w:rPr>
            <w:b/>
          </w:rPr>
          <w:t xml:space="preserve">Résolution </w:t>
        </w:r>
        <w:del w:id="1924" w:author="St-Amant, Rémi" w:date="2018-02-27T12:01:00Z">
          <w:r w:rsidRPr="007C6CA0" w:rsidDel="001906BD">
            <w:rPr>
              <w:b/>
            </w:rPr>
            <w:delText>(m)</w:delText>
          </w:r>
        </w:del>
        <w:r w:rsidRPr="007C6CA0">
          <w:rPr>
            <w:b/>
          </w:rPr>
          <w:t>:</w:t>
        </w:r>
        <w:r>
          <w:t xml:space="preserve"> résolution de la carte</w:t>
        </w:r>
      </w:moveTo>
      <w:ins w:id="1925" w:author="St-Amant, Rémi" w:date="2018-02-27T12:00:00Z">
        <w:r w:rsidR="001906BD">
          <w:t xml:space="preserve"> </w:t>
        </w:r>
      </w:ins>
      <w:ins w:id="1926" w:author="St-Amant, Rémi" w:date="2018-02-27T12:01:00Z">
        <w:r w:rsidR="001906BD">
          <w:t xml:space="preserve">en </w:t>
        </w:r>
      </w:ins>
      <w:ins w:id="1927" w:author="St-Amant, Rémi" w:date="2018-02-27T12:00:00Z">
        <w:r w:rsidR="001906BD">
          <w:t>unit</w:t>
        </w:r>
      </w:ins>
      <w:ins w:id="1928" w:author="St-Amant, Rémi" w:date="2018-02-27T12:01:00Z">
        <w:r w:rsidR="001906BD">
          <w:t>é</w:t>
        </w:r>
      </w:ins>
      <w:ins w:id="1929" w:author="St-Amant, Rémi" w:date="2018-02-27T12:00:00Z">
        <w:r w:rsidR="001906BD">
          <w:t xml:space="preserve"> </w:t>
        </w:r>
      </w:ins>
      <w:ins w:id="1930" w:author="St-Amant, Rémi" w:date="2018-02-27T12:01:00Z">
        <w:r w:rsidR="001906BD">
          <w:t xml:space="preserve">de </w:t>
        </w:r>
      </w:ins>
      <w:ins w:id="1931" w:author="St-Amant, Rémi" w:date="2018-02-27T12:00:00Z">
        <w:r w:rsidR="001906BD">
          <w:t>la carte d’élévation.</w:t>
        </w:r>
      </w:ins>
      <w:moveTo w:id="1932" w:author="St-Amant, Rémi" w:date="2018-02-27T11:33:00Z">
        <w:del w:id="1933" w:author="St-Amant, Rémi" w:date="2018-02-27T12:00:00Z">
          <w:r w:rsidDel="001906BD">
            <w:delText xml:space="preserve"> c’est en mètre.</w:delText>
          </w:r>
        </w:del>
      </w:moveTo>
    </w:p>
    <w:moveToRangeEnd w:id="1700"/>
    <w:p w14:paraId="50EC6B6A" w14:textId="77777777" w:rsidR="009401CA" w:rsidRPr="009026A4" w:rsidRDefault="009401CA" w:rsidP="009401CA">
      <w:pPr>
        <w:jc w:val="both"/>
      </w:pPr>
    </w:p>
    <w:p w14:paraId="18E195A8" w14:textId="77777777" w:rsidR="009401CA" w:rsidRDefault="009401CA" w:rsidP="006160E5">
      <w:pPr>
        <w:pStyle w:val="Titre2"/>
      </w:pPr>
      <w:bookmarkStart w:id="1934" w:name="_Toc162664025"/>
      <w:bookmarkStart w:id="1935" w:name="_Toc348100165"/>
      <w:bookmarkStart w:id="1936" w:name="_Toc507669845"/>
      <w:r w:rsidRPr="009026A4">
        <w:t>Nettoyage</w:t>
      </w:r>
      <w:bookmarkEnd w:id="1934"/>
      <w:bookmarkEnd w:id="1935"/>
      <w:bookmarkEnd w:id="1936"/>
    </w:p>
    <w:p w14:paraId="213700D6" w14:textId="2A613635" w:rsidR="00E612BC" w:rsidRPr="00E612BC" w:rsidRDefault="00E612BC" w:rsidP="00E612BC"/>
    <w:p w14:paraId="5627CB10" w14:textId="28F72534" w:rsidR="009401CA" w:rsidRDefault="009401CA" w:rsidP="009401CA">
      <w:pPr>
        <w:jc w:val="both"/>
      </w:pPr>
      <w:r w:rsidRPr="009026A4">
        <w:t xml:space="preserve">Vous pouvez supprimer les </w:t>
      </w:r>
      <w:del w:id="1937" w:author="St-Amant, Rémi" w:date="2018-02-27T11:11:00Z">
        <w:r w:rsidRPr="009026A4" w:rsidDel="00315361">
          <w:delText xml:space="preserve">bases de </w:delText>
        </w:r>
      </w:del>
      <w:r w:rsidRPr="009026A4">
        <w:t>données de sortie d</w:t>
      </w:r>
      <w:ins w:id="1938" w:author="St-Amant, Rémi" w:date="2018-02-27T11:11:00Z">
        <w:r w:rsidR="00315361">
          <w:t>es éléments</w:t>
        </w:r>
      </w:ins>
      <w:del w:id="1939" w:author="St-Amant, Rémi" w:date="2018-02-27T11:11:00Z">
        <w:r w:rsidRPr="009026A4" w:rsidDel="00315361">
          <w:delText>e simulation, les fichiers d</w:delText>
        </w:r>
        <w:r w:rsidR="0098105F" w:rsidDel="00315361">
          <w:delText>’</w:delText>
        </w:r>
        <w:r w:rsidRPr="009026A4" w:rsidDel="00315361">
          <w:delText>analyse de sortie</w:delText>
        </w:r>
      </w:del>
      <w:r w:rsidRPr="009026A4">
        <w:t xml:space="preserve"> ainsi que tout autre fichier du sous-répertoire \Tmp\ du projet en cours en sélectionnant [Outils] </w:t>
      </w:r>
      <w:r w:rsidRPr="00E612BC">
        <w:t>[</w:t>
      </w:r>
      <w:r w:rsidR="004E3575" w:rsidRPr="00E612BC">
        <w:t>Nettoyer les fichiers internes</w:t>
      </w:r>
      <w:r w:rsidRPr="00E612BC">
        <w:t>…]</w:t>
      </w:r>
      <w:r w:rsidRPr="009026A4">
        <w:t xml:space="preserve"> dans la barre de menus. Les </w:t>
      </w:r>
      <w:del w:id="1940" w:author="St-Amant, Rémi" w:date="2018-02-27T11:12:00Z">
        <w:r w:rsidRPr="009026A4" w:rsidDel="00315361">
          <w:delText xml:space="preserve">sorties de simulation et les </w:delText>
        </w:r>
      </w:del>
      <w:r w:rsidRPr="009026A4">
        <w:t>résultats d</w:t>
      </w:r>
      <w:ins w:id="1941" w:author="St-Amant, Rémi" w:date="2018-02-27T11:12:00Z">
        <w:r w:rsidR="00315361">
          <w:t xml:space="preserve">es éléments </w:t>
        </w:r>
      </w:ins>
      <w:del w:id="1942" w:author="St-Amant, Rémi" w:date="2018-02-27T11:12:00Z">
        <w:r w:rsidR="0098105F" w:rsidDel="00315361">
          <w:delText>’</w:delText>
        </w:r>
        <w:r w:rsidRPr="009026A4" w:rsidDel="00315361">
          <w:delText xml:space="preserve">analyse </w:delText>
        </w:r>
      </w:del>
      <w:r w:rsidRPr="009026A4">
        <w:t>ne s</w:t>
      </w:r>
      <w:ins w:id="1943" w:author="St-Amant, Rémi" w:date="2018-02-27T12:37:00Z">
        <w:r w:rsidR="00D509F7">
          <w:t>er</w:t>
        </w:r>
      </w:ins>
      <w:r w:rsidRPr="009026A4">
        <w:t>ont alors plus accessibles.</w:t>
      </w:r>
    </w:p>
    <w:p w14:paraId="2F8167B4" w14:textId="31D0FFB4" w:rsidR="00F96C8F" w:rsidRDefault="00F96C8F">
      <w:pPr>
        <w:rPr>
          <w:ins w:id="1944" w:author="St-Amant, Rémi" w:date="2018-02-27T11:34:00Z"/>
        </w:rPr>
      </w:pPr>
      <w:ins w:id="1945" w:author="St-Amant, Rémi" w:date="2018-02-27T11:34:00Z">
        <w:r>
          <w:br w:type="page"/>
        </w:r>
      </w:ins>
    </w:p>
    <w:p w14:paraId="02516A37" w14:textId="1B280C9E" w:rsidR="00F96C8F" w:rsidRDefault="00F96C8F">
      <w:pPr>
        <w:pStyle w:val="Titre1"/>
        <w:rPr>
          <w:ins w:id="1946" w:author="St-Amant, Rémi" w:date="2018-02-27T11:34:00Z"/>
        </w:rPr>
        <w:pPrChange w:id="1947" w:author="St-Amant, Rémi" w:date="2018-02-27T11:34:00Z">
          <w:pPr>
            <w:jc w:val="both"/>
          </w:pPr>
        </w:pPrChange>
      </w:pPr>
      <w:bookmarkStart w:id="1948" w:name="_Toc507669846"/>
      <w:ins w:id="1949" w:author="St-Amant, Rémi" w:date="2018-02-27T11:34:00Z">
        <w:r>
          <w:lastRenderedPageBreak/>
          <w:t>Application</w:t>
        </w:r>
      </w:ins>
      <w:ins w:id="1950" w:author="St-Amant, Rémi" w:date="2018-02-27T11:35:00Z">
        <w:r>
          <w:t>s</w:t>
        </w:r>
      </w:ins>
      <w:ins w:id="1951" w:author="St-Amant, Rémi" w:date="2018-02-27T11:34:00Z">
        <w:r>
          <w:t xml:space="preserve"> satellites</w:t>
        </w:r>
        <w:bookmarkEnd w:id="1948"/>
      </w:ins>
    </w:p>
    <w:p w14:paraId="66ED8C45" w14:textId="77777777" w:rsidR="00F96C8F" w:rsidRPr="00F96C8F" w:rsidRDefault="00F96C8F">
      <w:pPr>
        <w:pPrChange w:id="1952" w:author="St-Amant, Rémi" w:date="2018-02-27T11:34:00Z">
          <w:pPr>
            <w:jc w:val="both"/>
          </w:pPr>
        </w:pPrChange>
      </w:pPr>
    </w:p>
    <w:p w14:paraId="3B669B63" w14:textId="0A7EFE3A" w:rsidR="0032237C" w:rsidRDefault="0032237C" w:rsidP="0032237C">
      <w:pPr>
        <w:pStyle w:val="Titre2"/>
      </w:pPr>
      <w:bookmarkStart w:id="1953" w:name="_Toc507669847"/>
      <w:r>
        <w:t>Téléchargeur Météo</w:t>
      </w:r>
      <w:bookmarkEnd w:id="1953"/>
    </w:p>
    <w:p w14:paraId="44EBA3BA" w14:textId="77777777" w:rsidR="003F0439" w:rsidRPr="003F0439" w:rsidRDefault="003F0439" w:rsidP="003F0439"/>
    <w:p w14:paraId="4318F5DE" w14:textId="5499A43B" w:rsidR="003F0439" w:rsidRDefault="0032237C" w:rsidP="009401CA">
      <w:pPr>
        <w:jc w:val="both"/>
      </w:pPr>
      <w:r>
        <w:t xml:space="preserve"> </w:t>
      </w:r>
      <w:r w:rsidR="00C14621">
        <w:t xml:space="preserve">L’application </w:t>
      </w:r>
      <w:ins w:id="1954" w:author="St-Amant, Rémi" w:date="2018-01-29T16:24:00Z">
        <w:r w:rsidR="00657FE7">
          <w:t>T</w:t>
        </w:r>
      </w:ins>
      <w:del w:id="1955" w:author="St-Amant, Rémi" w:date="2018-01-29T16:24:00Z">
        <w:r w:rsidR="00C14621" w:rsidDel="00657FE7">
          <w:delText>t</w:delText>
        </w:r>
      </w:del>
      <w:r w:rsidR="00C14621">
        <w:t>éléchargeur</w:t>
      </w:r>
      <w:del w:id="1956" w:author="St-Amant, Rémi" w:date="2018-01-29T16:24:00Z">
        <w:r w:rsidR="00C14621" w:rsidDel="00657FE7">
          <w:delText xml:space="preserve"> </w:delText>
        </w:r>
      </w:del>
      <w:ins w:id="1957" w:author="St-Amant, Rémi" w:date="2018-01-29T16:24:00Z">
        <w:r w:rsidR="00657FE7">
          <w:t>M</w:t>
        </w:r>
      </w:ins>
      <w:del w:id="1958" w:author="St-Amant, Rémi" w:date="2018-01-29T16:24:00Z">
        <w:r w:rsidR="00C14621" w:rsidDel="00657FE7">
          <w:delText>m</w:delText>
        </w:r>
      </w:del>
      <w:r w:rsidR="00C14621">
        <w:t xml:space="preserve">étéo </w:t>
      </w:r>
      <w:ins w:id="1959" w:author="St-Amant, Rémi" w:date="2018-02-27T11:12:00Z">
        <w:r w:rsidR="00315361">
          <w:t xml:space="preserve">est </w:t>
        </w:r>
      </w:ins>
      <w:del w:id="1960" w:author="St-Amant, Rémi" w:date="2018-02-27T11:12:00Z">
        <w:r w:rsidR="00C14621" w:rsidDel="00315361">
          <w:delText>utilise</w:delText>
        </w:r>
      </w:del>
      <w:ins w:id="1961" w:author="St-Amant, Rémi" w:date="2018-02-27T11:12:00Z">
        <w:r w:rsidR="00315361">
          <w:t>utilisé</w:t>
        </w:r>
      </w:ins>
      <w:r w:rsidR="00C14621">
        <w:t xml:space="preserve"> pour crée</w:t>
      </w:r>
      <w:ins w:id="1962" w:author="St-Amant, Rémi" w:date="2018-02-27T11:13:00Z">
        <w:r w:rsidR="00315361">
          <w:t>r</w:t>
        </w:r>
      </w:ins>
      <w:r w:rsidR="00C14621">
        <w:t>, modifi</w:t>
      </w:r>
      <w:ins w:id="1963" w:author="St-Amant, Rémi" w:date="2018-02-27T11:12:00Z">
        <w:r w:rsidR="00315361">
          <w:t>er</w:t>
        </w:r>
      </w:ins>
      <w:del w:id="1964" w:author="St-Amant, Rémi" w:date="2018-02-27T11:12:00Z">
        <w:r w:rsidR="00C14621" w:rsidDel="00315361">
          <w:delText>e</w:delText>
        </w:r>
      </w:del>
      <w:r w:rsidR="00C14621">
        <w:t xml:space="preserve">, ou mettre-à-jour des bases de données </w:t>
      </w:r>
      <w:ins w:id="1965" w:author="St-Amant, Rémi" w:date="2018-02-27T11:12:00Z">
        <w:r w:rsidR="00315361">
          <w:t xml:space="preserve">BioSIM </w:t>
        </w:r>
      </w:ins>
      <w:r w:rsidR="00C14621">
        <w:t>(horaire, quotidiennes, normales et gribs).</w:t>
      </w:r>
    </w:p>
    <w:p w14:paraId="3AC122A3" w14:textId="77777777" w:rsidR="00E61EC1" w:rsidRDefault="00E61EC1" w:rsidP="009401CA">
      <w:pPr>
        <w:jc w:val="both"/>
      </w:pPr>
    </w:p>
    <w:p w14:paraId="2AB2547A" w14:textId="65394B2E" w:rsidR="00E61EC1" w:rsidRDefault="00E61EC1" w:rsidP="009401CA">
      <w:pPr>
        <w:jc w:val="both"/>
      </w:pPr>
      <w:r w:rsidRPr="009026A4">
        <w:t xml:space="preserve">Pour ouvrir </w:t>
      </w:r>
      <w:r>
        <w:t xml:space="preserve">l’application </w:t>
      </w:r>
      <w:del w:id="1966" w:author="St-Amant, Rémi" w:date="2018-01-29T16:24:00Z">
        <w:r w:rsidDel="00657FE7">
          <w:delText>Éditeur Horaires</w:delText>
        </w:r>
      </w:del>
      <w:ins w:id="1967" w:author="St-Amant, Rémi" w:date="2018-01-29T16:24:00Z">
        <w:r w:rsidR="00657FE7">
          <w:t>TéléchargeurMétéo</w:t>
        </w:r>
      </w:ins>
      <w:r>
        <w:t xml:space="preserve">, cliquez sur le bouton ouvrir téléchargeur météorologique </w:t>
      </w:r>
      <w:r w:rsidRPr="009026A4">
        <w:rPr>
          <w:noProof/>
          <w:lang w:val="en-CA" w:eastAsia="en-CA"/>
        </w:rPr>
        <w:drawing>
          <wp:inline distT="0" distB="0" distL="0" distR="0" wp14:anchorId="02FC08DA" wp14:editId="61338E7C">
            <wp:extent cx="129865" cy="136525"/>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29865" cy="136525"/>
                    </a:xfrm>
                    <a:prstGeom prst="rect">
                      <a:avLst/>
                    </a:prstGeom>
                    <a:noFill/>
                    <a:ln>
                      <a:noFill/>
                    </a:ln>
                  </pic:spPr>
                </pic:pic>
              </a:graphicData>
            </a:graphic>
          </wp:inline>
        </w:drawing>
      </w:r>
      <w:r w:rsidRPr="009026A4">
        <w:t xml:space="preserve"> dans la barre d</w:t>
      </w:r>
      <w:r>
        <w:t>’</w:t>
      </w:r>
      <w:r w:rsidRPr="009026A4">
        <w:t xml:space="preserve">outils de </w:t>
      </w:r>
      <w:r>
        <w:t>BioSIM.</w:t>
      </w:r>
    </w:p>
    <w:p w14:paraId="0A40E2E3" w14:textId="77777777" w:rsidR="00315361" w:rsidRDefault="00315361" w:rsidP="009401CA">
      <w:pPr>
        <w:jc w:val="both"/>
        <w:rPr>
          <w:ins w:id="1968" w:author="St-Amant, Rémi" w:date="2018-02-27T11:14:00Z"/>
        </w:rPr>
      </w:pPr>
    </w:p>
    <w:p w14:paraId="4FA5FCED" w14:textId="6CDFBD20" w:rsidR="009401CA" w:rsidRDefault="00315361" w:rsidP="009401CA">
      <w:pPr>
        <w:jc w:val="both"/>
        <w:rPr>
          <w:ins w:id="1969" w:author="St-Amant, Rémi" w:date="2018-02-27T11:15:00Z"/>
        </w:rPr>
      </w:pPr>
      <w:ins w:id="1970" w:author="St-Amant, Rémi" w:date="2018-02-27T11:14:00Z">
        <w:r>
          <w:t>L’</w:t>
        </w:r>
      </w:ins>
      <w:r w:rsidR="003F0439">
        <w:rPr>
          <w:noProof/>
          <w:snapToGrid/>
          <w:lang w:val="en-CA" w:eastAsia="en-CA"/>
        </w:rPr>
        <w:drawing>
          <wp:anchor distT="0" distB="0" distL="114300" distR="114300" simplePos="0" relativeHeight="251718144" behindDoc="1" locked="0" layoutInCell="1" allowOverlap="1" wp14:anchorId="1DFE1709" wp14:editId="388B9DBB">
            <wp:simplePos x="0" y="0"/>
            <wp:positionH relativeFrom="column">
              <wp:posOffset>2339340</wp:posOffset>
            </wp:positionH>
            <wp:positionV relativeFrom="paragraph">
              <wp:posOffset>29210</wp:posOffset>
            </wp:positionV>
            <wp:extent cx="4401185" cy="2586990"/>
            <wp:effectExtent l="0" t="0" r="0" b="3810"/>
            <wp:wrapTight wrapText="bothSides">
              <wp:wrapPolygon edited="0">
                <wp:start x="0" y="0"/>
                <wp:lineTo x="0" y="21473"/>
                <wp:lineTo x="21503" y="21473"/>
                <wp:lineTo x="21503"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40.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401185" cy="2586990"/>
                    </a:xfrm>
                    <a:prstGeom prst="rect">
                      <a:avLst/>
                    </a:prstGeom>
                  </pic:spPr>
                </pic:pic>
              </a:graphicData>
            </a:graphic>
            <wp14:sizeRelH relativeFrom="margin">
              <wp14:pctWidth>0</wp14:pctWidth>
            </wp14:sizeRelH>
            <wp14:sizeRelV relativeFrom="margin">
              <wp14:pctHeight>0</wp14:pctHeight>
            </wp14:sizeRelV>
          </wp:anchor>
        </w:drawing>
      </w:r>
      <w:ins w:id="1971" w:author="St-Amant, Rémi" w:date="2018-02-27T11:14:00Z">
        <w:r>
          <w:t>interface est composer de 3 fenêtres : le</w:t>
        </w:r>
      </w:ins>
      <w:ins w:id="1972" w:author="St-Amant, Rémi" w:date="2018-02-27T11:15:00Z">
        <w:r w:rsidR="003B3F88">
          <w:t xml:space="preserve"> projet</w:t>
        </w:r>
      </w:ins>
      <w:ins w:id="1973" w:author="St-Amant, Rémi" w:date="2018-02-27T11:14:00Z">
        <w:r>
          <w:t>, les propriétés et les message de sorties.</w:t>
        </w:r>
      </w:ins>
    </w:p>
    <w:p w14:paraId="4D41DC62" w14:textId="77777777" w:rsidR="00315361" w:rsidRDefault="00315361" w:rsidP="009401CA">
      <w:pPr>
        <w:jc w:val="both"/>
      </w:pPr>
    </w:p>
    <w:p w14:paraId="2FA5046E" w14:textId="70DA8018" w:rsidR="00C14621" w:rsidRDefault="00C14621" w:rsidP="00C14621">
      <w:pPr>
        <w:jc w:val="both"/>
      </w:pPr>
      <w:del w:id="1974" w:author="St-Amant, Rémi" w:date="2018-02-27T11:13:00Z">
        <w:r w:rsidDel="00315361">
          <w:delText>Dans l</w:delText>
        </w:r>
      </w:del>
      <w:ins w:id="1975" w:author="St-Amant, Rémi" w:date="2018-02-27T11:13:00Z">
        <w:r w:rsidR="00315361">
          <w:t>L</w:t>
        </w:r>
      </w:ins>
      <w:r>
        <w:t xml:space="preserve">a fenêtre projet </w:t>
      </w:r>
      <w:ins w:id="1976" w:author="St-Amant, Rémi" w:date="2018-02-27T11:15:00Z">
        <w:r w:rsidR="003B3F88">
          <w:t>est composer de 2 sectio</w:t>
        </w:r>
      </w:ins>
      <w:ins w:id="1977" w:author="St-Amant, Rémi" w:date="2018-02-27T11:16:00Z">
        <w:r w:rsidR="003B3F88">
          <w:t>n</w:t>
        </w:r>
      </w:ins>
      <w:ins w:id="1978" w:author="St-Amant, Rémi" w:date="2018-02-27T11:15:00Z">
        <w:r w:rsidR="003B3F88">
          <w:t>s </w:t>
        </w:r>
      </w:ins>
      <w:del w:id="1979" w:author="St-Amant, Rémi" w:date="2018-02-27T11:15:00Z">
        <w:r w:rsidDel="003B3F88">
          <w:delText>il y a deux partie</w:delText>
        </w:r>
        <w:r w:rsidR="004329AD" w:rsidDel="003B3F88">
          <w:delText>.</w:delText>
        </w:r>
      </w:del>
      <w:ins w:id="1980" w:author="St-Amant, Rémi" w:date="2018-02-27T11:15:00Z">
        <w:r w:rsidR="003B3F88">
          <w:t>:</w:t>
        </w:r>
      </w:ins>
    </w:p>
    <w:p w14:paraId="10CE9E7A" w14:textId="6657BCE8" w:rsidR="004329AD" w:rsidRDefault="004329AD">
      <w:pPr>
        <w:pStyle w:val="Paragraphedeliste"/>
        <w:numPr>
          <w:ilvl w:val="0"/>
          <w:numId w:val="29"/>
        </w:numPr>
        <w:jc w:val="both"/>
        <w:pPrChange w:id="1981" w:author="St-Amant, Rémi" w:date="2018-02-27T11:16:00Z">
          <w:pPr>
            <w:jc w:val="both"/>
          </w:pPr>
        </w:pPrChange>
      </w:pPr>
      <w:del w:id="1982" w:author="St-Amant, Rémi" w:date="2018-02-27T11:15:00Z">
        <w:r w:rsidDel="003B3F88">
          <w:delText>1</w:delText>
        </w:r>
        <w:r w:rsidRPr="003B3F88" w:rsidDel="003B3F88">
          <w:rPr>
            <w:vertAlign w:val="superscript"/>
          </w:rPr>
          <w:delText>er</w:delText>
        </w:r>
        <w:r w:rsidDel="003B3F88">
          <w:delText xml:space="preserve"> partie </w:delText>
        </w:r>
      </w:del>
      <w:r>
        <w:t xml:space="preserve">pour ajouter </w:t>
      </w:r>
      <w:ins w:id="1983" w:author="St-Amant, Rémi" w:date="2018-01-29T16:26:00Z">
        <w:r w:rsidR="00657FE7">
          <w:t>d</w:t>
        </w:r>
      </w:ins>
      <w:del w:id="1984" w:author="St-Amant, Rémi" w:date="2018-01-29T16:26:00Z">
        <w:r w:rsidDel="00657FE7">
          <w:delText>l</w:delText>
        </w:r>
      </w:del>
      <w:r>
        <w:t>es télécharge</w:t>
      </w:r>
      <w:ins w:id="1985" w:author="St-Amant, Rémi" w:date="2018-01-29T16:26:00Z">
        <w:r w:rsidR="00657FE7">
          <w:t>ment</w:t>
        </w:r>
      </w:ins>
      <w:del w:id="1986" w:author="St-Amant, Rémi" w:date="2018-01-29T16:26:00Z">
        <w:r w:rsidDel="00657FE7">
          <w:delText>r</w:delText>
        </w:r>
      </w:del>
      <w:r>
        <w:t xml:space="preserve"> météo</w:t>
      </w:r>
      <w:del w:id="1987" w:author="St-Amant, Rémi" w:date="2018-01-29T16:26:00Z">
        <w:r w:rsidDel="00657FE7">
          <w:delText>, comme données entrante</w:delText>
        </w:r>
      </w:del>
      <w:r>
        <w:t>.</w:t>
      </w:r>
    </w:p>
    <w:p w14:paraId="1FC0A995" w14:textId="0D765506" w:rsidR="00F617CD" w:rsidRDefault="004329AD">
      <w:pPr>
        <w:pStyle w:val="Paragraphedeliste"/>
        <w:numPr>
          <w:ilvl w:val="0"/>
          <w:numId w:val="29"/>
        </w:numPr>
        <w:jc w:val="both"/>
        <w:rPr>
          <w:ins w:id="1988" w:author="St-Amant, Rémi" w:date="2018-02-27T11:16:00Z"/>
        </w:rPr>
        <w:pPrChange w:id="1989" w:author="St-Amant, Rémi" w:date="2018-02-27T11:16:00Z">
          <w:pPr>
            <w:jc w:val="both"/>
          </w:pPr>
        </w:pPrChange>
      </w:pPr>
      <w:del w:id="1990" w:author="St-Amant, Rémi" w:date="2018-02-27T11:16:00Z">
        <w:r w:rsidDel="003B3F88">
          <w:delText>2</w:delText>
        </w:r>
        <w:r w:rsidRPr="003B3F88" w:rsidDel="003B3F88">
          <w:rPr>
            <w:vertAlign w:val="superscript"/>
          </w:rPr>
          <w:delText>eme</w:delText>
        </w:r>
        <w:r w:rsidR="007868A6" w:rsidDel="003B3F88">
          <w:delText xml:space="preserve"> partie </w:delText>
        </w:r>
      </w:del>
      <w:r w:rsidR="007868A6">
        <w:t>pour crée d</w:t>
      </w:r>
      <w:r w:rsidR="007868A6" w:rsidRPr="007868A6">
        <w:t xml:space="preserve">ifférents </w:t>
      </w:r>
      <w:r w:rsidR="007868A6">
        <w:t>types</w:t>
      </w:r>
      <w:r>
        <w:t xml:space="preserve"> de base de données</w:t>
      </w:r>
      <w:r w:rsidR="007868A6">
        <w:t xml:space="preserve"> </w:t>
      </w:r>
      <w:del w:id="1991" w:author="St-Amant, Rémi" w:date="2018-02-27T11:16:00Z">
        <w:r w:rsidR="007868A6" w:rsidDel="003B3F88">
          <w:delText xml:space="preserve">en sorite </w:delText>
        </w:r>
      </w:del>
      <w:r w:rsidR="007868A6">
        <w:t>(Horaires, Quotidiennes, Normales, et Gribs)</w:t>
      </w:r>
      <w:r>
        <w:t>.</w:t>
      </w:r>
    </w:p>
    <w:p w14:paraId="0FA8817A" w14:textId="77777777" w:rsidR="003B3F88" w:rsidRDefault="003B3F88">
      <w:pPr>
        <w:jc w:val="both"/>
      </w:pPr>
    </w:p>
    <w:p w14:paraId="1665EEAF" w14:textId="6926CAC1" w:rsidR="000E5A15" w:rsidRDefault="00F617CD" w:rsidP="00C14621">
      <w:pPr>
        <w:jc w:val="both"/>
        <w:rPr>
          <w:ins w:id="1992" w:author="St-Amant, Rémi" w:date="2018-02-27T11:17:00Z"/>
        </w:rPr>
      </w:pPr>
      <w:r>
        <w:t>La</w:t>
      </w:r>
      <w:r w:rsidR="004329AD">
        <w:t xml:space="preserve"> fenêtre propriétés </w:t>
      </w:r>
      <w:del w:id="1993" w:author="St-Amant, Rémi" w:date="2018-01-29T16:26:00Z">
        <w:r w:rsidR="004329AD" w:rsidDel="00657FE7">
          <w:delText xml:space="preserve">pour </w:delText>
        </w:r>
      </w:del>
      <w:ins w:id="1994" w:author="St-Amant, Rémi" w:date="2018-01-29T16:26:00Z">
        <w:r w:rsidR="00657FE7">
          <w:t xml:space="preserve">permet de </w:t>
        </w:r>
      </w:ins>
      <w:r w:rsidR="004329AD">
        <w:t>précis</w:t>
      </w:r>
      <w:ins w:id="1995" w:author="St-Amant, Rémi" w:date="2018-01-29T16:27:00Z">
        <w:r w:rsidR="00657FE7">
          <w:t>er</w:t>
        </w:r>
      </w:ins>
      <w:del w:id="1996" w:author="St-Amant, Rémi" w:date="2018-01-29T16:27:00Z">
        <w:r w:rsidR="004329AD" w:rsidDel="00657FE7">
          <w:delText>e</w:delText>
        </w:r>
      </w:del>
      <w:r w:rsidR="004329AD">
        <w:t xml:space="preserve"> les propriétés de chaque </w:t>
      </w:r>
      <w:del w:id="1997" w:author="St-Amant, Rémi" w:date="2018-01-29T16:29:00Z">
        <w:r w:rsidR="004329AD" w:rsidDel="00657FE7">
          <w:delText xml:space="preserve">base de données </w:delText>
        </w:r>
      </w:del>
      <w:ins w:id="1998" w:author="St-Amant, Rémi" w:date="2018-01-29T16:30:00Z">
        <w:r w:rsidR="00FA5EC2">
          <w:t>composante</w:t>
        </w:r>
      </w:ins>
      <w:ins w:id="1999" w:author="St-Amant, Rémi" w:date="2018-01-29T16:29:00Z">
        <w:r w:rsidR="00657FE7">
          <w:t xml:space="preserve"> </w:t>
        </w:r>
      </w:ins>
      <w:del w:id="2000" w:author="St-Amant, Rémi" w:date="2018-01-29T16:29:00Z">
        <w:r w:rsidR="004329AD" w:rsidDel="00657FE7">
          <w:delText xml:space="preserve">d’entre et de sortie </w:delText>
        </w:r>
      </w:del>
      <w:r w:rsidR="004329AD">
        <w:t>tel que le répertoire de travail</w:t>
      </w:r>
      <w:r w:rsidR="000E5A15">
        <w:t>,</w:t>
      </w:r>
      <w:r w:rsidR="004329AD">
        <w:t xml:space="preserve"> la date de début et de fin</w:t>
      </w:r>
      <w:del w:id="2001" w:author="St-Amant, Rémi" w:date="2018-01-29T16:30:00Z">
        <w:r w:rsidR="000E5A15" w:rsidDel="00FA5EC2">
          <w:delText>,</w:delText>
        </w:r>
        <w:r w:rsidR="004329AD" w:rsidDel="00FA5EC2">
          <w:delText xml:space="preserve"> </w:delText>
        </w:r>
        <w:r w:rsidR="000E5A15" w:rsidDel="00FA5EC2">
          <w:delText>et tous autre informations</w:delText>
        </w:r>
      </w:del>
      <w:r w:rsidR="000E5A15">
        <w:t>.</w:t>
      </w:r>
    </w:p>
    <w:p w14:paraId="103D5044" w14:textId="51DF8093" w:rsidR="003B3F88" w:rsidRDefault="003B3F88" w:rsidP="00C14621">
      <w:pPr>
        <w:jc w:val="both"/>
        <w:rPr>
          <w:ins w:id="2002" w:author="St-Amant, Rémi" w:date="2018-02-27T11:17:00Z"/>
        </w:rPr>
      </w:pPr>
    </w:p>
    <w:p w14:paraId="0654733A" w14:textId="359BC1AA" w:rsidR="003B3F88" w:rsidRDefault="003B3F88" w:rsidP="00C14621">
      <w:pPr>
        <w:jc w:val="both"/>
      </w:pPr>
      <w:ins w:id="2003" w:author="St-Amant, Rémi" w:date="2018-02-27T11:17:00Z">
        <w:r>
          <w:t xml:space="preserve">La fenêtre de sortie permet de </w:t>
        </w:r>
      </w:ins>
      <w:ins w:id="2004" w:author="St-Amant, Rémi" w:date="2018-02-27T11:18:00Z">
        <w:r>
          <w:t>d’afficher les messages de sorites et les messages d’erreur.</w:t>
        </w:r>
      </w:ins>
    </w:p>
    <w:p w14:paraId="19E53104" w14:textId="06F90AFE" w:rsidR="004329AD" w:rsidRDefault="000E5A15" w:rsidP="00C14621">
      <w:pPr>
        <w:jc w:val="both"/>
      </w:pPr>
      <w:r>
        <w:t xml:space="preserve">  </w:t>
      </w:r>
    </w:p>
    <w:p w14:paraId="09E93887" w14:textId="55E7F420" w:rsidR="003F0439" w:rsidRDefault="003F0439" w:rsidP="00C14621">
      <w:pPr>
        <w:jc w:val="both"/>
      </w:pPr>
    </w:p>
    <w:p w14:paraId="0349836F" w14:textId="5BCA4645" w:rsidR="0032237C" w:rsidRDefault="0032237C" w:rsidP="0032237C">
      <w:pPr>
        <w:pStyle w:val="Titre2"/>
      </w:pPr>
      <w:bookmarkStart w:id="2005" w:name="_Toc507669848"/>
      <w:r>
        <w:t xml:space="preserve">Éditeur de données </w:t>
      </w:r>
      <w:ins w:id="2006" w:author="St-Amant, Rémi" w:date="2018-02-27T11:18:00Z">
        <w:r w:rsidR="003B3F88">
          <w:t>Quotidiennes/</w:t>
        </w:r>
      </w:ins>
      <w:r>
        <w:t>Horaire</w:t>
      </w:r>
      <w:r w:rsidR="00492754">
        <w:t>s</w:t>
      </w:r>
      <w:bookmarkEnd w:id="2005"/>
      <w:r>
        <w:t xml:space="preserve"> </w:t>
      </w:r>
    </w:p>
    <w:p w14:paraId="2C30CE05" w14:textId="0AF9CB4C" w:rsidR="003F0439" w:rsidRPr="003F0439" w:rsidRDefault="003F0439" w:rsidP="003F0439"/>
    <w:p w14:paraId="770134F2" w14:textId="39ABE2CA" w:rsidR="003F0439" w:rsidRDefault="003F0439" w:rsidP="0032237C">
      <w:r>
        <w:t>L’applica</w:t>
      </w:r>
      <w:r w:rsidR="0076208D">
        <w:t xml:space="preserve">tion Éditeur de données </w:t>
      </w:r>
      <w:ins w:id="2007" w:author="St-Amant, Rémi" w:date="2018-02-27T11:18:00Z">
        <w:r w:rsidR="003B3F88">
          <w:t>Quotidiennes/</w:t>
        </w:r>
      </w:ins>
      <w:r w:rsidR="0076208D">
        <w:t>Horaire</w:t>
      </w:r>
      <w:r>
        <w:t xml:space="preserve"> utilise pour visualise et modifie la base de données </w:t>
      </w:r>
      <w:ins w:id="2008" w:author="St-Amant, Rémi" w:date="2018-02-27T11:18:00Z">
        <w:r w:rsidR="003B3F88">
          <w:t>quotidiennes/</w:t>
        </w:r>
      </w:ins>
      <w:r>
        <w:t>horaire</w:t>
      </w:r>
      <w:ins w:id="2009" w:author="St-Amant, Rémi" w:date="2018-02-27T11:19:00Z">
        <w:r w:rsidR="003B3F88">
          <w:t>s</w:t>
        </w:r>
      </w:ins>
      <w:r>
        <w:t>.</w:t>
      </w:r>
    </w:p>
    <w:p w14:paraId="674C89C7" w14:textId="77777777" w:rsidR="003B3F88" w:rsidRDefault="003B3F88" w:rsidP="003B3F88">
      <w:pPr>
        <w:jc w:val="both"/>
        <w:rPr>
          <w:moveTo w:id="2010" w:author="St-Amant, Rémi" w:date="2018-02-27T11:19:00Z"/>
        </w:rPr>
      </w:pPr>
      <w:moveToRangeStart w:id="2011" w:author="St-Amant, Rémi" w:date="2018-02-27T11:19:00Z" w:name="move507493695"/>
      <w:moveTo w:id="2012" w:author="St-Amant, Rémi" w:date="2018-02-27T11:19:00Z">
        <w:r w:rsidRPr="009026A4">
          <w:t xml:space="preserve">Pour ouvrir </w:t>
        </w:r>
        <w:r>
          <w:t>l’application Éditeur Quotidien, cliquez sur le bouton ouvrir éditeur</w:t>
        </w:r>
        <w:r w:rsidRPr="00F22527">
          <w:t xml:space="preserve"> </w:t>
        </w:r>
        <w:r>
          <w:t>Quotidien</w:t>
        </w:r>
        <w:r>
          <w:rPr>
            <w:noProof/>
            <w:lang w:eastAsia="fr-CA"/>
          </w:rPr>
          <w:t xml:space="preserve"> </w:t>
        </w:r>
        <w:r w:rsidRPr="009026A4">
          <w:rPr>
            <w:noProof/>
            <w:lang w:val="en-CA" w:eastAsia="en-CA"/>
          </w:rPr>
          <w:drawing>
            <wp:inline distT="0" distB="0" distL="0" distR="0" wp14:anchorId="7E4E740D" wp14:editId="36D07FE5">
              <wp:extent cx="140400" cy="129600"/>
              <wp:effectExtent l="0" t="0" r="0" b="3810"/>
              <wp:docPr id="14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184" cstate="print">
                        <a:extLst>
                          <a:ext uri="{28A0092B-C50C-407E-A947-70E740481C1C}">
                            <a14:useLocalDpi xmlns:a14="http://schemas.microsoft.com/office/drawing/2010/main" val="0"/>
                          </a:ext>
                        </a:extLst>
                      </a:blip>
                      <a:stretch>
                        <a:fillRect/>
                      </a:stretch>
                    </pic:blipFill>
                    <pic:spPr bwMode="auto">
                      <a:xfrm>
                        <a:off x="0" y="0"/>
                        <a:ext cx="140400" cy="129600"/>
                      </a:xfrm>
                      <a:prstGeom prst="rect">
                        <a:avLst/>
                      </a:prstGeom>
                      <a:noFill/>
                      <a:ln>
                        <a:noFill/>
                      </a:ln>
                    </pic:spPr>
                  </pic:pic>
                </a:graphicData>
              </a:graphic>
            </wp:inline>
          </w:drawing>
        </w:r>
        <w:r>
          <w:t xml:space="preserve"> </w:t>
        </w:r>
        <w:r w:rsidRPr="009026A4">
          <w:t>dans la barre d</w:t>
        </w:r>
        <w:r>
          <w:t>’</w:t>
        </w:r>
        <w:r w:rsidRPr="009026A4">
          <w:t xml:space="preserve">outils de </w:t>
        </w:r>
        <w:r>
          <w:t>BioSIM.</w:t>
        </w:r>
      </w:moveTo>
    </w:p>
    <w:moveToRangeEnd w:id="2011"/>
    <w:p w14:paraId="56B785B6" w14:textId="6C849715" w:rsidR="0076208D" w:rsidRDefault="0076208D" w:rsidP="0076208D">
      <w:pPr>
        <w:jc w:val="both"/>
      </w:pPr>
      <w:r w:rsidRPr="009026A4">
        <w:t xml:space="preserve">Pour ouvrir </w:t>
      </w:r>
      <w:r>
        <w:t>l’application Éditeur Horaires, cliquez sur le bouton ouvrir éditeur horaire</w:t>
      </w:r>
      <w:r w:rsidRPr="009026A4">
        <w:rPr>
          <w:noProof/>
          <w:lang w:val="en-CA" w:eastAsia="en-CA"/>
        </w:rPr>
        <w:drawing>
          <wp:inline distT="0" distB="0" distL="0" distR="0" wp14:anchorId="59918915" wp14:editId="1BD4459D">
            <wp:extent cx="132835" cy="136525"/>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185" cstate="print">
                      <a:extLst>
                        <a:ext uri="{28A0092B-C50C-407E-A947-70E740481C1C}">
                          <a14:useLocalDpi xmlns:a14="http://schemas.microsoft.com/office/drawing/2010/main" val="0"/>
                        </a:ext>
                      </a:extLst>
                    </a:blip>
                    <a:stretch>
                      <a:fillRect/>
                    </a:stretch>
                  </pic:blipFill>
                  <pic:spPr bwMode="auto">
                    <a:xfrm>
                      <a:off x="0" y="0"/>
                      <a:ext cx="132835" cy="136525"/>
                    </a:xfrm>
                    <a:prstGeom prst="rect">
                      <a:avLst/>
                    </a:prstGeom>
                    <a:noFill/>
                    <a:ln>
                      <a:noFill/>
                    </a:ln>
                  </pic:spPr>
                </pic:pic>
              </a:graphicData>
            </a:graphic>
          </wp:inline>
        </w:drawing>
      </w:r>
      <w:r w:rsidRPr="009026A4">
        <w:t xml:space="preserve"> dans la barre d</w:t>
      </w:r>
      <w:r>
        <w:t>’</w:t>
      </w:r>
      <w:r w:rsidRPr="009026A4">
        <w:t xml:space="preserve">outils de </w:t>
      </w:r>
      <w:r>
        <w:t>BioSIM.</w:t>
      </w:r>
    </w:p>
    <w:p w14:paraId="1C212B6D" w14:textId="77777777" w:rsidR="0076208D" w:rsidRDefault="0076208D" w:rsidP="0032237C"/>
    <w:p w14:paraId="5FB59441" w14:textId="0DA81769" w:rsidR="00DE7209" w:rsidRDefault="003F0439" w:rsidP="0032237C">
      <w:r>
        <w:t xml:space="preserve">Dans la fenêtre liste des stations </w:t>
      </w:r>
      <w:r w:rsidR="0062780A">
        <w:t>affiche toutes les stations existant dans la base de données</w:t>
      </w:r>
      <w:r w:rsidR="00DE7209">
        <w:t>.</w:t>
      </w:r>
    </w:p>
    <w:p w14:paraId="0496D23B" w14:textId="77777777" w:rsidR="00DE7209" w:rsidRDefault="00DE7209" w:rsidP="0032237C"/>
    <w:p w14:paraId="366D4B63" w14:textId="481C263A" w:rsidR="003F0439" w:rsidRDefault="00DE7209" w:rsidP="0032237C">
      <w:r>
        <w:t xml:space="preserve">Dans la fenêtre propriétés de la station météo affiche les informations </w:t>
      </w:r>
      <w:r w:rsidRPr="00DE7209">
        <w:t xml:space="preserve">concernant </w:t>
      </w:r>
      <w:r>
        <w:t xml:space="preserve">la station sélectionnée. </w:t>
      </w:r>
    </w:p>
    <w:p w14:paraId="7AF3615F" w14:textId="23198A9D" w:rsidR="00DE7209" w:rsidRDefault="00DE7209" w:rsidP="0032237C">
      <w:r>
        <w:t>Dans la fenêtre tableau affiche les données météorologiques de la station sélectionnée</w:t>
      </w:r>
      <w:r w:rsidR="00063492">
        <w:t>, on peut afficher les données horaire, journalier, mensuel, et annuel</w:t>
      </w:r>
      <w:r>
        <w:t>.</w:t>
      </w:r>
    </w:p>
    <w:p w14:paraId="25E76C19" w14:textId="77777777" w:rsidR="00F22527" w:rsidRDefault="00F22527" w:rsidP="0032237C"/>
    <w:p w14:paraId="158E4B4F" w14:textId="40477E3E" w:rsidR="0032237C" w:rsidRDefault="003F0439" w:rsidP="003F0439">
      <w:pPr>
        <w:jc w:val="center"/>
      </w:pPr>
      <w:r>
        <w:rPr>
          <w:noProof/>
          <w:snapToGrid/>
          <w:lang w:val="en-CA" w:eastAsia="en-CA"/>
        </w:rPr>
        <w:lastRenderedPageBreak/>
        <w:drawing>
          <wp:inline distT="0" distB="0" distL="0" distR="0" wp14:anchorId="331859AF" wp14:editId="3F65C1F6">
            <wp:extent cx="6102705" cy="322087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041.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6121275" cy="3230673"/>
                    </a:xfrm>
                    <a:prstGeom prst="rect">
                      <a:avLst/>
                    </a:prstGeom>
                  </pic:spPr>
                </pic:pic>
              </a:graphicData>
            </a:graphic>
          </wp:inline>
        </w:drawing>
      </w:r>
    </w:p>
    <w:p w14:paraId="11C2DE27" w14:textId="77777777" w:rsidR="00C90E53" w:rsidRDefault="00C90E53" w:rsidP="003F0439">
      <w:pPr>
        <w:jc w:val="center"/>
      </w:pPr>
    </w:p>
    <w:p w14:paraId="200A3B21" w14:textId="0CA243F7" w:rsidR="00C90E53" w:rsidRDefault="00C90E53" w:rsidP="00AE4CA2">
      <w:pPr>
        <w:pStyle w:val="Standard"/>
        <w:jc w:val="both"/>
      </w:pPr>
      <w:r>
        <w:t xml:space="preserve">La fenêtre « Graphiques » permet de tracer </w:t>
      </w:r>
      <w:r w:rsidR="004A2318">
        <w:t xml:space="preserve">pour chaque </w:t>
      </w:r>
      <w:r>
        <w:t xml:space="preserve">station sélectionnée </w:t>
      </w:r>
      <w:r w:rsidR="004A2318">
        <w:t>des</w:t>
      </w:r>
      <w:r>
        <w:t xml:space="preserve"> graphique</w:t>
      </w:r>
      <w:r w:rsidR="004A2318">
        <w:t xml:space="preserve">s de variable climatique (température de l’air, vitesse de vent, radiation solaire …), représente selon le type sélectionné horaire, journalier, mensuel, et annuel.   </w:t>
      </w:r>
    </w:p>
    <w:p w14:paraId="1062E468" w14:textId="0571582D" w:rsidR="003F0439" w:rsidRPr="0032237C" w:rsidRDefault="003F0439" w:rsidP="0032237C"/>
    <w:p w14:paraId="1DAFF166" w14:textId="5A233A7F" w:rsidR="0032237C" w:rsidDel="003B3F88" w:rsidRDefault="0032237C" w:rsidP="0032237C">
      <w:pPr>
        <w:pStyle w:val="Titre2"/>
        <w:rPr>
          <w:del w:id="2013" w:author="St-Amant, Rémi" w:date="2018-02-27T11:20:00Z"/>
        </w:rPr>
      </w:pPr>
      <w:del w:id="2014" w:author="St-Amant, Rémi" w:date="2018-02-27T11:20:00Z">
        <w:r w:rsidDel="003B3F88">
          <w:delText xml:space="preserve">Éditeur de données </w:delText>
        </w:r>
        <w:r w:rsidR="00492754" w:rsidDel="003B3F88">
          <w:delText>Q</w:delText>
        </w:r>
        <w:r w:rsidDel="003B3F88">
          <w:delText>uotidiennes</w:delText>
        </w:r>
      </w:del>
    </w:p>
    <w:p w14:paraId="1F1022F1" w14:textId="6CED7EB8" w:rsidR="00F22527" w:rsidRPr="00F22527" w:rsidDel="003B3F88" w:rsidRDefault="00F22527" w:rsidP="00F22527">
      <w:pPr>
        <w:rPr>
          <w:del w:id="2015" w:author="St-Amant, Rémi" w:date="2018-02-27T11:20:00Z"/>
        </w:rPr>
      </w:pPr>
    </w:p>
    <w:p w14:paraId="0ECAD955" w14:textId="6E235C0A" w:rsidR="00F22527" w:rsidDel="003B3F88" w:rsidRDefault="00F22527" w:rsidP="00F22527">
      <w:pPr>
        <w:rPr>
          <w:del w:id="2016" w:author="St-Amant, Rémi" w:date="2018-02-27T11:20:00Z"/>
        </w:rPr>
      </w:pPr>
      <w:del w:id="2017" w:author="St-Amant, Rémi" w:date="2018-02-27T11:20:00Z">
        <w:r w:rsidDel="003B3F88">
          <w:delText>L’application Éditeur de données Quotidiennes utilise pour visualise et modifie la base de données Quotidien.</w:delText>
        </w:r>
      </w:del>
    </w:p>
    <w:p w14:paraId="17004117" w14:textId="0085B808" w:rsidR="00F22527" w:rsidDel="003B3F88" w:rsidRDefault="00F22527" w:rsidP="00F22527">
      <w:pPr>
        <w:jc w:val="both"/>
        <w:rPr>
          <w:del w:id="2018" w:author="St-Amant, Rémi" w:date="2018-02-27T11:20:00Z"/>
          <w:moveFrom w:id="2019" w:author="St-Amant, Rémi" w:date="2018-02-27T11:19:00Z"/>
        </w:rPr>
      </w:pPr>
      <w:moveFromRangeStart w:id="2020" w:author="St-Amant, Rémi" w:date="2018-02-27T11:19:00Z" w:name="move507493695"/>
      <w:moveFrom w:id="2021" w:author="St-Amant, Rémi" w:date="2018-02-27T11:19:00Z">
        <w:del w:id="2022" w:author="St-Amant, Rémi" w:date="2018-02-27T11:20:00Z">
          <w:r w:rsidRPr="009026A4" w:rsidDel="003B3F88">
            <w:delText xml:space="preserve">Pour ouvrir </w:delText>
          </w:r>
          <w:r w:rsidDel="003B3F88">
            <w:delText>l’application Éditeur Quotidien, cliquez sur le bouton ouvrir éditeur</w:delText>
          </w:r>
          <w:r w:rsidRPr="00F22527" w:rsidDel="003B3F88">
            <w:delText xml:space="preserve"> </w:delText>
          </w:r>
          <w:r w:rsidDel="003B3F88">
            <w:delText>Quotidien</w:delText>
          </w:r>
          <w:r w:rsidDel="003B3F88">
            <w:rPr>
              <w:noProof/>
              <w:lang w:eastAsia="fr-CA"/>
            </w:rPr>
            <w:delText xml:space="preserve"> </w:delText>
          </w:r>
          <w:r w:rsidRPr="009026A4" w:rsidDel="003B3F88">
            <w:rPr>
              <w:noProof/>
              <w:lang w:val="en-CA" w:eastAsia="en-CA"/>
            </w:rPr>
            <w:drawing>
              <wp:inline distT="0" distB="0" distL="0" distR="0" wp14:anchorId="7FCDC41A" wp14:editId="3964F233">
                <wp:extent cx="132667" cy="123190"/>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184" cstate="print">
                          <a:extLst>
                            <a:ext uri="{28A0092B-C50C-407E-A947-70E740481C1C}">
                              <a14:useLocalDpi xmlns:a14="http://schemas.microsoft.com/office/drawing/2010/main" val="0"/>
                            </a:ext>
                          </a:extLst>
                        </a:blip>
                        <a:stretch>
                          <a:fillRect/>
                        </a:stretch>
                      </pic:blipFill>
                      <pic:spPr bwMode="auto">
                        <a:xfrm>
                          <a:off x="0" y="0"/>
                          <a:ext cx="149049" cy="138402"/>
                        </a:xfrm>
                        <a:prstGeom prst="rect">
                          <a:avLst/>
                        </a:prstGeom>
                        <a:noFill/>
                        <a:ln>
                          <a:noFill/>
                        </a:ln>
                      </pic:spPr>
                    </pic:pic>
                  </a:graphicData>
                </a:graphic>
              </wp:inline>
            </w:drawing>
          </w:r>
          <w:r w:rsidR="00D62E42" w:rsidDel="003B3F88">
            <w:delText xml:space="preserve"> </w:delText>
          </w:r>
          <w:r w:rsidRPr="009026A4" w:rsidDel="003B3F88">
            <w:delText>dans la barre d</w:delText>
          </w:r>
          <w:r w:rsidDel="003B3F88">
            <w:delText>’</w:delText>
          </w:r>
          <w:r w:rsidRPr="009026A4" w:rsidDel="003B3F88">
            <w:delText xml:space="preserve">outils de </w:delText>
          </w:r>
          <w:r w:rsidDel="003B3F88">
            <w:delText>BioSIM.</w:delText>
          </w:r>
        </w:del>
      </w:moveFrom>
    </w:p>
    <w:moveFromRangeEnd w:id="2020"/>
    <w:p w14:paraId="33C69526" w14:textId="24F1BBD6" w:rsidR="004462AB" w:rsidDel="003B3F88" w:rsidRDefault="004462AB" w:rsidP="00F22527">
      <w:pPr>
        <w:jc w:val="both"/>
        <w:rPr>
          <w:del w:id="2023" w:author="St-Amant, Rémi" w:date="2018-02-27T11:20:00Z"/>
        </w:rPr>
      </w:pPr>
    </w:p>
    <w:p w14:paraId="48623504" w14:textId="415AE5A5" w:rsidR="004462AB" w:rsidDel="003B3F88" w:rsidRDefault="004462AB" w:rsidP="00F22527">
      <w:pPr>
        <w:jc w:val="both"/>
        <w:rPr>
          <w:del w:id="2024" w:author="St-Amant, Rémi" w:date="2018-02-27T11:20:00Z"/>
        </w:rPr>
      </w:pPr>
      <w:del w:id="2025" w:author="St-Amant, Rémi" w:date="2018-02-27T11:20:00Z">
        <w:r w:rsidDel="003B3F88">
          <w:delText xml:space="preserve">L’application Éditeur Quotidiennes </w:delText>
        </w:r>
        <w:r w:rsidRPr="004462AB" w:rsidDel="003B3F88">
          <w:delText xml:space="preserve">contient </w:delText>
        </w:r>
        <w:r w:rsidDel="003B3F88">
          <w:delText>les mêmes fenêtres que l’éditeur Horaire tel que (liste des stations, propriétés, tableur, et graphique). Et</w:delText>
        </w:r>
        <w:r w:rsidR="002A5C3B" w:rsidDel="003B3F88">
          <w:delText xml:space="preserve"> il on le même rôle que dans l’éditeur horaire.</w:delText>
        </w:r>
      </w:del>
    </w:p>
    <w:p w14:paraId="647663FB" w14:textId="511509B5" w:rsidR="00492754" w:rsidDel="003B3F88" w:rsidRDefault="004462AB" w:rsidP="00492754">
      <w:pPr>
        <w:rPr>
          <w:del w:id="2026" w:author="St-Amant, Rémi" w:date="2018-02-27T11:20:00Z"/>
        </w:rPr>
      </w:pPr>
      <w:del w:id="2027" w:author="St-Amant, Rémi" w:date="2018-02-27T11:20:00Z">
        <w:r w:rsidDel="003B3F88">
          <w:rPr>
            <w:noProof/>
            <w:snapToGrid/>
            <w:lang w:val="en-CA" w:eastAsia="en-CA"/>
          </w:rPr>
          <w:drawing>
            <wp:inline distT="0" distB="0" distL="0" distR="0" wp14:anchorId="5E25D1FC" wp14:editId="031232ED">
              <wp:extent cx="6548661" cy="345623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042.JPG"/>
                      <pic:cNvPicPr/>
                    </pic:nvPicPr>
                    <pic:blipFill>
                      <a:blip r:embed="rId187">
                        <a:extLst>
                          <a:ext uri="{28A0092B-C50C-407E-A947-70E740481C1C}">
                            <a14:useLocalDpi xmlns:a14="http://schemas.microsoft.com/office/drawing/2010/main" val="0"/>
                          </a:ext>
                        </a:extLst>
                      </a:blip>
                      <a:stretch>
                        <a:fillRect/>
                      </a:stretch>
                    </pic:blipFill>
                    <pic:spPr>
                      <a:xfrm>
                        <a:off x="0" y="0"/>
                        <a:ext cx="6548661" cy="3456238"/>
                      </a:xfrm>
                      <a:prstGeom prst="rect">
                        <a:avLst/>
                      </a:prstGeom>
                    </pic:spPr>
                  </pic:pic>
                </a:graphicData>
              </a:graphic>
            </wp:inline>
          </w:drawing>
        </w:r>
      </w:del>
    </w:p>
    <w:p w14:paraId="29FE98D1" w14:textId="77777777" w:rsidR="00F22527" w:rsidRPr="00492754" w:rsidRDefault="00F22527" w:rsidP="00492754"/>
    <w:p w14:paraId="3DEF50A1" w14:textId="21FAD2B5" w:rsidR="00492754" w:rsidRDefault="00492754" w:rsidP="00492754">
      <w:pPr>
        <w:pStyle w:val="Titre2"/>
      </w:pPr>
      <w:bookmarkStart w:id="2028" w:name="_Toc507669849"/>
      <w:r>
        <w:t>Éditeur de données Normales</w:t>
      </w:r>
      <w:bookmarkEnd w:id="2028"/>
    </w:p>
    <w:p w14:paraId="2E723E6D" w14:textId="67D6DED2" w:rsidR="00D62E42" w:rsidRDefault="00D62E42" w:rsidP="00D62E42"/>
    <w:p w14:paraId="5CBEF58F" w14:textId="54B65F04" w:rsidR="00D62E42" w:rsidRDefault="00D62E42" w:rsidP="00D62E42">
      <w:r>
        <w:t>L’application Éditeur de données Normales utilise pour visualise et modifie la base de données Normales.</w:t>
      </w:r>
    </w:p>
    <w:p w14:paraId="3CEE69D3" w14:textId="77777777" w:rsidR="00D62E42" w:rsidRDefault="00D62E42" w:rsidP="00D62E42"/>
    <w:p w14:paraId="24DF5F1E" w14:textId="6A719447" w:rsidR="00D62E42" w:rsidRDefault="00D62E42" w:rsidP="00D62E42">
      <w:pPr>
        <w:jc w:val="both"/>
      </w:pPr>
      <w:r w:rsidRPr="009026A4">
        <w:t xml:space="preserve">Pour ouvrir </w:t>
      </w:r>
      <w:r>
        <w:t xml:space="preserve">l’application Éditeur </w:t>
      </w:r>
      <w:del w:id="2029" w:author="St-Amant, Rémi" w:date="2018-02-27T11:20:00Z">
        <w:r w:rsidDel="003B3F88">
          <w:delText>Quotidien</w:delText>
        </w:r>
      </w:del>
      <w:ins w:id="2030" w:author="St-Amant, Rémi" w:date="2018-02-27T11:20:00Z">
        <w:r w:rsidR="003B3F88">
          <w:t>Normales</w:t>
        </w:r>
      </w:ins>
      <w:r>
        <w:t>, cliquez sur le bouton ouvrir éditeur</w:t>
      </w:r>
      <w:r w:rsidRPr="00F22527">
        <w:t xml:space="preserve"> </w:t>
      </w:r>
      <w:del w:id="2031" w:author="St-Amant, Rémi" w:date="2018-02-27T11:20:00Z">
        <w:r w:rsidDel="003B3F88">
          <w:delText>Quotidien</w:delText>
        </w:r>
        <w:r w:rsidRPr="009026A4" w:rsidDel="003B3F88">
          <w:rPr>
            <w:noProof/>
            <w:lang w:eastAsia="fr-CA"/>
          </w:rPr>
          <w:delText xml:space="preserve"> </w:delText>
        </w:r>
        <w:r w:rsidDel="003B3F88">
          <w:rPr>
            <w:noProof/>
            <w:lang w:eastAsia="fr-CA"/>
          </w:rPr>
          <w:delText xml:space="preserve"> </w:delText>
        </w:r>
      </w:del>
      <w:ins w:id="2032" w:author="St-Amant, Rémi" w:date="2018-02-27T11:20:00Z">
        <w:r w:rsidR="003B3F88">
          <w:t xml:space="preserve">Normales </w:t>
        </w:r>
      </w:ins>
      <w:r w:rsidRPr="009026A4">
        <w:rPr>
          <w:noProof/>
          <w:lang w:val="en-CA" w:eastAsia="en-CA"/>
        </w:rPr>
        <w:drawing>
          <wp:inline distT="0" distB="0" distL="0" distR="0" wp14:anchorId="4CBAD3F8" wp14:editId="7EEAEB9C">
            <wp:extent cx="111871" cy="123346"/>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188" cstate="print">
                      <a:extLst>
                        <a:ext uri="{28A0092B-C50C-407E-A947-70E740481C1C}">
                          <a14:useLocalDpi xmlns:a14="http://schemas.microsoft.com/office/drawing/2010/main" val="0"/>
                        </a:ext>
                      </a:extLst>
                    </a:blip>
                    <a:stretch>
                      <a:fillRect/>
                    </a:stretch>
                  </pic:blipFill>
                  <pic:spPr bwMode="auto">
                    <a:xfrm>
                      <a:off x="0" y="0"/>
                      <a:ext cx="111871" cy="123346"/>
                    </a:xfrm>
                    <a:prstGeom prst="rect">
                      <a:avLst/>
                    </a:prstGeom>
                    <a:noFill/>
                    <a:ln>
                      <a:noFill/>
                    </a:ln>
                  </pic:spPr>
                </pic:pic>
              </a:graphicData>
            </a:graphic>
          </wp:inline>
        </w:drawing>
      </w:r>
      <w:r w:rsidRPr="009026A4">
        <w:t xml:space="preserve"> dans la barre d</w:t>
      </w:r>
      <w:r>
        <w:t>’</w:t>
      </w:r>
      <w:r w:rsidRPr="009026A4">
        <w:t xml:space="preserve">outils de </w:t>
      </w:r>
      <w:r>
        <w:t>BioSIM.</w:t>
      </w:r>
    </w:p>
    <w:p w14:paraId="2850D884" w14:textId="77777777" w:rsidR="00D62E42" w:rsidRDefault="00D62E42" w:rsidP="00D62E42">
      <w:pPr>
        <w:jc w:val="both"/>
      </w:pPr>
    </w:p>
    <w:p w14:paraId="392F1041" w14:textId="42F8265F" w:rsidR="00D62E42" w:rsidRPr="00D62E42" w:rsidRDefault="00D62E42" w:rsidP="00D62E42">
      <w:pPr>
        <w:jc w:val="both"/>
      </w:pPr>
      <w:r>
        <w:t xml:space="preserve">L’application Éditeur </w:t>
      </w:r>
      <w:r w:rsidR="00C5008F">
        <w:t>Normales</w:t>
      </w:r>
      <w:r>
        <w:t xml:space="preserve"> </w:t>
      </w:r>
      <w:r w:rsidRPr="004462AB">
        <w:t xml:space="preserve">contient </w:t>
      </w:r>
      <w:r>
        <w:t xml:space="preserve">les mêmes fenêtres que l’éditeur Horaire tel que (liste des stations, propriétés, tableur, et graphique). </w:t>
      </w:r>
      <w:del w:id="2033" w:author="St-Amant, Rémi" w:date="2018-02-27T11:21:00Z">
        <w:r w:rsidDel="003B3F88">
          <w:delText>Et il on le même rôle que dans l’éditeur horaire.</w:delText>
        </w:r>
      </w:del>
    </w:p>
    <w:p w14:paraId="061906BC" w14:textId="0079EA27" w:rsidR="0032237C" w:rsidRDefault="00D62E42" w:rsidP="0032237C">
      <w:pPr>
        <w:rPr>
          <w:ins w:id="2034" w:author="St-Amant, Rémi" w:date="2018-02-27T11:21:00Z"/>
        </w:rPr>
      </w:pPr>
      <w:r>
        <w:rPr>
          <w:noProof/>
          <w:snapToGrid/>
          <w:lang w:val="en-CA" w:eastAsia="en-CA"/>
        </w:rPr>
        <w:lastRenderedPageBreak/>
        <w:drawing>
          <wp:inline distT="0" distB="0" distL="0" distR="0" wp14:anchorId="69FE1FB6" wp14:editId="19AE21C8">
            <wp:extent cx="5971540" cy="36245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3.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71540" cy="3624580"/>
                    </a:xfrm>
                    <a:prstGeom prst="rect">
                      <a:avLst/>
                    </a:prstGeom>
                  </pic:spPr>
                </pic:pic>
              </a:graphicData>
            </a:graphic>
          </wp:inline>
        </w:drawing>
      </w:r>
    </w:p>
    <w:p w14:paraId="60187E95" w14:textId="77777777" w:rsidR="003B3F88" w:rsidRDefault="003B3F88" w:rsidP="0032237C"/>
    <w:p w14:paraId="5A25AE09" w14:textId="77777777" w:rsidR="00C5008F" w:rsidRPr="0032237C" w:rsidRDefault="00C5008F" w:rsidP="0032237C"/>
    <w:p w14:paraId="2DE50151" w14:textId="47609B05" w:rsidR="009401CA" w:rsidRDefault="009401CA" w:rsidP="006160E5">
      <w:pPr>
        <w:pStyle w:val="Titre2"/>
      </w:pPr>
      <w:r w:rsidRPr="009026A4">
        <w:t xml:space="preserve"> </w:t>
      </w:r>
      <w:bookmarkStart w:id="2035" w:name="_Toc507669850"/>
      <w:r w:rsidRPr="009026A4">
        <w:t>Stations appariées pour la liste de localisations</w:t>
      </w:r>
      <w:bookmarkEnd w:id="2035"/>
    </w:p>
    <w:p w14:paraId="45704582" w14:textId="63811498" w:rsidR="009401CA" w:rsidRPr="009026A4" w:rsidRDefault="009401CA" w:rsidP="009401CA">
      <w:pPr>
        <w:jc w:val="both"/>
      </w:pPr>
    </w:p>
    <w:p w14:paraId="7F277832" w14:textId="5F86CE93" w:rsidR="009401CA" w:rsidRPr="009026A4" w:rsidRDefault="00DD418A" w:rsidP="009401CA">
      <w:pPr>
        <w:jc w:val="both"/>
      </w:pPr>
      <w:r w:rsidRPr="009026A4">
        <w:rPr>
          <w:noProof/>
          <w:lang w:val="en-CA" w:eastAsia="en-CA"/>
        </w:rPr>
        <w:drawing>
          <wp:anchor distT="0" distB="0" distL="114300" distR="114300" simplePos="0" relativeHeight="251671040" behindDoc="1" locked="0" layoutInCell="1" allowOverlap="1" wp14:anchorId="43D23D55" wp14:editId="7363994B">
            <wp:simplePos x="0" y="0"/>
            <wp:positionH relativeFrom="column">
              <wp:posOffset>181610</wp:posOffset>
            </wp:positionH>
            <wp:positionV relativeFrom="paragraph">
              <wp:posOffset>1346835</wp:posOffset>
            </wp:positionV>
            <wp:extent cx="5637530" cy="2277110"/>
            <wp:effectExtent l="0" t="0" r="1270" b="8890"/>
            <wp:wrapTight wrapText="bothSides">
              <wp:wrapPolygon edited="0">
                <wp:start x="0" y="0"/>
                <wp:lineTo x="0" y="21504"/>
                <wp:lineTo x="21532" y="21504"/>
                <wp:lineTo x="21532" y="0"/>
                <wp:lineTo x="0" y="0"/>
              </wp:wrapPolygon>
            </wp:wrapTight>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Stations_appariées_pour_la _liste_de_localisation"/>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5637530" cy="227711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 xml:space="preserve">Cette </w:t>
      </w:r>
      <w:r w:rsidR="0076208D">
        <w:t>application</w:t>
      </w:r>
      <w:r w:rsidR="009401CA" w:rsidRPr="009026A4">
        <w:t xml:space="preserve"> contient une liste des stations météo appariées aux localisations de la liste de localisations d</w:t>
      </w:r>
      <w:r w:rsidR="0098105F">
        <w:t>’</w:t>
      </w:r>
      <w:r w:rsidR="009401CA" w:rsidRPr="009026A4">
        <w:t xml:space="preserve">une </w:t>
      </w:r>
      <w:del w:id="2036" w:author="St-Amant, Rémi" w:date="2018-02-27T11:29:00Z">
        <w:r w:rsidR="009401CA" w:rsidRPr="009026A4" w:rsidDel="00F96C8F">
          <w:delText xml:space="preserve">simulation </w:delText>
        </w:r>
      </w:del>
      <w:ins w:id="2037" w:author="St-Amant, Rémi" w:date="2018-02-27T11:29:00Z">
        <w:r w:rsidR="00F96C8F">
          <w:t xml:space="preserve">génération météo </w:t>
        </w:r>
      </w:ins>
      <w:r w:rsidR="009401CA" w:rsidRPr="009026A4">
        <w:t xml:space="preserve">en fonction des critères de sélection </w:t>
      </w:r>
      <w:del w:id="2038" w:author="St-Amant, Rémi" w:date="2018-02-27T11:29:00Z">
        <w:r w:rsidR="009401CA" w:rsidRPr="009026A4" w:rsidDel="00F96C8F">
          <w:delText xml:space="preserve">présentement définis dans </w:delText>
        </w:r>
        <w:r w:rsidR="009377AA" w:rsidRPr="009026A4" w:rsidDel="00F96C8F">
          <w:delText>les premières et deuxièmes listes déroulantes</w:delText>
        </w:r>
      </w:del>
      <w:ins w:id="2039" w:author="St-Amant, Rémi" w:date="2018-02-27T11:29:00Z">
        <w:r w:rsidR="00F96C8F">
          <w:t>comme la variable ou l’année</w:t>
        </w:r>
      </w:ins>
      <w:r w:rsidR="009401CA" w:rsidRPr="009026A4">
        <w:t>. L</w:t>
      </w:r>
      <w:r w:rsidR="0098105F">
        <w:t>’</w:t>
      </w:r>
      <w:r w:rsidR="009401CA" w:rsidRPr="009026A4">
        <w:t>algorithme de recherche fouille les bases de données météorologiques pertinentes et renvoie les stations appariées</w:t>
      </w:r>
      <w:del w:id="2040" w:author="St-Amant, Rémi" w:date="2018-02-27T11:30:00Z">
        <w:r w:rsidR="009401CA" w:rsidRPr="009026A4" w:rsidDel="00F96C8F">
          <w:delText xml:space="preserve"> dans les champs de liste de la partie droite de la boîte de dialogue</w:delText>
        </w:r>
      </w:del>
      <w:r w:rsidR="009401CA" w:rsidRPr="009026A4">
        <w:t xml:space="preserve">. En mode Normales, seules les stations normales sont appariées. En mode </w:t>
      </w:r>
      <w:del w:id="2041" w:author="St-Amant, Rémi" w:date="2018-02-27T11:30:00Z">
        <w:r w:rsidR="009401CA" w:rsidRPr="009026A4" w:rsidDel="00F96C8F">
          <w:delText>Quotidien</w:delText>
        </w:r>
      </w:del>
      <w:ins w:id="2042" w:author="St-Amant, Rémi" w:date="2018-02-27T11:30:00Z">
        <w:r w:rsidR="00F96C8F">
          <w:t>Observation</w:t>
        </w:r>
      </w:ins>
      <w:r w:rsidR="009401CA" w:rsidRPr="009026A4">
        <w:t xml:space="preserve">, les stations normales et les stations </w:t>
      </w:r>
      <w:del w:id="2043" w:author="St-Amant, Rémi" w:date="2018-02-27T11:30:00Z">
        <w:r w:rsidR="009401CA" w:rsidRPr="009026A4" w:rsidDel="00F96C8F">
          <w:delText xml:space="preserve">quotidiennes </w:delText>
        </w:r>
      </w:del>
      <w:ins w:id="2044" w:author="St-Amant, Rémi" w:date="2018-02-27T11:30:00Z">
        <w:r w:rsidR="00F96C8F">
          <w:t xml:space="preserve">observées </w:t>
        </w:r>
      </w:ins>
      <w:r w:rsidR="009401CA" w:rsidRPr="009026A4">
        <w:t xml:space="preserve">sont toutes deux appariées aux localisations. </w:t>
      </w:r>
    </w:p>
    <w:p w14:paraId="283B0C8D" w14:textId="4121642A" w:rsidR="009401CA" w:rsidRPr="009026A4" w:rsidRDefault="009401CA" w:rsidP="009401CA">
      <w:pPr>
        <w:jc w:val="both"/>
      </w:pPr>
    </w:p>
    <w:p w14:paraId="7C5D56C2" w14:textId="46ACFA44" w:rsidR="009401CA" w:rsidRDefault="009401CA" w:rsidP="009401CA">
      <w:pPr>
        <w:jc w:val="both"/>
      </w:pPr>
      <w:r w:rsidRPr="009026A4">
        <w:lastRenderedPageBreak/>
        <w:t>Pour ouvrir l</w:t>
      </w:r>
      <w:ins w:id="2045" w:author="St-Amant, Rémi" w:date="2018-02-27T11:30:00Z">
        <w:r w:rsidR="00F96C8F">
          <w:t xml:space="preserve">’application </w:t>
        </w:r>
      </w:ins>
      <w:del w:id="2046" w:author="St-Amant, Rémi" w:date="2018-02-27T11:31:00Z">
        <w:r w:rsidRPr="009026A4" w:rsidDel="00F96C8F">
          <w:delText xml:space="preserve">a boîte de dialogue </w:delText>
        </w:r>
      </w:del>
      <w:r w:rsidRPr="009026A4">
        <w:t>Stations</w:t>
      </w:r>
      <w:del w:id="2047" w:author="St-Amant, Rémi" w:date="2018-02-27T11:31:00Z">
        <w:r w:rsidRPr="009026A4" w:rsidDel="00F96C8F">
          <w:delText xml:space="preserve"> a</w:delText>
        </w:r>
      </w:del>
      <w:ins w:id="2048" w:author="St-Amant, Rémi" w:date="2018-02-27T11:31:00Z">
        <w:r w:rsidR="00F96C8F">
          <w:t>A</w:t>
        </w:r>
      </w:ins>
      <w:r w:rsidRPr="009026A4">
        <w:t>ppariées pour la liste de</w:t>
      </w:r>
      <w:r w:rsidR="0022727B">
        <w:t xml:space="preserve"> localisations, sélectionnez un</w:t>
      </w:r>
      <w:ins w:id="2049" w:author="St-Amant, Rémi" w:date="2018-02-27T11:31:00Z">
        <w:r w:rsidR="00F96C8F">
          <w:t>e</w:t>
        </w:r>
      </w:ins>
      <w:r w:rsidRPr="009026A4">
        <w:t xml:space="preserve"> </w:t>
      </w:r>
      <w:r w:rsidR="0022727B">
        <w:t>générat</w:t>
      </w:r>
      <w:ins w:id="2050" w:author="St-Amant, Rémi" w:date="2018-02-27T11:31:00Z">
        <w:r w:rsidR="00F96C8F">
          <w:t>ion</w:t>
        </w:r>
      </w:ins>
      <w:del w:id="2051" w:author="St-Amant, Rémi" w:date="2018-02-27T11:31:00Z">
        <w:r w:rsidR="0022727B" w:rsidDel="00F96C8F">
          <w:delText>eur</w:delText>
        </w:r>
      </w:del>
      <w:r w:rsidR="0022727B">
        <w:t xml:space="preserve"> météorologique </w:t>
      </w:r>
      <w:r w:rsidRPr="009026A4">
        <w:t>dans la fenêtre Proj</w:t>
      </w:r>
      <w:r w:rsidR="008310E7">
        <w:t>et, puis cliquez sur le bouton Afficher s</w:t>
      </w:r>
      <w:r w:rsidRPr="009026A4">
        <w:t xml:space="preserve">tations appariées </w:t>
      </w:r>
      <w:r w:rsidR="008F78E1" w:rsidRPr="009026A4">
        <w:rPr>
          <w:noProof/>
          <w:lang w:val="en-CA" w:eastAsia="en-CA"/>
        </w:rPr>
        <w:drawing>
          <wp:inline distT="0" distB="0" distL="0" distR="0" wp14:anchorId="39CA27E7" wp14:editId="74350E3C">
            <wp:extent cx="149225" cy="136525"/>
            <wp:effectExtent l="0" t="0" r="317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tch_Stations_button"/>
                    <pic:cNvPicPr>
                      <a:picLocks noChangeAspect="1" noChangeArrowheads="1"/>
                    </pic:cNvPicPr>
                  </pic:nvPicPr>
                  <pic:blipFill>
                    <a:blip r:embed="rId191" cstate="print">
                      <a:extLst>
                        <a:ext uri="{28A0092B-C50C-407E-A947-70E740481C1C}">
                          <a14:useLocalDpi xmlns:a14="http://schemas.microsoft.com/office/drawing/2010/main" val="0"/>
                        </a:ext>
                      </a:extLst>
                    </a:blip>
                    <a:stretch>
                      <a:fillRect/>
                    </a:stretch>
                  </pic:blipFill>
                  <pic:spPr bwMode="auto">
                    <a:xfrm>
                      <a:off x="0" y="0"/>
                      <a:ext cx="149225" cy="136525"/>
                    </a:xfrm>
                    <a:prstGeom prst="rect">
                      <a:avLst/>
                    </a:prstGeom>
                    <a:noFill/>
                    <a:ln>
                      <a:noFill/>
                    </a:ln>
                  </pic:spPr>
                </pic:pic>
              </a:graphicData>
            </a:graphic>
          </wp:inline>
        </w:drawing>
      </w:r>
      <w:r w:rsidRPr="009026A4">
        <w:t xml:space="preserve"> dans la barre d</w:t>
      </w:r>
      <w:r w:rsidR="0098105F">
        <w:t>’</w:t>
      </w:r>
      <w:r w:rsidRPr="009026A4">
        <w:t xml:space="preserve">outils de </w:t>
      </w:r>
      <w:r w:rsidR="0022727B">
        <w:t>BioSIM</w:t>
      </w:r>
      <w:r w:rsidRPr="009026A4">
        <w:t xml:space="preserve">, sélectionnez [Projet] </w:t>
      </w:r>
      <w:r w:rsidRPr="00E612BC">
        <w:t>[</w:t>
      </w:r>
      <w:r w:rsidR="008310E7">
        <w:t>Afficher s</w:t>
      </w:r>
      <w:r w:rsidRPr="00E612BC">
        <w:t xml:space="preserve">tations appariées…] dans la barre de menus, ou encore cliquez avec le bouton droit de la souris </w:t>
      </w:r>
      <w:del w:id="2052" w:author="St-Amant, Rémi" w:date="2018-02-27T11:32:00Z">
        <w:r w:rsidRPr="00E612BC" w:rsidDel="00F96C8F">
          <w:delText xml:space="preserve">sur </w:delText>
        </w:r>
        <w:r w:rsidR="0076208D" w:rsidDel="00F96C8F">
          <w:delText xml:space="preserve">générateur météorologique  </w:delText>
        </w:r>
      </w:del>
      <w:r w:rsidRPr="00E612BC">
        <w:t>et sélectionnez [</w:t>
      </w:r>
      <w:r w:rsidR="008310E7">
        <w:t>Afficher</w:t>
      </w:r>
      <w:r w:rsidR="008310E7" w:rsidRPr="00E612BC">
        <w:t xml:space="preserve"> </w:t>
      </w:r>
      <w:r w:rsidR="008310E7">
        <w:t>s</w:t>
      </w:r>
      <w:r w:rsidRPr="00E612BC">
        <w:t>tations appariées…].</w:t>
      </w:r>
    </w:p>
    <w:p w14:paraId="3A31B65C" w14:textId="67626ED2" w:rsidR="008310E7" w:rsidRPr="009026A4" w:rsidRDefault="008310E7" w:rsidP="009401CA">
      <w:pPr>
        <w:jc w:val="both"/>
      </w:pPr>
    </w:p>
    <w:p w14:paraId="1626C254" w14:textId="3E2ECBDD" w:rsidR="008310E7" w:rsidRDefault="008310E7" w:rsidP="008310E7">
      <w:pPr>
        <w:pStyle w:val="Standard"/>
        <w:jc w:val="both"/>
      </w:pPr>
      <w:r>
        <w:t>Dans la fenêtre « Inputs », vous pouvez sélectionner le type d’</w:t>
      </w:r>
      <w:r w:rsidR="0022727B">
        <w:t>observations</w:t>
      </w:r>
      <w:r>
        <w:t xml:space="preserve"> (quotidiennes, horaires), la variable météorologiques, le nombre de voisins, l'année pour lesquelles vous souhaitez voir les stations appariées</w:t>
      </w:r>
      <w:del w:id="2053" w:author="St-Amant, Rémi" w:date="2018-02-27T11:32:00Z">
        <w:r w:rsidDel="00F96C8F">
          <w:delText xml:space="preserve"> (les renseignements varient d’une station à l’autre)</w:delText>
        </w:r>
      </w:del>
      <w:r>
        <w:t>.</w:t>
      </w:r>
    </w:p>
    <w:p w14:paraId="67F9C6E9" w14:textId="77777777" w:rsidR="008310E7" w:rsidRDefault="008310E7" w:rsidP="008310E7">
      <w:pPr>
        <w:pStyle w:val="Standard"/>
        <w:jc w:val="both"/>
      </w:pPr>
    </w:p>
    <w:p w14:paraId="7450D3E6" w14:textId="77777777" w:rsidR="008310E7" w:rsidRDefault="008310E7" w:rsidP="008310E7">
      <w:pPr>
        <w:pStyle w:val="Standard"/>
        <w:jc w:val="both"/>
      </w:pPr>
      <w:r>
        <w:t>La fenêtre « Propriétés » affiche les coordonnées et l’élévation de la localisation sélectionnée.</w:t>
      </w:r>
    </w:p>
    <w:p w14:paraId="5BDE170A" w14:textId="77777777" w:rsidR="008310E7" w:rsidRDefault="008310E7" w:rsidP="008310E7">
      <w:pPr>
        <w:pStyle w:val="Standard"/>
        <w:jc w:val="both"/>
      </w:pPr>
    </w:p>
    <w:p w14:paraId="22E00733" w14:textId="77777777" w:rsidR="00A2004A" w:rsidRDefault="008310E7" w:rsidP="008310E7">
      <w:pPr>
        <w:pStyle w:val="Standard"/>
        <w:jc w:val="both"/>
      </w:pPr>
      <w:r>
        <w:t>La fenêtre « Normales » indique les renseignements des stations normales les plus proches appariées à la localisation sélectionnée.</w:t>
      </w:r>
    </w:p>
    <w:p w14:paraId="6C12E957" w14:textId="77777777" w:rsidR="00A2004A" w:rsidRDefault="00A2004A" w:rsidP="008310E7">
      <w:pPr>
        <w:pStyle w:val="Standard"/>
        <w:jc w:val="both"/>
      </w:pPr>
    </w:p>
    <w:p w14:paraId="7226B777" w14:textId="2D2E80E0" w:rsidR="008310E7" w:rsidRDefault="008310E7" w:rsidP="008310E7">
      <w:pPr>
        <w:pStyle w:val="Standard"/>
        <w:jc w:val="both"/>
      </w:pPr>
      <w:r>
        <w:t>La fenêtre « Observations » montre les renseignements des stations quotidiennes ou horaires les plus proches appariées à la localisation sélectionnée.</w:t>
      </w:r>
    </w:p>
    <w:p w14:paraId="52595274" w14:textId="77777777" w:rsidR="008310E7" w:rsidRDefault="008310E7" w:rsidP="008310E7">
      <w:pPr>
        <w:pStyle w:val="Standard"/>
        <w:jc w:val="both"/>
      </w:pPr>
    </w:p>
    <w:p w14:paraId="47BD20A7" w14:textId="77777777" w:rsidR="008310E7" w:rsidRDefault="008310E7" w:rsidP="008310E7">
      <w:pPr>
        <w:pStyle w:val="Standard"/>
        <w:jc w:val="both"/>
      </w:pPr>
      <w:r>
        <w:t>Les champs de liste des stations normales et quotidiennes comprennent une colonne qui précise la pondération (%) de chaque station météo dans la production des données météorologiques pour la localisation sélectionnée (en supposant qu’il n’y ait aucune donnée manquante). Ces pourcentages de pondération sont proportionnels à la distance de la station par rapport à la localisation.</w:t>
      </w:r>
    </w:p>
    <w:p w14:paraId="3D9A91D1" w14:textId="77777777" w:rsidR="008310E7" w:rsidRDefault="008310E7" w:rsidP="008310E7">
      <w:pPr>
        <w:pStyle w:val="Standard"/>
        <w:jc w:val="both"/>
      </w:pPr>
    </w:p>
    <w:p w14:paraId="6DD8CF06" w14:textId="77777777" w:rsidR="008310E7" w:rsidRDefault="008310E7" w:rsidP="008310E7">
      <w:pPr>
        <w:pStyle w:val="Standard"/>
        <w:jc w:val="both"/>
      </w:pPr>
      <w:r>
        <w:t>La fenêtre « Pondération » permet de tracer sur une base quotidienne ou horaires un graphique de la pondération des données de chaque station quotidienne ou horaires appariée (les pourcentages de pondération peuvent varier en raison des données manquantes).</w:t>
      </w:r>
    </w:p>
    <w:p w14:paraId="318AF9B0" w14:textId="77777777" w:rsidR="008310E7" w:rsidRDefault="008310E7" w:rsidP="008310E7">
      <w:pPr>
        <w:pStyle w:val="Standard"/>
        <w:jc w:val="both"/>
      </w:pPr>
    </w:p>
    <w:p w14:paraId="3B99ACFB" w14:textId="77777777" w:rsidR="008310E7" w:rsidRDefault="008310E7" w:rsidP="008310E7">
      <w:pPr>
        <w:pStyle w:val="Standard"/>
        <w:jc w:val="both"/>
      </w:pPr>
      <w:r>
        <w:t>Les colonnes de la distance et de l’élévation, peuvent être utiles afin de relever les erreurs dans la spécification des localisations (p. ex., la longitude positive dans l’hémisphère occidental).</w:t>
      </w:r>
    </w:p>
    <w:p w14:paraId="23D65301" w14:textId="3B88299C" w:rsidR="009401CA" w:rsidRDefault="009401CA" w:rsidP="009401CA">
      <w:pPr>
        <w:jc w:val="both"/>
        <w:rPr>
          <w:b/>
          <w:bCs/>
        </w:rPr>
      </w:pPr>
    </w:p>
    <w:p w14:paraId="7412E502" w14:textId="1CBA9869" w:rsidR="00A2004A" w:rsidRDefault="00A2004A" w:rsidP="00A2004A">
      <w:pPr>
        <w:pStyle w:val="Standard"/>
        <w:jc w:val="both"/>
      </w:pPr>
      <w:r w:rsidRPr="00A2004A">
        <w:t>Lorsque l’utilisateur sélectionne une localisation dans le champ de liste gauche, toutes les listes déroulantes et tous les autres champs de liste de la boîte de dialogue sont mis à jour à partir des renseignements sur cette localisation.</w:t>
      </w:r>
    </w:p>
    <w:p w14:paraId="3D75ABD1" w14:textId="4DD189F7" w:rsidR="006160E5" w:rsidRDefault="006160E5" w:rsidP="006160E5">
      <w:pPr>
        <w:pStyle w:val="Titre2"/>
        <w:numPr>
          <w:ilvl w:val="0"/>
          <w:numId w:val="0"/>
        </w:numPr>
        <w:ind w:left="240"/>
      </w:pPr>
    </w:p>
    <w:p w14:paraId="606A8356" w14:textId="22311829" w:rsidR="006160E5" w:rsidDel="00F96C8F" w:rsidRDefault="006160E5" w:rsidP="006160E5">
      <w:pPr>
        <w:pStyle w:val="Titre2"/>
        <w:rPr>
          <w:moveFrom w:id="2054" w:author="St-Amant, Rémi" w:date="2018-02-27T11:33:00Z"/>
        </w:rPr>
      </w:pPr>
      <w:moveFromRangeStart w:id="2055" w:author="St-Amant, Rémi" w:date="2018-02-27T11:33:00Z" w:name="move507494551"/>
      <w:moveFrom w:id="2056" w:author="St-Amant, Rémi" w:date="2018-02-27T11:33:00Z">
        <w:r w:rsidDel="00F96C8F">
          <w:t>Éditeur de dispersion</w:t>
        </w:r>
      </w:moveFrom>
    </w:p>
    <w:p w14:paraId="1E1983E7" w14:textId="3C082107" w:rsidR="006160E5" w:rsidDel="00F96C8F" w:rsidRDefault="003C4A3A" w:rsidP="00A2004A">
      <w:pPr>
        <w:pStyle w:val="Standard"/>
        <w:jc w:val="both"/>
        <w:rPr>
          <w:moveFrom w:id="2057" w:author="St-Amant, Rémi" w:date="2018-02-27T11:33:00Z"/>
        </w:rPr>
      </w:pPr>
      <w:moveFrom w:id="2058" w:author="St-Amant, Rémi" w:date="2018-02-27T11:33:00Z">
        <w:r w:rsidRPr="009026A4" w:rsidDel="00F96C8F">
          <w:rPr>
            <w:noProof/>
            <w:lang w:val="en-CA" w:eastAsia="en-CA"/>
          </w:rPr>
          <w:drawing>
            <wp:anchor distT="0" distB="0" distL="114300" distR="114300" simplePos="0" relativeHeight="251717120" behindDoc="1" locked="0" layoutInCell="1" allowOverlap="1" wp14:anchorId="763B9F0A" wp14:editId="48953826">
              <wp:simplePos x="0" y="0"/>
              <wp:positionH relativeFrom="column">
                <wp:posOffset>4542155</wp:posOffset>
              </wp:positionH>
              <wp:positionV relativeFrom="paragraph">
                <wp:posOffset>146685</wp:posOffset>
              </wp:positionV>
              <wp:extent cx="2151380" cy="3019425"/>
              <wp:effectExtent l="0" t="0" r="1270" b="9525"/>
              <wp:wrapTight wrapText="bothSides">
                <wp:wrapPolygon edited="0">
                  <wp:start x="0" y="0"/>
                  <wp:lineTo x="0" y="21532"/>
                  <wp:lineTo x="21421" y="21532"/>
                  <wp:lineTo x="21421"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Fusion"/>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2151380" cy="3019425"/>
                      </a:xfrm>
                      <a:prstGeom prst="rect">
                        <a:avLst/>
                      </a:prstGeom>
                      <a:noFill/>
                    </pic:spPr>
                  </pic:pic>
                </a:graphicData>
              </a:graphic>
              <wp14:sizeRelH relativeFrom="page">
                <wp14:pctWidth>0</wp14:pctWidth>
              </wp14:sizeRelH>
              <wp14:sizeRelV relativeFrom="page">
                <wp14:pctHeight>0</wp14:pctHeight>
              </wp14:sizeRelV>
            </wp:anchor>
          </w:drawing>
        </w:r>
      </w:moveFrom>
    </w:p>
    <w:p w14:paraId="19847769" w14:textId="156B58DF" w:rsidR="006160E5" w:rsidDel="00F96C8F" w:rsidRDefault="006160E5" w:rsidP="006160E5">
      <w:pPr>
        <w:jc w:val="both"/>
        <w:rPr>
          <w:moveFrom w:id="2059" w:author="St-Amant, Rémi" w:date="2018-02-27T11:33:00Z"/>
        </w:rPr>
      </w:pPr>
      <w:moveFrom w:id="2060" w:author="St-Amant, Rémi" w:date="2018-02-27T11:33:00Z">
        <w:r w:rsidRPr="009026A4" w:rsidDel="00F96C8F">
          <w:t>Cette boîte de dialogue contient une liste</w:t>
        </w:r>
        <w:r w:rsidDel="00F96C8F">
          <w:t xml:space="preserve"> de paramètres pour simuler la dispersion d’insectes par le </w:t>
        </w:r>
        <w:r w:rsidR="004C2EDA" w:rsidDel="00F96C8F">
          <w:t xml:space="preserve">vent, ces paramètres groupés sur sept catégories : Générale, Intrants, Météorologie, Durée, Vélocité, Extrants et Cartographie. </w:t>
        </w:r>
      </w:moveFrom>
    </w:p>
    <w:p w14:paraId="26A20205" w14:textId="0F466C0C" w:rsidR="006160E5" w:rsidDel="00F96C8F" w:rsidRDefault="00412CA0" w:rsidP="00A2004A">
      <w:pPr>
        <w:pStyle w:val="Standard"/>
        <w:jc w:val="both"/>
        <w:rPr>
          <w:moveFrom w:id="2061" w:author="St-Amant, Rémi" w:date="2018-02-27T11:33:00Z"/>
          <w:b/>
        </w:rPr>
      </w:pPr>
      <w:moveFrom w:id="2062" w:author="St-Amant, Rémi" w:date="2018-02-27T11:33:00Z">
        <w:r w:rsidDel="00F96C8F">
          <w:rPr>
            <w:b/>
          </w:rPr>
          <w:t xml:space="preserve"> </w:t>
        </w:r>
      </w:moveFrom>
    </w:p>
    <w:p w14:paraId="77992A5F" w14:textId="1BABC3C8" w:rsidR="00412CA0" w:rsidDel="00F96C8F" w:rsidRDefault="00412CA0" w:rsidP="00412CA0">
      <w:pPr>
        <w:pStyle w:val="Standard"/>
        <w:numPr>
          <w:ilvl w:val="0"/>
          <w:numId w:val="22"/>
        </w:numPr>
        <w:jc w:val="both"/>
        <w:rPr>
          <w:moveFrom w:id="2063" w:author="St-Amant, Rémi" w:date="2018-02-27T11:33:00Z"/>
          <w:b/>
        </w:rPr>
      </w:pPr>
      <w:moveFrom w:id="2064" w:author="St-Amant, Rémi" w:date="2018-02-27T11:33:00Z">
        <w:r w:rsidDel="00F96C8F">
          <w:rPr>
            <w:b/>
          </w:rPr>
          <w:t>Générale</w:t>
        </w:r>
      </w:moveFrom>
    </w:p>
    <w:p w14:paraId="7451CCF7" w14:textId="0474EF87" w:rsidR="00F047E7" w:rsidDel="00F96C8F" w:rsidRDefault="00412CA0" w:rsidP="00412CA0">
      <w:pPr>
        <w:jc w:val="both"/>
        <w:rPr>
          <w:moveFrom w:id="2065" w:author="St-Amant, Rémi" w:date="2018-02-27T11:33:00Z"/>
        </w:rPr>
      </w:pPr>
      <w:moveFrom w:id="2066" w:author="St-Amant, Rémi" w:date="2018-02-27T11:33:00Z">
        <w:r w:rsidRPr="002F095F" w:rsidDel="00F96C8F">
          <w:rPr>
            <w:b/>
          </w:rPr>
          <w:t xml:space="preserve">Champ Type </w:t>
        </w:r>
        <w:r w:rsidR="00F047E7" w:rsidRPr="002F095F" w:rsidDel="00F96C8F">
          <w:rPr>
            <w:b/>
          </w:rPr>
          <w:t>de météo:</w:t>
        </w:r>
        <w:r w:rsidR="00F047E7" w:rsidDel="00F96C8F">
          <w:t xml:space="preserve"> choisir le type météo à partir de fichier Gribs, ou bien à partir de base de   </w:t>
        </w:r>
      </w:moveFrom>
    </w:p>
    <w:p w14:paraId="483E0F8D" w14:textId="7CFBD083" w:rsidR="00412CA0" w:rsidRPr="00412CA0" w:rsidDel="00F96C8F" w:rsidRDefault="00F047E7" w:rsidP="00412CA0">
      <w:pPr>
        <w:jc w:val="both"/>
        <w:rPr>
          <w:moveFrom w:id="2067" w:author="St-Amant, Rémi" w:date="2018-02-27T11:33:00Z"/>
        </w:rPr>
      </w:pPr>
      <w:moveFrom w:id="2068" w:author="St-Amant, Rémi" w:date="2018-02-27T11:33:00Z">
        <w:r w:rsidDel="00F96C8F">
          <w:t xml:space="preserve">   données horaires, ou bien une combinaison des deux.</w:t>
        </w:r>
      </w:moveFrom>
    </w:p>
    <w:p w14:paraId="3E80CD6B" w14:textId="523F260B" w:rsidR="00BE7432" w:rsidDel="00F96C8F" w:rsidRDefault="00412CA0" w:rsidP="00412CA0">
      <w:pPr>
        <w:jc w:val="both"/>
        <w:rPr>
          <w:moveFrom w:id="2069" w:author="St-Amant, Rémi" w:date="2018-02-27T11:33:00Z"/>
        </w:rPr>
      </w:pPr>
      <w:moveFrom w:id="2070" w:author="St-Amant, Rémi" w:date="2018-02-27T11:33:00Z">
        <w:r w:rsidRPr="002F095F" w:rsidDel="00F96C8F">
          <w:rPr>
            <w:b/>
          </w:rPr>
          <w:t>Période</w:t>
        </w:r>
        <w:r w:rsidR="00144D58" w:rsidRPr="002F095F" w:rsidDel="00F96C8F">
          <w:rPr>
            <w:b/>
          </w:rPr>
          <w:t>:</w:t>
        </w:r>
        <w:r w:rsidR="00144D58" w:rsidDel="00F96C8F">
          <w:t xml:space="preserve"> précise la période pour simule la dispersion des insectes par le vent</w:t>
        </w:r>
      </w:moveFrom>
    </w:p>
    <w:p w14:paraId="34F33B48" w14:textId="43676F43" w:rsidR="00BE7432" w:rsidDel="00F96C8F" w:rsidRDefault="00BE7432" w:rsidP="00412CA0">
      <w:pPr>
        <w:jc w:val="both"/>
        <w:rPr>
          <w:moveFrom w:id="2071" w:author="St-Amant, Rémi" w:date="2018-02-27T11:33:00Z"/>
        </w:rPr>
      </w:pPr>
      <w:moveFrom w:id="2072" w:author="St-Amant, Rémi" w:date="2018-02-27T11:33:00Z">
        <w:r w:rsidRPr="002F095F" w:rsidDel="00F96C8F">
          <w:rPr>
            <w:b/>
          </w:rPr>
          <w:t>Pas temporelle</w:t>
        </w:r>
        <w:r w:rsidR="00144D58" w:rsidRPr="002F095F" w:rsidDel="00F96C8F">
          <w:rPr>
            <w:b/>
          </w:rPr>
          <w:t>:</w:t>
        </w:r>
        <w:r w:rsidR="00144D58" w:rsidDel="00F96C8F">
          <w:t xml:space="preserve"> </w:t>
        </w:r>
        <w:r w:rsidR="001C4209" w:rsidDel="00F96C8F">
          <w:t xml:space="preserve">intervalle de temps en seconde pour simulé le déplacement de l’insecte   </w:t>
        </w:r>
      </w:moveFrom>
    </w:p>
    <w:p w14:paraId="4E61F2C8" w14:textId="1214C8C2" w:rsidR="00BE7432" w:rsidDel="00F96C8F" w:rsidRDefault="00BE7432" w:rsidP="00412CA0">
      <w:pPr>
        <w:jc w:val="both"/>
        <w:rPr>
          <w:moveFrom w:id="2073" w:author="St-Amant, Rémi" w:date="2018-02-27T11:33:00Z"/>
        </w:rPr>
      </w:pPr>
      <w:moveFrom w:id="2074" w:author="St-Amant, Rémi" w:date="2018-02-27T11:33:00Z">
        <w:r w:rsidRPr="002F095F" w:rsidDel="00F96C8F">
          <w:rPr>
            <w:b/>
          </w:rPr>
          <w:t>Type de nombre aléatoires</w:t>
        </w:r>
        <w:r w:rsidR="001C4209" w:rsidRPr="002F095F" w:rsidDel="00F96C8F">
          <w:rPr>
            <w:b/>
          </w:rPr>
          <w:t>:</w:t>
        </w:r>
        <w:r w:rsidR="001C4209" w:rsidDel="00F96C8F">
          <w:t xml:space="preserve"> le nombre d’insectes par vol, soit arbitraire ou toujours la même série.</w:t>
        </w:r>
      </w:moveFrom>
    </w:p>
    <w:p w14:paraId="54B994B7" w14:textId="7AF1B624" w:rsidR="00BE7432" w:rsidDel="00F96C8F" w:rsidRDefault="00BE7432" w:rsidP="00412CA0">
      <w:pPr>
        <w:jc w:val="both"/>
        <w:rPr>
          <w:moveFrom w:id="2075" w:author="St-Amant, Rémi" w:date="2018-02-27T11:33:00Z"/>
        </w:rPr>
      </w:pPr>
      <w:moveFrom w:id="2076" w:author="St-Amant, Rémi" w:date="2018-02-27T11:33:00Z">
        <w:r w:rsidRPr="002F095F" w:rsidDel="00F96C8F">
          <w:rPr>
            <w:b/>
          </w:rPr>
          <w:t>Dispersion inversée</w:t>
        </w:r>
        <w:r w:rsidR="001C4209" w:rsidRPr="002F095F" w:rsidDel="00F96C8F">
          <w:rPr>
            <w:b/>
          </w:rPr>
          <w:t>:</w:t>
        </w:r>
        <w:r w:rsidR="001C4209" w:rsidDel="00F96C8F">
          <w:t xml:space="preserve"> pour active ou désactive la dispersion inversée</w:t>
        </w:r>
      </w:moveFrom>
    </w:p>
    <w:p w14:paraId="28C819E8" w14:textId="09559027" w:rsidR="00BE7432" w:rsidDel="00F96C8F" w:rsidRDefault="00BE7432" w:rsidP="00412CA0">
      <w:pPr>
        <w:jc w:val="both"/>
        <w:rPr>
          <w:moveFrom w:id="2077" w:author="St-Amant, Rémi" w:date="2018-02-27T11:33:00Z"/>
        </w:rPr>
      </w:pPr>
      <w:moveFrom w:id="2078" w:author="St-Amant, Rémi" w:date="2018-02-27T11:33:00Z">
        <w:r w:rsidRPr="002F095F" w:rsidDel="00F96C8F">
          <w:rPr>
            <w:b/>
          </w:rPr>
          <w:t>Utilisé interpolation spatiale</w:t>
        </w:r>
        <w:r w:rsidR="002F095F" w:rsidRPr="002F095F" w:rsidDel="00F96C8F">
          <w:rPr>
            <w:b/>
          </w:rPr>
          <w:t>:</w:t>
        </w:r>
        <w:r w:rsidR="002F095F" w:rsidDel="00F96C8F">
          <w:t xml:space="preserve"> active/</w:t>
        </w:r>
        <w:r w:rsidR="002F095F" w:rsidRPr="002F095F" w:rsidDel="00F96C8F">
          <w:t xml:space="preserve"> </w:t>
        </w:r>
        <w:r w:rsidR="002F095F" w:rsidDel="00F96C8F">
          <w:t xml:space="preserve">désactive interpolation au niveau spatiale </w:t>
        </w:r>
      </w:moveFrom>
    </w:p>
    <w:p w14:paraId="3556A285" w14:textId="731003CC" w:rsidR="00BE7432" w:rsidDel="00F96C8F" w:rsidRDefault="00BE7432" w:rsidP="00BE7432">
      <w:pPr>
        <w:jc w:val="both"/>
        <w:rPr>
          <w:moveFrom w:id="2079" w:author="St-Amant, Rémi" w:date="2018-02-27T11:33:00Z"/>
        </w:rPr>
      </w:pPr>
      <w:moveFrom w:id="2080" w:author="St-Amant, Rémi" w:date="2018-02-27T11:33:00Z">
        <w:r w:rsidRPr="002F095F" w:rsidDel="00F96C8F">
          <w:rPr>
            <w:b/>
          </w:rPr>
          <w:t>Utilisé interpolation temporelle</w:t>
        </w:r>
        <w:r w:rsidR="002F095F" w:rsidRPr="002F095F" w:rsidDel="00F96C8F">
          <w:rPr>
            <w:b/>
          </w:rPr>
          <w:t>:</w:t>
        </w:r>
        <w:r w:rsidR="002F095F" w:rsidDel="00F96C8F">
          <w:t xml:space="preserve"> active/</w:t>
        </w:r>
        <w:r w:rsidR="002F095F" w:rsidRPr="002F095F" w:rsidDel="00F96C8F">
          <w:t xml:space="preserve"> </w:t>
        </w:r>
        <w:r w:rsidR="002F095F" w:rsidDel="00F96C8F">
          <w:t xml:space="preserve">désactive interpolation au niveau spatiale </w:t>
        </w:r>
      </w:moveFrom>
    </w:p>
    <w:p w14:paraId="732E03A2" w14:textId="6475C76E" w:rsidR="00BE7432" w:rsidDel="00F96C8F" w:rsidRDefault="00BE7432" w:rsidP="00BE7432">
      <w:pPr>
        <w:jc w:val="both"/>
        <w:rPr>
          <w:moveFrom w:id="2081" w:author="St-Amant, Rémi" w:date="2018-02-27T11:33:00Z"/>
        </w:rPr>
      </w:pPr>
      <w:moveFrom w:id="2082" w:author="St-Amant, Rémi" w:date="2018-02-27T11:33:00Z">
        <w:r w:rsidRPr="002F095F" w:rsidDel="00F96C8F">
          <w:rPr>
            <w:b/>
          </w:rPr>
          <w:t>Ajouter perturbation aléatoire</w:t>
        </w:r>
        <w:r w:rsidR="002F095F" w:rsidDel="00F96C8F">
          <w:t>:</w:t>
        </w:r>
        <w:r w:rsidR="002F095F" w:rsidRPr="002F095F" w:rsidDel="00F96C8F">
          <w:t xml:space="preserve"> </w:t>
        </w:r>
        <w:r w:rsidR="002F095F" w:rsidDel="00F96C8F">
          <w:t>active/</w:t>
        </w:r>
        <w:r w:rsidR="002F095F" w:rsidRPr="002F095F" w:rsidDel="00F96C8F">
          <w:t xml:space="preserve"> </w:t>
        </w:r>
        <w:r w:rsidR="002F095F" w:rsidDel="00F96C8F">
          <w:t xml:space="preserve">désactive perturbation qui agir sur le trajet de déplacement des insectes. </w:t>
        </w:r>
      </w:moveFrom>
    </w:p>
    <w:p w14:paraId="3FF32EA0" w14:textId="4BB94F9E" w:rsidR="00BE7432" w:rsidRPr="002F095F" w:rsidDel="00F96C8F" w:rsidRDefault="00BE7432" w:rsidP="00BE7432">
      <w:pPr>
        <w:jc w:val="both"/>
        <w:rPr>
          <w:moveFrom w:id="2083" w:author="St-Amant, Rémi" w:date="2018-02-27T11:33:00Z"/>
          <w:b/>
        </w:rPr>
      </w:pPr>
      <w:moveFrom w:id="2084" w:author="St-Amant, Rémi" w:date="2018-02-27T11:33:00Z">
        <w:r w:rsidRPr="002F095F" w:rsidDel="00F96C8F">
          <w:rPr>
            <w:b/>
          </w:rPr>
          <w:t>Nombre papillons maximum</w:t>
        </w:r>
        <w:r w:rsidR="002F095F" w:rsidDel="00F96C8F">
          <w:rPr>
            <w:b/>
          </w:rPr>
          <w:t xml:space="preserve">: </w:t>
        </w:r>
        <w:r w:rsidR="002F095F" w:rsidRPr="002F095F" w:rsidDel="00F96C8F">
          <w:t>ce champ pour limite le nombre de papillons maximum a simulé si zéro dans il n’y a pas de limite.</w:t>
        </w:r>
        <w:r w:rsidR="002F095F" w:rsidDel="00F96C8F">
          <w:rPr>
            <w:b/>
          </w:rPr>
          <w:t xml:space="preserve"> </w:t>
        </w:r>
      </w:moveFrom>
    </w:p>
    <w:p w14:paraId="22596357" w14:textId="5FA1DD72" w:rsidR="00BE7432" w:rsidDel="00F96C8F" w:rsidRDefault="00BE7432" w:rsidP="00BE7432">
      <w:pPr>
        <w:jc w:val="both"/>
        <w:rPr>
          <w:moveFrom w:id="2085" w:author="St-Amant, Rémi" w:date="2018-02-27T11:33:00Z"/>
        </w:rPr>
      </w:pPr>
      <w:moveFrom w:id="2086" w:author="St-Amant, Rémi" w:date="2018-02-27T11:33:00Z">
        <w:r w:rsidRPr="002F095F" w:rsidDel="00F96C8F">
          <w:rPr>
            <w:b/>
          </w:rPr>
          <w:t>Nombre de vols maximum</w:t>
        </w:r>
        <w:r w:rsidR="002F095F" w:rsidRPr="002F095F" w:rsidDel="00F96C8F">
          <w:rPr>
            <w:b/>
          </w:rPr>
          <w:t>:</w:t>
        </w:r>
        <w:r w:rsidR="002F095F" w:rsidDel="00F96C8F">
          <w:t xml:space="preserve"> précise le nombre de vols maximum pour chaque nuit par défaut c’est trois.</w:t>
        </w:r>
        <w:r w:rsidDel="00F96C8F">
          <w:t xml:space="preserve"> </w:t>
        </w:r>
      </w:moveFrom>
    </w:p>
    <w:p w14:paraId="3779C28C" w14:textId="5FB93C5F" w:rsidR="00412CA0" w:rsidDel="00F96C8F" w:rsidRDefault="00412CA0" w:rsidP="00412CA0">
      <w:pPr>
        <w:jc w:val="both"/>
        <w:rPr>
          <w:moveFrom w:id="2087" w:author="St-Amant, Rémi" w:date="2018-02-27T11:33:00Z"/>
        </w:rPr>
      </w:pPr>
    </w:p>
    <w:p w14:paraId="435F760C" w14:textId="2B6974E6" w:rsidR="00BE7432" w:rsidDel="00F96C8F" w:rsidRDefault="00BE7432" w:rsidP="00BE7432">
      <w:pPr>
        <w:pStyle w:val="Standard"/>
        <w:numPr>
          <w:ilvl w:val="0"/>
          <w:numId w:val="22"/>
        </w:numPr>
        <w:jc w:val="both"/>
        <w:rPr>
          <w:moveFrom w:id="2088" w:author="St-Amant, Rémi" w:date="2018-02-27T11:33:00Z"/>
          <w:b/>
        </w:rPr>
      </w:pPr>
      <w:moveFrom w:id="2089" w:author="St-Amant, Rémi" w:date="2018-02-27T11:33:00Z">
        <w:r w:rsidRPr="00BE7432" w:rsidDel="00F96C8F">
          <w:rPr>
            <w:b/>
          </w:rPr>
          <w:t>Intrants</w:t>
        </w:r>
      </w:moveFrom>
    </w:p>
    <w:p w14:paraId="5A036438" w14:textId="3105A2C4" w:rsidR="0040626F" w:rsidRPr="0040626F" w:rsidDel="00F96C8F" w:rsidRDefault="0040626F" w:rsidP="0040626F">
      <w:pPr>
        <w:jc w:val="both"/>
        <w:rPr>
          <w:moveFrom w:id="2090" w:author="St-Amant, Rémi" w:date="2018-02-27T11:33:00Z"/>
          <w:i/>
        </w:rPr>
      </w:pPr>
      <w:moveFrom w:id="2091" w:author="St-Amant, Rémi" w:date="2018-02-27T11:33:00Z">
        <w:r w:rsidDel="00F96C8F">
          <w:rPr>
            <w:i/>
          </w:rPr>
          <w:t xml:space="preserve">Toutes les </w:t>
        </w:r>
        <w:r w:rsidRPr="0040626F" w:rsidDel="00F96C8F">
          <w:rPr>
            <w:i/>
          </w:rPr>
          <w:t>fichier</w:t>
        </w:r>
        <w:r w:rsidDel="00F96C8F">
          <w:rPr>
            <w:i/>
          </w:rPr>
          <w:t xml:space="preserve">s cartes doivent être dans le </w:t>
        </w:r>
        <w:r w:rsidRPr="0040626F" w:rsidDel="00F96C8F">
          <w:rPr>
            <w:i/>
          </w:rPr>
          <w:t>sous-répertoire</w:t>
        </w:r>
        <w:r w:rsidDel="00F96C8F">
          <w:rPr>
            <w:i/>
          </w:rPr>
          <w:t xml:space="preserve"> /MapInput/, et les bases de données dans le sous-répertoire /Weather/.</w:t>
        </w:r>
      </w:moveFrom>
    </w:p>
    <w:p w14:paraId="3ABC6D5F" w14:textId="0286C110" w:rsidR="00BE7432" w:rsidRPr="0040626F" w:rsidDel="00F96C8F" w:rsidRDefault="00BE7432" w:rsidP="00BE7432">
      <w:pPr>
        <w:jc w:val="both"/>
        <w:rPr>
          <w:moveFrom w:id="2092" w:author="St-Amant, Rémi" w:date="2018-02-27T11:33:00Z"/>
        </w:rPr>
      </w:pPr>
      <w:moveFrom w:id="2093" w:author="St-Amant, Rémi" w:date="2018-02-27T11:33:00Z">
        <w:r w:rsidRPr="0098305D" w:rsidDel="00F96C8F">
          <w:rPr>
            <w:b/>
          </w:rPr>
          <w:t>Carte d’élévation</w:t>
        </w:r>
        <w:r w:rsidR="0098305D" w:rsidRPr="0098305D" w:rsidDel="00F96C8F">
          <w:rPr>
            <w:b/>
          </w:rPr>
          <w:t>:</w:t>
        </w:r>
        <w:r w:rsidR="0098305D" w:rsidDel="00F96C8F">
          <w:t xml:space="preserve"> choisir la carte qui contient les élévations de la zone a simulé.</w:t>
        </w:r>
      </w:moveFrom>
    </w:p>
    <w:p w14:paraId="2F5E7AF9" w14:textId="7B50B9F4" w:rsidR="00BE7432" w:rsidRPr="00BE7432" w:rsidDel="00F96C8F" w:rsidRDefault="00BE7432" w:rsidP="00BE7432">
      <w:pPr>
        <w:jc w:val="both"/>
        <w:rPr>
          <w:moveFrom w:id="2094" w:author="St-Amant, Rémi" w:date="2018-02-27T11:33:00Z"/>
        </w:rPr>
      </w:pPr>
      <w:moveFrom w:id="2095" w:author="St-Amant, Rémi" w:date="2018-02-27T11:33:00Z">
        <w:r w:rsidRPr="0098305D" w:rsidDel="00F96C8F">
          <w:rPr>
            <w:b/>
          </w:rPr>
          <w:t>Base de données gribs</w:t>
        </w:r>
        <w:r w:rsidR="0098305D" w:rsidRPr="0098305D" w:rsidDel="00F96C8F">
          <w:rPr>
            <w:b/>
          </w:rPr>
          <w:t>:</w:t>
        </w:r>
        <w:r w:rsidR="0098305D" w:rsidDel="00F96C8F">
          <w:t xml:space="preserve"> lorsque on choisir à partir de fichier Gribs, ou</w:t>
        </w:r>
        <w:r w:rsidR="0098305D" w:rsidRPr="0098305D" w:rsidDel="00F96C8F">
          <w:t xml:space="preserve"> </w:t>
        </w:r>
        <w:r w:rsidR="0098305D" w:rsidDel="00F96C8F">
          <w:t>à partir des deux dans type de météo on doit préciser la base de données gribs génère par le WetherUpdater.</w:t>
        </w:r>
        <w:r w:rsidRPr="00BE7432" w:rsidDel="00F96C8F">
          <w:t xml:space="preserve"> </w:t>
        </w:r>
      </w:moveFrom>
    </w:p>
    <w:p w14:paraId="7F94C431" w14:textId="03EC236E" w:rsidR="00BE7432" w:rsidRPr="00BE7432" w:rsidDel="00F96C8F" w:rsidRDefault="00BE7432" w:rsidP="00BE7432">
      <w:pPr>
        <w:jc w:val="both"/>
        <w:rPr>
          <w:moveFrom w:id="2096" w:author="St-Amant, Rémi" w:date="2018-02-27T11:33:00Z"/>
        </w:rPr>
      </w:pPr>
      <w:moveFrom w:id="2097" w:author="St-Amant, Rémi" w:date="2018-02-27T11:33:00Z">
        <w:r w:rsidRPr="0098305D" w:rsidDel="00F96C8F">
          <w:rPr>
            <w:b/>
          </w:rPr>
          <w:t>Base de données horaires</w:t>
        </w:r>
        <w:r w:rsidR="0098305D" w:rsidRPr="0098305D" w:rsidDel="00F96C8F">
          <w:rPr>
            <w:b/>
          </w:rPr>
          <w:t>:</w:t>
        </w:r>
        <w:r w:rsidR="0098305D" w:rsidDel="00F96C8F">
          <w:t xml:space="preserve"> si on a choisi à partir de base de données horaires, ou bien ou</w:t>
        </w:r>
        <w:r w:rsidR="0098305D" w:rsidRPr="0098305D" w:rsidDel="00F96C8F">
          <w:t xml:space="preserve"> </w:t>
        </w:r>
        <w:r w:rsidR="0098305D" w:rsidDel="00F96C8F">
          <w:t xml:space="preserve">à partir des deux dans type de météo, il faut sélectionne une base de données horaires, qu’on peut le générer par le WetherUpdater. </w:t>
        </w:r>
        <w:r w:rsidRPr="00BE7432" w:rsidDel="00F96C8F">
          <w:t xml:space="preserve"> </w:t>
        </w:r>
      </w:moveFrom>
    </w:p>
    <w:p w14:paraId="17330278" w14:textId="150607F6" w:rsidR="00BE7432" w:rsidRPr="002B439E" w:rsidDel="00F96C8F" w:rsidRDefault="00BE7432" w:rsidP="00BE7432">
      <w:pPr>
        <w:jc w:val="both"/>
        <w:rPr>
          <w:moveFrom w:id="2098" w:author="St-Amant, Rémi" w:date="2018-02-27T11:33:00Z"/>
          <w:b/>
        </w:rPr>
      </w:pPr>
      <w:moveFrom w:id="2099" w:author="St-Amant, Rémi" w:date="2018-02-27T11:33:00Z">
        <w:r w:rsidRPr="002B439E" w:rsidDel="00F96C8F">
          <w:rPr>
            <w:b/>
          </w:rPr>
          <w:t>Carte d’hôtes</w:t>
        </w:r>
        <w:r w:rsidR="00C55391" w:rsidRPr="002B439E" w:rsidDel="00F96C8F">
          <w:rPr>
            <w:b/>
          </w:rPr>
          <w:t>:</w:t>
        </w:r>
      </w:moveFrom>
    </w:p>
    <w:p w14:paraId="128AA673" w14:textId="09EEE5A9" w:rsidR="00BE7432" w:rsidDel="00F96C8F" w:rsidRDefault="00BE7432" w:rsidP="00BE7432">
      <w:pPr>
        <w:jc w:val="both"/>
        <w:rPr>
          <w:moveFrom w:id="2100" w:author="St-Amant, Rémi" w:date="2018-02-27T11:33:00Z"/>
        </w:rPr>
      </w:pPr>
      <w:moveFrom w:id="2101" w:author="St-Amant, Rémi" w:date="2018-02-27T11:33:00Z">
        <w:r w:rsidRPr="002B439E" w:rsidDel="00F96C8F">
          <w:rPr>
            <w:b/>
          </w:rPr>
          <w:t>Carte de défoliation</w:t>
        </w:r>
        <w:r w:rsidR="00C55391" w:rsidRPr="002B439E" w:rsidDel="00F96C8F">
          <w:rPr>
            <w:b/>
          </w:rPr>
          <w:t>:</w:t>
        </w:r>
        <w:r w:rsidR="00C55391" w:rsidDel="00F96C8F">
          <w:t xml:space="preserve"> c’est comme son nom l’indique c’est une carte de défoliation de l’insecte.</w:t>
        </w:r>
      </w:moveFrom>
    </w:p>
    <w:p w14:paraId="10BABC34" w14:textId="7A73F1DE" w:rsidR="00BE7432" w:rsidDel="00F96C8F" w:rsidRDefault="00BE7432" w:rsidP="00BE7432">
      <w:pPr>
        <w:jc w:val="both"/>
        <w:rPr>
          <w:moveFrom w:id="2102" w:author="St-Amant, Rémi" w:date="2018-02-27T11:33:00Z"/>
        </w:rPr>
      </w:pPr>
      <w:moveFrom w:id="2103" w:author="St-Amant, Rémi" w:date="2018-02-27T11:33:00Z">
        <w:r w:rsidDel="00F96C8F">
          <w:t>Carte des plans d’eau</w:t>
        </w:r>
        <w:r w:rsidR="00C55391" w:rsidDel="00F96C8F">
          <w:t> :</w:t>
        </w:r>
        <w:r w:rsidR="002B439E" w:rsidDel="00F96C8F">
          <w:t xml:space="preserve"> </w:t>
        </w:r>
        <w:r w:rsidR="00310F84" w:rsidDel="00F96C8F">
          <w:t>la carte qui contient les informations sur les zone où il y a l’eau (rivière, mer, lacs …).</w:t>
        </w:r>
        <w:r w:rsidDel="00F96C8F">
          <w:t xml:space="preserve"> </w:t>
        </w:r>
      </w:moveFrom>
    </w:p>
    <w:p w14:paraId="6C4F64E8" w14:textId="4D12CF01" w:rsidR="001C71E7" w:rsidDel="00F96C8F" w:rsidRDefault="001C71E7" w:rsidP="00BE7432">
      <w:pPr>
        <w:jc w:val="both"/>
        <w:rPr>
          <w:moveFrom w:id="2104" w:author="St-Amant, Rémi" w:date="2018-02-27T11:33:00Z"/>
        </w:rPr>
      </w:pPr>
    </w:p>
    <w:p w14:paraId="78A64197" w14:textId="33BE6B10" w:rsidR="00BE7432" w:rsidDel="00F96C8F" w:rsidRDefault="001C71E7" w:rsidP="001C71E7">
      <w:pPr>
        <w:pStyle w:val="Standard"/>
        <w:numPr>
          <w:ilvl w:val="0"/>
          <w:numId w:val="22"/>
        </w:numPr>
        <w:jc w:val="both"/>
        <w:rPr>
          <w:moveFrom w:id="2105" w:author="St-Amant, Rémi" w:date="2018-02-27T11:33:00Z"/>
        </w:rPr>
      </w:pPr>
      <w:moveFrom w:id="2106" w:author="St-Amant, Rémi" w:date="2018-02-27T11:33:00Z">
        <w:r w:rsidRPr="001C71E7" w:rsidDel="00F96C8F">
          <w:rPr>
            <w:b/>
          </w:rPr>
          <w:t>Météorologie</w:t>
        </w:r>
      </w:moveFrom>
    </w:p>
    <w:p w14:paraId="11C24F4D" w14:textId="28FEBF5E" w:rsidR="001C71E7" w:rsidRPr="00BE7432" w:rsidDel="00F96C8F" w:rsidRDefault="001C71E7" w:rsidP="00BE7432">
      <w:pPr>
        <w:jc w:val="both"/>
        <w:rPr>
          <w:moveFrom w:id="2107" w:author="St-Amant, Rémi" w:date="2018-02-27T11:33:00Z"/>
        </w:rPr>
      </w:pPr>
      <w:moveFrom w:id="2108" w:author="St-Amant, Rémi" w:date="2018-02-27T11:33:00Z">
        <w:r w:rsidRPr="00ED528F" w:rsidDel="00F96C8F">
          <w:rPr>
            <w:b/>
          </w:rPr>
          <w:t>Type de température pour la ponte des œufs</w:t>
        </w:r>
        <w:r w:rsidR="00ED528F" w:rsidRPr="00ED528F" w:rsidDel="00F96C8F">
          <w:rPr>
            <w:b/>
          </w:rPr>
          <w:t>:</w:t>
        </w:r>
        <w:r w:rsidR="00ED528F" w:rsidDel="00F96C8F">
          <w:t xml:space="preserve"> on choisit entre trois type de température, soit fixé à 17°C, température à partir du type météo (coucher du soleil pour les gribs), ou bien à partir des stations météo.</w:t>
        </w:r>
      </w:moveFrom>
    </w:p>
    <w:p w14:paraId="37462B09" w14:textId="7F8C7CCE" w:rsidR="00BE7432" w:rsidDel="00F96C8F" w:rsidRDefault="001C71E7" w:rsidP="001C71E7">
      <w:pPr>
        <w:jc w:val="both"/>
        <w:rPr>
          <w:moveFrom w:id="2109" w:author="St-Amant, Rémi" w:date="2018-02-27T11:33:00Z"/>
        </w:rPr>
      </w:pPr>
      <w:moveFrom w:id="2110" w:author="St-Amant, Rémi" w:date="2018-02-27T11:33:00Z">
        <w:r w:rsidRPr="00465977" w:rsidDel="00F96C8F">
          <w:rPr>
            <w:b/>
          </w:rPr>
          <w:t>Type de précipitation</w:t>
        </w:r>
        <w:r w:rsidR="00ED528F" w:rsidRPr="00465977" w:rsidDel="00F96C8F">
          <w:rPr>
            <w:b/>
          </w:rPr>
          <w:t>:</w:t>
        </w:r>
        <w:r w:rsidR="00ED528F" w:rsidDel="00F96C8F">
          <w:t xml:space="preserve"> ici aussi on a trois choix, soit ne pas utiliser la précipitation, précipitation à partir du type météo, ou précipitation à partir des stations météo.</w:t>
        </w:r>
      </w:moveFrom>
    </w:p>
    <w:p w14:paraId="51114555" w14:textId="235D8678" w:rsidR="001C71E7" w:rsidDel="00F96C8F" w:rsidRDefault="001C71E7" w:rsidP="001C71E7">
      <w:pPr>
        <w:jc w:val="both"/>
        <w:rPr>
          <w:moveFrom w:id="2111" w:author="St-Amant, Rémi" w:date="2018-02-27T11:33:00Z"/>
        </w:rPr>
      </w:pPr>
      <w:moveFrom w:id="2112" w:author="St-Amant, Rémi" w:date="2018-02-27T11:33:00Z">
        <w:r w:rsidRPr="00465977" w:rsidDel="00F96C8F">
          <w:rPr>
            <w:b/>
          </w:rPr>
          <w:t>Pmax(mm)</w:t>
        </w:r>
        <w:r w:rsidR="00ED528F" w:rsidRPr="00465977" w:rsidDel="00F96C8F">
          <w:rPr>
            <w:b/>
          </w:rPr>
          <w:t>:</w:t>
        </w:r>
        <w:r w:rsidR="00ED528F" w:rsidDel="00F96C8F">
          <w:t xml:space="preserve"> </w:t>
        </w:r>
        <w:r w:rsidR="00465977" w:rsidDel="00F96C8F">
          <w:t>précisée</w:t>
        </w:r>
        <w:r w:rsidR="00ED528F" w:rsidDel="00F96C8F">
          <w:t xml:space="preserve"> précipitation </w:t>
        </w:r>
        <w:r w:rsidR="00465977" w:rsidDel="00F96C8F">
          <w:t>de la pluie maximum</w:t>
        </w:r>
        <w:r w:rsidR="00ED528F" w:rsidDel="00F96C8F">
          <w:t xml:space="preserve"> en mm </w:t>
        </w:r>
        <w:r w:rsidR="00465977" w:rsidDel="00F96C8F">
          <w:t xml:space="preserve">la valeur 2.5 est la valeur par défaut.  </w:t>
        </w:r>
      </w:moveFrom>
    </w:p>
    <w:p w14:paraId="1C8F0AFA" w14:textId="6490865A" w:rsidR="001C71E7" w:rsidDel="00F96C8F" w:rsidRDefault="001C71E7" w:rsidP="001C71E7">
      <w:pPr>
        <w:jc w:val="both"/>
        <w:rPr>
          <w:moveFrom w:id="2113" w:author="St-Amant, Rémi" w:date="2018-02-27T11:33:00Z"/>
        </w:rPr>
      </w:pPr>
      <w:moveFrom w:id="2114" w:author="St-Amant, Rémi" w:date="2018-02-27T11:33:00Z">
        <w:r w:rsidRPr="00465977" w:rsidDel="00F96C8F">
          <w:rPr>
            <w:b/>
          </w:rPr>
          <w:t>Wmin(km/h)</w:t>
        </w:r>
        <w:r w:rsidR="00465977" w:rsidRPr="00465977" w:rsidDel="00F96C8F">
          <w:rPr>
            <w:b/>
          </w:rPr>
          <w:t>:</w:t>
        </w:r>
        <w:r w:rsidR="00465977" w:rsidDel="00F96C8F">
          <w:t xml:space="preserve"> c’est pour donner la vitesse du vent minimal en km/h la valeur 2.52 est la valeur par défaut.  </w:t>
        </w:r>
      </w:moveFrom>
    </w:p>
    <w:p w14:paraId="14A31036" w14:textId="177F13F9" w:rsidR="001C71E7" w:rsidDel="00F96C8F" w:rsidRDefault="001C71E7" w:rsidP="001C71E7">
      <w:pPr>
        <w:jc w:val="both"/>
        <w:rPr>
          <w:moveFrom w:id="2115" w:author="St-Amant, Rémi" w:date="2018-02-27T11:33:00Z"/>
        </w:rPr>
      </w:pPr>
    </w:p>
    <w:p w14:paraId="549BC7A8" w14:textId="5AC876EA" w:rsidR="001C71E7" w:rsidDel="00F96C8F" w:rsidRDefault="001C71E7" w:rsidP="001C71E7">
      <w:pPr>
        <w:pStyle w:val="Standard"/>
        <w:numPr>
          <w:ilvl w:val="0"/>
          <w:numId w:val="22"/>
        </w:numPr>
        <w:jc w:val="both"/>
        <w:rPr>
          <w:moveFrom w:id="2116" w:author="St-Amant, Rémi" w:date="2018-02-27T11:33:00Z"/>
        </w:rPr>
      </w:pPr>
      <w:moveFrom w:id="2117" w:author="St-Amant, Rémi" w:date="2018-02-27T11:33:00Z">
        <w:r w:rsidRPr="001C71E7" w:rsidDel="00F96C8F">
          <w:rPr>
            <w:b/>
          </w:rPr>
          <w:t>Durée</w:t>
        </w:r>
        <w:r w:rsidDel="00F96C8F">
          <w:t xml:space="preserve"> </w:t>
        </w:r>
      </w:moveFrom>
    </w:p>
    <w:p w14:paraId="173F295D" w14:textId="6A87466D" w:rsidR="001C71E7" w:rsidDel="00F96C8F" w:rsidRDefault="001C71E7" w:rsidP="001C71E7">
      <w:pPr>
        <w:jc w:val="both"/>
        <w:rPr>
          <w:moveFrom w:id="2118" w:author="St-Amant, Rémi" w:date="2018-02-27T11:33:00Z"/>
        </w:rPr>
      </w:pPr>
      <w:moveFrom w:id="2119" w:author="St-Amant, Rémi" w:date="2018-02-27T11:33:00Z">
        <w:r w:rsidRPr="007946B9" w:rsidDel="00F96C8F">
          <w:rPr>
            <w:b/>
          </w:rPr>
          <w:t>Modèle de hauteur de vol</w:t>
        </w:r>
        <w:r w:rsidR="00465977" w:rsidRPr="007946B9" w:rsidDel="00F96C8F">
          <w:rPr>
            <w:b/>
          </w:rPr>
          <w:t>:</w:t>
        </w:r>
        <w:r w:rsidR="007946B9" w:rsidDel="00F96C8F">
          <w:rPr>
            <w:b/>
          </w:rPr>
          <w:t xml:space="preserve"> </w:t>
        </w:r>
        <w:r w:rsidR="00465977" w:rsidDel="00F96C8F">
          <w:t xml:space="preserve">la hauteur de vol des insectes est </w:t>
        </w:r>
        <w:r w:rsidR="007946B9" w:rsidDel="00F96C8F">
          <w:t>définie</w:t>
        </w:r>
        <w:r w:rsidR="00465977" w:rsidDel="00F96C8F">
          <w:t xml:space="preserve"> par un </w:t>
        </w:r>
        <w:r w:rsidR="007946B9" w:rsidDel="00F96C8F">
          <w:t xml:space="preserve">des trois modèles, Modèle Physiologique, Vitesse maximum, ou Température maximal. </w:t>
        </w:r>
        <w:r w:rsidR="00465977" w:rsidDel="00F96C8F">
          <w:t xml:space="preserve">  </w:t>
        </w:r>
      </w:moveFrom>
    </w:p>
    <w:p w14:paraId="2187E951" w14:textId="6EFDDD46" w:rsidR="001C71E7" w:rsidDel="00F96C8F" w:rsidRDefault="001C71E7" w:rsidP="001C71E7">
      <w:pPr>
        <w:jc w:val="both"/>
        <w:rPr>
          <w:moveFrom w:id="2120" w:author="St-Amant, Rémi" w:date="2018-02-27T11:33:00Z"/>
        </w:rPr>
      </w:pPr>
      <w:moveFrom w:id="2121" w:author="St-Amant, Rémi" w:date="2018-02-27T11:33:00Z">
        <w:r w:rsidRPr="003C4A3A" w:rsidDel="00F96C8F">
          <w:rPr>
            <w:b/>
          </w:rPr>
          <w:t>Facteur d’échelle</w:t>
        </w:r>
        <w:r w:rsidR="003C4A3A" w:rsidDel="00F96C8F">
          <w:rPr>
            <w:b/>
          </w:rPr>
          <w:t xml:space="preserve"> (km/h)</w:t>
        </w:r>
        <w:r w:rsidR="001039EA" w:rsidRPr="003C4A3A" w:rsidDel="00F96C8F">
          <w:rPr>
            <w:b/>
          </w:rPr>
          <w:t>:</w:t>
        </w:r>
        <w:r w:rsidR="001039EA" w:rsidDel="00F96C8F">
          <w:t xml:space="preserve"> par défaut 0.4</w:t>
        </w:r>
        <w:r w:rsidR="007946B9" w:rsidDel="00F96C8F">
          <w:t xml:space="preserve"> </w:t>
        </w:r>
      </w:moveFrom>
    </w:p>
    <w:p w14:paraId="50882D8C" w14:textId="1C1EAAE9" w:rsidR="00CA7716" w:rsidDel="00F96C8F" w:rsidRDefault="00CA7716" w:rsidP="001C71E7">
      <w:pPr>
        <w:jc w:val="both"/>
        <w:rPr>
          <w:moveFrom w:id="2122" w:author="St-Amant, Rémi" w:date="2018-02-27T11:33:00Z"/>
        </w:rPr>
      </w:pPr>
    </w:p>
    <w:p w14:paraId="0E7D2761" w14:textId="1DBFF066" w:rsidR="001C71E7" w:rsidDel="00F96C8F" w:rsidRDefault="00CA7716" w:rsidP="00CA7716">
      <w:pPr>
        <w:pStyle w:val="Standard"/>
        <w:numPr>
          <w:ilvl w:val="0"/>
          <w:numId w:val="22"/>
        </w:numPr>
        <w:jc w:val="both"/>
        <w:rPr>
          <w:moveFrom w:id="2123" w:author="St-Amant, Rémi" w:date="2018-02-27T11:33:00Z"/>
        </w:rPr>
      </w:pPr>
      <w:moveFrom w:id="2124" w:author="St-Amant, Rémi" w:date="2018-02-27T11:33:00Z">
        <w:r w:rsidRPr="00CA7716" w:rsidDel="00F96C8F">
          <w:rPr>
            <w:b/>
          </w:rPr>
          <w:t>Vélocité</w:t>
        </w:r>
      </w:moveFrom>
    </w:p>
    <w:p w14:paraId="0F14BC9C" w14:textId="1ACA97D3" w:rsidR="00CA7716" w:rsidDel="00F96C8F" w:rsidRDefault="00CA7716" w:rsidP="001C71E7">
      <w:pPr>
        <w:jc w:val="both"/>
        <w:rPr>
          <w:moveFrom w:id="2125" w:author="St-Amant, Rémi" w:date="2018-02-27T11:33:00Z"/>
        </w:rPr>
      </w:pPr>
      <w:moveFrom w:id="2126" w:author="St-Amant, Rémi" w:date="2018-02-27T11:33:00Z">
        <w:r w:rsidRPr="003C4A3A" w:rsidDel="00F96C8F">
          <w:rPr>
            <w:b/>
          </w:rPr>
          <w:t>W horizontale (km/h)</w:t>
        </w:r>
        <w:r w:rsidR="001039EA" w:rsidRPr="003C4A3A" w:rsidDel="00F96C8F">
          <w:rPr>
            <w:b/>
          </w:rPr>
          <w:t>:</w:t>
        </w:r>
        <w:r w:rsidR="001039EA" w:rsidDel="00F96C8F">
          <w:t xml:space="preserve"> ouest horizontale</w:t>
        </w:r>
      </w:moveFrom>
    </w:p>
    <w:p w14:paraId="59D066CD" w14:textId="03DCC063" w:rsidR="00CA7716" w:rsidDel="00F96C8F" w:rsidRDefault="00CA7716" w:rsidP="001C71E7">
      <w:pPr>
        <w:jc w:val="both"/>
        <w:rPr>
          <w:moveFrom w:id="2127" w:author="St-Amant, Rémi" w:date="2018-02-27T11:33:00Z"/>
        </w:rPr>
      </w:pPr>
      <w:moveFrom w:id="2128" w:author="St-Amant, Rémi" w:date="2018-02-27T11:33:00Z">
        <w:r w:rsidRPr="003C4A3A" w:rsidDel="00F96C8F">
          <w:rPr>
            <w:b/>
          </w:rPr>
          <w:t>Ws horizontale (km/h)</w:t>
        </w:r>
        <w:r w:rsidR="001039EA" w:rsidRPr="003C4A3A" w:rsidDel="00F96C8F">
          <w:rPr>
            <w:b/>
          </w:rPr>
          <w:t>:</w:t>
        </w:r>
        <w:r w:rsidR="001039EA" w:rsidDel="00F96C8F">
          <w:t xml:space="preserve"> sud-ouest </w:t>
        </w:r>
        <w:r w:rsidR="00CD41E4" w:rsidDel="00F96C8F">
          <w:t>horizontale</w:t>
        </w:r>
      </w:moveFrom>
    </w:p>
    <w:p w14:paraId="15DDCEBB" w14:textId="22420B34" w:rsidR="00CD41E4" w:rsidDel="00F96C8F" w:rsidRDefault="00CA7716" w:rsidP="001C71E7">
      <w:pPr>
        <w:jc w:val="both"/>
        <w:rPr>
          <w:moveFrom w:id="2129" w:author="St-Amant, Rémi" w:date="2018-02-27T11:33:00Z"/>
        </w:rPr>
      </w:pPr>
      <w:moveFrom w:id="2130" w:author="St-Amant, Rémi" w:date="2018-02-27T11:33:00Z">
        <w:r w:rsidRPr="003C4A3A" w:rsidDel="00F96C8F">
          <w:rPr>
            <w:b/>
          </w:rPr>
          <w:t>W descente (km/h)</w:t>
        </w:r>
        <w:r w:rsidR="00CD41E4" w:rsidRPr="003C4A3A" w:rsidDel="00F96C8F">
          <w:rPr>
            <w:b/>
          </w:rPr>
          <w:t>:</w:t>
        </w:r>
        <w:r w:rsidR="00CD41E4" w:rsidDel="00F96C8F">
          <w:t xml:space="preserve"> ouest descente </w:t>
        </w:r>
      </w:moveFrom>
    </w:p>
    <w:p w14:paraId="687E1C88" w14:textId="1F15520F" w:rsidR="00CA7716" w:rsidDel="00F96C8F" w:rsidRDefault="00CA7716" w:rsidP="00CA7716">
      <w:pPr>
        <w:jc w:val="both"/>
        <w:rPr>
          <w:moveFrom w:id="2131" w:author="St-Amant, Rémi" w:date="2018-02-27T11:33:00Z"/>
        </w:rPr>
      </w:pPr>
      <w:moveFrom w:id="2132" w:author="St-Amant, Rémi" w:date="2018-02-27T11:33:00Z">
        <w:r w:rsidRPr="003C4A3A" w:rsidDel="00F96C8F">
          <w:rPr>
            <w:b/>
          </w:rPr>
          <w:t>Ws descente (km/h)</w:t>
        </w:r>
        <w:r w:rsidR="00CD41E4" w:rsidRPr="003C4A3A" w:rsidDel="00F96C8F">
          <w:rPr>
            <w:b/>
          </w:rPr>
          <w:t>:</w:t>
        </w:r>
        <w:r w:rsidR="00CD41E4" w:rsidDel="00F96C8F">
          <w:t xml:space="preserve"> sud-ouest descente </w:t>
        </w:r>
      </w:moveFrom>
    </w:p>
    <w:p w14:paraId="1DF91E11" w14:textId="0FF9C70B" w:rsidR="00CA7716" w:rsidDel="00F96C8F" w:rsidRDefault="00CA7716" w:rsidP="00CA7716">
      <w:pPr>
        <w:jc w:val="both"/>
        <w:rPr>
          <w:moveFrom w:id="2133" w:author="St-Amant, Rémi" w:date="2018-02-27T11:33:00Z"/>
        </w:rPr>
      </w:pPr>
    </w:p>
    <w:p w14:paraId="4E92A05B" w14:textId="7E59B331" w:rsidR="001C71E7" w:rsidDel="00F96C8F" w:rsidRDefault="00CA7716" w:rsidP="00CA7716">
      <w:pPr>
        <w:pStyle w:val="Standard"/>
        <w:numPr>
          <w:ilvl w:val="0"/>
          <w:numId w:val="22"/>
        </w:numPr>
        <w:jc w:val="both"/>
        <w:rPr>
          <w:moveFrom w:id="2134" w:author="St-Amant, Rémi" w:date="2018-02-27T11:33:00Z"/>
        </w:rPr>
      </w:pPr>
      <w:moveFrom w:id="2135" w:author="St-Amant, Rémi" w:date="2018-02-27T11:33:00Z">
        <w:r w:rsidRPr="00CA7716" w:rsidDel="00F96C8F">
          <w:rPr>
            <w:b/>
          </w:rPr>
          <w:t>Extrants</w:t>
        </w:r>
      </w:moveFrom>
    </w:p>
    <w:p w14:paraId="6D2874BD" w14:textId="4F12677B" w:rsidR="00CA7716" w:rsidDel="00F96C8F" w:rsidRDefault="00CA7716" w:rsidP="00011EE4">
      <w:pPr>
        <w:jc w:val="both"/>
        <w:rPr>
          <w:moveFrom w:id="2136" w:author="St-Amant, Rémi" w:date="2018-02-27T11:33:00Z"/>
        </w:rPr>
      </w:pPr>
      <w:moveFrom w:id="2137" w:author="St-Amant, Rémi" w:date="2018-02-27T11:33:00Z">
        <w:r w:rsidRPr="007127EE" w:rsidDel="00F96C8F">
          <w:rPr>
            <w:b/>
          </w:rPr>
          <w:t>Export sub-horaire</w:t>
        </w:r>
        <w:r w:rsidR="00011EE4" w:rsidRPr="007127EE" w:rsidDel="00F96C8F">
          <w:rPr>
            <w:b/>
          </w:rPr>
          <w:t> :</w:t>
        </w:r>
        <w:r w:rsidR="00011EE4" w:rsidDel="00F96C8F">
          <w:t xml:space="preserve"> active/désactive l’export de fichier des résulta</w:t>
        </w:r>
        <w:r w:rsidR="007127EE" w:rsidDel="00F96C8F">
          <w:t xml:space="preserve"> de la simulation en sub-</w:t>
        </w:r>
        <w:r w:rsidR="00011EE4" w:rsidDel="00F96C8F">
          <w:t xml:space="preserve">horaire </w:t>
        </w:r>
      </w:moveFrom>
    </w:p>
    <w:p w14:paraId="4AFDAD73" w14:textId="05405AA4" w:rsidR="00CA7716" w:rsidDel="00F96C8F" w:rsidRDefault="00CA7716" w:rsidP="00011EE4">
      <w:pPr>
        <w:jc w:val="both"/>
        <w:rPr>
          <w:moveFrom w:id="2138" w:author="St-Amant, Rémi" w:date="2018-02-27T11:33:00Z"/>
        </w:rPr>
      </w:pPr>
      <w:moveFrom w:id="2139" w:author="St-Amant, Rémi" w:date="2018-02-27T11:33:00Z">
        <w:r w:rsidRPr="007127EE" w:rsidDel="00F96C8F">
          <w:rPr>
            <w:b/>
          </w:rPr>
          <w:t>Fichier</w:t>
        </w:r>
        <w:r w:rsidR="00011EE4" w:rsidRPr="007127EE" w:rsidDel="00F96C8F">
          <w:rPr>
            <w:b/>
          </w:rPr>
          <w:t> :</w:t>
        </w:r>
        <w:r w:rsidR="00011EE4" w:rsidDel="00F96C8F">
          <w:t xml:space="preserve"> nom du fichier</w:t>
        </w:r>
        <w:r w:rsidR="00EE539C" w:rsidDel="00F96C8F">
          <w:t xml:space="preserve"> csv</w:t>
        </w:r>
        <w:r w:rsidR="00011EE4" w:rsidDel="00F96C8F">
          <w:t xml:space="preserve"> apparaitre au sous-</w:t>
        </w:r>
        <w:r w:rsidR="00011EE4" w:rsidRPr="00011EE4" w:rsidDel="00F96C8F">
          <w:rPr>
            <w:i/>
          </w:rPr>
          <w:t xml:space="preserve"> </w:t>
        </w:r>
        <w:r w:rsidR="00011EE4" w:rsidRPr="00011EE4" w:rsidDel="00F96C8F">
          <w:t>répertoire</w:t>
        </w:r>
        <w:r w:rsidR="00011EE4" w:rsidDel="00F96C8F">
          <w:t xml:space="preserve"> /Output/.</w:t>
        </w:r>
      </w:moveFrom>
    </w:p>
    <w:p w14:paraId="4A3D7143" w14:textId="3D47B46F" w:rsidR="00CA7716" w:rsidDel="00F96C8F" w:rsidRDefault="00CA7716" w:rsidP="001C71E7">
      <w:pPr>
        <w:jc w:val="both"/>
        <w:rPr>
          <w:moveFrom w:id="2140" w:author="St-Amant, Rémi" w:date="2018-02-27T11:33:00Z"/>
        </w:rPr>
      </w:pPr>
      <w:moveFrom w:id="2141" w:author="St-Amant, Rémi" w:date="2018-02-27T11:33:00Z">
        <w:r w:rsidRPr="007127EE" w:rsidDel="00F96C8F">
          <w:rPr>
            <w:b/>
          </w:rPr>
          <w:t>Fréquence de sorties (s)</w:t>
        </w:r>
        <w:r w:rsidR="00011EE4" w:rsidRPr="007127EE" w:rsidDel="00F96C8F">
          <w:rPr>
            <w:b/>
          </w:rPr>
          <w:t> :</w:t>
        </w:r>
        <w:r w:rsidR="00011EE4" w:rsidDel="00F96C8F">
          <w:t xml:space="preserve"> fréquence</w:t>
        </w:r>
        <w:r w:rsidR="007127EE" w:rsidDel="00F96C8F">
          <w:t xml:space="preserve"> de la division du temps en seconde.</w:t>
        </w:r>
        <w:r w:rsidR="00011EE4" w:rsidDel="00F96C8F">
          <w:t xml:space="preserve"> </w:t>
        </w:r>
      </w:moveFrom>
    </w:p>
    <w:p w14:paraId="0884F400" w14:textId="02E1E8B6" w:rsidR="00CA7716" w:rsidDel="00F96C8F" w:rsidRDefault="00CA7716" w:rsidP="001C71E7">
      <w:pPr>
        <w:jc w:val="both"/>
        <w:rPr>
          <w:moveFrom w:id="2142" w:author="St-Amant, Rémi" w:date="2018-02-27T11:33:00Z"/>
        </w:rPr>
      </w:pPr>
    </w:p>
    <w:p w14:paraId="7143F85C" w14:textId="085DB764" w:rsidR="00CA7716" w:rsidDel="00F96C8F" w:rsidRDefault="00CA7716" w:rsidP="00CA7716">
      <w:pPr>
        <w:pStyle w:val="Standard"/>
        <w:numPr>
          <w:ilvl w:val="0"/>
          <w:numId w:val="22"/>
        </w:numPr>
        <w:jc w:val="both"/>
        <w:rPr>
          <w:moveFrom w:id="2143" w:author="St-Amant, Rémi" w:date="2018-02-27T11:33:00Z"/>
        </w:rPr>
      </w:pPr>
      <w:moveFrom w:id="2144" w:author="St-Amant, Rémi" w:date="2018-02-27T11:33:00Z">
        <w:r w:rsidRPr="00CA7716" w:rsidDel="00F96C8F">
          <w:rPr>
            <w:b/>
          </w:rPr>
          <w:t>Cartographie</w:t>
        </w:r>
      </w:moveFrom>
    </w:p>
    <w:p w14:paraId="724A27E0" w14:textId="03DC7FD0" w:rsidR="00CA7716" w:rsidDel="00F96C8F" w:rsidRDefault="00CA7716" w:rsidP="007127EE">
      <w:pPr>
        <w:jc w:val="both"/>
        <w:rPr>
          <w:moveFrom w:id="2145" w:author="St-Amant, Rémi" w:date="2018-02-27T11:33:00Z"/>
        </w:rPr>
      </w:pPr>
      <w:moveFrom w:id="2146" w:author="St-Amant, Rémi" w:date="2018-02-27T11:33:00Z">
        <w:r w:rsidRPr="007C6CA0" w:rsidDel="00F96C8F">
          <w:rPr>
            <w:b/>
          </w:rPr>
          <w:t>Création carte d’œufs</w:t>
        </w:r>
        <w:r w:rsidR="007127EE" w:rsidRPr="007C6CA0" w:rsidDel="00F96C8F">
          <w:rPr>
            <w:b/>
          </w:rPr>
          <w:t>:</w:t>
        </w:r>
        <w:r w:rsidR="007127EE" w:rsidRPr="007127EE" w:rsidDel="00F96C8F">
          <w:t xml:space="preserve"> </w:t>
        </w:r>
        <w:r w:rsidR="007127EE" w:rsidDel="00F96C8F">
          <w:t>active/désactive</w:t>
        </w:r>
        <w:r w:rsidR="00EE539C" w:rsidDel="00F96C8F">
          <w:t xml:space="preserve"> la création de la carte qui contient la position des œufs  </w:t>
        </w:r>
      </w:moveFrom>
    </w:p>
    <w:p w14:paraId="5671BEA3" w14:textId="1F7BEAB5" w:rsidR="00CA7716" w:rsidDel="00F96C8F" w:rsidRDefault="007127EE" w:rsidP="001C71E7">
      <w:pPr>
        <w:jc w:val="both"/>
        <w:rPr>
          <w:moveFrom w:id="2147" w:author="St-Amant, Rémi" w:date="2018-02-27T11:33:00Z"/>
        </w:rPr>
      </w:pPr>
      <w:moveFrom w:id="2148" w:author="St-Amant, Rémi" w:date="2018-02-27T11:33:00Z">
        <w:r w:rsidDel="00F96C8F">
          <w:t xml:space="preserve"> </w:t>
        </w:r>
        <w:r w:rsidR="00CA7716" w:rsidRPr="007C6CA0" w:rsidDel="00F96C8F">
          <w:rPr>
            <w:b/>
          </w:rPr>
          <w:t>Nom fichier carte</w:t>
        </w:r>
        <w:r w:rsidRPr="007C6CA0" w:rsidDel="00F96C8F">
          <w:rPr>
            <w:b/>
          </w:rPr>
          <w:t>:</w:t>
        </w:r>
        <w:r w:rsidR="00AA7EA3" w:rsidDel="00F96C8F">
          <w:t xml:space="preserve"> </w:t>
        </w:r>
        <w:r w:rsidR="00EE539C" w:rsidDel="00F96C8F">
          <w:t xml:space="preserve">nom de la carte </w:t>
        </w:r>
        <w:r w:rsidR="00AA7EA3" w:rsidDel="00F96C8F">
          <w:t>apparaitre au sous-</w:t>
        </w:r>
        <w:r w:rsidR="00AA7EA3" w:rsidRPr="00011EE4" w:rsidDel="00F96C8F">
          <w:rPr>
            <w:i/>
          </w:rPr>
          <w:t xml:space="preserve"> </w:t>
        </w:r>
        <w:r w:rsidR="00AA7EA3" w:rsidRPr="00011EE4" w:rsidDel="00F96C8F">
          <w:t>répertoire</w:t>
        </w:r>
        <w:r w:rsidR="00AA7EA3" w:rsidDel="00F96C8F">
          <w:t xml:space="preserve"> /MapOutput/.</w:t>
        </w:r>
      </w:moveFrom>
    </w:p>
    <w:p w14:paraId="34352DF7" w14:textId="51D35D7F" w:rsidR="00CA7716" w:rsidRPr="001C71E7" w:rsidDel="00F96C8F" w:rsidRDefault="00CA7716" w:rsidP="001C71E7">
      <w:pPr>
        <w:jc w:val="both"/>
        <w:rPr>
          <w:moveFrom w:id="2149" w:author="St-Amant, Rémi" w:date="2018-02-27T11:33:00Z"/>
        </w:rPr>
      </w:pPr>
      <w:moveFrom w:id="2150" w:author="St-Amant, Rémi" w:date="2018-02-27T11:33:00Z">
        <w:r w:rsidRPr="007C6CA0" w:rsidDel="00F96C8F">
          <w:rPr>
            <w:b/>
          </w:rPr>
          <w:t>Résolution (m)</w:t>
        </w:r>
        <w:r w:rsidR="00A012FC" w:rsidRPr="007C6CA0" w:rsidDel="00F96C8F">
          <w:rPr>
            <w:b/>
          </w:rPr>
          <w:t>:</w:t>
        </w:r>
        <w:r w:rsidR="00A012FC" w:rsidDel="00F96C8F">
          <w:t xml:space="preserve"> résolution</w:t>
        </w:r>
        <w:r w:rsidR="00AA7EA3" w:rsidDel="00F96C8F">
          <w:t xml:space="preserve"> de la carte c’est en </w:t>
        </w:r>
        <w:r w:rsidR="008A3ED8" w:rsidDel="00F96C8F">
          <w:t>mètre.</w:t>
        </w:r>
      </w:moveFrom>
    </w:p>
    <w:moveFromRangeEnd w:id="2055"/>
    <w:p w14:paraId="71B1165E" w14:textId="563C3748" w:rsidR="00A2004A" w:rsidRDefault="00A2004A" w:rsidP="009401CA">
      <w:pPr>
        <w:jc w:val="both"/>
        <w:rPr>
          <w:b/>
          <w:bCs/>
        </w:rPr>
      </w:pPr>
    </w:p>
    <w:p w14:paraId="6E99E8D9" w14:textId="6440FF46" w:rsidR="006160E5" w:rsidRPr="009026A4" w:rsidRDefault="006160E5" w:rsidP="009401CA">
      <w:pPr>
        <w:jc w:val="both"/>
        <w:rPr>
          <w:b/>
          <w:bCs/>
        </w:rPr>
      </w:pPr>
    </w:p>
    <w:p w14:paraId="5B8C0580" w14:textId="77777777" w:rsidR="006160E5" w:rsidRDefault="006160E5" w:rsidP="00AB65C2">
      <w:pPr>
        <w:pStyle w:val="Titre1"/>
      </w:pPr>
      <w:bookmarkStart w:id="2151" w:name="_Toc348100166"/>
      <w:bookmarkStart w:id="2152" w:name="_Toc507669851"/>
      <w:r w:rsidRPr="009026A4">
        <w:t>Les modèles dans BioSIM</w:t>
      </w:r>
      <w:bookmarkEnd w:id="2151"/>
      <w:bookmarkEnd w:id="2152"/>
      <w:r w:rsidRPr="009026A4">
        <w:t xml:space="preserve"> </w:t>
      </w:r>
    </w:p>
    <w:p w14:paraId="6A1A2F8B" w14:textId="77777777" w:rsidR="006160E5" w:rsidRDefault="006160E5" w:rsidP="006160E5">
      <w:pPr>
        <w:pStyle w:val="Liste2"/>
        <w:tabs>
          <w:tab w:val="left" w:pos="720"/>
        </w:tabs>
        <w:ind w:left="437" w:firstLine="0"/>
        <w:jc w:val="both"/>
      </w:pPr>
    </w:p>
    <w:p w14:paraId="5ED3E6A3" w14:textId="5584FE3C" w:rsidR="009401CA" w:rsidRPr="009026A4" w:rsidRDefault="009401CA" w:rsidP="006160E5">
      <w:pPr>
        <w:pStyle w:val="Liste2"/>
        <w:tabs>
          <w:tab w:val="left" w:pos="720"/>
        </w:tabs>
        <w:ind w:left="437" w:firstLine="0"/>
        <w:jc w:val="both"/>
      </w:pPr>
      <w:r w:rsidRPr="009026A4">
        <w:t>Pour pouvoir être incorporés dans la base de modèles de BioSIM, les modèles de simulation doivent :</w:t>
      </w:r>
    </w:p>
    <w:p w14:paraId="0243ECE3" w14:textId="77777777" w:rsidR="009401CA" w:rsidRPr="009026A4" w:rsidRDefault="009401CA" w:rsidP="009401CA">
      <w:pPr>
        <w:jc w:val="both"/>
      </w:pPr>
    </w:p>
    <w:p w14:paraId="02E362A3" w14:textId="590D9CD5" w:rsidR="009401CA" w:rsidRPr="009026A4" w:rsidRDefault="007100DC" w:rsidP="000C369D">
      <w:pPr>
        <w:pStyle w:val="Liste2"/>
        <w:numPr>
          <w:ilvl w:val="0"/>
          <w:numId w:val="6"/>
        </w:numPr>
        <w:tabs>
          <w:tab w:val="left" w:pos="720"/>
        </w:tabs>
        <w:ind w:hanging="283"/>
        <w:jc w:val="both"/>
      </w:pPr>
      <w:r w:rsidRPr="009026A4">
        <w:t>Être</w:t>
      </w:r>
      <w:r w:rsidR="009401CA" w:rsidRPr="009026A4">
        <w:t xml:space="preserve"> régis par la </w:t>
      </w:r>
      <w:del w:id="2153" w:author="St-Amant, Rémi" w:date="2018-02-27T12:37:00Z">
        <w:r w:rsidR="009401CA" w:rsidRPr="009026A4" w:rsidDel="00D509F7">
          <w:delText>température</w:delText>
        </w:r>
      </w:del>
      <w:ins w:id="2154" w:author="St-Amant, Rémi" w:date="2018-02-27T12:37:00Z">
        <w:r w:rsidR="00D509F7">
          <w:t>météo</w:t>
        </w:r>
      </w:ins>
      <w:r w:rsidR="009401CA" w:rsidRPr="009026A4">
        <w:t>, accepter comme données d</w:t>
      </w:r>
      <w:r w:rsidR="0098105F">
        <w:t>’</w:t>
      </w:r>
      <w:r w:rsidR="009401CA" w:rsidRPr="009026A4">
        <w:t>entrée les températures quotidiennes</w:t>
      </w:r>
      <w:ins w:id="2155" w:author="St-Amant, Rémi" w:date="2018-02-27T12:38:00Z">
        <w:r w:rsidR="00D509F7">
          <w:t>/horaires</w:t>
        </w:r>
      </w:ins>
      <w:r w:rsidR="009401CA" w:rsidRPr="009026A4">
        <w:t xml:space="preserve"> minimales et maximales en °C</w:t>
      </w:r>
      <w:del w:id="2156" w:author="St-Amant, Rémi" w:date="2018-02-27T12:38:00Z">
        <w:r w:rsidR="009401CA" w:rsidRPr="009026A4" w:rsidDel="00D509F7">
          <w:delText xml:space="preserve"> (et</w:delText>
        </w:r>
      </w:del>
      <w:r w:rsidR="009401CA" w:rsidRPr="009026A4">
        <w:t xml:space="preserve">, </w:t>
      </w:r>
      <w:del w:id="2157" w:author="St-Amant, Rémi" w:date="2018-02-27T12:38:00Z">
        <w:r w:rsidR="009401CA" w:rsidRPr="009026A4" w:rsidDel="00D509F7">
          <w:delText>facultativement</w:delText>
        </w:r>
      </w:del>
      <w:ins w:id="2158" w:author="St-Amant, Rémi" w:date="2018-02-27T12:38:00Z">
        <w:r w:rsidR="00D509F7">
          <w:t>ou,</w:t>
        </w:r>
      </w:ins>
      <w:del w:id="2159" w:author="St-Amant, Rémi" w:date="2018-02-27T12:38:00Z">
        <w:r w:rsidR="009401CA" w:rsidRPr="009026A4" w:rsidDel="00D509F7">
          <w:delText>,</w:delText>
        </w:r>
      </w:del>
      <w:r w:rsidR="009401CA" w:rsidRPr="009026A4">
        <w:t xml:space="preserve"> les précipitations en mm, </w:t>
      </w:r>
      <w:ins w:id="2160" w:author="St-Amant, Rémi" w:date="2018-02-27T12:38:00Z">
        <w:r w:rsidR="00D509F7" w:rsidRPr="009026A4">
          <w:t>le point de rosée en °C, l</w:t>
        </w:r>
        <w:r w:rsidR="00D509F7">
          <w:t>’</w:t>
        </w:r>
        <w:r w:rsidR="00D509F7" w:rsidRPr="009026A4">
          <w:t>humidité relative en %</w:t>
        </w:r>
        <w:r w:rsidR="00D509F7">
          <w:t xml:space="preserve">, la vitesse du vent en km/h, la direction du vent en </w:t>
        </w:r>
      </w:ins>
      <w:ins w:id="2161" w:author="St-Amant, Rémi" w:date="2018-02-27T12:39:00Z">
        <w:r w:rsidR="00D509F7">
          <w:t xml:space="preserve">°, </w:t>
        </w:r>
      </w:ins>
      <w:r w:rsidR="009401CA" w:rsidRPr="009026A4">
        <w:t>les chutes de neige et l</w:t>
      </w:r>
      <w:r w:rsidR="0098105F">
        <w:t>’</w:t>
      </w:r>
      <w:r w:rsidR="009401CA" w:rsidRPr="009026A4">
        <w:t>accumulation de neige en mm d</w:t>
      </w:r>
      <w:r w:rsidR="0098105F">
        <w:t>’</w:t>
      </w:r>
      <w:r w:rsidR="009401CA" w:rsidRPr="009026A4">
        <w:t xml:space="preserve">eau, </w:t>
      </w:r>
      <w:ins w:id="2162" w:author="St-Amant, Rémi" w:date="2018-02-27T12:39:00Z">
        <w:r w:rsidR="00D509F7">
          <w:t xml:space="preserve">l’épaisseur de neige en cm, </w:t>
        </w:r>
      </w:ins>
      <w:del w:id="2163" w:author="St-Amant, Rémi" w:date="2018-02-27T12:38:00Z">
        <w:r w:rsidR="009401CA" w:rsidRPr="009026A4" w:rsidDel="00D509F7">
          <w:delText>le point de rosée en °C, l</w:delText>
        </w:r>
        <w:r w:rsidR="0098105F" w:rsidDel="00D509F7">
          <w:delText>’</w:delText>
        </w:r>
        <w:r w:rsidR="009401CA" w:rsidRPr="009026A4" w:rsidDel="00D509F7">
          <w:delText xml:space="preserve">humidité relative en % </w:delText>
        </w:r>
      </w:del>
      <w:del w:id="2164" w:author="St-Amant, Rémi" w:date="2018-02-27T12:39:00Z">
        <w:r w:rsidR="009401CA" w:rsidRPr="009026A4" w:rsidDel="00D509F7">
          <w:delText xml:space="preserve">et </w:delText>
        </w:r>
      </w:del>
      <w:r w:rsidR="009401CA" w:rsidRPr="009026A4">
        <w:t xml:space="preserve">le rayonnement solaire en </w:t>
      </w:r>
      <w:ins w:id="2165" w:author="St-Amant, Rémi" w:date="2018-02-27T12:39:00Z">
        <w:r w:rsidR="00D509F7">
          <w:t>W</w:t>
        </w:r>
      </w:ins>
      <w:del w:id="2166" w:author="St-Amant, Rémi" w:date="2018-02-27T12:39:00Z">
        <w:r w:rsidR="009401CA" w:rsidRPr="009026A4" w:rsidDel="00D509F7">
          <w:delText>MJ</w:delText>
        </w:r>
      </w:del>
      <w:r w:rsidR="009401CA" w:rsidRPr="009026A4">
        <w:t xml:space="preserve">/m²) et produire comme données de sortie une série (1, 2, …, </w:t>
      </w:r>
      <w:r w:rsidR="009401CA" w:rsidRPr="009026A4">
        <w:lastRenderedPageBreak/>
        <w:t>n) de lignes contenant le « temps » (référence à la ligne de sortie) et un nombre arbitraire de variables de sortie;</w:t>
      </w:r>
    </w:p>
    <w:p w14:paraId="684BB419" w14:textId="203CE7BD" w:rsidR="009401CA" w:rsidRPr="009026A4" w:rsidRDefault="007100DC" w:rsidP="000C369D">
      <w:pPr>
        <w:pStyle w:val="Liste2"/>
        <w:numPr>
          <w:ilvl w:val="0"/>
          <w:numId w:val="6"/>
        </w:numPr>
        <w:tabs>
          <w:tab w:val="left" w:pos="720"/>
        </w:tabs>
        <w:ind w:hanging="283"/>
        <w:jc w:val="both"/>
      </w:pPr>
      <w:r w:rsidRPr="009026A4">
        <w:rPr>
          <w:spacing w:val="-2"/>
        </w:rPr>
        <w:t>N’exiger</w:t>
      </w:r>
      <w:r w:rsidR="009401CA" w:rsidRPr="009026A4">
        <w:rPr>
          <w:spacing w:val="-2"/>
        </w:rPr>
        <w:t xml:space="preserve"> aucune saisie interactive de données ou d</w:t>
      </w:r>
      <w:r w:rsidR="0098105F">
        <w:rPr>
          <w:spacing w:val="-2"/>
        </w:rPr>
        <w:t>’</w:t>
      </w:r>
      <w:r w:rsidR="009401CA" w:rsidRPr="009026A4">
        <w:rPr>
          <w:spacing w:val="-2"/>
        </w:rPr>
        <w:t>intrants;</w:t>
      </w:r>
    </w:p>
    <w:p w14:paraId="3B490C5A" w14:textId="34F39D1B" w:rsidR="009401CA" w:rsidRPr="009026A4" w:rsidRDefault="007100DC" w:rsidP="000C369D">
      <w:pPr>
        <w:pStyle w:val="Liste2"/>
        <w:numPr>
          <w:ilvl w:val="0"/>
          <w:numId w:val="6"/>
        </w:numPr>
        <w:tabs>
          <w:tab w:val="left" w:pos="720"/>
        </w:tabs>
        <w:ind w:hanging="283"/>
        <w:jc w:val="both"/>
      </w:pPr>
      <w:r w:rsidRPr="009026A4">
        <w:t>Accepter</w:t>
      </w:r>
      <w:r w:rsidR="009401CA" w:rsidRPr="009026A4">
        <w:t>, comme unique argument sur la ligne de commande, le nom d</w:t>
      </w:r>
      <w:r w:rsidR="0098105F">
        <w:t>’</w:t>
      </w:r>
      <w:r w:rsidR="009401CA" w:rsidRPr="009026A4">
        <w:t>un fichier de spécification des paramètres d</w:t>
      </w:r>
      <w:r w:rsidR="0098105F">
        <w:t>’</w:t>
      </w:r>
      <w:r w:rsidR="009401CA" w:rsidRPr="009026A4">
        <w:t>entrée.</w:t>
      </w:r>
    </w:p>
    <w:p w14:paraId="7C6BB2C1" w14:textId="77777777" w:rsidR="009401CA" w:rsidRPr="009026A4" w:rsidRDefault="009401CA" w:rsidP="009401CA">
      <w:pPr>
        <w:pStyle w:val="Liste2"/>
      </w:pPr>
    </w:p>
    <w:p w14:paraId="4AB5A30E" w14:textId="77777777" w:rsidR="009401CA" w:rsidRPr="009026A4" w:rsidRDefault="009401CA" w:rsidP="009401CA">
      <w:pPr>
        <w:jc w:val="both"/>
      </w:pPr>
      <w:r w:rsidRPr="009026A4">
        <w:t>Dans BioSIM, les modèles sont des applications indépendantes (fichiers exécutables portant l</w:t>
      </w:r>
      <w:r w:rsidR="0098105F">
        <w:t>’</w:t>
      </w:r>
      <w:r w:rsidRPr="009026A4">
        <w:t>extension .exe ou .dll) qui n</w:t>
      </w:r>
      <w:r w:rsidR="0098105F">
        <w:t>’</w:t>
      </w:r>
      <w:r w:rsidRPr="009026A4">
        <w:t>ont pas d</w:t>
      </w:r>
      <w:r w:rsidR="0098105F">
        <w:t>’</w:t>
      </w:r>
      <w:r w:rsidRPr="009026A4">
        <w:t>interface utilisateur et qui s</w:t>
      </w:r>
      <w:r w:rsidR="0098105F">
        <w:t>’</w:t>
      </w:r>
      <w:r w:rsidRPr="009026A4">
        <w:t>exécutent sans aucune intervention de la part de l</w:t>
      </w:r>
      <w:r w:rsidR="0098105F">
        <w:t>’</w:t>
      </w:r>
      <w:r w:rsidRPr="009026A4">
        <w:t>utilisateur et sans sortie vers l</w:t>
      </w:r>
      <w:r w:rsidR="0098105F">
        <w:t>’</w:t>
      </w:r>
      <w:r w:rsidRPr="009026A4">
        <w:t>affichage. BioSIM exécute chaque passe du modèle d</w:t>
      </w:r>
      <w:r w:rsidR="0098105F">
        <w:t>’</w:t>
      </w:r>
      <w:r w:rsidRPr="009026A4">
        <w:t>une tâche de simulation en lançant dynamiquement le modèle en tant que processus-enfant via un appel du système d</w:t>
      </w:r>
      <w:r w:rsidR="0098105F">
        <w:t>’</w:t>
      </w:r>
      <w:r w:rsidRPr="009026A4">
        <w:t>exploitation au fichier exécutable du modèle, ou encore en appelant le fichier .dll du modèle. Dans les applications les plus simples, cet appel ne contient qu</w:t>
      </w:r>
      <w:r w:rsidR="0098105F">
        <w:t>’</w:t>
      </w:r>
      <w:r w:rsidRPr="009026A4">
        <w:t>un seul argument : le nom d</w:t>
      </w:r>
      <w:r w:rsidR="0098105F">
        <w:t>’</w:t>
      </w:r>
      <w:r w:rsidRPr="009026A4">
        <w:t>un fichier de paramètres que l</w:t>
      </w:r>
      <w:r w:rsidR="0098105F">
        <w:t>’</w:t>
      </w:r>
      <w:r w:rsidRPr="009026A4">
        <w:t>exécutable du modèle doit ouvrir et lire.</w:t>
      </w:r>
    </w:p>
    <w:p w14:paraId="353D1D30" w14:textId="77777777" w:rsidR="009401CA" w:rsidRPr="009026A4" w:rsidRDefault="009401CA" w:rsidP="009401CA">
      <w:pPr>
        <w:jc w:val="both"/>
      </w:pPr>
    </w:p>
    <w:p w14:paraId="049590C2" w14:textId="77777777" w:rsidR="009401CA" w:rsidRPr="009026A4" w:rsidRDefault="009401CA" w:rsidP="009401CA">
      <w:pPr>
        <w:jc w:val="both"/>
      </w:pPr>
      <w:r w:rsidRPr="009026A4">
        <w:t>Il faut certaines connaissances en programmation pour adapter un modèle de simulation afin qu</w:t>
      </w:r>
      <w:r w:rsidR="0098105F">
        <w:t>’</w:t>
      </w:r>
      <w:r w:rsidRPr="009026A4">
        <w:t>il respecte les exigences de base de BioSIM et le processus à suivre est expliqué dans le document intitulé « </w:t>
      </w:r>
      <w:r w:rsidRPr="009026A4">
        <w:rPr>
          <w:i/>
        </w:rPr>
        <w:t>CBioSIMModelBase: A base class for BioSIM models</w:t>
      </w:r>
      <w:r w:rsidRPr="009026A4">
        <w:t> ». Il est aussi possible de contacter les développeurs de BioSIM pour obtenir une aide technique afin d</w:t>
      </w:r>
      <w:r w:rsidR="0098105F">
        <w:t>’</w:t>
      </w:r>
      <w:r w:rsidRPr="009026A4">
        <w:t>ajouter un modèle à la base de modèles de BioSIM.</w:t>
      </w:r>
    </w:p>
    <w:p w14:paraId="78DF1F8A" w14:textId="77777777" w:rsidR="009401CA" w:rsidRPr="009026A4" w:rsidRDefault="009401CA" w:rsidP="009401CA">
      <w:pPr>
        <w:jc w:val="both"/>
      </w:pPr>
    </w:p>
    <w:p w14:paraId="22C9F2C3" w14:textId="77777777" w:rsidR="009401CA" w:rsidRPr="009026A4" w:rsidRDefault="009401CA" w:rsidP="009401CA">
      <w:pPr>
        <w:jc w:val="both"/>
      </w:pPr>
      <w:r w:rsidRPr="009026A4">
        <w:t>Lorsqu</w:t>
      </w:r>
      <w:r w:rsidR="0098105F">
        <w:t>’</w:t>
      </w:r>
      <w:r w:rsidRPr="009026A4">
        <w:t>un modèle a été adapté pour être utilisé dans BioSIM, il est relativement simple de l</w:t>
      </w:r>
      <w:r w:rsidR="0098105F">
        <w:t>’</w:t>
      </w:r>
      <w:r w:rsidRPr="009026A4">
        <w:t>ajouter à la liste de modèles de BioSIM.</w:t>
      </w:r>
    </w:p>
    <w:p w14:paraId="3872DF9C" w14:textId="77777777" w:rsidR="009401CA" w:rsidRPr="009026A4" w:rsidRDefault="009401CA" w:rsidP="009401CA">
      <w:pPr>
        <w:jc w:val="both"/>
      </w:pPr>
    </w:p>
    <w:p w14:paraId="29F92310" w14:textId="77777777" w:rsidR="009401CA" w:rsidRPr="009026A4" w:rsidRDefault="009401CA" w:rsidP="009401CA">
      <w:pPr>
        <w:jc w:val="both"/>
      </w:pPr>
      <w:bookmarkStart w:id="2167" w:name="_Model_Editor_Dialog"/>
      <w:bookmarkEnd w:id="2167"/>
      <w:r w:rsidRPr="009026A4">
        <w:t>Pour en savoir plus sur la façon d</w:t>
      </w:r>
      <w:r w:rsidR="0098105F">
        <w:t>’</w:t>
      </w:r>
      <w:r w:rsidRPr="009026A4">
        <w:t xml:space="preserve">éditer des modèles existants, ou pour savoir comment créer de nouveaux modèles dans BioSIM, veuillez consulter le document </w:t>
      </w:r>
      <w:r w:rsidRPr="009026A4">
        <w:rPr>
          <w:i/>
        </w:rPr>
        <w:t>Modèles et Éditeur de modèles</w:t>
      </w:r>
      <w:r w:rsidRPr="009026A4">
        <w:t>.</w:t>
      </w:r>
    </w:p>
    <w:p w14:paraId="55C2E9EA" w14:textId="77777777" w:rsidR="009401CA" w:rsidRPr="009026A4" w:rsidRDefault="00E612BC" w:rsidP="00AB65C2">
      <w:pPr>
        <w:pStyle w:val="Titre1"/>
      </w:pPr>
      <w:bookmarkStart w:id="2168" w:name="_Toc348100167"/>
      <w:r>
        <w:br w:type="page"/>
      </w:r>
      <w:bookmarkStart w:id="2169" w:name="_Toc507669852"/>
      <w:r w:rsidR="009401CA" w:rsidRPr="009026A4">
        <w:lastRenderedPageBreak/>
        <w:t>Boîte de dialogue Options de BioSIM</w:t>
      </w:r>
      <w:bookmarkEnd w:id="2168"/>
      <w:bookmarkEnd w:id="2169"/>
    </w:p>
    <w:p w14:paraId="31948C54" w14:textId="77777777" w:rsidR="009401CA" w:rsidRPr="009026A4" w:rsidRDefault="009401CA" w:rsidP="009401CA"/>
    <w:p w14:paraId="2AD82F95" w14:textId="7D9530B1" w:rsidR="009401CA" w:rsidRPr="009026A4" w:rsidRDefault="009401CA" w:rsidP="009401CA">
      <w:pPr>
        <w:jc w:val="both"/>
      </w:pPr>
      <w:r w:rsidRPr="009026A4">
        <w:t>Pour accéder à la boîte de dialogue Options de BioSIM, sélectionnez [</w:t>
      </w:r>
      <w:r w:rsidR="0035768C">
        <w:t>Affichage</w:t>
      </w:r>
      <w:r w:rsidRPr="009026A4">
        <w:t xml:space="preserve">] [Options] dans la barre de menus ou cliquez sur le bouton Options </w:t>
      </w:r>
      <w:r w:rsidR="008F78E1" w:rsidRPr="009026A4">
        <w:rPr>
          <w:noProof/>
          <w:lang w:val="en-CA" w:eastAsia="en-CA"/>
        </w:rPr>
        <w:drawing>
          <wp:inline distT="0" distB="0" distL="0" distR="0" wp14:anchorId="7373EBA2" wp14:editId="4123A5E7">
            <wp:extent cx="136525" cy="136525"/>
            <wp:effectExtent l="0" t="0" r="0" b="0"/>
            <wp:docPr id="219" name="Picture 219" descr="Options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Options_button"/>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dans la barre d</w:t>
      </w:r>
      <w:r w:rsidR="0098105F">
        <w:t>’</w:t>
      </w:r>
      <w:r w:rsidRPr="009026A4">
        <w:t>outils de la fenêtre principale. Vous pouvez également y accéder par l</w:t>
      </w:r>
      <w:r w:rsidR="0098105F">
        <w:t>’</w:t>
      </w:r>
      <w:r w:rsidRPr="009026A4">
        <w:t xml:space="preserve">intermédiaire de plusieurs autres boîtes de dialogue au moyen du bouton Options </w:t>
      </w:r>
      <w:r w:rsidR="008F78E1" w:rsidRPr="009026A4">
        <w:rPr>
          <w:noProof/>
          <w:lang w:val="en-CA" w:eastAsia="en-CA"/>
        </w:rPr>
        <w:drawing>
          <wp:inline distT="0" distB="0" distL="0" distR="0" wp14:anchorId="0FA07918" wp14:editId="1A524FF5">
            <wp:extent cx="163830" cy="136525"/>
            <wp:effectExtent l="0" t="0" r="0" b="0"/>
            <wp:docPr id="220" name="Picture 220" descr="Ouvrir_le_dialogue_d'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Ouvrir_le_dialogue_d'option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ou du bouton Parcourir </w:t>
      </w:r>
      <w:r w:rsidR="008F78E1" w:rsidRPr="009026A4">
        <w:rPr>
          <w:noProof/>
          <w:lang w:val="en-CA" w:eastAsia="en-CA"/>
        </w:rPr>
        <w:drawing>
          <wp:inline distT="0" distB="0" distL="0" distR="0" wp14:anchorId="62D2335B" wp14:editId="35092398">
            <wp:extent cx="266065" cy="136525"/>
            <wp:effectExtent l="0" t="0" r="0" b="0"/>
            <wp:docPr id="221" name="Picture 221" descr="Parcour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Parcouri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6065" cy="136525"/>
                    </a:xfrm>
                    <a:prstGeom prst="rect">
                      <a:avLst/>
                    </a:prstGeom>
                    <a:noFill/>
                    <a:ln>
                      <a:noFill/>
                    </a:ln>
                  </pic:spPr>
                </pic:pic>
              </a:graphicData>
            </a:graphic>
          </wp:inline>
        </w:drawing>
      </w:r>
      <w:r w:rsidRPr="009026A4">
        <w:t>. Lorsque vous utilisez ces bouton</w:t>
      </w:r>
      <w:r w:rsidR="00D87A9D" w:rsidRPr="009026A4">
        <w:t>s</w:t>
      </w:r>
      <w:r w:rsidRPr="009026A4">
        <w:t>, BioSIM a été configuré de façon à vous rediriger vers la page pertinente de la boîte de dialogue Options.</w:t>
      </w:r>
    </w:p>
    <w:p w14:paraId="42A64264" w14:textId="77777777" w:rsidR="009401CA" w:rsidRPr="009026A4" w:rsidRDefault="009401CA" w:rsidP="009401CA">
      <w:pPr>
        <w:jc w:val="both"/>
      </w:pPr>
    </w:p>
    <w:p w14:paraId="7F4DD94E" w14:textId="3C2A9090" w:rsidR="009401CA" w:rsidRPr="009026A4" w:rsidRDefault="009401CA" w:rsidP="009401CA">
      <w:pPr>
        <w:jc w:val="both"/>
      </w:pPr>
      <w:r w:rsidRPr="009026A4">
        <w:t>Cette boîte de dialogue contient six pages qui servent à spécifier ou à modifier les données principales de configuration.</w:t>
      </w:r>
    </w:p>
    <w:p w14:paraId="68968383" w14:textId="25F19911" w:rsidR="009401CA" w:rsidRPr="009026A4" w:rsidRDefault="009401CA" w:rsidP="009401CA">
      <w:pPr>
        <w:jc w:val="both"/>
      </w:pPr>
    </w:p>
    <w:p w14:paraId="7140344B" w14:textId="0E7C9EEF" w:rsidR="009401CA" w:rsidRPr="009026A4" w:rsidRDefault="009401CA" w:rsidP="006160E5">
      <w:pPr>
        <w:pStyle w:val="Titre2"/>
      </w:pPr>
      <w:bookmarkStart w:id="2170" w:name="_Toc348100168"/>
      <w:bookmarkStart w:id="2171" w:name="_Toc507669853"/>
      <w:r w:rsidRPr="009026A4">
        <w:t>Page Options BioSIM</w:t>
      </w:r>
      <w:bookmarkEnd w:id="2170"/>
      <w:bookmarkEnd w:id="2171"/>
      <w:r w:rsidRPr="009026A4">
        <w:t xml:space="preserve"> </w:t>
      </w:r>
    </w:p>
    <w:p w14:paraId="47231D2D" w14:textId="0F4E87E0" w:rsidR="009401CA" w:rsidRPr="009026A4" w:rsidRDefault="009401CA" w:rsidP="009401CA">
      <w:pPr>
        <w:jc w:val="both"/>
        <w:rPr>
          <w:b/>
        </w:rPr>
      </w:pPr>
    </w:p>
    <w:p w14:paraId="292331F9" w14:textId="52BF5AB7" w:rsidR="009401CA" w:rsidRDefault="00D509F7" w:rsidP="009401CA">
      <w:pPr>
        <w:jc w:val="both"/>
      </w:pPr>
      <w:r w:rsidRPr="009026A4">
        <w:rPr>
          <w:noProof/>
          <w:lang w:val="en-CA" w:eastAsia="en-CA"/>
        </w:rPr>
        <w:drawing>
          <wp:anchor distT="0" distB="0" distL="114300" distR="114300" simplePos="0" relativeHeight="251672064" behindDoc="1" locked="0" layoutInCell="1" allowOverlap="1" wp14:anchorId="3AA74986" wp14:editId="4DDBDCE9">
            <wp:simplePos x="0" y="0"/>
            <wp:positionH relativeFrom="column">
              <wp:posOffset>3719195</wp:posOffset>
            </wp:positionH>
            <wp:positionV relativeFrom="paragraph">
              <wp:posOffset>6985</wp:posOffset>
            </wp:positionV>
            <wp:extent cx="2687320" cy="1711960"/>
            <wp:effectExtent l="0" t="0" r="0" b="2540"/>
            <wp:wrapTight wrapText="bothSides">
              <wp:wrapPolygon edited="0">
                <wp:start x="0" y="0"/>
                <wp:lineTo x="0" y="21392"/>
                <wp:lineTo x="21437" y="21392"/>
                <wp:lineTo x="21437" y="0"/>
                <wp:lineTo x="0" y="0"/>
              </wp:wrapPolygon>
            </wp:wrapTight>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Options_(Onglet_Options_BioSIM)"/>
                    <pic:cNvPicPr>
                      <a:picLocks noChangeAspect="1" noChangeArrowheads="1"/>
                    </pic:cNvPicPr>
                  </pic:nvPicPr>
                  <pic:blipFill>
                    <a:blip r:embed="rId192" cstate="print">
                      <a:extLst>
                        <a:ext uri="{28A0092B-C50C-407E-A947-70E740481C1C}">
                          <a14:useLocalDpi xmlns:a14="http://schemas.microsoft.com/office/drawing/2010/main" val="0"/>
                        </a:ext>
                      </a:extLst>
                    </a:blip>
                    <a:stretch>
                      <a:fillRect/>
                    </a:stretch>
                  </pic:blipFill>
                  <pic:spPr bwMode="auto">
                    <a:xfrm>
                      <a:off x="0" y="0"/>
                      <a:ext cx="2687320" cy="171196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Par défaut, BioSIM n</w:t>
      </w:r>
      <w:r w:rsidR="0098105F">
        <w:t>’</w:t>
      </w:r>
      <w:r w:rsidR="009401CA" w:rsidRPr="009026A4">
        <w:t>enregistre pas un projet après son exécution. Pour que BioSIM</w:t>
      </w:r>
      <w:r w:rsidR="009401CA" w:rsidRPr="009026A4">
        <w:rPr>
          <w:i/>
        </w:rPr>
        <w:t xml:space="preserve"> </w:t>
      </w:r>
      <w:r w:rsidR="009401CA" w:rsidRPr="009026A4">
        <w:t>enregistre automatiquement le projet juste avant l</w:t>
      </w:r>
      <w:r w:rsidR="0098105F">
        <w:t>’</w:t>
      </w:r>
      <w:r w:rsidR="009401CA" w:rsidRPr="009026A4">
        <w:t>exécution d</w:t>
      </w:r>
      <w:r w:rsidR="0098105F">
        <w:t>’</w:t>
      </w:r>
      <w:r w:rsidR="009401CA" w:rsidRPr="009026A4">
        <w:t>une tâche, cochez la case</w:t>
      </w:r>
      <w:r w:rsidR="009401CA" w:rsidRPr="009026A4">
        <w:rPr>
          <w:b/>
        </w:rPr>
        <w:t xml:space="preserve"> </w:t>
      </w:r>
      <w:r w:rsidR="004A2ED9" w:rsidRPr="009026A4">
        <w:rPr>
          <w:noProof/>
          <w:lang w:val="en-CA" w:eastAsia="en-CA"/>
        </w:rPr>
        <w:drawing>
          <wp:inline distT="0" distB="0" distL="0" distR="0" wp14:anchorId="648B98D2" wp14:editId="5A72AC25">
            <wp:extent cx="136525" cy="136525"/>
            <wp:effectExtent l="0" t="0" r="0" b="0"/>
            <wp:docPr id="222" name="Picture 222"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9401CA" w:rsidRPr="009026A4">
        <w:rPr>
          <w:rFonts w:ascii="Courier New" w:hAnsi="Courier New"/>
          <w:sz w:val="22"/>
        </w:rPr>
        <w:t>Sauvegarder le projet à l</w:t>
      </w:r>
      <w:r w:rsidR="0098105F">
        <w:rPr>
          <w:rFonts w:ascii="Courier New" w:hAnsi="Courier New"/>
          <w:sz w:val="22"/>
        </w:rPr>
        <w:t>’</w:t>
      </w:r>
      <w:r w:rsidR="009401CA" w:rsidRPr="009026A4">
        <w:rPr>
          <w:rFonts w:ascii="Courier New" w:hAnsi="Courier New"/>
          <w:sz w:val="22"/>
        </w:rPr>
        <w:t>exécution</w:t>
      </w:r>
      <w:r w:rsidR="009401CA" w:rsidRPr="009026A4">
        <w:t>.</w:t>
      </w:r>
    </w:p>
    <w:p w14:paraId="5E86C628" w14:textId="05EB5751" w:rsidR="004A2ED9" w:rsidRPr="009026A4" w:rsidRDefault="004A2ED9" w:rsidP="009401CA">
      <w:pPr>
        <w:jc w:val="both"/>
      </w:pPr>
      <w:r>
        <w:t xml:space="preserve">BioSIM </w:t>
      </w:r>
      <w:r w:rsidR="00F92A34">
        <w:t xml:space="preserve">n’exporter pas les lignes qui contient que des données manquantes par défaut, pour cela il faut cochez la case </w:t>
      </w:r>
      <w:r w:rsidR="00F92A34" w:rsidRPr="009026A4">
        <w:rPr>
          <w:noProof/>
          <w:lang w:val="en-CA" w:eastAsia="en-CA"/>
        </w:rPr>
        <w:drawing>
          <wp:inline distT="0" distB="0" distL="0" distR="0" wp14:anchorId="3081671D" wp14:editId="6F5D8F36">
            <wp:extent cx="136525" cy="136525"/>
            <wp:effectExtent l="0" t="0" r="0" b="0"/>
            <wp:docPr id="396" name="Picture 396"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F92A34" w:rsidRPr="00F92A34">
        <w:rPr>
          <w:rFonts w:ascii="Courier New" w:hAnsi="Courier New"/>
          <w:sz w:val="22"/>
        </w:rPr>
        <w:t>Exporter toutes les lignes même si ce n’est que des données manquantes</w:t>
      </w:r>
      <w:r w:rsidR="00F92A34">
        <w:rPr>
          <w:rFonts w:ascii="Courier New" w:hAnsi="Courier New"/>
          <w:sz w:val="22"/>
        </w:rPr>
        <w:t>.</w:t>
      </w:r>
    </w:p>
    <w:p w14:paraId="4640E324" w14:textId="77777777" w:rsidR="009401CA" w:rsidRPr="009026A4" w:rsidRDefault="009401CA" w:rsidP="009401CA">
      <w:pPr>
        <w:ind w:left="480"/>
        <w:jc w:val="both"/>
      </w:pPr>
    </w:p>
    <w:p w14:paraId="4256B312" w14:textId="77777777" w:rsidR="009401CA" w:rsidRPr="009026A4" w:rsidRDefault="009401CA" w:rsidP="006160E5">
      <w:pPr>
        <w:pStyle w:val="Titre2"/>
      </w:pPr>
      <w:bookmarkStart w:id="2172" w:name="_Toc348100169"/>
      <w:bookmarkStart w:id="2173" w:name="_Toc507669854"/>
      <w:r w:rsidRPr="009026A4">
        <w:t>Page Répertoires</w:t>
      </w:r>
      <w:bookmarkEnd w:id="2172"/>
      <w:bookmarkEnd w:id="2173"/>
    </w:p>
    <w:p w14:paraId="13208EF6" w14:textId="01CD4B51" w:rsidR="009401CA" w:rsidRPr="009026A4" w:rsidRDefault="009401CA" w:rsidP="009401CA">
      <w:pPr>
        <w:jc w:val="both"/>
        <w:rPr>
          <w:b/>
        </w:rPr>
      </w:pPr>
    </w:p>
    <w:p w14:paraId="6319298A" w14:textId="3BCF0472" w:rsidR="009401CA" w:rsidRPr="009026A4" w:rsidRDefault="0038429F" w:rsidP="009401CA">
      <w:pPr>
        <w:jc w:val="both"/>
      </w:pPr>
      <w:r w:rsidRPr="009026A4">
        <w:rPr>
          <w:noProof/>
          <w:lang w:val="en-CA" w:eastAsia="en-CA"/>
        </w:rPr>
        <w:drawing>
          <wp:anchor distT="0" distB="0" distL="114300" distR="114300" simplePos="0" relativeHeight="251673088" behindDoc="1" locked="0" layoutInCell="1" allowOverlap="1" wp14:anchorId="42DE065C" wp14:editId="547A4EC9">
            <wp:simplePos x="0" y="0"/>
            <wp:positionH relativeFrom="column">
              <wp:posOffset>3670576</wp:posOffset>
            </wp:positionH>
            <wp:positionV relativeFrom="paragraph">
              <wp:posOffset>9167</wp:posOffset>
            </wp:positionV>
            <wp:extent cx="2734945" cy="1762125"/>
            <wp:effectExtent l="0" t="0" r="8255" b="9525"/>
            <wp:wrapTight wrapText="bothSides">
              <wp:wrapPolygon edited="0">
                <wp:start x="0" y="0"/>
                <wp:lineTo x="0" y="21483"/>
                <wp:lineTo x="21515" y="21483"/>
                <wp:lineTo x="21515" y="0"/>
                <wp:lineTo x="0" y="0"/>
              </wp:wrapPolygon>
            </wp:wrapTight>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Options_(Onglet_Répertoires)"/>
                    <pic:cNvPicPr>
                      <a:picLocks noChangeAspect="1" noChangeArrowheads="1"/>
                    </pic:cNvPicPr>
                  </pic:nvPicPr>
                  <pic:blipFill>
                    <a:blip r:embed="rId193" cstate="print">
                      <a:extLst>
                        <a:ext uri="{28A0092B-C50C-407E-A947-70E740481C1C}">
                          <a14:useLocalDpi xmlns:a14="http://schemas.microsoft.com/office/drawing/2010/main" val="0"/>
                        </a:ext>
                      </a:extLst>
                    </a:blip>
                    <a:stretch>
                      <a:fillRect/>
                    </a:stretch>
                  </pic:blipFill>
                  <pic:spPr bwMode="auto">
                    <a:xfrm>
                      <a:off x="0" y="0"/>
                      <a:ext cx="2734945" cy="1762125"/>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Cette page indique les répertoires (ou chemins) globaux et locaux de BioSIM. Deux d</w:t>
      </w:r>
      <w:r w:rsidR="0098105F">
        <w:t>’</w:t>
      </w:r>
      <w:r w:rsidR="009401CA" w:rsidRPr="009026A4">
        <w:t>entre eux peuvent être réglés par l</w:t>
      </w:r>
      <w:r w:rsidR="0098105F">
        <w:t>’</w:t>
      </w:r>
      <w:r w:rsidR="009401CA" w:rsidRPr="009026A4">
        <w:t xml:space="preserve">utilisateur (les répertoires globaux </w:t>
      </w:r>
      <w:r w:rsidR="009401CA" w:rsidRPr="009026A4">
        <w:rPr>
          <w:b/>
        </w:rPr>
        <w:t>BD climatiques</w:t>
      </w:r>
      <w:r w:rsidR="009401CA" w:rsidRPr="009026A4">
        <w:t xml:space="preserve"> et </w:t>
      </w:r>
      <w:r w:rsidR="009401CA" w:rsidRPr="009026A4">
        <w:rPr>
          <w:b/>
        </w:rPr>
        <w:t>Carte d</w:t>
      </w:r>
      <w:r w:rsidR="0098105F">
        <w:rPr>
          <w:b/>
        </w:rPr>
        <w:t>’</w:t>
      </w:r>
      <w:r w:rsidR="009401CA" w:rsidRPr="009026A4">
        <w:rPr>
          <w:b/>
        </w:rPr>
        <w:t>entrée</w:t>
      </w:r>
      <w:r w:rsidR="009401CA" w:rsidRPr="009026A4">
        <w:t>); les autres sont réglées automatiquement lors de l</w:t>
      </w:r>
      <w:r w:rsidR="0098105F">
        <w:t>’</w:t>
      </w:r>
      <w:r w:rsidR="009401CA" w:rsidRPr="009026A4">
        <w:t xml:space="preserve">installation de BioSIM </w:t>
      </w:r>
      <w:r w:rsidR="009401CA" w:rsidRPr="00E612BC">
        <w:t>(</w:t>
      </w:r>
      <w:r w:rsidR="009401CA" w:rsidRPr="00E612BC">
        <w:rPr>
          <w:b/>
        </w:rPr>
        <w:t>Application</w:t>
      </w:r>
      <w:r w:rsidR="009401CA" w:rsidRPr="009026A4">
        <w:t xml:space="preserve"> et </w:t>
      </w:r>
      <w:r w:rsidR="009401CA" w:rsidRPr="009026A4">
        <w:rPr>
          <w:b/>
        </w:rPr>
        <w:t>Modèles</w:t>
      </w:r>
      <w:r w:rsidR="009401CA" w:rsidRPr="009026A4">
        <w:t>), ou encore lors de l</w:t>
      </w:r>
      <w:r w:rsidR="0098105F">
        <w:t>’</w:t>
      </w:r>
      <w:r w:rsidR="009401CA" w:rsidRPr="009026A4">
        <w:t>ouverture ou de la création d</w:t>
      </w:r>
      <w:r w:rsidR="0098105F">
        <w:t>’</w:t>
      </w:r>
      <w:r w:rsidR="009401CA" w:rsidRPr="009026A4">
        <w:t xml:space="preserve">un projet (les répertoires locaux </w:t>
      </w:r>
      <w:r w:rsidR="009401CA" w:rsidRPr="009026A4">
        <w:rPr>
          <w:b/>
        </w:rPr>
        <w:t>BD climatiques</w:t>
      </w:r>
      <w:r w:rsidR="009401CA" w:rsidRPr="009026A4">
        <w:t xml:space="preserve"> et </w:t>
      </w:r>
      <w:r w:rsidR="009401CA" w:rsidRPr="009026A4">
        <w:rPr>
          <w:b/>
        </w:rPr>
        <w:t>Carte d</w:t>
      </w:r>
      <w:r w:rsidR="0098105F">
        <w:rPr>
          <w:b/>
        </w:rPr>
        <w:t>’</w:t>
      </w:r>
      <w:r w:rsidR="009401CA" w:rsidRPr="009026A4">
        <w:rPr>
          <w:b/>
        </w:rPr>
        <w:t>entrée</w:t>
      </w:r>
      <w:r w:rsidR="009401CA" w:rsidRPr="009026A4">
        <w:t xml:space="preserve">). </w:t>
      </w:r>
    </w:p>
    <w:p w14:paraId="575B797C" w14:textId="77777777" w:rsidR="009401CA" w:rsidRPr="009026A4" w:rsidRDefault="009401CA" w:rsidP="009401CA">
      <w:pPr>
        <w:rPr>
          <w:szCs w:val="24"/>
        </w:rPr>
      </w:pPr>
    </w:p>
    <w:p w14:paraId="6B506887" w14:textId="5F341925" w:rsidR="009401CA" w:rsidRPr="009026A4" w:rsidRDefault="009401CA" w:rsidP="009401CA">
      <w:r w:rsidRPr="009026A4">
        <w:t xml:space="preserve">Vous pouvez spécifier plusieurs répertoires globaux destinés aux données météorologiques normales et quotidiennes en les ajoutant à la liste </w:t>
      </w:r>
      <w:r w:rsidRPr="009026A4">
        <w:rPr>
          <w:b/>
        </w:rPr>
        <w:t>BD climatiques</w:t>
      </w:r>
      <w:r w:rsidRPr="009026A4">
        <w:t xml:space="preserve"> au moyen du bouton </w:t>
      </w:r>
      <w:r w:rsidR="00766BA2">
        <w:t>nouveau(Ins)</w:t>
      </w:r>
      <w:r w:rsidRPr="009026A4">
        <w:t xml:space="preserve"> </w:t>
      </w:r>
      <w:r w:rsidR="008F78E1" w:rsidRPr="009026A4">
        <w:rPr>
          <w:noProof/>
          <w:lang w:val="en-CA" w:eastAsia="en-CA"/>
        </w:rPr>
        <w:drawing>
          <wp:inline distT="0" distB="0" distL="0" distR="0" wp14:anchorId="4BC83F36" wp14:editId="0F25BB88">
            <wp:extent cx="161347" cy="1365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Browse_button"/>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161347" cy="136525"/>
                    </a:xfrm>
                    <a:prstGeom prst="rect">
                      <a:avLst/>
                    </a:prstGeom>
                    <a:noFill/>
                    <a:ln>
                      <a:noFill/>
                    </a:ln>
                  </pic:spPr>
                </pic:pic>
              </a:graphicData>
            </a:graphic>
          </wp:inline>
        </w:drawing>
      </w:r>
      <w:r w:rsidRPr="009026A4">
        <w:t xml:space="preserve"> </w:t>
      </w:r>
      <w:r w:rsidR="00766BA2">
        <w:t xml:space="preserve"> en suite cliquez(…)pour choisir le répertoire</w:t>
      </w:r>
      <w:r w:rsidRPr="009026A4">
        <w:t xml:space="preserve">. </w:t>
      </w:r>
    </w:p>
    <w:p w14:paraId="06C7051F" w14:textId="77777777" w:rsidR="009401CA" w:rsidRPr="009026A4" w:rsidRDefault="009401CA" w:rsidP="009401CA"/>
    <w:p w14:paraId="1C1C3654" w14:textId="6A06A928" w:rsidR="009401CA" w:rsidRDefault="009401CA" w:rsidP="009401CA">
      <w:r w:rsidRPr="009026A4">
        <w:t xml:space="preserve">Vous pouvez aussi ajouter des répertoires </w:t>
      </w:r>
      <w:r w:rsidRPr="009026A4">
        <w:rPr>
          <w:b/>
        </w:rPr>
        <w:t>Carte d</w:t>
      </w:r>
      <w:r w:rsidR="0098105F">
        <w:rPr>
          <w:b/>
        </w:rPr>
        <w:t>’</w:t>
      </w:r>
      <w:r w:rsidRPr="009026A4">
        <w:rPr>
          <w:b/>
        </w:rPr>
        <w:t>entrée</w:t>
      </w:r>
      <w:r w:rsidRPr="009026A4">
        <w:t xml:space="preserve"> globaux. Vous devez préciser le format des fichiers de carte d</w:t>
      </w:r>
      <w:r w:rsidR="0098105F">
        <w:t>’</w:t>
      </w:r>
      <w:r w:rsidRPr="009026A4">
        <w:t>entrée en entrant leur extension dans le deuxième champ de liste (situé à l</w:t>
      </w:r>
      <w:r w:rsidR="0098105F">
        <w:t>’</w:t>
      </w:r>
      <w:r w:rsidRPr="009026A4">
        <w:t>extrême droite). BioSIM recherchera uniquement des fichiers dont l</w:t>
      </w:r>
      <w:r w:rsidR="0098105F">
        <w:t>’</w:t>
      </w:r>
      <w:r w:rsidRPr="009026A4">
        <w:t>extension se trouve dans cette liste. Vous pouvez également lier des fichiers de type carte d</w:t>
      </w:r>
      <w:r w:rsidR="0098105F">
        <w:t>’</w:t>
      </w:r>
      <w:r w:rsidRPr="009026A4">
        <w:t>entrée à BioSIM au moyen de la boîte de dialogue Éditeur de données liées (accessible à partir du menu principal [Outils][</w:t>
      </w:r>
      <w:del w:id="2174" w:author="St-Amant, Rémi" w:date="2018-02-27T09:35:00Z">
        <w:r w:rsidR="002625BD" w:rsidDel="00383020">
          <w:delText>Administrateur de fichiers</w:delText>
        </w:r>
      </w:del>
      <w:ins w:id="2175" w:author="St-Amant, Rémi" w:date="2018-02-27T09:35:00Z">
        <w:r w:rsidR="00383020">
          <w:t>Gestionnaire de fichiers</w:t>
        </w:r>
      </w:ins>
      <w:r w:rsidRPr="009026A4">
        <w:t>] ou lors de la définition d</w:t>
      </w:r>
      <w:r w:rsidR="0098105F">
        <w:t>’</w:t>
      </w:r>
      <w:r w:rsidRPr="009026A4">
        <w:t>un élément de cartographie). Lors de la création de tels liens, BioSIM ajoute automatiquement l</w:t>
      </w:r>
      <w:r w:rsidR="0098105F">
        <w:t>’</w:t>
      </w:r>
      <w:r w:rsidRPr="009026A4">
        <w:t>extension des cartes d</w:t>
      </w:r>
      <w:r w:rsidR="0098105F">
        <w:t>’</w:t>
      </w:r>
      <w:r w:rsidRPr="009026A4">
        <w:t>entrée liées à la liste de formats de cartes d</w:t>
      </w:r>
      <w:r w:rsidR="0098105F">
        <w:t>’</w:t>
      </w:r>
      <w:r w:rsidRPr="009026A4">
        <w:t>entrée.</w:t>
      </w:r>
    </w:p>
    <w:p w14:paraId="32E8D07A" w14:textId="77777777" w:rsidR="002625BD" w:rsidRPr="009026A4" w:rsidRDefault="002625BD" w:rsidP="009401CA">
      <w:pPr>
        <w:rPr>
          <w:sz w:val="16"/>
          <w:szCs w:val="16"/>
        </w:rPr>
      </w:pPr>
    </w:p>
    <w:p w14:paraId="116B2A3B" w14:textId="31731F77" w:rsidR="0038429F" w:rsidRPr="009026A4" w:rsidRDefault="0038429F" w:rsidP="0038429F">
      <w:pPr>
        <w:jc w:val="both"/>
      </w:pPr>
      <w:r w:rsidRPr="009026A4">
        <w:rPr>
          <w:noProof/>
          <w:lang w:val="en-CA" w:eastAsia="en-CA"/>
        </w:rPr>
        <w:lastRenderedPageBreak/>
        <w:drawing>
          <wp:inline distT="0" distB="0" distL="0" distR="0" wp14:anchorId="63518DAA" wp14:editId="4AB48DDF">
            <wp:extent cx="163830" cy="136525"/>
            <wp:effectExtent l="0" t="0" r="0" b="0"/>
            <wp:docPr id="397" name="Picture 397" descr="Modèles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Modèles_New"/>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Nouveau : Sert à ajouter un</w:t>
      </w:r>
      <w:r>
        <w:t xml:space="preserve"> nouveau élément.</w:t>
      </w:r>
    </w:p>
    <w:p w14:paraId="44B0834F" w14:textId="651AA4BD" w:rsidR="0038429F" w:rsidRPr="009026A4" w:rsidRDefault="0038429F" w:rsidP="0038429F">
      <w:pPr>
        <w:jc w:val="both"/>
      </w:pPr>
      <w:r w:rsidRPr="009026A4">
        <w:rPr>
          <w:noProof/>
          <w:lang w:val="en-CA" w:eastAsia="en-CA"/>
        </w:rPr>
        <w:drawing>
          <wp:inline distT="0" distB="0" distL="0" distR="0" wp14:anchorId="0BB3790F" wp14:editId="7F37EE24">
            <wp:extent cx="163830" cy="136525"/>
            <wp:effectExtent l="0" t="0" r="0" b="0"/>
            <wp:docPr id="398" name="Picture 398" descr="Modèles_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Modèles_Delet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Supprimer : Sert à supprimer l</w:t>
      </w:r>
      <w:r>
        <w:t>’élément</w:t>
      </w:r>
      <w:r w:rsidRPr="009026A4">
        <w:t xml:space="preserve"> </w:t>
      </w:r>
      <w:r>
        <w:t>sélectionné.</w:t>
      </w:r>
    </w:p>
    <w:p w14:paraId="1A36A2EB" w14:textId="28CA1146" w:rsidR="0038429F" w:rsidRPr="009026A4" w:rsidRDefault="0038429F" w:rsidP="0038429F">
      <w:pPr>
        <w:jc w:val="both"/>
      </w:pPr>
      <w:r w:rsidRPr="009026A4">
        <w:rPr>
          <w:noProof/>
          <w:lang w:val="en-CA" w:eastAsia="en-CA"/>
        </w:rPr>
        <w:drawing>
          <wp:inline distT="0" distB="0" distL="0" distR="0" wp14:anchorId="1FB7D60A" wp14:editId="6A9AF3F4">
            <wp:extent cx="163830" cy="136525"/>
            <wp:effectExtent l="0" t="0" r="0" b="0"/>
            <wp:docPr id="399" name="Picture 399" descr="Modèles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odèles_up"/>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Déplacer l</w:t>
      </w:r>
      <w:r>
        <w:t>’</w:t>
      </w:r>
      <w:r w:rsidRPr="009026A4">
        <w:t>élément vers le haut : Sert à déplacer l</w:t>
      </w:r>
      <w:r>
        <w:t>’</w:t>
      </w:r>
      <w:r w:rsidRPr="009026A4">
        <w:t xml:space="preserve">élément </w:t>
      </w:r>
      <w:r>
        <w:t>sélectionné vers le haut de la liste.</w:t>
      </w:r>
    </w:p>
    <w:p w14:paraId="3D14D58E" w14:textId="25418D84" w:rsidR="0038429F" w:rsidRPr="009026A4" w:rsidRDefault="0038429F" w:rsidP="0038429F">
      <w:pPr>
        <w:jc w:val="both"/>
      </w:pPr>
      <w:r w:rsidRPr="009026A4">
        <w:rPr>
          <w:noProof/>
          <w:lang w:val="en-CA" w:eastAsia="en-CA"/>
        </w:rPr>
        <w:drawing>
          <wp:inline distT="0" distB="0" distL="0" distR="0" wp14:anchorId="558DCBEE" wp14:editId="3BD53FB4">
            <wp:extent cx="163830" cy="136525"/>
            <wp:effectExtent l="0" t="0" r="0" b="0"/>
            <wp:docPr id="400" name="Picture 400" descr="Modèles_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Modèles_down"/>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3830" cy="136525"/>
                    </a:xfrm>
                    <a:prstGeom prst="rect">
                      <a:avLst/>
                    </a:prstGeom>
                    <a:noFill/>
                    <a:ln>
                      <a:noFill/>
                    </a:ln>
                  </pic:spPr>
                </pic:pic>
              </a:graphicData>
            </a:graphic>
          </wp:inline>
        </w:drawing>
      </w:r>
      <w:r w:rsidRPr="009026A4">
        <w:t xml:space="preserve"> Déplacer l</w:t>
      </w:r>
      <w:r>
        <w:t>’</w:t>
      </w:r>
      <w:r w:rsidRPr="009026A4">
        <w:t>élément vers le bas : Sert à déplacer l</w:t>
      </w:r>
      <w:r>
        <w:t>’</w:t>
      </w:r>
      <w:r w:rsidRPr="009026A4">
        <w:t xml:space="preserve">élément </w:t>
      </w:r>
      <w:r>
        <w:t>sélectionné</w:t>
      </w:r>
      <w:r w:rsidRPr="009026A4">
        <w:t xml:space="preserve"> vers le bas de la liste.</w:t>
      </w:r>
    </w:p>
    <w:p w14:paraId="015CF39C" w14:textId="77777777" w:rsidR="009401CA" w:rsidRPr="009026A4" w:rsidRDefault="009401CA" w:rsidP="009401CA">
      <w:pPr>
        <w:jc w:val="both"/>
        <w:rPr>
          <w:b/>
        </w:rPr>
      </w:pPr>
    </w:p>
    <w:p w14:paraId="65FA58E6" w14:textId="77777777" w:rsidR="009401CA" w:rsidRPr="009026A4" w:rsidRDefault="009401CA" w:rsidP="009401CA">
      <w:pPr>
        <w:rPr>
          <w:szCs w:val="24"/>
        </w:rPr>
      </w:pPr>
      <w:r w:rsidRPr="009026A4">
        <w:t>En plus des répertoires globaux, BioSIM recherche également des fichiers dans les sous-répertoires locaux du projet.</w:t>
      </w:r>
    </w:p>
    <w:p w14:paraId="5031565B" w14:textId="77777777" w:rsidR="009401CA" w:rsidRPr="009026A4" w:rsidRDefault="009401CA" w:rsidP="009401CA">
      <w:pPr>
        <w:jc w:val="both"/>
      </w:pPr>
    </w:p>
    <w:p w14:paraId="0FCACE75" w14:textId="77777777" w:rsidR="009401CA" w:rsidRPr="009026A4" w:rsidRDefault="009401CA" w:rsidP="006160E5">
      <w:pPr>
        <w:pStyle w:val="Titre2"/>
      </w:pPr>
      <w:bookmarkStart w:id="2176" w:name="_Toc348100170"/>
      <w:bookmarkStart w:id="2177" w:name="_Toc507669855"/>
      <w:r w:rsidRPr="009026A4">
        <w:t>Page Liens</w:t>
      </w:r>
      <w:bookmarkEnd w:id="2176"/>
      <w:bookmarkEnd w:id="2177"/>
      <w:r w:rsidRPr="009026A4">
        <w:t xml:space="preserve"> </w:t>
      </w:r>
    </w:p>
    <w:p w14:paraId="725F1978" w14:textId="4A77CA0B" w:rsidR="009401CA" w:rsidRPr="009026A4" w:rsidRDefault="009401CA" w:rsidP="009401CA">
      <w:pPr>
        <w:jc w:val="both"/>
      </w:pPr>
    </w:p>
    <w:p w14:paraId="45610EEC" w14:textId="5CE5FE19" w:rsidR="009401CA" w:rsidRPr="009026A4" w:rsidRDefault="00C27BC9" w:rsidP="009401CA">
      <w:pPr>
        <w:jc w:val="both"/>
      </w:pPr>
      <w:r w:rsidRPr="009026A4">
        <w:rPr>
          <w:noProof/>
          <w:lang w:val="en-CA" w:eastAsia="en-CA"/>
        </w:rPr>
        <w:drawing>
          <wp:anchor distT="0" distB="0" distL="114300" distR="114300" simplePos="0" relativeHeight="251674112" behindDoc="1" locked="0" layoutInCell="1" allowOverlap="1" wp14:anchorId="637BF259" wp14:editId="3E206F1E">
            <wp:simplePos x="0" y="0"/>
            <wp:positionH relativeFrom="column">
              <wp:posOffset>3620770</wp:posOffset>
            </wp:positionH>
            <wp:positionV relativeFrom="paragraph">
              <wp:posOffset>60325</wp:posOffset>
            </wp:positionV>
            <wp:extent cx="2815590" cy="1818005"/>
            <wp:effectExtent l="0" t="0" r="3810" b="0"/>
            <wp:wrapTight wrapText="bothSides">
              <wp:wrapPolygon edited="0">
                <wp:start x="0" y="0"/>
                <wp:lineTo x="0" y="21276"/>
                <wp:lineTo x="21483" y="21276"/>
                <wp:lineTo x="21483" y="0"/>
                <wp:lineTo x="0" y="0"/>
              </wp:wrapPolygon>
            </wp:wrapTight>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Options_(Onglet_Liens)"/>
                    <pic:cNvPicPr>
                      <a:picLocks noChangeAspect="1" noChangeArrowheads="1"/>
                    </pic:cNvPicPr>
                  </pic:nvPicPr>
                  <pic:blipFill>
                    <a:blip r:embed="rId195" cstate="print">
                      <a:extLst>
                        <a:ext uri="{28A0092B-C50C-407E-A947-70E740481C1C}">
                          <a14:useLocalDpi xmlns:a14="http://schemas.microsoft.com/office/drawing/2010/main" val="0"/>
                        </a:ext>
                      </a:extLst>
                    </a:blip>
                    <a:stretch>
                      <a:fillRect/>
                    </a:stretch>
                  </pic:blipFill>
                  <pic:spPr bwMode="auto">
                    <a:xfrm>
                      <a:off x="0" y="0"/>
                      <a:ext cx="2815590" cy="1818005"/>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Il s</w:t>
      </w:r>
      <w:r w:rsidR="0098105F">
        <w:t>’</w:t>
      </w:r>
      <w:r w:rsidR="009401CA" w:rsidRPr="009026A4">
        <w:t>avère également utile d</w:t>
      </w:r>
      <w:r w:rsidR="0098105F">
        <w:t>’</w:t>
      </w:r>
      <w:r w:rsidR="009401CA" w:rsidRPr="009026A4">
        <w:t xml:space="preserve">indiquer les chemins qui mènent aux applications auxquelles BioSIM peut être lié. Les chemins des </w:t>
      </w:r>
      <w:r w:rsidR="0038429F">
        <w:t>dix</w:t>
      </w:r>
      <w:r w:rsidR="009401CA" w:rsidRPr="009026A4">
        <w:t xml:space="preserve"> principaux programmes périphériques de BioSIM (</w:t>
      </w:r>
      <w:r w:rsidR="0038429F">
        <w:t>ShowMap, Éditeur horaire,</w:t>
      </w:r>
      <w:r w:rsidR="009401CA" w:rsidRPr="009026A4">
        <w:t xml:space="preserve"> </w:t>
      </w:r>
      <w:r w:rsidR="0038429F">
        <w:t>Éditeur quotidien, Éditeur de</w:t>
      </w:r>
      <w:r w:rsidR="009401CA" w:rsidRPr="009026A4">
        <w:t xml:space="preserve"> normales</w:t>
      </w:r>
      <w:r w:rsidR="0038429F">
        <w:t>, Éditeur de m</w:t>
      </w:r>
      <w:r w:rsidR="000E6249">
        <w:t>odèles, Stations voisine, Mise-</w:t>
      </w:r>
      <w:r w:rsidR="000E6249" w:rsidRPr="000E6249">
        <w:t xml:space="preserve"> </w:t>
      </w:r>
      <w:r w:rsidR="000E6249">
        <w:t xml:space="preserve">à </w:t>
      </w:r>
      <w:r w:rsidR="0038429F">
        <w:t>-jour météo, Transfère FTP, TDate et  MergeFiles</w:t>
      </w:r>
      <w:r w:rsidR="009401CA" w:rsidRPr="009026A4">
        <w:t>) sont réglés automatiquement et n</w:t>
      </w:r>
      <w:r w:rsidR="0098105F">
        <w:t>’</w:t>
      </w:r>
      <w:r w:rsidR="009401CA" w:rsidRPr="009026A4">
        <w:t>ont habituellement pas besoin d</w:t>
      </w:r>
      <w:r w:rsidR="0098105F">
        <w:t>’</w:t>
      </w:r>
      <w:r w:rsidR="009401CA" w:rsidRPr="009026A4">
        <w:t xml:space="preserve">être vérifiés. </w:t>
      </w:r>
    </w:p>
    <w:p w14:paraId="3786572A" w14:textId="77777777" w:rsidR="009401CA" w:rsidRPr="009026A4" w:rsidRDefault="009401CA" w:rsidP="009401CA">
      <w:pPr>
        <w:jc w:val="both"/>
      </w:pPr>
    </w:p>
    <w:p w14:paraId="37CAC185" w14:textId="50456D7C" w:rsidR="009401CA" w:rsidRPr="009026A4" w:rsidRDefault="009401CA" w:rsidP="009401CA">
      <w:pPr>
        <w:jc w:val="both"/>
      </w:pPr>
      <w:r w:rsidRPr="009026A4">
        <w:t>Les chemins qui mènent au chiffrier</w:t>
      </w:r>
      <w:r w:rsidR="0038429F">
        <w:t xml:space="preserve"> (Tableur 1 et 2)</w:t>
      </w:r>
      <w:r w:rsidRPr="009026A4">
        <w:t xml:space="preserve"> dans lequel seront exportés les résultats (par exemple, Excel) ainsi qu</w:t>
      </w:r>
      <w:r w:rsidR="0098105F">
        <w:t>’</w:t>
      </w:r>
      <w:r w:rsidRPr="009026A4">
        <w:t>à l</w:t>
      </w:r>
      <w:r w:rsidR="0098105F">
        <w:t>’</w:t>
      </w:r>
      <w:r w:rsidRPr="009026A4">
        <w:t>éditeur de texte</w:t>
      </w:r>
      <w:r w:rsidR="0038429F">
        <w:t xml:space="preserve"> et </w:t>
      </w:r>
      <w:r w:rsidR="00DD0C10">
        <w:t xml:space="preserve"> de </w:t>
      </w:r>
      <w:r w:rsidR="0038429F">
        <w:t>XML</w:t>
      </w:r>
      <w:r w:rsidRPr="009026A4">
        <w:t xml:space="preserve"> voulu (par exemple, le Bloc-notes) doivent être précisés par l</w:t>
      </w:r>
      <w:r w:rsidR="0098105F">
        <w:t>’</w:t>
      </w:r>
      <w:r w:rsidRPr="009026A4">
        <w:t xml:space="preserve">utilisateur au moyen du bouton Parcourir </w:t>
      </w:r>
      <w:r w:rsidR="0038429F">
        <w:rPr>
          <w:noProof/>
          <w:lang w:eastAsia="fr-CA"/>
        </w:rPr>
        <w:t>(…)</w:t>
      </w:r>
      <w:r w:rsidRPr="009026A4">
        <w:t>.</w:t>
      </w:r>
    </w:p>
    <w:p w14:paraId="786EEE4B" w14:textId="77777777" w:rsidR="009401CA" w:rsidRPr="009026A4" w:rsidRDefault="009401CA" w:rsidP="009401CA">
      <w:pPr>
        <w:jc w:val="both"/>
      </w:pPr>
    </w:p>
    <w:p w14:paraId="52B8B16D" w14:textId="77777777" w:rsidR="009401CA" w:rsidRPr="009026A4" w:rsidRDefault="009401CA" w:rsidP="006160E5">
      <w:pPr>
        <w:pStyle w:val="Titre2"/>
      </w:pPr>
      <w:bookmarkStart w:id="2178" w:name="_Toc348100171"/>
      <w:bookmarkStart w:id="2179" w:name="_Toc507669856"/>
      <w:r w:rsidRPr="009026A4">
        <w:t>Page Région</w:t>
      </w:r>
      <w:bookmarkEnd w:id="2178"/>
      <w:bookmarkEnd w:id="2179"/>
    </w:p>
    <w:p w14:paraId="127B77F2" w14:textId="705B3A56" w:rsidR="009401CA" w:rsidRPr="009026A4" w:rsidRDefault="00F46EFF" w:rsidP="009401CA">
      <w:pPr>
        <w:jc w:val="both"/>
      </w:pPr>
      <w:r w:rsidRPr="009026A4">
        <w:rPr>
          <w:noProof/>
          <w:lang w:val="en-CA" w:eastAsia="en-CA"/>
        </w:rPr>
        <w:drawing>
          <wp:anchor distT="0" distB="0" distL="114300" distR="114300" simplePos="0" relativeHeight="251675136" behindDoc="1" locked="0" layoutInCell="1" allowOverlap="1" wp14:anchorId="5A04CBEA" wp14:editId="0E20B0E2">
            <wp:simplePos x="0" y="0"/>
            <wp:positionH relativeFrom="column">
              <wp:posOffset>3699510</wp:posOffset>
            </wp:positionH>
            <wp:positionV relativeFrom="paragraph">
              <wp:posOffset>96520</wp:posOffset>
            </wp:positionV>
            <wp:extent cx="2734945" cy="2013585"/>
            <wp:effectExtent l="0" t="0" r="8255" b="5715"/>
            <wp:wrapTight wrapText="bothSides">
              <wp:wrapPolygon edited="0">
                <wp:start x="0" y="0"/>
                <wp:lineTo x="0" y="21457"/>
                <wp:lineTo x="21515" y="21457"/>
                <wp:lineTo x="21515" y="0"/>
                <wp:lineTo x="0" y="0"/>
              </wp:wrapPolygon>
            </wp:wrapTight>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Options_(Onglet_Région)"/>
                    <pic:cNvPicPr>
                      <a:picLocks noChangeAspect="1" noChangeArrowheads="1"/>
                    </pic:cNvPicPr>
                  </pic:nvPicPr>
                  <pic:blipFill>
                    <a:blip r:embed="rId196" cstate="print">
                      <a:extLst>
                        <a:ext uri="{28A0092B-C50C-407E-A947-70E740481C1C}">
                          <a14:useLocalDpi xmlns:a14="http://schemas.microsoft.com/office/drawing/2010/main" val="0"/>
                        </a:ext>
                      </a:extLst>
                    </a:blip>
                    <a:stretch>
                      <a:fillRect/>
                    </a:stretch>
                  </pic:blipFill>
                  <pic:spPr bwMode="auto">
                    <a:xfrm>
                      <a:off x="0" y="0"/>
                      <a:ext cx="2734945" cy="2013585"/>
                    </a:xfrm>
                    <a:prstGeom prst="rect">
                      <a:avLst/>
                    </a:prstGeom>
                    <a:noFill/>
                  </pic:spPr>
                </pic:pic>
              </a:graphicData>
            </a:graphic>
            <wp14:sizeRelH relativeFrom="page">
              <wp14:pctWidth>0</wp14:pctWidth>
            </wp14:sizeRelH>
            <wp14:sizeRelV relativeFrom="page">
              <wp14:pctHeight>0</wp14:pctHeight>
            </wp14:sizeRelV>
          </wp:anchor>
        </w:drawing>
      </w:r>
    </w:p>
    <w:p w14:paraId="25B52E1F" w14:textId="0FFCCD43" w:rsidR="009401CA" w:rsidRPr="009026A4" w:rsidRDefault="009401CA" w:rsidP="009401CA">
      <w:pPr>
        <w:jc w:val="both"/>
      </w:pPr>
      <w:r w:rsidRPr="009026A4">
        <w:t xml:space="preserve">La page </w:t>
      </w:r>
      <w:r w:rsidRPr="009026A4">
        <w:rPr>
          <w:i/>
        </w:rPr>
        <w:t>Région</w:t>
      </w:r>
      <w:r w:rsidRPr="009026A4">
        <w:t xml:space="preserve"> permet de modifier les séparateurs de variable et les formats temporels des fichiers qui seront exportés.</w:t>
      </w:r>
    </w:p>
    <w:p w14:paraId="32B71F5F" w14:textId="77777777" w:rsidR="009401CA" w:rsidRPr="009026A4" w:rsidRDefault="009401CA" w:rsidP="009401CA">
      <w:pPr>
        <w:jc w:val="both"/>
        <w:rPr>
          <w:b/>
        </w:rPr>
      </w:pPr>
    </w:p>
    <w:p w14:paraId="363B5D9F" w14:textId="77777777" w:rsidR="009401CA" w:rsidRPr="009026A4" w:rsidRDefault="009401CA" w:rsidP="009401CA">
      <w:pPr>
        <w:jc w:val="both"/>
      </w:pPr>
      <w:r w:rsidRPr="009026A4">
        <w:t xml:space="preserve">Champ </w:t>
      </w:r>
      <w:r w:rsidRPr="009026A4">
        <w:rPr>
          <w:b/>
        </w:rPr>
        <w:t>Symbole décimal</w:t>
      </w:r>
      <w:r w:rsidRPr="009026A4">
        <w:t> :</w:t>
      </w:r>
      <w:r w:rsidRPr="009026A4">
        <w:rPr>
          <w:b/>
        </w:rPr>
        <w:t xml:space="preserve"> </w:t>
      </w:r>
      <w:r w:rsidRPr="009026A4">
        <w:t>Permet de modifier le symbole décimal par défaut qui apparaît entre les variables à exporter.</w:t>
      </w:r>
    </w:p>
    <w:p w14:paraId="1E837BFF" w14:textId="77777777" w:rsidR="009401CA" w:rsidRPr="009026A4" w:rsidRDefault="009401CA" w:rsidP="009401CA">
      <w:pPr>
        <w:jc w:val="both"/>
      </w:pPr>
    </w:p>
    <w:p w14:paraId="3538BA4F" w14:textId="77777777" w:rsidR="009401CA" w:rsidRPr="009026A4" w:rsidRDefault="009401CA" w:rsidP="009401CA">
      <w:pPr>
        <w:jc w:val="both"/>
      </w:pPr>
      <w:r w:rsidRPr="009026A4">
        <w:t xml:space="preserve">Champ </w:t>
      </w:r>
      <w:r w:rsidRPr="009026A4">
        <w:rPr>
          <w:b/>
        </w:rPr>
        <w:t>Séparateur de liste</w:t>
      </w:r>
      <w:r w:rsidRPr="009026A4">
        <w:t> : Permet de modifier le séparateur de liste par défaut qui apparaît entre les variables à exporter.</w:t>
      </w:r>
    </w:p>
    <w:p w14:paraId="5C5025EA" w14:textId="77777777" w:rsidR="009401CA" w:rsidRPr="009026A4" w:rsidRDefault="009401CA" w:rsidP="009401CA">
      <w:pPr>
        <w:jc w:val="both"/>
      </w:pPr>
    </w:p>
    <w:p w14:paraId="09CB6B36" w14:textId="609C6E57" w:rsidR="009401CA" w:rsidRPr="009026A4" w:rsidRDefault="009401CA" w:rsidP="009401CA">
      <w:pPr>
        <w:jc w:val="both"/>
      </w:pPr>
      <w:r w:rsidRPr="009026A4">
        <w:t xml:space="preserve">Section </w:t>
      </w:r>
      <w:r w:rsidRPr="009026A4">
        <w:rPr>
          <w:b/>
        </w:rPr>
        <w:t>Format temporel </w:t>
      </w:r>
      <w:r w:rsidRPr="009026A4">
        <w:t>: Permet de modifier autant l</w:t>
      </w:r>
      <w:r w:rsidR="0098105F">
        <w:t>’</w:t>
      </w:r>
      <w:r w:rsidRPr="009026A4">
        <w:t>en-tête que le format des variables temporelles des modes « Pour chaque année » et « Pour l</w:t>
      </w:r>
      <w:r w:rsidR="0098105F">
        <w:t>’</w:t>
      </w:r>
      <w:r w:rsidRPr="009026A4">
        <w:t>ensemble des années ». Chaque fois qu</w:t>
      </w:r>
      <w:r w:rsidR="0098105F">
        <w:t>’</w:t>
      </w:r>
      <w:r w:rsidRPr="009026A4">
        <w:t>une variable est ajoutée dans l</w:t>
      </w:r>
      <w:r w:rsidR="0098105F">
        <w:t>’</w:t>
      </w:r>
      <w:r w:rsidRPr="009026A4">
        <w:t>une des colonnes de format, l</w:t>
      </w:r>
      <w:r w:rsidR="0098105F">
        <w:t>’</w:t>
      </w:r>
      <w:r w:rsidRPr="009026A4">
        <w:t xml:space="preserve">en-tête correspondant doit lui aussi être ajouté au tableau. Les données entrées dans le tableau de </w:t>
      </w:r>
      <w:smartTag w:uri="urn:schemas-microsoft-com:office:smarttags" w:element="PersonName">
        <w:smartTagPr>
          <w:attr w:name="ProductID" w:val="la section Format"/>
        </w:smartTagPr>
        <w:r w:rsidRPr="009026A4">
          <w:t xml:space="preserve">la section </w:t>
        </w:r>
        <w:r w:rsidRPr="009026A4">
          <w:rPr>
            <w:b/>
          </w:rPr>
          <w:t>Format</w:t>
        </w:r>
      </w:smartTag>
      <w:r w:rsidRPr="009026A4">
        <w:rPr>
          <w:b/>
        </w:rPr>
        <w:t xml:space="preserve"> temporel</w:t>
      </w:r>
      <w:r w:rsidRPr="009026A4">
        <w:t xml:space="preserve"> influent sur la façon dont BioSIM affiche les dates (dans </w:t>
      </w:r>
      <w:del w:id="2180" w:author="St-Amant, Rémi" w:date="2018-02-27T10:23:00Z">
        <w:r w:rsidRPr="009026A4" w:rsidDel="00465BB2">
          <w:delText>l</w:delText>
        </w:r>
        <w:r w:rsidR="0098105F" w:rsidDel="00465BB2">
          <w:delText>’</w:delText>
        </w:r>
        <w:r w:rsidRPr="009026A4" w:rsidDel="00465BB2">
          <w:delText xml:space="preserve">onglet </w:delText>
        </w:r>
        <w:r w:rsidRPr="009026A4" w:rsidDel="00465BB2">
          <w:rPr>
            <w:i/>
          </w:rPr>
          <w:delText>Données</w:delText>
        </w:r>
      </w:del>
      <w:ins w:id="2181" w:author="St-Amant, Rémi" w:date="2018-02-27T10:23:00Z">
        <w:r w:rsidR="00465BB2">
          <w:t>la fenêtre Données</w:t>
        </w:r>
      </w:ins>
      <w:r w:rsidRPr="009026A4">
        <w:t xml:space="preserve"> de la fenêtre principale) et les exporte (dans le fichier d</w:t>
      </w:r>
      <w:r w:rsidR="0098105F">
        <w:t>’</w:t>
      </w:r>
      <w:r w:rsidRPr="009026A4">
        <w:t xml:space="preserve">exportation). </w:t>
      </w:r>
    </w:p>
    <w:p w14:paraId="5BDCAAFE" w14:textId="77777777" w:rsidR="009401CA" w:rsidRPr="009026A4" w:rsidRDefault="009401CA" w:rsidP="009401CA">
      <w:pPr>
        <w:jc w:val="both"/>
      </w:pPr>
    </w:p>
    <w:p w14:paraId="3B98AAD7" w14:textId="4169BF21" w:rsidR="009401CA" w:rsidRPr="009026A4" w:rsidRDefault="009401CA" w:rsidP="009401CA">
      <w:pPr>
        <w:jc w:val="both"/>
      </w:pPr>
      <w:r w:rsidRPr="009026A4">
        <w:t>Il est souvent utile d</w:t>
      </w:r>
      <w:r w:rsidR="0098105F">
        <w:t>’</w:t>
      </w:r>
      <w:r w:rsidRPr="009026A4">
        <w:t>exporter chacun des éléments d</w:t>
      </w:r>
      <w:r w:rsidR="0098105F">
        <w:t>’</w:t>
      </w:r>
      <w:r w:rsidRPr="009026A4">
        <w:t>une représentation temporelle en tant que colonne distincte (par exemple, l</w:t>
      </w:r>
      <w:r w:rsidR="0098105F">
        <w:t>’</w:t>
      </w:r>
      <w:r w:rsidRPr="009026A4">
        <w:t xml:space="preserve">année et la date ordinale). Pour ce faire, vous devez remplacer le </w:t>
      </w:r>
      <w:r w:rsidRPr="009026A4">
        <w:lastRenderedPageBreak/>
        <w:t xml:space="preserve">séparateur par défaut « / » par le séparateur de liste (indiqué dans le champ </w:t>
      </w:r>
      <w:r w:rsidRPr="009026A4">
        <w:rPr>
          <w:b/>
        </w:rPr>
        <w:t>Séparateur de liste</w:t>
      </w:r>
      <w:r w:rsidRPr="009026A4">
        <w:t>). Par exemple, si le séparateur de liste est la virgule, le format « %y,%j » donnera deux colonnes, soit une contenant l</w:t>
      </w:r>
      <w:r w:rsidR="0098105F">
        <w:t>’</w:t>
      </w:r>
      <w:r w:rsidRPr="009026A4">
        <w:t>année et l</w:t>
      </w:r>
      <w:r w:rsidR="0098105F">
        <w:t>’</w:t>
      </w:r>
      <w:r w:rsidRPr="009026A4">
        <w:t>autre contenant la date ordinale (ou julienne). N</w:t>
      </w:r>
      <w:r w:rsidR="0098105F">
        <w:t>’</w:t>
      </w:r>
      <w:r w:rsidRPr="009026A4">
        <w:t>oubliez pas de modifier la définition de l</w:t>
      </w:r>
      <w:r w:rsidR="0098105F">
        <w:t>’</w:t>
      </w:r>
      <w:r w:rsidRPr="009026A4">
        <w:t>en-tête de la colonne afin que deux colonnes soient exportées (par exemple, Année et Date ordinale).</w:t>
      </w:r>
    </w:p>
    <w:p w14:paraId="6ADEC867" w14:textId="12AC331A" w:rsidR="009401CA" w:rsidRPr="009026A4" w:rsidRDefault="009401CA" w:rsidP="009401CA">
      <w:pPr>
        <w:ind w:left="360"/>
        <w:jc w:val="both"/>
      </w:pPr>
    </w:p>
    <w:p w14:paraId="7FBB1080" w14:textId="60B308C4" w:rsidR="009401CA" w:rsidRPr="009026A4" w:rsidRDefault="009401CA" w:rsidP="009401CA">
      <w:pPr>
        <w:jc w:val="both"/>
      </w:pPr>
      <w:r w:rsidRPr="009026A4">
        <w:t>La liste suivante contient les codes de format temporel les plus courants suivis d</w:t>
      </w:r>
      <w:r w:rsidR="0098105F">
        <w:t>’</w:t>
      </w:r>
      <w:r w:rsidRPr="009026A4">
        <w:t>une description et d</w:t>
      </w:r>
      <w:r w:rsidR="0098105F">
        <w:t>’</w:t>
      </w:r>
      <w:r w:rsidRPr="009026A4">
        <w:t>un exemple :</w:t>
      </w:r>
    </w:p>
    <w:p w14:paraId="4674ECB8" w14:textId="4A17E0FF" w:rsidR="009401CA" w:rsidRPr="009026A4" w:rsidRDefault="009401CA" w:rsidP="009401C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0"/>
        <w:gridCol w:w="4378"/>
        <w:gridCol w:w="3240"/>
      </w:tblGrid>
      <w:tr w:rsidR="009401CA" w:rsidRPr="009026A4" w14:paraId="1555134C" w14:textId="77777777" w:rsidTr="009401CA">
        <w:tc>
          <w:tcPr>
            <w:tcW w:w="1590" w:type="dxa"/>
            <w:shd w:val="clear" w:color="auto" w:fill="auto"/>
          </w:tcPr>
          <w:p w14:paraId="0EAA302E" w14:textId="77777777" w:rsidR="009401CA" w:rsidRPr="009026A4" w:rsidRDefault="009401CA" w:rsidP="009401CA">
            <w:pPr>
              <w:rPr>
                <w:b/>
              </w:rPr>
            </w:pPr>
            <w:r w:rsidRPr="009026A4">
              <w:rPr>
                <w:b/>
              </w:rPr>
              <w:t>Code</w:t>
            </w:r>
          </w:p>
        </w:tc>
        <w:tc>
          <w:tcPr>
            <w:tcW w:w="4378" w:type="dxa"/>
            <w:shd w:val="clear" w:color="auto" w:fill="auto"/>
          </w:tcPr>
          <w:p w14:paraId="32070651" w14:textId="77777777" w:rsidR="009401CA" w:rsidRPr="009026A4" w:rsidRDefault="009401CA" w:rsidP="009401CA">
            <w:pPr>
              <w:rPr>
                <w:b/>
              </w:rPr>
            </w:pPr>
            <w:r w:rsidRPr="009026A4">
              <w:rPr>
                <w:b/>
              </w:rPr>
              <w:t>Description</w:t>
            </w:r>
          </w:p>
        </w:tc>
        <w:tc>
          <w:tcPr>
            <w:tcW w:w="3240" w:type="dxa"/>
            <w:shd w:val="clear" w:color="auto" w:fill="auto"/>
          </w:tcPr>
          <w:p w14:paraId="528A0E57" w14:textId="035EFE6E" w:rsidR="009401CA" w:rsidRPr="009026A4" w:rsidRDefault="009401CA" w:rsidP="009401CA">
            <w:pPr>
              <w:rPr>
                <w:b/>
              </w:rPr>
            </w:pPr>
            <w:r w:rsidRPr="009026A4">
              <w:rPr>
                <w:b/>
              </w:rPr>
              <w:t>Exemple</w:t>
            </w:r>
          </w:p>
        </w:tc>
      </w:tr>
      <w:tr w:rsidR="009401CA" w:rsidRPr="009026A4" w14:paraId="4118D0D0" w14:textId="77777777" w:rsidTr="009401CA">
        <w:tc>
          <w:tcPr>
            <w:tcW w:w="1590" w:type="dxa"/>
            <w:shd w:val="clear" w:color="auto" w:fill="auto"/>
          </w:tcPr>
          <w:p w14:paraId="7BD20F77" w14:textId="77777777" w:rsidR="009401CA" w:rsidRPr="009026A4" w:rsidRDefault="009401CA" w:rsidP="009401CA">
            <w:pPr>
              <w:rPr>
                <w:snapToGrid/>
                <w:szCs w:val="24"/>
              </w:rPr>
            </w:pPr>
            <w:r w:rsidRPr="009026A4">
              <w:t>%a</w:t>
            </w:r>
          </w:p>
        </w:tc>
        <w:tc>
          <w:tcPr>
            <w:tcW w:w="4378" w:type="dxa"/>
            <w:shd w:val="clear" w:color="auto" w:fill="auto"/>
          </w:tcPr>
          <w:p w14:paraId="44A845A9" w14:textId="77777777" w:rsidR="009401CA" w:rsidRPr="009026A4" w:rsidRDefault="009401CA" w:rsidP="009401CA">
            <w:pPr>
              <w:rPr>
                <w:snapToGrid/>
                <w:szCs w:val="24"/>
              </w:rPr>
            </w:pPr>
            <w:r w:rsidRPr="009026A4">
              <w:t>Nom abrégé du jour de la semaine</w:t>
            </w:r>
          </w:p>
        </w:tc>
        <w:tc>
          <w:tcPr>
            <w:tcW w:w="3240" w:type="dxa"/>
            <w:shd w:val="clear" w:color="auto" w:fill="auto"/>
          </w:tcPr>
          <w:p w14:paraId="068540EF" w14:textId="77777777" w:rsidR="009401CA" w:rsidRPr="009026A4" w:rsidRDefault="009401CA" w:rsidP="009401CA">
            <w:pPr>
              <w:rPr>
                <w:snapToGrid/>
                <w:szCs w:val="24"/>
              </w:rPr>
            </w:pPr>
            <w:r w:rsidRPr="009026A4">
              <w:t>Jeu</w:t>
            </w:r>
          </w:p>
        </w:tc>
      </w:tr>
      <w:tr w:rsidR="009401CA" w:rsidRPr="009026A4" w14:paraId="77940B2E" w14:textId="77777777" w:rsidTr="009401CA">
        <w:tc>
          <w:tcPr>
            <w:tcW w:w="1590" w:type="dxa"/>
            <w:shd w:val="clear" w:color="auto" w:fill="auto"/>
          </w:tcPr>
          <w:p w14:paraId="700F9A0B" w14:textId="77777777" w:rsidR="009401CA" w:rsidRPr="009026A4" w:rsidRDefault="009401CA" w:rsidP="009401CA">
            <w:pPr>
              <w:rPr>
                <w:snapToGrid/>
                <w:szCs w:val="24"/>
              </w:rPr>
            </w:pPr>
            <w:r w:rsidRPr="009026A4">
              <w:t>%A</w:t>
            </w:r>
          </w:p>
        </w:tc>
        <w:tc>
          <w:tcPr>
            <w:tcW w:w="4378" w:type="dxa"/>
            <w:shd w:val="clear" w:color="auto" w:fill="auto"/>
          </w:tcPr>
          <w:p w14:paraId="21959A13" w14:textId="77777777" w:rsidR="009401CA" w:rsidRPr="009026A4" w:rsidRDefault="009401CA" w:rsidP="009401CA">
            <w:pPr>
              <w:rPr>
                <w:snapToGrid/>
                <w:szCs w:val="24"/>
              </w:rPr>
            </w:pPr>
            <w:r w:rsidRPr="009026A4">
              <w:t>Nom complet du jour de la semaine</w:t>
            </w:r>
          </w:p>
        </w:tc>
        <w:tc>
          <w:tcPr>
            <w:tcW w:w="3240" w:type="dxa"/>
            <w:shd w:val="clear" w:color="auto" w:fill="auto"/>
          </w:tcPr>
          <w:p w14:paraId="03448AF8" w14:textId="77777777" w:rsidR="009401CA" w:rsidRPr="009026A4" w:rsidRDefault="009401CA" w:rsidP="009401CA">
            <w:pPr>
              <w:rPr>
                <w:snapToGrid/>
                <w:szCs w:val="24"/>
              </w:rPr>
            </w:pPr>
            <w:r w:rsidRPr="009026A4">
              <w:t>Jeudi</w:t>
            </w:r>
          </w:p>
        </w:tc>
      </w:tr>
      <w:tr w:rsidR="009401CA" w:rsidRPr="009026A4" w14:paraId="790F1585" w14:textId="77777777" w:rsidTr="009401CA">
        <w:tc>
          <w:tcPr>
            <w:tcW w:w="1590" w:type="dxa"/>
            <w:shd w:val="clear" w:color="auto" w:fill="auto"/>
          </w:tcPr>
          <w:p w14:paraId="057DE1AC" w14:textId="77777777" w:rsidR="009401CA" w:rsidRPr="009026A4" w:rsidRDefault="009401CA" w:rsidP="009401CA">
            <w:pPr>
              <w:rPr>
                <w:snapToGrid/>
                <w:szCs w:val="24"/>
              </w:rPr>
            </w:pPr>
            <w:r w:rsidRPr="009026A4">
              <w:t>%b</w:t>
            </w:r>
          </w:p>
        </w:tc>
        <w:tc>
          <w:tcPr>
            <w:tcW w:w="4378" w:type="dxa"/>
            <w:shd w:val="clear" w:color="auto" w:fill="auto"/>
          </w:tcPr>
          <w:p w14:paraId="49473490" w14:textId="77777777" w:rsidR="009401CA" w:rsidRPr="009026A4" w:rsidRDefault="009401CA" w:rsidP="009401CA">
            <w:pPr>
              <w:rPr>
                <w:snapToGrid/>
                <w:szCs w:val="24"/>
              </w:rPr>
            </w:pPr>
            <w:r w:rsidRPr="009026A4">
              <w:t>Nom abrégé du mois</w:t>
            </w:r>
          </w:p>
        </w:tc>
        <w:tc>
          <w:tcPr>
            <w:tcW w:w="3240" w:type="dxa"/>
            <w:shd w:val="clear" w:color="auto" w:fill="auto"/>
          </w:tcPr>
          <w:p w14:paraId="4BB8512D" w14:textId="77777777" w:rsidR="009401CA" w:rsidRPr="009026A4" w:rsidRDefault="009401CA" w:rsidP="009401CA">
            <w:pPr>
              <w:rPr>
                <w:snapToGrid/>
                <w:szCs w:val="24"/>
              </w:rPr>
            </w:pPr>
            <w:r w:rsidRPr="009026A4">
              <w:t>Juil</w:t>
            </w:r>
          </w:p>
        </w:tc>
      </w:tr>
      <w:tr w:rsidR="009401CA" w:rsidRPr="009026A4" w14:paraId="63A54153" w14:textId="77777777" w:rsidTr="009401CA">
        <w:tc>
          <w:tcPr>
            <w:tcW w:w="1590" w:type="dxa"/>
            <w:shd w:val="clear" w:color="auto" w:fill="auto"/>
          </w:tcPr>
          <w:p w14:paraId="52B977EA" w14:textId="77777777" w:rsidR="009401CA" w:rsidRPr="009026A4" w:rsidRDefault="009401CA" w:rsidP="009401CA">
            <w:pPr>
              <w:rPr>
                <w:snapToGrid/>
                <w:szCs w:val="24"/>
              </w:rPr>
            </w:pPr>
            <w:r w:rsidRPr="009026A4">
              <w:t>%B</w:t>
            </w:r>
          </w:p>
        </w:tc>
        <w:tc>
          <w:tcPr>
            <w:tcW w:w="4378" w:type="dxa"/>
            <w:shd w:val="clear" w:color="auto" w:fill="auto"/>
          </w:tcPr>
          <w:p w14:paraId="303A3BBA" w14:textId="77777777" w:rsidR="009401CA" w:rsidRPr="009026A4" w:rsidRDefault="009401CA" w:rsidP="009401CA">
            <w:pPr>
              <w:rPr>
                <w:snapToGrid/>
                <w:szCs w:val="24"/>
              </w:rPr>
            </w:pPr>
            <w:r w:rsidRPr="009026A4">
              <w:t>Nom complet du mois</w:t>
            </w:r>
          </w:p>
        </w:tc>
        <w:tc>
          <w:tcPr>
            <w:tcW w:w="3240" w:type="dxa"/>
            <w:shd w:val="clear" w:color="auto" w:fill="auto"/>
          </w:tcPr>
          <w:p w14:paraId="451221BE" w14:textId="0E205AA1" w:rsidR="009401CA" w:rsidRPr="009026A4" w:rsidRDefault="009401CA" w:rsidP="009401CA">
            <w:pPr>
              <w:rPr>
                <w:snapToGrid/>
                <w:szCs w:val="24"/>
              </w:rPr>
            </w:pPr>
            <w:r w:rsidRPr="009026A4">
              <w:t>Juillet</w:t>
            </w:r>
          </w:p>
        </w:tc>
      </w:tr>
      <w:tr w:rsidR="009401CA" w:rsidRPr="009026A4" w14:paraId="19A937B1" w14:textId="77777777" w:rsidTr="009401CA">
        <w:tc>
          <w:tcPr>
            <w:tcW w:w="1590" w:type="dxa"/>
            <w:shd w:val="clear" w:color="auto" w:fill="auto"/>
          </w:tcPr>
          <w:p w14:paraId="55C7FC0C" w14:textId="77777777" w:rsidR="009401CA" w:rsidRPr="009026A4" w:rsidRDefault="009401CA" w:rsidP="009401CA">
            <w:pPr>
              <w:rPr>
                <w:snapToGrid/>
                <w:szCs w:val="24"/>
              </w:rPr>
            </w:pPr>
            <w:r w:rsidRPr="009026A4">
              <w:t>%c</w:t>
            </w:r>
          </w:p>
        </w:tc>
        <w:tc>
          <w:tcPr>
            <w:tcW w:w="4378" w:type="dxa"/>
            <w:shd w:val="clear" w:color="auto" w:fill="auto"/>
          </w:tcPr>
          <w:p w14:paraId="741D2B9A" w14:textId="77777777" w:rsidR="009401CA" w:rsidRPr="009026A4" w:rsidRDefault="009401CA" w:rsidP="009401CA">
            <w:pPr>
              <w:rPr>
                <w:snapToGrid/>
                <w:szCs w:val="24"/>
              </w:rPr>
            </w:pPr>
            <w:r w:rsidRPr="009026A4">
              <w:t>Date et heure</w:t>
            </w:r>
          </w:p>
        </w:tc>
        <w:tc>
          <w:tcPr>
            <w:tcW w:w="3240" w:type="dxa"/>
            <w:shd w:val="clear" w:color="auto" w:fill="auto"/>
          </w:tcPr>
          <w:p w14:paraId="1E1EAB95" w14:textId="77777777" w:rsidR="009401CA" w:rsidRPr="009026A4" w:rsidRDefault="009401CA" w:rsidP="009401CA">
            <w:pPr>
              <w:rPr>
                <w:snapToGrid/>
                <w:szCs w:val="24"/>
              </w:rPr>
            </w:pPr>
            <w:r w:rsidRPr="009026A4">
              <w:t>Jeu 23 juil 14:55:02 2001</w:t>
            </w:r>
          </w:p>
        </w:tc>
      </w:tr>
      <w:tr w:rsidR="009401CA" w:rsidRPr="009026A4" w14:paraId="3215005F" w14:textId="77777777" w:rsidTr="009401CA">
        <w:tc>
          <w:tcPr>
            <w:tcW w:w="1590" w:type="dxa"/>
            <w:shd w:val="clear" w:color="auto" w:fill="auto"/>
          </w:tcPr>
          <w:p w14:paraId="0BCA3C7F" w14:textId="77777777" w:rsidR="009401CA" w:rsidRPr="009026A4" w:rsidRDefault="009401CA" w:rsidP="009401CA">
            <w:pPr>
              <w:rPr>
                <w:snapToGrid/>
                <w:szCs w:val="24"/>
              </w:rPr>
            </w:pPr>
            <w:r w:rsidRPr="009026A4">
              <w:t>%d</w:t>
            </w:r>
          </w:p>
        </w:tc>
        <w:tc>
          <w:tcPr>
            <w:tcW w:w="4378" w:type="dxa"/>
            <w:shd w:val="clear" w:color="auto" w:fill="auto"/>
          </w:tcPr>
          <w:p w14:paraId="687F9AA4" w14:textId="77777777" w:rsidR="009401CA" w:rsidRPr="009026A4" w:rsidRDefault="009401CA" w:rsidP="009401CA">
            <w:pPr>
              <w:rPr>
                <w:snapToGrid/>
                <w:szCs w:val="24"/>
              </w:rPr>
            </w:pPr>
            <w:r w:rsidRPr="009026A4">
              <w:t>Jour du mois [01 à 31]</w:t>
            </w:r>
          </w:p>
        </w:tc>
        <w:tc>
          <w:tcPr>
            <w:tcW w:w="3240" w:type="dxa"/>
            <w:shd w:val="clear" w:color="auto" w:fill="auto"/>
          </w:tcPr>
          <w:p w14:paraId="025C82DD" w14:textId="3006FA3E" w:rsidR="009401CA" w:rsidRPr="009026A4" w:rsidRDefault="009401CA" w:rsidP="009401CA">
            <w:pPr>
              <w:rPr>
                <w:snapToGrid/>
                <w:szCs w:val="24"/>
              </w:rPr>
            </w:pPr>
            <w:r w:rsidRPr="009026A4">
              <w:t>23</w:t>
            </w:r>
          </w:p>
        </w:tc>
      </w:tr>
      <w:tr w:rsidR="009401CA" w:rsidRPr="009026A4" w14:paraId="6C0F7A3E" w14:textId="77777777" w:rsidTr="009401CA">
        <w:tc>
          <w:tcPr>
            <w:tcW w:w="1590" w:type="dxa"/>
            <w:shd w:val="clear" w:color="auto" w:fill="auto"/>
          </w:tcPr>
          <w:p w14:paraId="6ABC1D2B" w14:textId="77777777" w:rsidR="009401CA" w:rsidRPr="009026A4" w:rsidRDefault="009401CA" w:rsidP="009401CA">
            <w:pPr>
              <w:rPr>
                <w:snapToGrid/>
                <w:szCs w:val="24"/>
              </w:rPr>
            </w:pPr>
            <w:r w:rsidRPr="009026A4">
              <w:t>%j</w:t>
            </w:r>
          </w:p>
        </w:tc>
        <w:tc>
          <w:tcPr>
            <w:tcW w:w="4378" w:type="dxa"/>
            <w:shd w:val="clear" w:color="auto" w:fill="auto"/>
          </w:tcPr>
          <w:p w14:paraId="4DB7F79A" w14:textId="77777777" w:rsidR="009401CA" w:rsidRPr="009026A4" w:rsidRDefault="009401CA" w:rsidP="009401CA">
            <w:pPr>
              <w:rPr>
                <w:snapToGrid/>
                <w:szCs w:val="24"/>
              </w:rPr>
            </w:pPr>
            <w:r w:rsidRPr="009026A4">
              <w:t>Jour de l</w:t>
            </w:r>
            <w:r w:rsidR="0098105F">
              <w:t>’</w:t>
            </w:r>
            <w:r w:rsidRPr="009026A4">
              <w:t>année [001 à 366]</w:t>
            </w:r>
          </w:p>
        </w:tc>
        <w:tc>
          <w:tcPr>
            <w:tcW w:w="3240" w:type="dxa"/>
            <w:shd w:val="clear" w:color="auto" w:fill="auto"/>
          </w:tcPr>
          <w:p w14:paraId="25A2A7E3" w14:textId="77777777" w:rsidR="009401CA" w:rsidRPr="009026A4" w:rsidRDefault="009401CA" w:rsidP="009401CA">
            <w:pPr>
              <w:rPr>
                <w:snapToGrid/>
                <w:szCs w:val="24"/>
              </w:rPr>
            </w:pPr>
            <w:r w:rsidRPr="009026A4">
              <w:t>235</w:t>
            </w:r>
          </w:p>
        </w:tc>
      </w:tr>
      <w:tr w:rsidR="009401CA" w:rsidRPr="009026A4" w14:paraId="73FF1A19" w14:textId="77777777" w:rsidTr="009401CA">
        <w:tc>
          <w:tcPr>
            <w:tcW w:w="1590" w:type="dxa"/>
            <w:shd w:val="clear" w:color="auto" w:fill="auto"/>
          </w:tcPr>
          <w:p w14:paraId="28D18101" w14:textId="77777777" w:rsidR="009401CA" w:rsidRPr="009026A4" w:rsidRDefault="009401CA" w:rsidP="009401CA">
            <w:pPr>
              <w:rPr>
                <w:snapToGrid/>
                <w:szCs w:val="24"/>
              </w:rPr>
            </w:pPr>
            <w:r w:rsidRPr="009026A4">
              <w:t>%m</w:t>
            </w:r>
          </w:p>
        </w:tc>
        <w:tc>
          <w:tcPr>
            <w:tcW w:w="4378" w:type="dxa"/>
            <w:shd w:val="clear" w:color="auto" w:fill="auto"/>
          </w:tcPr>
          <w:p w14:paraId="084ECD2C" w14:textId="77777777" w:rsidR="009401CA" w:rsidRPr="009026A4" w:rsidRDefault="009401CA" w:rsidP="009401CA">
            <w:pPr>
              <w:rPr>
                <w:snapToGrid/>
                <w:szCs w:val="24"/>
              </w:rPr>
            </w:pPr>
            <w:r w:rsidRPr="009026A4">
              <w:t xml:space="preserve">Mois sous forme de nombre décimal [01 à 12] </w:t>
            </w:r>
          </w:p>
        </w:tc>
        <w:tc>
          <w:tcPr>
            <w:tcW w:w="3240" w:type="dxa"/>
            <w:shd w:val="clear" w:color="auto" w:fill="auto"/>
          </w:tcPr>
          <w:p w14:paraId="5221C13D" w14:textId="447E17CA" w:rsidR="009401CA" w:rsidRPr="009026A4" w:rsidRDefault="009401CA" w:rsidP="009401CA">
            <w:pPr>
              <w:rPr>
                <w:snapToGrid/>
                <w:szCs w:val="24"/>
              </w:rPr>
            </w:pPr>
            <w:r w:rsidRPr="009026A4">
              <w:t>08</w:t>
            </w:r>
          </w:p>
        </w:tc>
      </w:tr>
      <w:tr w:rsidR="009401CA" w:rsidRPr="009026A4" w14:paraId="6479150D" w14:textId="77777777" w:rsidTr="009401CA">
        <w:tc>
          <w:tcPr>
            <w:tcW w:w="1590" w:type="dxa"/>
            <w:shd w:val="clear" w:color="auto" w:fill="auto"/>
          </w:tcPr>
          <w:p w14:paraId="1C99223A" w14:textId="77777777" w:rsidR="009401CA" w:rsidRPr="009026A4" w:rsidRDefault="009401CA" w:rsidP="009401CA">
            <w:pPr>
              <w:rPr>
                <w:snapToGrid/>
                <w:szCs w:val="24"/>
              </w:rPr>
            </w:pPr>
            <w:r w:rsidRPr="009026A4">
              <w:t xml:space="preserve">%U </w:t>
            </w:r>
          </w:p>
        </w:tc>
        <w:tc>
          <w:tcPr>
            <w:tcW w:w="4378" w:type="dxa"/>
            <w:shd w:val="clear" w:color="auto" w:fill="auto"/>
          </w:tcPr>
          <w:p w14:paraId="39C2C956" w14:textId="77777777" w:rsidR="009401CA" w:rsidRPr="009026A4" w:rsidRDefault="009401CA" w:rsidP="009401CA">
            <w:pPr>
              <w:rPr>
                <w:snapToGrid/>
                <w:szCs w:val="24"/>
              </w:rPr>
            </w:pPr>
            <w:r w:rsidRPr="009026A4">
              <w:t>Numéro de la semaine, où le premier dimanche correspond au premier jour de la semaine 1 [00 à 53]</w:t>
            </w:r>
          </w:p>
        </w:tc>
        <w:tc>
          <w:tcPr>
            <w:tcW w:w="3240" w:type="dxa"/>
            <w:shd w:val="clear" w:color="auto" w:fill="auto"/>
          </w:tcPr>
          <w:p w14:paraId="00B2BFEA" w14:textId="502C2A8F" w:rsidR="009401CA" w:rsidRPr="009026A4" w:rsidRDefault="009401CA" w:rsidP="009401CA">
            <w:pPr>
              <w:rPr>
                <w:snapToGrid/>
                <w:szCs w:val="24"/>
              </w:rPr>
            </w:pPr>
            <w:r w:rsidRPr="009026A4">
              <w:t>33</w:t>
            </w:r>
          </w:p>
        </w:tc>
      </w:tr>
      <w:tr w:rsidR="009401CA" w:rsidRPr="009026A4" w14:paraId="3D26C36E" w14:textId="77777777" w:rsidTr="009401CA">
        <w:tc>
          <w:tcPr>
            <w:tcW w:w="1590" w:type="dxa"/>
            <w:shd w:val="clear" w:color="auto" w:fill="auto"/>
          </w:tcPr>
          <w:p w14:paraId="14297189" w14:textId="77777777" w:rsidR="009401CA" w:rsidRPr="009026A4" w:rsidRDefault="009401CA" w:rsidP="009401CA">
            <w:pPr>
              <w:rPr>
                <w:snapToGrid/>
                <w:szCs w:val="24"/>
              </w:rPr>
            </w:pPr>
            <w:r w:rsidRPr="009026A4">
              <w:t xml:space="preserve">%w </w:t>
            </w:r>
          </w:p>
        </w:tc>
        <w:tc>
          <w:tcPr>
            <w:tcW w:w="4378" w:type="dxa"/>
            <w:shd w:val="clear" w:color="auto" w:fill="auto"/>
          </w:tcPr>
          <w:p w14:paraId="14F56399" w14:textId="77777777" w:rsidR="009401CA" w:rsidRPr="009026A4" w:rsidRDefault="009401CA" w:rsidP="009401CA">
            <w:pPr>
              <w:rPr>
                <w:snapToGrid/>
                <w:szCs w:val="24"/>
              </w:rPr>
            </w:pPr>
            <w:r w:rsidRPr="009026A4">
              <w:t xml:space="preserve">Jour de la semaine sous forme de nombre décimal, où dimanche est le jour 0 [0 à 6] </w:t>
            </w:r>
          </w:p>
        </w:tc>
        <w:tc>
          <w:tcPr>
            <w:tcW w:w="3240" w:type="dxa"/>
            <w:shd w:val="clear" w:color="auto" w:fill="auto"/>
          </w:tcPr>
          <w:p w14:paraId="24FA9B5B" w14:textId="77777777" w:rsidR="009401CA" w:rsidRPr="009026A4" w:rsidRDefault="009401CA" w:rsidP="009401CA">
            <w:pPr>
              <w:rPr>
                <w:snapToGrid/>
                <w:szCs w:val="24"/>
              </w:rPr>
            </w:pPr>
            <w:r w:rsidRPr="009026A4">
              <w:t>4</w:t>
            </w:r>
          </w:p>
        </w:tc>
      </w:tr>
      <w:tr w:rsidR="009401CA" w:rsidRPr="009026A4" w14:paraId="3BCB3EDA" w14:textId="77777777" w:rsidTr="009401CA">
        <w:tc>
          <w:tcPr>
            <w:tcW w:w="1590" w:type="dxa"/>
            <w:shd w:val="clear" w:color="auto" w:fill="auto"/>
          </w:tcPr>
          <w:p w14:paraId="132436D8" w14:textId="77777777" w:rsidR="009401CA" w:rsidRPr="009026A4" w:rsidRDefault="009401CA" w:rsidP="009401CA">
            <w:pPr>
              <w:rPr>
                <w:snapToGrid/>
                <w:szCs w:val="24"/>
              </w:rPr>
            </w:pPr>
            <w:r w:rsidRPr="009026A4">
              <w:t xml:space="preserve">%W </w:t>
            </w:r>
          </w:p>
        </w:tc>
        <w:tc>
          <w:tcPr>
            <w:tcW w:w="4378" w:type="dxa"/>
            <w:shd w:val="clear" w:color="auto" w:fill="auto"/>
          </w:tcPr>
          <w:p w14:paraId="6F58B4D0" w14:textId="77777777" w:rsidR="009401CA" w:rsidRPr="009026A4" w:rsidRDefault="009401CA" w:rsidP="009401CA">
            <w:pPr>
              <w:rPr>
                <w:snapToGrid/>
                <w:szCs w:val="24"/>
              </w:rPr>
            </w:pPr>
            <w:r w:rsidRPr="009026A4">
              <w:t xml:space="preserve">Numéro de la semaine, où le premier lundi correspond au premier jour de la semaine 1 [00 à 53] </w:t>
            </w:r>
          </w:p>
        </w:tc>
        <w:tc>
          <w:tcPr>
            <w:tcW w:w="3240" w:type="dxa"/>
            <w:shd w:val="clear" w:color="auto" w:fill="auto"/>
          </w:tcPr>
          <w:p w14:paraId="391D802E" w14:textId="77777777" w:rsidR="009401CA" w:rsidRPr="009026A4" w:rsidRDefault="009401CA" w:rsidP="009401CA">
            <w:pPr>
              <w:rPr>
                <w:snapToGrid/>
                <w:szCs w:val="24"/>
              </w:rPr>
            </w:pPr>
            <w:r w:rsidRPr="009026A4">
              <w:t>34</w:t>
            </w:r>
          </w:p>
        </w:tc>
      </w:tr>
      <w:tr w:rsidR="009401CA" w:rsidRPr="009026A4" w14:paraId="2213583C" w14:textId="77777777" w:rsidTr="009401CA">
        <w:tc>
          <w:tcPr>
            <w:tcW w:w="1590" w:type="dxa"/>
            <w:shd w:val="clear" w:color="auto" w:fill="auto"/>
          </w:tcPr>
          <w:p w14:paraId="7F36F860" w14:textId="77777777" w:rsidR="009401CA" w:rsidRPr="009026A4" w:rsidRDefault="009401CA" w:rsidP="009401CA">
            <w:pPr>
              <w:rPr>
                <w:snapToGrid/>
                <w:szCs w:val="24"/>
              </w:rPr>
            </w:pPr>
            <w:r w:rsidRPr="009026A4">
              <w:t xml:space="preserve">%x </w:t>
            </w:r>
          </w:p>
        </w:tc>
        <w:tc>
          <w:tcPr>
            <w:tcW w:w="4378" w:type="dxa"/>
            <w:shd w:val="clear" w:color="auto" w:fill="auto"/>
          </w:tcPr>
          <w:p w14:paraId="7AE36A24" w14:textId="77777777" w:rsidR="009401CA" w:rsidRPr="009026A4" w:rsidRDefault="009401CA" w:rsidP="009401CA">
            <w:pPr>
              <w:rPr>
                <w:snapToGrid/>
                <w:szCs w:val="24"/>
              </w:rPr>
            </w:pPr>
            <w:r w:rsidRPr="009026A4">
              <w:t xml:space="preserve">Date </w:t>
            </w:r>
          </w:p>
        </w:tc>
        <w:tc>
          <w:tcPr>
            <w:tcW w:w="3240" w:type="dxa"/>
            <w:shd w:val="clear" w:color="auto" w:fill="auto"/>
          </w:tcPr>
          <w:p w14:paraId="016BDD3F" w14:textId="77777777" w:rsidR="009401CA" w:rsidRPr="009026A4" w:rsidRDefault="009401CA" w:rsidP="009401CA">
            <w:pPr>
              <w:rPr>
                <w:snapToGrid/>
                <w:szCs w:val="24"/>
              </w:rPr>
            </w:pPr>
            <w:r w:rsidRPr="009026A4">
              <w:t>08/23/01</w:t>
            </w:r>
          </w:p>
        </w:tc>
      </w:tr>
      <w:tr w:rsidR="009401CA" w:rsidRPr="009026A4" w14:paraId="275DB2B9" w14:textId="77777777" w:rsidTr="009401CA">
        <w:tc>
          <w:tcPr>
            <w:tcW w:w="1590" w:type="dxa"/>
            <w:shd w:val="clear" w:color="auto" w:fill="auto"/>
          </w:tcPr>
          <w:p w14:paraId="5B2CBEED" w14:textId="77777777" w:rsidR="009401CA" w:rsidRPr="009026A4" w:rsidRDefault="009401CA" w:rsidP="009401CA">
            <w:pPr>
              <w:rPr>
                <w:snapToGrid/>
                <w:szCs w:val="24"/>
              </w:rPr>
            </w:pPr>
            <w:r w:rsidRPr="009026A4">
              <w:t xml:space="preserve">%y </w:t>
            </w:r>
          </w:p>
        </w:tc>
        <w:tc>
          <w:tcPr>
            <w:tcW w:w="4378" w:type="dxa"/>
            <w:shd w:val="clear" w:color="auto" w:fill="auto"/>
          </w:tcPr>
          <w:p w14:paraId="5EA57A3A" w14:textId="77777777" w:rsidR="009401CA" w:rsidRPr="009026A4" w:rsidRDefault="009401CA" w:rsidP="009401CA">
            <w:pPr>
              <w:rPr>
                <w:snapToGrid/>
                <w:szCs w:val="24"/>
              </w:rPr>
            </w:pPr>
            <w:r w:rsidRPr="009026A4">
              <w:t xml:space="preserve">Année, deux derniers chiffres [00 à 99] </w:t>
            </w:r>
          </w:p>
        </w:tc>
        <w:tc>
          <w:tcPr>
            <w:tcW w:w="3240" w:type="dxa"/>
            <w:shd w:val="clear" w:color="auto" w:fill="auto"/>
          </w:tcPr>
          <w:p w14:paraId="0D4EE96D" w14:textId="77777777" w:rsidR="009401CA" w:rsidRPr="009026A4" w:rsidRDefault="009401CA" w:rsidP="009401CA">
            <w:pPr>
              <w:rPr>
                <w:snapToGrid/>
                <w:szCs w:val="24"/>
              </w:rPr>
            </w:pPr>
            <w:r w:rsidRPr="009026A4">
              <w:t>01</w:t>
            </w:r>
          </w:p>
        </w:tc>
      </w:tr>
      <w:tr w:rsidR="009401CA" w:rsidRPr="009026A4" w14:paraId="23AD3A17" w14:textId="77777777" w:rsidTr="009401CA">
        <w:tc>
          <w:tcPr>
            <w:tcW w:w="1590" w:type="dxa"/>
            <w:shd w:val="clear" w:color="auto" w:fill="auto"/>
          </w:tcPr>
          <w:p w14:paraId="509E188E" w14:textId="77777777" w:rsidR="009401CA" w:rsidRPr="009026A4" w:rsidRDefault="009401CA" w:rsidP="009401CA">
            <w:pPr>
              <w:rPr>
                <w:snapToGrid/>
                <w:szCs w:val="24"/>
              </w:rPr>
            </w:pPr>
            <w:r w:rsidRPr="009026A4">
              <w:t xml:space="preserve">%Y </w:t>
            </w:r>
          </w:p>
        </w:tc>
        <w:tc>
          <w:tcPr>
            <w:tcW w:w="4378" w:type="dxa"/>
            <w:shd w:val="clear" w:color="auto" w:fill="auto"/>
          </w:tcPr>
          <w:p w14:paraId="5C20E603" w14:textId="77777777" w:rsidR="009401CA" w:rsidRPr="009026A4" w:rsidRDefault="009401CA" w:rsidP="009401CA">
            <w:pPr>
              <w:rPr>
                <w:snapToGrid/>
                <w:szCs w:val="24"/>
              </w:rPr>
            </w:pPr>
            <w:r w:rsidRPr="009026A4">
              <w:t xml:space="preserve">Année </w:t>
            </w:r>
          </w:p>
        </w:tc>
        <w:tc>
          <w:tcPr>
            <w:tcW w:w="3240" w:type="dxa"/>
            <w:shd w:val="clear" w:color="auto" w:fill="auto"/>
          </w:tcPr>
          <w:p w14:paraId="7524E68A" w14:textId="77777777" w:rsidR="009401CA" w:rsidRPr="009026A4" w:rsidRDefault="009401CA" w:rsidP="009401CA">
            <w:pPr>
              <w:rPr>
                <w:snapToGrid/>
                <w:szCs w:val="24"/>
              </w:rPr>
            </w:pPr>
            <w:r w:rsidRPr="009026A4">
              <w:t>2001</w:t>
            </w:r>
          </w:p>
        </w:tc>
      </w:tr>
      <w:tr w:rsidR="009401CA" w:rsidRPr="009026A4" w14:paraId="763C3E0A" w14:textId="77777777" w:rsidTr="009401CA">
        <w:tc>
          <w:tcPr>
            <w:tcW w:w="1590" w:type="dxa"/>
            <w:shd w:val="clear" w:color="auto" w:fill="auto"/>
          </w:tcPr>
          <w:p w14:paraId="479A44DE" w14:textId="77777777" w:rsidR="009401CA" w:rsidRPr="009026A4" w:rsidRDefault="009401CA" w:rsidP="009401CA">
            <w:pPr>
              <w:rPr>
                <w:snapToGrid/>
                <w:szCs w:val="24"/>
              </w:rPr>
            </w:pPr>
            <w:r w:rsidRPr="009026A4">
              <w:t xml:space="preserve">%Z </w:t>
            </w:r>
          </w:p>
        </w:tc>
        <w:tc>
          <w:tcPr>
            <w:tcW w:w="4378" w:type="dxa"/>
            <w:shd w:val="clear" w:color="auto" w:fill="auto"/>
          </w:tcPr>
          <w:p w14:paraId="0450E18D" w14:textId="77777777" w:rsidR="009401CA" w:rsidRPr="009026A4" w:rsidRDefault="009401CA" w:rsidP="009401CA">
            <w:pPr>
              <w:rPr>
                <w:snapToGrid/>
                <w:szCs w:val="24"/>
              </w:rPr>
            </w:pPr>
            <w:r w:rsidRPr="009026A4">
              <w:t>Nom ou abréviation du fuseau horaire</w:t>
            </w:r>
          </w:p>
        </w:tc>
        <w:tc>
          <w:tcPr>
            <w:tcW w:w="3240" w:type="dxa"/>
            <w:shd w:val="clear" w:color="auto" w:fill="auto"/>
          </w:tcPr>
          <w:p w14:paraId="2DE99D17" w14:textId="77777777" w:rsidR="009401CA" w:rsidRPr="009026A4" w:rsidRDefault="009401CA" w:rsidP="009401CA">
            <w:pPr>
              <w:rPr>
                <w:snapToGrid/>
                <w:szCs w:val="24"/>
              </w:rPr>
            </w:pPr>
            <w:r w:rsidRPr="009026A4">
              <w:t>HAC</w:t>
            </w:r>
          </w:p>
        </w:tc>
      </w:tr>
      <w:tr w:rsidR="009401CA" w:rsidRPr="009026A4" w14:paraId="4B3F7DC6" w14:textId="77777777" w:rsidTr="009401CA">
        <w:tc>
          <w:tcPr>
            <w:tcW w:w="1590" w:type="dxa"/>
            <w:shd w:val="clear" w:color="auto" w:fill="auto"/>
          </w:tcPr>
          <w:p w14:paraId="0024F8CD" w14:textId="77777777" w:rsidR="009401CA" w:rsidRPr="009026A4" w:rsidRDefault="009401CA" w:rsidP="009401CA">
            <w:pPr>
              <w:rPr>
                <w:snapToGrid/>
                <w:szCs w:val="24"/>
              </w:rPr>
            </w:pPr>
            <w:r w:rsidRPr="009026A4">
              <w:t xml:space="preserve">%% </w:t>
            </w:r>
          </w:p>
        </w:tc>
        <w:tc>
          <w:tcPr>
            <w:tcW w:w="4378" w:type="dxa"/>
            <w:shd w:val="clear" w:color="auto" w:fill="auto"/>
          </w:tcPr>
          <w:p w14:paraId="25698AFE" w14:textId="77777777" w:rsidR="009401CA" w:rsidRPr="009026A4" w:rsidRDefault="009401CA" w:rsidP="009401CA">
            <w:pPr>
              <w:rPr>
                <w:snapToGrid/>
                <w:szCs w:val="24"/>
              </w:rPr>
            </w:pPr>
            <w:r w:rsidRPr="009026A4">
              <w:t xml:space="preserve">Symbole de pourcentage </w:t>
            </w:r>
          </w:p>
        </w:tc>
        <w:tc>
          <w:tcPr>
            <w:tcW w:w="3240" w:type="dxa"/>
            <w:shd w:val="clear" w:color="auto" w:fill="auto"/>
          </w:tcPr>
          <w:p w14:paraId="5D0606CB" w14:textId="77777777" w:rsidR="009401CA" w:rsidRPr="009026A4" w:rsidRDefault="009401CA" w:rsidP="009401CA">
            <w:pPr>
              <w:rPr>
                <w:snapToGrid/>
                <w:szCs w:val="24"/>
              </w:rPr>
            </w:pPr>
            <w:r w:rsidRPr="009026A4">
              <w:t>%</w:t>
            </w:r>
          </w:p>
        </w:tc>
      </w:tr>
      <w:tr w:rsidR="009401CA" w:rsidRPr="009026A4" w14:paraId="69D57058" w14:textId="77777777" w:rsidTr="009401CA">
        <w:tc>
          <w:tcPr>
            <w:tcW w:w="1590" w:type="dxa"/>
            <w:shd w:val="clear" w:color="auto" w:fill="auto"/>
          </w:tcPr>
          <w:p w14:paraId="5DC90193" w14:textId="77777777" w:rsidR="009401CA" w:rsidRPr="009026A4" w:rsidRDefault="009401CA" w:rsidP="009401CA">
            <w:pPr>
              <w:rPr>
                <w:snapToGrid/>
                <w:szCs w:val="24"/>
              </w:rPr>
            </w:pPr>
            <w:r w:rsidRPr="009026A4">
              <w:t xml:space="preserve"># </w:t>
            </w:r>
          </w:p>
        </w:tc>
        <w:tc>
          <w:tcPr>
            <w:tcW w:w="4378" w:type="dxa"/>
            <w:shd w:val="clear" w:color="auto" w:fill="auto"/>
          </w:tcPr>
          <w:p w14:paraId="034E4CC8" w14:textId="77777777" w:rsidR="009401CA" w:rsidRPr="009026A4" w:rsidRDefault="009401CA" w:rsidP="009401CA">
            <w:pPr>
              <w:rPr>
                <w:snapToGrid/>
                <w:szCs w:val="24"/>
              </w:rPr>
            </w:pPr>
            <w:r w:rsidRPr="009026A4">
              <w:t xml:space="preserve">Supprimez les zéros de gauche </w:t>
            </w:r>
          </w:p>
        </w:tc>
        <w:tc>
          <w:tcPr>
            <w:tcW w:w="3240" w:type="dxa"/>
            <w:shd w:val="clear" w:color="auto" w:fill="auto"/>
          </w:tcPr>
          <w:p w14:paraId="6DE4491B" w14:textId="77777777" w:rsidR="009401CA" w:rsidRPr="009026A4" w:rsidRDefault="009401CA" w:rsidP="009401CA">
            <w:pPr>
              <w:rPr>
                <w:snapToGrid/>
                <w:szCs w:val="24"/>
              </w:rPr>
            </w:pPr>
            <w:r w:rsidRPr="009026A4">
              <w:t>%#j</w:t>
            </w:r>
          </w:p>
        </w:tc>
      </w:tr>
    </w:tbl>
    <w:p w14:paraId="3C43C127" w14:textId="77777777" w:rsidR="009401CA" w:rsidRPr="009026A4" w:rsidRDefault="009401CA" w:rsidP="009401CA">
      <w:pPr>
        <w:jc w:val="both"/>
      </w:pPr>
    </w:p>
    <w:p w14:paraId="0E55BF33" w14:textId="77777777" w:rsidR="009401CA" w:rsidRPr="009026A4" w:rsidRDefault="009401CA" w:rsidP="006160E5">
      <w:pPr>
        <w:pStyle w:val="Titre2"/>
      </w:pPr>
      <w:bookmarkStart w:id="2182" w:name="_Toc348100172"/>
      <w:bookmarkStart w:id="2183" w:name="_Toc507669857"/>
      <w:r w:rsidRPr="009026A4">
        <w:t>Page Options avancées</w:t>
      </w:r>
      <w:bookmarkEnd w:id="2182"/>
      <w:bookmarkEnd w:id="2183"/>
    </w:p>
    <w:p w14:paraId="0A94CCB1" w14:textId="77777777" w:rsidR="009401CA" w:rsidRPr="009026A4" w:rsidRDefault="009401CA" w:rsidP="009401CA">
      <w:pPr>
        <w:jc w:val="both"/>
      </w:pPr>
    </w:p>
    <w:p w14:paraId="097D4885" w14:textId="2F48B71A" w:rsidR="009401CA" w:rsidRPr="009026A4" w:rsidRDefault="009401CA" w:rsidP="009401CA">
      <w:pPr>
        <w:jc w:val="both"/>
      </w:pPr>
      <w:r w:rsidRPr="009026A4">
        <w:t>Bien que ces options soient souvent réglées adéquatement par défaut, il est bon de savoir à quoi elles servent et quels sont leurs réglages.</w:t>
      </w:r>
    </w:p>
    <w:p w14:paraId="2653BBDB" w14:textId="77777777" w:rsidR="009401CA" w:rsidRPr="009026A4" w:rsidRDefault="009401CA" w:rsidP="009401CA">
      <w:pPr>
        <w:jc w:val="both"/>
      </w:pPr>
    </w:p>
    <w:p w14:paraId="755A9A78" w14:textId="10D636A0" w:rsidR="009401CA" w:rsidRPr="009026A4" w:rsidRDefault="000E6249" w:rsidP="009401CA">
      <w:pPr>
        <w:tabs>
          <w:tab w:val="left" w:pos="240"/>
        </w:tabs>
        <w:snapToGrid w:val="0"/>
        <w:jc w:val="both"/>
      </w:pPr>
      <w:r w:rsidRPr="009026A4">
        <w:rPr>
          <w:noProof/>
          <w:lang w:val="en-CA" w:eastAsia="en-CA"/>
        </w:rPr>
        <w:lastRenderedPageBreak/>
        <w:drawing>
          <wp:anchor distT="0" distB="0" distL="114300" distR="114300" simplePos="0" relativeHeight="251677184" behindDoc="1" locked="0" layoutInCell="1" allowOverlap="1" wp14:anchorId="48355600" wp14:editId="49FD5D3F">
            <wp:simplePos x="0" y="0"/>
            <wp:positionH relativeFrom="column">
              <wp:posOffset>3179445</wp:posOffset>
            </wp:positionH>
            <wp:positionV relativeFrom="paragraph">
              <wp:posOffset>50800</wp:posOffset>
            </wp:positionV>
            <wp:extent cx="2954020" cy="1849120"/>
            <wp:effectExtent l="0" t="0" r="0" b="0"/>
            <wp:wrapTight wrapText="bothSides">
              <wp:wrapPolygon edited="0">
                <wp:start x="0" y="0"/>
                <wp:lineTo x="0" y="21363"/>
                <wp:lineTo x="21451" y="21363"/>
                <wp:lineTo x="21451" y="0"/>
                <wp:lineTo x="0" y="0"/>
              </wp:wrapPolygon>
            </wp:wrapTight>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Options_(Onglet_Options_avancées)"/>
                    <pic:cNvPicPr>
                      <a:picLocks noChangeAspect="1" noChangeArrowheads="1"/>
                    </pic:cNvPicPr>
                  </pic:nvPicPr>
                  <pic:blipFill>
                    <a:blip r:embed="rId197" cstate="print">
                      <a:extLst>
                        <a:ext uri="{28A0092B-C50C-407E-A947-70E740481C1C}">
                          <a14:useLocalDpi xmlns:a14="http://schemas.microsoft.com/office/drawing/2010/main" val="0"/>
                        </a:ext>
                      </a:extLst>
                    </a:blip>
                    <a:stretch>
                      <a:fillRect/>
                    </a:stretch>
                  </pic:blipFill>
                  <pic:spPr bwMode="auto">
                    <a:xfrm>
                      <a:off x="0" y="0"/>
                      <a:ext cx="2954020" cy="1849120"/>
                    </a:xfrm>
                    <a:prstGeom prst="rect">
                      <a:avLst/>
                    </a:prstGeom>
                    <a:noFill/>
                  </pic:spPr>
                </pic:pic>
              </a:graphicData>
            </a:graphic>
            <wp14:sizeRelH relativeFrom="page">
              <wp14:pctWidth>0</wp14:pctWidth>
            </wp14:sizeRelH>
            <wp14:sizeRelV relativeFrom="page">
              <wp14:pctHeight>0</wp14:pctHeight>
            </wp14:sizeRelV>
          </wp:anchor>
        </w:drawing>
      </w:r>
      <w:r w:rsidR="009401CA" w:rsidRPr="009026A4">
        <w:t xml:space="preserve">Case </w:t>
      </w:r>
      <w:r w:rsidR="009401CA" w:rsidRPr="009026A4">
        <w:rPr>
          <w:rFonts w:ascii="Courier New" w:hAnsi="Courier New"/>
          <w:sz w:val="22"/>
        </w:rPr>
        <w:t>Exécuter les simulations même si aucun point de simulation n</w:t>
      </w:r>
      <w:r w:rsidR="0098105F">
        <w:rPr>
          <w:rFonts w:ascii="Courier New" w:hAnsi="Courier New"/>
          <w:sz w:val="22"/>
        </w:rPr>
        <w:t>’</w:t>
      </w:r>
      <w:r w:rsidR="009401CA" w:rsidRPr="009026A4">
        <w:rPr>
          <w:rFonts w:ascii="Courier New" w:hAnsi="Courier New"/>
          <w:sz w:val="22"/>
        </w:rPr>
        <w:t xml:space="preserve">est à moins de </w:t>
      </w:r>
      <w:r w:rsidR="008F78E1" w:rsidRPr="009026A4">
        <w:rPr>
          <w:rFonts w:ascii="Courier New" w:hAnsi="Courier New"/>
          <w:noProof/>
          <w:sz w:val="22"/>
          <w:lang w:val="en-CA" w:eastAsia="en-CA"/>
        </w:rPr>
        <w:drawing>
          <wp:inline distT="0" distB="0" distL="0" distR="0" wp14:anchorId="127AEFA5" wp14:editId="114840DF">
            <wp:extent cx="266065" cy="136525"/>
            <wp:effectExtent l="0" t="0" r="0" b="0"/>
            <wp:docPr id="225" name="Picture 225" descr="300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300box"/>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6065" cy="136525"/>
                    </a:xfrm>
                    <a:prstGeom prst="rect">
                      <a:avLst/>
                    </a:prstGeom>
                    <a:noFill/>
                    <a:ln>
                      <a:noFill/>
                    </a:ln>
                  </pic:spPr>
                </pic:pic>
              </a:graphicData>
            </a:graphic>
          </wp:inline>
        </w:drawing>
      </w:r>
      <w:r w:rsidR="009401CA" w:rsidRPr="009026A4">
        <w:rPr>
          <w:rFonts w:ascii="Courier New" w:hAnsi="Courier New"/>
          <w:sz w:val="22"/>
        </w:rPr>
        <w:t xml:space="preserve"> km d</w:t>
      </w:r>
      <w:r w:rsidR="0098105F">
        <w:rPr>
          <w:rFonts w:ascii="Courier New" w:hAnsi="Courier New"/>
          <w:sz w:val="22"/>
        </w:rPr>
        <w:t>’</w:t>
      </w:r>
      <w:r w:rsidR="009401CA" w:rsidRPr="009026A4">
        <w:rPr>
          <w:rFonts w:ascii="Courier New" w:hAnsi="Courier New"/>
          <w:sz w:val="22"/>
        </w:rPr>
        <w:t>une station normale ou quotidienne</w:t>
      </w:r>
      <w:r w:rsidR="009401CA" w:rsidRPr="009026A4">
        <w:t xml:space="preserve"> </w:t>
      </w:r>
      <w:r w:rsidR="008F78E1" w:rsidRPr="009026A4">
        <w:rPr>
          <w:noProof/>
          <w:lang w:val="en-CA" w:eastAsia="en-CA"/>
        </w:rPr>
        <w:drawing>
          <wp:inline distT="0" distB="0" distL="0" distR="0" wp14:anchorId="1BED59C5" wp14:editId="7B999B3A">
            <wp:extent cx="136525" cy="136525"/>
            <wp:effectExtent l="0" t="0" r="0" b="0"/>
            <wp:docPr id="226" name="Picture 226"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009401CA" w:rsidRPr="009026A4">
        <w:t> : Lorsque les points de simulation sont plus éloignés qu</w:t>
      </w:r>
      <w:r w:rsidR="0098105F">
        <w:t>’</w:t>
      </w:r>
      <w:r w:rsidR="009401CA" w:rsidRPr="009026A4">
        <w:t xml:space="preserve">une distance donnée de la source la plus proche de données météorologiques (par défaut, </w:t>
      </w:r>
      <w:smartTag w:uri="urn:schemas-microsoft-com:office:smarttags" w:element="metricconverter">
        <w:smartTagPr>
          <w:attr w:name="ProductID" w:val="300ﾠkm"/>
        </w:smartTagPr>
        <w:r w:rsidR="009401CA" w:rsidRPr="009026A4">
          <w:t>300 km</w:t>
        </w:r>
      </w:smartTag>
      <w:r w:rsidR="009401CA" w:rsidRPr="009026A4">
        <w:t>), BioSIM interrompt normalement la simulation et envoie un message d</w:t>
      </w:r>
      <w:r w:rsidR="0098105F">
        <w:t>’</w:t>
      </w:r>
      <w:r w:rsidR="009401CA" w:rsidRPr="009026A4">
        <w:t xml:space="preserve">erreur dans </w:t>
      </w:r>
      <w:smartTag w:uri="urn:schemas-microsoft-com:office:smarttags" w:element="PersonName">
        <w:smartTagPr>
          <w:attr w:name="ProductID" w:val="La fen￪tre Registre"/>
        </w:smartTagPr>
        <w:r w:rsidR="009401CA" w:rsidRPr="009026A4">
          <w:t>la fenêtre Registre</w:t>
        </w:r>
      </w:smartTag>
      <w:r w:rsidR="009401CA" w:rsidRPr="009026A4">
        <w:t xml:space="preserve"> des messages d</w:t>
      </w:r>
      <w:r w:rsidR="0098105F">
        <w:t>’</w:t>
      </w:r>
      <w:r w:rsidR="009401CA" w:rsidRPr="009026A4">
        <w:t>erreur. Il est tout de même possible de modifier la distance par défaut et de forcer l</w:t>
      </w:r>
      <w:r w:rsidR="0098105F">
        <w:t>’</w:t>
      </w:r>
      <w:r w:rsidR="009401CA" w:rsidRPr="009026A4">
        <w:t>exécution de BioSIM.</w:t>
      </w:r>
    </w:p>
    <w:p w14:paraId="2FE4EC99" w14:textId="150173C8" w:rsidR="009401CA" w:rsidRPr="009026A4" w:rsidRDefault="009401CA" w:rsidP="009401CA">
      <w:pPr>
        <w:tabs>
          <w:tab w:val="left" w:pos="240"/>
        </w:tabs>
        <w:snapToGrid w:val="0"/>
        <w:jc w:val="both"/>
      </w:pPr>
    </w:p>
    <w:p w14:paraId="7C557EEC" w14:textId="77777777" w:rsidR="009401CA" w:rsidRPr="009026A4" w:rsidRDefault="009401CA" w:rsidP="009401CA">
      <w:pPr>
        <w:tabs>
          <w:tab w:val="left" w:pos="240"/>
        </w:tabs>
        <w:snapToGrid w:val="0"/>
        <w:jc w:val="both"/>
      </w:pPr>
      <w:r w:rsidRPr="009026A4">
        <w:t xml:space="preserve">Case </w:t>
      </w:r>
      <w:r w:rsidRPr="009026A4">
        <w:rPr>
          <w:rFonts w:ascii="Courier New" w:hAnsi="Courier New"/>
          <w:sz w:val="22"/>
        </w:rPr>
        <w:t>Avertir lorsqu</w:t>
      </w:r>
      <w:r w:rsidR="0098105F">
        <w:rPr>
          <w:rFonts w:ascii="Courier New" w:hAnsi="Courier New"/>
          <w:sz w:val="22"/>
        </w:rPr>
        <w:t>’</w:t>
      </w:r>
      <w:r w:rsidRPr="009026A4">
        <w:rPr>
          <w:rFonts w:ascii="Courier New" w:hAnsi="Courier New"/>
          <w:sz w:val="22"/>
        </w:rPr>
        <w:t>un point de simulation est à plus de</w:t>
      </w:r>
      <w:r w:rsidRPr="009026A4">
        <w:rPr>
          <w:sz w:val="22"/>
        </w:rPr>
        <w:t xml:space="preserve"> </w:t>
      </w:r>
      <w:r w:rsidR="008F78E1" w:rsidRPr="009026A4">
        <w:rPr>
          <w:noProof/>
          <w:sz w:val="22"/>
          <w:lang w:val="en-CA" w:eastAsia="en-CA"/>
        </w:rPr>
        <w:drawing>
          <wp:inline distT="0" distB="0" distL="0" distR="0" wp14:anchorId="4EE4F6E8" wp14:editId="40E0FF6B">
            <wp:extent cx="266065" cy="136525"/>
            <wp:effectExtent l="0" t="0" r="0" b="0"/>
            <wp:docPr id="227" name="Picture 227" descr="500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500box"/>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66065" cy="136525"/>
                    </a:xfrm>
                    <a:prstGeom prst="rect">
                      <a:avLst/>
                    </a:prstGeom>
                    <a:noFill/>
                    <a:ln>
                      <a:noFill/>
                    </a:ln>
                  </pic:spPr>
                </pic:pic>
              </a:graphicData>
            </a:graphic>
          </wp:inline>
        </w:drawing>
      </w:r>
      <w:r w:rsidRPr="009026A4">
        <w:rPr>
          <w:sz w:val="22"/>
        </w:rPr>
        <w:t xml:space="preserve"> </w:t>
      </w:r>
      <w:r w:rsidRPr="009026A4">
        <w:rPr>
          <w:rFonts w:ascii="Courier New" w:hAnsi="Courier New"/>
          <w:sz w:val="22"/>
        </w:rPr>
        <w:t>km d</w:t>
      </w:r>
      <w:r w:rsidR="0098105F">
        <w:rPr>
          <w:rFonts w:ascii="Courier New" w:hAnsi="Courier New"/>
          <w:sz w:val="22"/>
        </w:rPr>
        <w:t>’</w:t>
      </w:r>
      <w:r w:rsidRPr="009026A4">
        <w:rPr>
          <w:rFonts w:ascii="Courier New" w:hAnsi="Courier New"/>
          <w:sz w:val="22"/>
        </w:rPr>
        <w:t>une station normale ou quotidienne</w:t>
      </w:r>
      <w:r w:rsidRPr="009026A4">
        <w:t xml:space="preserve"> </w:t>
      </w:r>
      <w:r w:rsidR="008F78E1" w:rsidRPr="009026A4">
        <w:rPr>
          <w:noProof/>
          <w:lang w:val="en-CA" w:eastAsia="en-CA"/>
        </w:rPr>
        <w:drawing>
          <wp:inline distT="0" distB="0" distL="0" distR="0" wp14:anchorId="12B37D3F" wp14:editId="0AD89768">
            <wp:extent cx="136525" cy="136525"/>
            <wp:effectExtent l="0" t="0" r="0" b="0"/>
            <wp:docPr id="228" name="Picture 228"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xml:space="preserve"> : BioSIM envoie toujours un avertissement à </w:t>
      </w:r>
      <w:smartTag w:uri="urn:schemas-microsoft-com:office:smarttags" w:element="PersonName">
        <w:smartTagPr>
          <w:attr w:name="ProductID" w:val="La fen￪tre Registre"/>
        </w:smartTagPr>
        <w:r w:rsidRPr="009026A4">
          <w:t>la fenêtre Registre</w:t>
        </w:r>
      </w:smartTag>
      <w:r w:rsidRPr="009026A4">
        <w:t xml:space="preserve"> des messages d</w:t>
      </w:r>
      <w:r w:rsidR="0098105F">
        <w:t>’</w:t>
      </w:r>
      <w:r w:rsidRPr="009026A4">
        <w:t>erreur</w:t>
      </w:r>
      <w:r w:rsidRPr="009026A4">
        <w:rPr>
          <w:i/>
        </w:rPr>
        <w:t xml:space="preserve"> </w:t>
      </w:r>
      <w:r w:rsidRPr="009026A4">
        <w:t xml:space="preserve">lorsque les points de </w:t>
      </w:r>
      <w:r w:rsidR="0047712D" w:rsidRPr="009026A4">
        <w:t>simulation sont plus éloigné</w:t>
      </w:r>
      <w:r w:rsidRPr="009026A4">
        <w:t>s qu</w:t>
      </w:r>
      <w:r w:rsidR="0098105F">
        <w:t>’</w:t>
      </w:r>
      <w:r w:rsidRPr="009026A4">
        <w:t xml:space="preserve">une distance donnée de la source la plus proche de données météorologiques (par défaut, </w:t>
      </w:r>
      <w:smartTag w:uri="urn:schemas-microsoft-com:office:smarttags" w:element="metricconverter">
        <w:smartTagPr>
          <w:attr w:name="ProductID" w:val="500ﾠkm"/>
        </w:smartTagPr>
        <w:r w:rsidRPr="009026A4">
          <w:t>500 km</w:t>
        </w:r>
      </w:smartTag>
      <w:r w:rsidRPr="009026A4">
        <w:t>). Vous pouvez modifier cette distance.</w:t>
      </w:r>
    </w:p>
    <w:p w14:paraId="76F31FAA" w14:textId="77777777" w:rsidR="009401CA" w:rsidRPr="009026A4" w:rsidRDefault="009401CA" w:rsidP="009401CA">
      <w:pPr>
        <w:tabs>
          <w:tab w:val="left" w:pos="240"/>
        </w:tabs>
        <w:snapToGrid w:val="0"/>
        <w:jc w:val="both"/>
      </w:pPr>
    </w:p>
    <w:p w14:paraId="6812A761" w14:textId="77777777" w:rsidR="009401CA" w:rsidRPr="009026A4" w:rsidRDefault="009401CA" w:rsidP="009401CA">
      <w:pPr>
        <w:tabs>
          <w:tab w:val="left" w:pos="240"/>
        </w:tabs>
        <w:snapToGrid w:val="0"/>
        <w:jc w:val="both"/>
      </w:pPr>
      <w:r w:rsidRPr="009026A4">
        <w:t xml:space="preserve">Case </w:t>
      </w:r>
      <w:r w:rsidRPr="009026A4">
        <w:rPr>
          <w:rFonts w:ascii="Courier New" w:hAnsi="Courier New"/>
          <w:sz w:val="22"/>
        </w:rPr>
        <w:t>Exécuter les simulations même s</w:t>
      </w:r>
      <w:r w:rsidR="0098105F">
        <w:rPr>
          <w:rFonts w:ascii="Courier New" w:hAnsi="Courier New"/>
          <w:sz w:val="22"/>
        </w:rPr>
        <w:t>’</w:t>
      </w:r>
      <w:r w:rsidRPr="009026A4">
        <w:rPr>
          <w:rFonts w:ascii="Courier New" w:hAnsi="Courier New"/>
          <w:sz w:val="22"/>
        </w:rPr>
        <w:t>il manque des années dans la base de données quotidiennes</w:t>
      </w:r>
      <w:r w:rsidRPr="009026A4">
        <w:t xml:space="preserve"> </w:t>
      </w:r>
      <w:r w:rsidR="008F78E1" w:rsidRPr="009026A4">
        <w:rPr>
          <w:noProof/>
          <w:lang w:val="en-CA" w:eastAsia="en-CA"/>
        </w:rPr>
        <w:drawing>
          <wp:inline distT="0" distB="0" distL="0" distR="0" wp14:anchorId="32352921" wp14:editId="3C77A13E">
            <wp:extent cx="136525" cy="136525"/>
            <wp:effectExtent l="0" t="0" r="0" b="0"/>
            <wp:docPr id="229" name="Picture 229"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 Normalement, lors de l</w:t>
      </w:r>
      <w:r w:rsidR="0098105F">
        <w:t>’</w:t>
      </w:r>
      <w:r w:rsidRPr="009026A4">
        <w:t>exécution d</w:t>
      </w:r>
      <w:r w:rsidR="0098105F">
        <w:t>’</w:t>
      </w:r>
      <w:r w:rsidRPr="009026A4">
        <w:t>une simulation au moyen de données quotidiennes dans un cas où la base de données d</w:t>
      </w:r>
      <w:r w:rsidR="0098105F">
        <w:t>’</w:t>
      </w:r>
      <w:r w:rsidRPr="009026A4">
        <w:t>entrée quotidiennes ne contient pas de données sur l</w:t>
      </w:r>
      <w:r w:rsidR="0098105F">
        <w:t>’</w:t>
      </w:r>
      <w:r w:rsidRPr="009026A4">
        <w:t xml:space="preserve">une des années voulues, BioSIM interrompt la simulation et envoie un message à </w:t>
      </w:r>
      <w:smartTag w:uri="urn:schemas-microsoft-com:office:smarttags" w:element="PersonName">
        <w:smartTagPr>
          <w:attr w:name="ProductID" w:val="La fen￪tre Registre"/>
        </w:smartTagPr>
        <w:r w:rsidRPr="009026A4">
          <w:t>la fenêtre Registre</w:t>
        </w:r>
      </w:smartTag>
      <w:r w:rsidRPr="009026A4">
        <w:t xml:space="preserve"> des messages d</w:t>
      </w:r>
      <w:r w:rsidR="0098105F">
        <w:t>’</w:t>
      </w:r>
      <w:r w:rsidRPr="009026A4">
        <w:t>erreur. Cette fonction peut être désactivée.</w:t>
      </w:r>
    </w:p>
    <w:p w14:paraId="2EAC205C" w14:textId="77777777" w:rsidR="009401CA" w:rsidRPr="009026A4" w:rsidRDefault="009401CA" w:rsidP="009401CA">
      <w:pPr>
        <w:tabs>
          <w:tab w:val="left" w:pos="240"/>
        </w:tabs>
        <w:snapToGrid w:val="0"/>
        <w:jc w:val="both"/>
      </w:pPr>
    </w:p>
    <w:p w14:paraId="1C624762" w14:textId="4064354A" w:rsidR="009401CA" w:rsidRDefault="009401CA" w:rsidP="009401CA">
      <w:pPr>
        <w:tabs>
          <w:tab w:val="left" w:pos="240"/>
        </w:tabs>
        <w:snapToGrid w:val="0"/>
        <w:jc w:val="both"/>
      </w:pPr>
      <w:r w:rsidRPr="009026A4">
        <w:t xml:space="preserve">Case </w:t>
      </w:r>
      <w:r w:rsidRPr="009026A4">
        <w:rPr>
          <w:rFonts w:ascii="Courier New" w:hAnsi="Courier New"/>
          <w:sz w:val="22"/>
        </w:rPr>
        <w:t>Ne pas effacer les fichiers temporaires après la simulation (pour débogage)</w:t>
      </w:r>
      <w:r w:rsidRPr="009026A4">
        <w:t xml:space="preserve"> </w:t>
      </w:r>
      <w:r w:rsidR="008F78E1" w:rsidRPr="009026A4">
        <w:rPr>
          <w:noProof/>
          <w:lang w:val="en-CA" w:eastAsia="en-CA"/>
        </w:rPr>
        <w:drawing>
          <wp:inline distT="0" distB="0" distL="0" distR="0" wp14:anchorId="5471A196" wp14:editId="2650DE12">
            <wp:extent cx="136525" cy="136525"/>
            <wp:effectExtent l="0" t="0" r="0" b="0"/>
            <wp:docPr id="230" name="Picture 230"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t> : Puisque BioSIM supprime normalement les fichiers temporaires après une exécution, cette option peut s</w:t>
      </w:r>
      <w:r w:rsidR="0098105F">
        <w:t>’</w:t>
      </w:r>
      <w:r w:rsidRPr="009026A4">
        <w:t>avérer utile pour un développeur qui souhaiterait consulter les fichiers temporaires d</w:t>
      </w:r>
      <w:r w:rsidR="0098105F">
        <w:t>’</w:t>
      </w:r>
      <w:r w:rsidRPr="009026A4">
        <w:t>entrée et de sortie d</w:t>
      </w:r>
      <w:r w:rsidR="0098105F">
        <w:t>’</w:t>
      </w:r>
      <w:r w:rsidRPr="009026A4">
        <w:t>une exécution.</w:t>
      </w:r>
    </w:p>
    <w:p w14:paraId="5F5D322B" w14:textId="09FF3EDD" w:rsidR="000E6249" w:rsidRDefault="000E6249" w:rsidP="009401CA">
      <w:pPr>
        <w:tabs>
          <w:tab w:val="left" w:pos="240"/>
        </w:tabs>
        <w:snapToGrid w:val="0"/>
        <w:jc w:val="both"/>
      </w:pPr>
    </w:p>
    <w:p w14:paraId="201B60C1" w14:textId="1640BF86" w:rsidR="000E6249" w:rsidRPr="009026A4" w:rsidRDefault="000E6249" w:rsidP="009401CA">
      <w:pPr>
        <w:tabs>
          <w:tab w:val="left" w:pos="240"/>
        </w:tabs>
        <w:snapToGrid w:val="0"/>
        <w:jc w:val="both"/>
      </w:pPr>
      <w:r>
        <w:t>Nombre maximum de CPU à utiliser :</w:t>
      </w:r>
      <w:r w:rsidR="00836CD6">
        <w:t xml:space="preserve"> Normalement, lors de l’exécution d’une simulation BioSIM utilise tout les CPU disponible sur la machine</w:t>
      </w:r>
      <w:r w:rsidR="000102A7">
        <w:t xml:space="preserve">. Cela peut être limite on utilisons un nombre fixe par l’utilisateur. </w:t>
      </w:r>
    </w:p>
    <w:p w14:paraId="01594BE7" w14:textId="77777777" w:rsidR="009401CA" w:rsidRPr="009026A4" w:rsidRDefault="009401CA" w:rsidP="009401CA">
      <w:pPr>
        <w:tabs>
          <w:tab w:val="left" w:pos="240"/>
        </w:tabs>
        <w:snapToGrid w:val="0"/>
        <w:jc w:val="both"/>
      </w:pPr>
    </w:p>
    <w:p w14:paraId="59C19377" w14:textId="4D7EAA0D" w:rsidR="009401CA" w:rsidRPr="009026A4" w:rsidDel="00D509F7" w:rsidRDefault="009401CA" w:rsidP="009401CA">
      <w:pPr>
        <w:tabs>
          <w:tab w:val="left" w:pos="240"/>
        </w:tabs>
        <w:snapToGrid w:val="0"/>
        <w:jc w:val="both"/>
        <w:rPr>
          <w:del w:id="2184" w:author="St-Amant, Rémi" w:date="2018-02-27T12:46:00Z"/>
        </w:rPr>
      </w:pPr>
      <w:del w:id="2185" w:author="St-Amant, Rémi" w:date="2018-02-27T12:46:00Z">
        <w:r w:rsidRPr="009026A4" w:rsidDel="00D509F7">
          <w:delText xml:space="preserve">Case </w:delText>
        </w:r>
        <w:r w:rsidRPr="009026A4" w:rsidDel="00D509F7">
          <w:rPr>
            <w:rFonts w:ascii="Courier New" w:hAnsi="Courier New"/>
            <w:sz w:val="22"/>
          </w:rPr>
          <w:delText>Activer les calculs parallèles hxGrid</w:delText>
        </w:r>
        <w:r w:rsidRPr="009026A4" w:rsidDel="00D509F7">
          <w:delText xml:space="preserve"> </w:delText>
        </w:r>
        <w:r w:rsidR="008F78E1" w:rsidRPr="009026A4" w:rsidDel="00D509F7">
          <w:rPr>
            <w:noProof/>
            <w:lang w:val="en-CA" w:eastAsia="en-CA"/>
          </w:rPr>
          <w:drawing>
            <wp:inline distT="0" distB="0" distL="0" distR="0" wp14:anchorId="07642592" wp14:editId="2801FB07">
              <wp:extent cx="136525" cy="136525"/>
              <wp:effectExtent l="0" t="0" r="0" b="0"/>
              <wp:docPr id="231" name="Picture 231" descr="Co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oc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525" cy="136525"/>
                      </a:xfrm>
                      <a:prstGeom prst="rect">
                        <a:avLst/>
                      </a:prstGeom>
                      <a:noFill/>
                      <a:ln>
                        <a:noFill/>
                      </a:ln>
                    </pic:spPr>
                  </pic:pic>
                </a:graphicData>
              </a:graphic>
            </wp:inline>
          </w:drawing>
        </w:r>
        <w:r w:rsidRPr="009026A4" w:rsidDel="00D509F7">
          <w:delText> : Cette option s</w:delText>
        </w:r>
        <w:r w:rsidR="0098105F" w:rsidDel="00D509F7">
          <w:delText>’</w:delText>
        </w:r>
        <w:r w:rsidRPr="009026A4" w:rsidDel="00D509F7">
          <w:delText>adresse aux utilisateurs avancés qui souhaitent installer et utiliser hxGrid. hxGrid est un programme parallèle de réseau externe qui permet d</w:delText>
        </w:r>
        <w:r w:rsidR="0098105F" w:rsidDel="00D509F7">
          <w:delText>’</w:delText>
        </w:r>
        <w:r w:rsidRPr="009026A4" w:rsidDel="00D509F7">
          <w:delText>utiliser des ordinateurs inactifs sur un réseau local.</w:delText>
        </w:r>
      </w:del>
    </w:p>
    <w:p w14:paraId="72431F0F" w14:textId="77777777" w:rsidR="009401CA" w:rsidRPr="009026A4" w:rsidRDefault="009401CA" w:rsidP="009401CA"/>
    <w:p w14:paraId="65701698" w14:textId="6F00C787" w:rsidR="009401CA" w:rsidRPr="009026A4" w:rsidRDefault="009401CA" w:rsidP="009401CA">
      <w:pPr>
        <w:jc w:val="both"/>
      </w:pPr>
      <w:bookmarkStart w:id="2186" w:name="_GoBack"/>
      <w:bookmarkEnd w:id="2186"/>
    </w:p>
    <w:sectPr w:rsidR="009401CA" w:rsidRPr="009026A4" w:rsidSect="009401CA">
      <w:headerReference w:type="even" r:id="rId200"/>
      <w:footerReference w:type="even" r:id="rId201"/>
      <w:headerReference w:type="first" r:id="rId202"/>
      <w:footerReference w:type="first" r:id="rId203"/>
      <w:type w:val="oddPage"/>
      <w:pgSz w:w="12240" w:h="15840"/>
      <w:pgMar w:top="1418" w:right="1418" w:bottom="1418" w:left="1418" w:header="720" w:footer="72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03B496" w14:textId="77777777" w:rsidR="00605967" w:rsidRDefault="00605967">
      <w:r>
        <w:separator/>
      </w:r>
    </w:p>
  </w:endnote>
  <w:endnote w:type="continuationSeparator" w:id="0">
    <w:p w14:paraId="10B28EE7" w14:textId="77777777" w:rsidR="00605967" w:rsidRDefault="006059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ms Rmn">
    <w:panose1 w:val="020206030405050203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630167" w14:textId="02376540" w:rsidR="00A21BC6" w:rsidRPr="00353A71" w:rsidRDefault="00A21BC6" w:rsidP="009401CA">
    <w:pPr>
      <w:pStyle w:val="Pieddepage"/>
      <w:framePr w:wrap="around" w:vAnchor="text" w:hAnchor="margin" w:xAlign="outside" w:y="1"/>
      <w:rPr>
        <w:rStyle w:val="Numrodepage"/>
      </w:rPr>
    </w:pPr>
    <w:r w:rsidRPr="00353A71">
      <w:rPr>
        <w:rStyle w:val="Numrodepage"/>
      </w:rPr>
      <w:fldChar w:fldCharType="begin"/>
    </w:r>
    <w:r w:rsidRPr="00353A71">
      <w:rPr>
        <w:rStyle w:val="Numrodepage"/>
      </w:rPr>
      <w:instrText xml:space="preserve">PAGE  </w:instrText>
    </w:r>
    <w:r w:rsidRPr="00353A71">
      <w:rPr>
        <w:rStyle w:val="Numrodepage"/>
      </w:rPr>
      <w:fldChar w:fldCharType="separate"/>
    </w:r>
    <w:r w:rsidR="002E7449">
      <w:rPr>
        <w:rStyle w:val="Numrodepage"/>
        <w:noProof/>
      </w:rPr>
      <w:t>79</w:t>
    </w:r>
    <w:r w:rsidRPr="00353A71">
      <w:rPr>
        <w:rStyle w:val="Numrodepage"/>
      </w:rPr>
      <w:fldChar w:fldCharType="end"/>
    </w:r>
  </w:p>
  <w:p w14:paraId="7A398D61" w14:textId="77777777" w:rsidR="00A21BC6" w:rsidRPr="00353A71" w:rsidRDefault="00A21BC6" w:rsidP="009401CA">
    <w:pPr>
      <w:pStyle w:val="Pieddepage"/>
      <w:ind w:right="360" w:firstLine="360"/>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C37D25" w14:textId="77777777" w:rsidR="00A21BC6" w:rsidRPr="009B0D86" w:rsidRDefault="00A21BC6" w:rsidP="009401CA">
    <w:pPr>
      <w:pStyle w:val="Pieddepage"/>
      <w:jc w:val="right"/>
      <w:rPr>
        <w:vanish/>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2C6026" w14:textId="7FC3C1A1" w:rsidR="00A21BC6" w:rsidRPr="00180538" w:rsidRDefault="00A21BC6" w:rsidP="009401CA">
    <w:pPr>
      <w:pStyle w:val="Pieddepage"/>
      <w:jc w:val="right"/>
    </w:pPr>
    <w:r w:rsidRPr="00180538">
      <w:fldChar w:fldCharType="begin"/>
    </w:r>
    <w:r w:rsidRPr="00180538">
      <w:instrText xml:space="preserve"> PAGE  \* MERGEFORMAT </w:instrText>
    </w:r>
    <w:r w:rsidRPr="00180538">
      <w:fldChar w:fldCharType="separate"/>
    </w:r>
    <w:r w:rsidR="002E7449">
      <w:rPr>
        <w:noProof/>
      </w:rPr>
      <w:t>1</w:t>
    </w:r>
    <w:r w:rsidRPr="00180538">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6B7F76" w14:textId="7B4948B3" w:rsidR="00A21BC6" w:rsidRPr="00353A71" w:rsidRDefault="00A21BC6" w:rsidP="009401CA">
    <w:pPr>
      <w:pStyle w:val="Pieddepage"/>
      <w:framePr w:wrap="around" w:vAnchor="text" w:hAnchor="margin" w:xAlign="outside" w:y="1"/>
      <w:rPr>
        <w:rStyle w:val="Numrodepage"/>
      </w:rPr>
    </w:pPr>
    <w:r w:rsidRPr="00353A71">
      <w:rPr>
        <w:rStyle w:val="Numrodepage"/>
      </w:rPr>
      <w:fldChar w:fldCharType="begin"/>
    </w:r>
    <w:r w:rsidRPr="00353A71">
      <w:rPr>
        <w:rStyle w:val="Numrodepage"/>
      </w:rPr>
      <w:instrText xml:space="preserve">PAGE  </w:instrText>
    </w:r>
    <w:r w:rsidRPr="00353A71">
      <w:rPr>
        <w:rStyle w:val="Numrodepage"/>
      </w:rPr>
      <w:fldChar w:fldCharType="separate"/>
    </w:r>
    <w:r w:rsidR="002E7449">
      <w:rPr>
        <w:rStyle w:val="Numrodepage"/>
        <w:noProof/>
      </w:rPr>
      <w:t>78</w:t>
    </w:r>
    <w:r w:rsidRPr="00353A71">
      <w:rPr>
        <w:rStyle w:val="Numrodepage"/>
      </w:rPr>
      <w:fldChar w:fldCharType="end"/>
    </w:r>
  </w:p>
  <w:p w14:paraId="1505C483" w14:textId="77777777" w:rsidR="00A21BC6" w:rsidRPr="00353A71" w:rsidRDefault="00A21BC6" w:rsidP="009401CA">
    <w:pPr>
      <w:pStyle w:val="Pieddepage"/>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BA6802" w14:textId="77777777" w:rsidR="00A21BC6" w:rsidRPr="009B0D86" w:rsidRDefault="00A21BC6" w:rsidP="009401CA">
    <w:pPr>
      <w:pStyle w:val="Pieddepage"/>
      <w:jc w:val="right"/>
      <w:rPr>
        <w:vanish/>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B800D0" w14:textId="77777777" w:rsidR="00605967" w:rsidRDefault="00605967">
      <w:r>
        <w:separator/>
      </w:r>
    </w:p>
  </w:footnote>
  <w:footnote w:type="continuationSeparator" w:id="0">
    <w:p w14:paraId="0A53CB84" w14:textId="77777777" w:rsidR="00605967" w:rsidRDefault="006059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A2B910" w14:textId="77777777" w:rsidR="00A21BC6" w:rsidRPr="00353A71" w:rsidRDefault="00A21BC6" w:rsidP="009401CA">
    <w:pPr>
      <w:pStyle w:val="En-tte"/>
      <w:jc w:val="right"/>
    </w:pPr>
    <w:r w:rsidRPr="00353A71">
      <w:t>Aperçu de BioSIM</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7F1DDA" w14:textId="77777777" w:rsidR="00A21BC6" w:rsidRPr="009B0D86" w:rsidRDefault="00A21BC6" w:rsidP="009401CA">
    <w:pPr>
      <w:rPr>
        <w:vanish/>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357F5D" w14:textId="77777777" w:rsidR="00A21BC6" w:rsidRPr="009B0D86" w:rsidRDefault="00A21BC6" w:rsidP="009401CA">
    <w:pPr>
      <w:pStyle w:val="En-tte"/>
      <w:rPr>
        <w:vanish/>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28A88A" w14:textId="77777777" w:rsidR="00A21BC6" w:rsidRPr="009B0D86" w:rsidRDefault="00A21BC6" w:rsidP="009401CA">
    <w:pPr>
      <w:rPr>
        <w:vanish/>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11A2C"/>
    <w:multiLevelType w:val="hybridMultilevel"/>
    <w:tmpl w:val="59D0D6B2"/>
    <w:lvl w:ilvl="0" w:tplc="EB0CA8F0">
      <w:start w:val="1"/>
      <w:numFmt w:val="bullet"/>
      <w:lvlText w:val=""/>
      <w:lvlJc w:val="left"/>
      <w:pPr>
        <w:tabs>
          <w:tab w:val="num" w:pos="720"/>
        </w:tabs>
        <w:ind w:left="720" w:hanging="360"/>
      </w:pPr>
      <w:rPr>
        <w:rFonts w:ascii="Symbol" w:hAnsi="Symbol" w:hint="default"/>
      </w:rPr>
    </w:lvl>
    <w:lvl w:ilvl="1" w:tplc="7AEC35AE" w:tentative="1">
      <w:start w:val="1"/>
      <w:numFmt w:val="bullet"/>
      <w:lvlText w:val="o"/>
      <w:lvlJc w:val="left"/>
      <w:pPr>
        <w:tabs>
          <w:tab w:val="num" w:pos="1440"/>
        </w:tabs>
        <w:ind w:left="1440" w:hanging="360"/>
      </w:pPr>
      <w:rPr>
        <w:rFonts w:ascii="Courier New" w:hAnsi="Courier New" w:cs="Courier New" w:hint="default"/>
      </w:rPr>
    </w:lvl>
    <w:lvl w:ilvl="2" w:tplc="D896B30C" w:tentative="1">
      <w:start w:val="1"/>
      <w:numFmt w:val="bullet"/>
      <w:lvlText w:val=""/>
      <w:lvlJc w:val="left"/>
      <w:pPr>
        <w:tabs>
          <w:tab w:val="num" w:pos="2160"/>
        </w:tabs>
        <w:ind w:left="2160" w:hanging="360"/>
      </w:pPr>
      <w:rPr>
        <w:rFonts w:ascii="Wingdings" w:hAnsi="Wingdings" w:hint="default"/>
      </w:rPr>
    </w:lvl>
    <w:lvl w:ilvl="3" w:tplc="7C9E53DE" w:tentative="1">
      <w:start w:val="1"/>
      <w:numFmt w:val="bullet"/>
      <w:lvlText w:val=""/>
      <w:lvlJc w:val="left"/>
      <w:pPr>
        <w:tabs>
          <w:tab w:val="num" w:pos="2880"/>
        </w:tabs>
        <w:ind w:left="2880" w:hanging="360"/>
      </w:pPr>
      <w:rPr>
        <w:rFonts w:ascii="Symbol" w:hAnsi="Symbol" w:hint="default"/>
      </w:rPr>
    </w:lvl>
    <w:lvl w:ilvl="4" w:tplc="D638DA86" w:tentative="1">
      <w:start w:val="1"/>
      <w:numFmt w:val="bullet"/>
      <w:lvlText w:val="o"/>
      <w:lvlJc w:val="left"/>
      <w:pPr>
        <w:tabs>
          <w:tab w:val="num" w:pos="3600"/>
        </w:tabs>
        <w:ind w:left="3600" w:hanging="360"/>
      </w:pPr>
      <w:rPr>
        <w:rFonts w:ascii="Courier New" w:hAnsi="Courier New" w:cs="Courier New" w:hint="default"/>
      </w:rPr>
    </w:lvl>
    <w:lvl w:ilvl="5" w:tplc="D5281658" w:tentative="1">
      <w:start w:val="1"/>
      <w:numFmt w:val="bullet"/>
      <w:lvlText w:val=""/>
      <w:lvlJc w:val="left"/>
      <w:pPr>
        <w:tabs>
          <w:tab w:val="num" w:pos="4320"/>
        </w:tabs>
        <w:ind w:left="4320" w:hanging="360"/>
      </w:pPr>
      <w:rPr>
        <w:rFonts w:ascii="Wingdings" w:hAnsi="Wingdings" w:hint="default"/>
      </w:rPr>
    </w:lvl>
    <w:lvl w:ilvl="6" w:tplc="77EAC6A8" w:tentative="1">
      <w:start w:val="1"/>
      <w:numFmt w:val="bullet"/>
      <w:lvlText w:val=""/>
      <w:lvlJc w:val="left"/>
      <w:pPr>
        <w:tabs>
          <w:tab w:val="num" w:pos="5040"/>
        </w:tabs>
        <w:ind w:left="5040" w:hanging="360"/>
      </w:pPr>
      <w:rPr>
        <w:rFonts w:ascii="Symbol" w:hAnsi="Symbol" w:hint="default"/>
      </w:rPr>
    </w:lvl>
    <w:lvl w:ilvl="7" w:tplc="AAB6883C" w:tentative="1">
      <w:start w:val="1"/>
      <w:numFmt w:val="bullet"/>
      <w:lvlText w:val="o"/>
      <w:lvlJc w:val="left"/>
      <w:pPr>
        <w:tabs>
          <w:tab w:val="num" w:pos="5760"/>
        </w:tabs>
        <w:ind w:left="5760" w:hanging="360"/>
      </w:pPr>
      <w:rPr>
        <w:rFonts w:ascii="Courier New" w:hAnsi="Courier New" w:cs="Courier New" w:hint="default"/>
      </w:rPr>
    </w:lvl>
    <w:lvl w:ilvl="8" w:tplc="C6E4C71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FB0331"/>
    <w:multiLevelType w:val="hybridMultilevel"/>
    <w:tmpl w:val="5A3C265C"/>
    <w:lvl w:ilvl="0" w:tplc="E5D4806C">
      <w:start w:val="1"/>
      <w:numFmt w:val="bullet"/>
      <w:lvlText w:val=""/>
      <w:lvlJc w:val="left"/>
      <w:pPr>
        <w:tabs>
          <w:tab w:val="num" w:pos="720"/>
        </w:tabs>
        <w:ind w:left="720" w:hanging="360"/>
      </w:pPr>
      <w:rPr>
        <w:rFonts w:ascii="Symbol" w:hAnsi="Symbol" w:hint="default"/>
      </w:rPr>
    </w:lvl>
    <w:lvl w:ilvl="1" w:tplc="3418EC72" w:tentative="1">
      <w:start w:val="1"/>
      <w:numFmt w:val="bullet"/>
      <w:lvlText w:val="o"/>
      <w:lvlJc w:val="left"/>
      <w:pPr>
        <w:tabs>
          <w:tab w:val="num" w:pos="1440"/>
        </w:tabs>
        <w:ind w:left="1440" w:hanging="360"/>
      </w:pPr>
      <w:rPr>
        <w:rFonts w:ascii="Courier New" w:hAnsi="Courier New" w:cs="Courier New" w:hint="default"/>
      </w:rPr>
    </w:lvl>
    <w:lvl w:ilvl="2" w:tplc="7F042136" w:tentative="1">
      <w:start w:val="1"/>
      <w:numFmt w:val="bullet"/>
      <w:lvlText w:val=""/>
      <w:lvlJc w:val="left"/>
      <w:pPr>
        <w:tabs>
          <w:tab w:val="num" w:pos="2160"/>
        </w:tabs>
        <w:ind w:left="2160" w:hanging="360"/>
      </w:pPr>
      <w:rPr>
        <w:rFonts w:ascii="Wingdings" w:hAnsi="Wingdings" w:hint="default"/>
      </w:rPr>
    </w:lvl>
    <w:lvl w:ilvl="3" w:tplc="703E9A14" w:tentative="1">
      <w:start w:val="1"/>
      <w:numFmt w:val="bullet"/>
      <w:lvlText w:val=""/>
      <w:lvlJc w:val="left"/>
      <w:pPr>
        <w:tabs>
          <w:tab w:val="num" w:pos="2880"/>
        </w:tabs>
        <w:ind w:left="2880" w:hanging="360"/>
      </w:pPr>
      <w:rPr>
        <w:rFonts w:ascii="Symbol" w:hAnsi="Symbol" w:hint="default"/>
      </w:rPr>
    </w:lvl>
    <w:lvl w:ilvl="4" w:tplc="805CD5E8" w:tentative="1">
      <w:start w:val="1"/>
      <w:numFmt w:val="bullet"/>
      <w:lvlText w:val="o"/>
      <w:lvlJc w:val="left"/>
      <w:pPr>
        <w:tabs>
          <w:tab w:val="num" w:pos="3600"/>
        </w:tabs>
        <w:ind w:left="3600" w:hanging="360"/>
      </w:pPr>
      <w:rPr>
        <w:rFonts w:ascii="Courier New" w:hAnsi="Courier New" w:cs="Courier New" w:hint="default"/>
      </w:rPr>
    </w:lvl>
    <w:lvl w:ilvl="5" w:tplc="CD108616" w:tentative="1">
      <w:start w:val="1"/>
      <w:numFmt w:val="bullet"/>
      <w:lvlText w:val=""/>
      <w:lvlJc w:val="left"/>
      <w:pPr>
        <w:tabs>
          <w:tab w:val="num" w:pos="4320"/>
        </w:tabs>
        <w:ind w:left="4320" w:hanging="360"/>
      </w:pPr>
      <w:rPr>
        <w:rFonts w:ascii="Wingdings" w:hAnsi="Wingdings" w:hint="default"/>
      </w:rPr>
    </w:lvl>
    <w:lvl w:ilvl="6" w:tplc="A1F23320" w:tentative="1">
      <w:start w:val="1"/>
      <w:numFmt w:val="bullet"/>
      <w:lvlText w:val=""/>
      <w:lvlJc w:val="left"/>
      <w:pPr>
        <w:tabs>
          <w:tab w:val="num" w:pos="5040"/>
        </w:tabs>
        <w:ind w:left="5040" w:hanging="360"/>
      </w:pPr>
      <w:rPr>
        <w:rFonts w:ascii="Symbol" w:hAnsi="Symbol" w:hint="default"/>
      </w:rPr>
    </w:lvl>
    <w:lvl w:ilvl="7" w:tplc="ABB2630E" w:tentative="1">
      <w:start w:val="1"/>
      <w:numFmt w:val="bullet"/>
      <w:lvlText w:val="o"/>
      <w:lvlJc w:val="left"/>
      <w:pPr>
        <w:tabs>
          <w:tab w:val="num" w:pos="5760"/>
        </w:tabs>
        <w:ind w:left="5760" w:hanging="360"/>
      </w:pPr>
      <w:rPr>
        <w:rFonts w:ascii="Courier New" w:hAnsi="Courier New" w:cs="Courier New" w:hint="default"/>
      </w:rPr>
    </w:lvl>
    <w:lvl w:ilvl="8" w:tplc="7F484A4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3B94766"/>
    <w:multiLevelType w:val="singleLevel"/>
    <w:tmpl w:val="6306671E"/>
    <w:lvl w:ilvl="0">
      <w:start w:val="1"/>
      <w:numFmt w:val="bullet"/>
      <w:pStyle w:val="Listepuces"/>
      <w:lvlText w:val=""/>
      <w:lvlJc w:val="left"/>
      <w:pPr>
        <w:tabs>
          <w:tab w:val="num" w:pos="360"/>
        </w:tabs>
        <w:ind w:left="360" w:hanging="360"/>
      </w:pPr>
      <w:rPr>
        <w:rFonts w:ascii="Symbol" w:hAnsi="Symbol" w:hint="default"/>
      </w:rPr>
    </w:lvl>
  </w:abstractNum>
  <w:abstractNum w:abstractNumId="3" w15:restartNumberingAfterBreak="0">
    <w:nsid w:val="207A237C"/>
    <w:multiLevelType w:val="multilevel"/>
    <w:tmpl w:val="09BA9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EC91854"/>
    <w:multiLevelType w:val="hybridMultilevel"/>
    <w:tmpl w:val="902C93EA"/>
    <w:lvl w:ilvl="0" w:tplc="10090005">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31537B34"/>
    <w:multiLevelType w:val="hybridMultilevel"/>
    <w:tmpl w:val="BB0AE73C"/>
    <w:lvl w:ilvl="0" w:tplc="29D4086A">
      <w:start w:val="1"/>
      <w:numFmt w:val="bullet"/>
      <w:lvlText w:val=""/>
      <w:lvlJc w:val="left"/>
      <w:pPr>
        <w:tabs>
          <w:tab w:val="num" w:pos="720"/>
        </w:tabs>
        <w:ind w:left="720" w:hanging="360"/>
      </w:pPr>
      <w:rPr>
        <w:rFonts w:ascii="Symbol" w:hAnsi="Symbol" w:hint="default"/>
      </w:rPr>
    </w:lvl>
    <w:lvl w:ilvl="1" w:tplc="245C3046" w:tentative="1">
      <w:start w:val="1"/>
      <w:numFmt w:val="bullet"/>
      <w:lvlText w:val="o"/>
      <w:lvlJc w:val="left"/>
      <w:pPr>
        <w:tabs>
          <w:tab w:val="num" w:pos="1440"/>
        </w:tabs>
        <w:ind w:left="1440" w:hanging="360"/>
      </w:pPr>
      <w:rPr>
        <w:rFonts w:ascii="Courier New" w:hAnsi="Courier New" w:cs="Courier New" w:hint="default"/>
      </w:rPr>
    </w:lvl>
    <w:lvl w:ilvl="2" w:tplc="5832E6FA" w:tentative="1">
      <w:start w:val="1"/>
      <w:numFmt w:val="bullet"/>
      <w:lvlText w:val=""/>
      <w:lvlJc w:val="left"/>
      <w:pPr>
        <w:tabs>
          <w:tab w:val="num" w:pos="2160"/>
        </w:tabs>
        <w:ind w:left="2160" w:hanging="360"/>
      </w:pPr>
      <w:rPr>
        <w:rFonts w:ascii="Wingdings" w:hAnsi="Wingdings" w:hint="default"/>
      </w:rPr>
    </w:lvl>
    <w:lvl w:ilvl="3" w:tplc="864ED2BE" w:tentative="1">
      <w:start w:val="1"/>
      <w:numFmt w:val="bullet"/>
      <w:lvlText w:val=""/>
      <w:lvlJc w:val="left"/>
      <w:pPr>
        <w:tabs>
          <w:tab w:val="num" w:pos="2880"/>
        </w:tabs>
        <w:ind w:left="2880" w:hanging="360"/>
      </w:pPr>
      <w:rPr>
        <w:rFonts w:ascii="Symbol" w:hAnsi="Symbol" w:hint="default"/>
      </w:rPr>
    </w:lvl>
    <w:lvl w:ilvl="4" w:tplc="68EEE4C8" w:tentative="1">
      <w:start w:val="1"/>
      <w:numFmt w:val="bullet"/>
      <w:lvlText w:val="o"/>
      <w:lvlJc w:val="left"/>
      <w:pPr>
        <w:tabs>
          <w:tab w:val="num" w:pos="3600"/>
        </w:tabs>
        <w:ind w:left="3600" w:hanging="360"/>
      </w:pPr>
      <w:rPr>
        <w:rFonts w:ascii="Courier New" w:hAnsi="Courier New" w:cs="Courier New" w:hint="default"/>
      </w:rPr>
    </w:lvl>
    <w:lvl w:ilvl="5" w:tplc="826CED82" w:tentative="1">
      <w:start w:val="1"/>
      <w:numFmt w:val="bullet"/>
      <w:lvlText w:val=""/>
      <w:lvlJc w:val="left"/>
      <w:pPr>
        <w:tabs>
          <w:tab w:val="num" w:pos="4320"/>
        </w:tabs>
        <w:ind w:left="4320" w:hanging="360"/>
      </w:pPr>
      <w:rPr>
        <w:rFonts w:ascii="Wingdings" w:hAnsi="Wingdings" w:hint="default"/>
      </w:rPr>
    </w:lvl>
    <w:lvl w:ilvl="6" w:tplc="29723D18" w:tentative="1">
      <w:start w:val="1"/>
      <w:numFmt w:val="bullet"/>
      <w:lvlText w:val=""/>
      <w:lvlJc w:val="left"/>
      <w:pPr>
        <w:tabs>
          <w:tab w:val="num" w:pos="5040"/>
        </w:tabs>
        <w:ind w:left="5040" w:hanging="360"/>
      </w:pPr>
      <w:rPr>
        <w:rFonts w:ascii="Symbol" w:hAnsi="Symbol" w:hint="default"/>
      </w:rPr>
    </w:lvl>
    <w:lvl w:ilvl="7" w:tplc="41A82E1E" w:tentative="1">
      <w:start w:val="1"/>
      <w:numFmt w:val="bullet"/>
      <w:lvlText w:val="o"/>
      <w:lvlJc w:val="left"/>
      <w:pPr>
        <w:tabs>
          <w:tab w:val="num" w:pos="5760"/>
        </w:tabs>
        <w:ind w:left="5760" w:hanging="360"/>
      </w:pPr>
      <w:rPr>
        <w:rFonts w:ascii="Courier New" w:hAnsi="Courier New" w:cs="Courier New" w:hint="default"/>
      </w:rPr>
    </w:lvl>
    <w:lvl w:ilvl="8" w:tplc="83ACE7EA"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39E6F8A"/>
    <w:multiLevelType w:val="multilevel"/>
    <w:tmpl w:val="AB60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40616A2"/>
    <w:multiLevelType w:val="hybridMultilevel"/>
    <w:tmpl w:val="D1ECC738"/>
    <w:lvl w:ilvl="0" w:tplc="B854F16C">
      <w:start w:val="1"/>
      <w:numFmt w:val="decimal"/>
      <w:lvlText w:val="%1."/>
      <w:lvlJc w:val="left"/>
      <w:pPr>
        <w:tabs>
          <w:tab w:val="num" w:pos="720"/>
        </w:tabs>
        <w:ind w:left="720" w:hanging="360"/>
      </w:pPr>
    </w:lvl>
    <w:lvl w:ilvl="1" w:tplc="3F3C6D0C" w:tentative="1">
      <w:start w:val="1"/>
      <w:numFmt w:val="lowerLetter"/>
      <w:lvlText w:val="%2."/>
      <w:lvlJc w:val="left"/>
      <w:pPr>
        <w:tabs>
          <w:tab w:val="num" w:pos="1440"/>
        </w:tabs>
        <w:ind w:left="1440" w:hanging="360"/>
      </w:pPr>
    </w:lvl>
    <w:lvl w:ilvl="2" w:tplc="DB04DBCE" w:tentative="1">
      <w:start w:val="1"/>
      <w:numFmt w:val="lowerRoman"/>
      <w:lvlText w:val="%3."/>
      <w:lvlJc w:val="right"/>
      <w:pPr>
        <w:tabs>
          <w:tab w:val="num" w:pos="2160"/>
        </w:tabs>
        <w:ind w:left="2160" w:hanging="180"/>
      </w:pPr>
    </w:lvl>
    <w:lvl w:ilvl="3" w:tplc="130C1FAE" w:tentative="1">
      <w:start w:val="1"/>
      <w:numFmt w:val="decimal"/>
      <w:lvlText w:val="%4."/>
      <w:lvlJc w:val="left"/>
      <w:pPr>
        <w:tabs>
          <w:tab w:val="num" w:pos="2880"/>
        </w:tabs>
        <w:ind w:left="2880" w:hanging="360"/>
      </w:pPr>
    </w:lvl>
    <w:lvl w:ilvl="4" w:tplc="B596C05E" w:tentative="1">
      <w:start w:val="1"/>
      <w:numFmt w:val="lowerLetter"/>
      <w:lvlText w:val="%5."/>
      <w:lvlJc w:val="left"/>
      <w:pPr>
        <w:tabs>
          <w:tab w:val="num" w:pos="3600"/>
        </w:tabs>
        <w:ind w:left="3600" w:hanging="360"/>
      </w:pPr>
    </w:lvl>
    <w:lvl w:ilvl="5" w:tplc="48485292" w:tentative="1">
      <w:start w:val="1"/>
      <w:numFmt w:val="lowerRoman"/>
      <w:lvlText w:val="%6."/>
      <w:lvlJc w:val="right"/>
      <w:pPr>
        <w:tabs>
          <w:tab w:val="num" w:pos="4320"/>
        </w:tabs>
        <w:ind w:left="4320" w:hanging="180"/>
      </w:pPr>
    </w:lvl>
    <w:lvl w:ilvl="6" w:tplc="401CE0B8" w:tentative="1">
      <w:start w:val="1"/>
      <w:numFmt w:val="decimal"/>
      <w:lvlText w:val="%7."/>
      <w:lvlJc w:val="left"/>
      <w:pPr>
        <w:tabs>
          <w:tab w:val="num" w:pos="5040"/>
        </w:tabs>
        <w:ind w:left="5040" w:hanging="360"/>
      </w:pPr>
    </w:lvl>
    <w:lvl w:ilvl="7" w:tplc="771E1948" w:tentative="1">
      <w:start w:val="1"/>
      <w:numFmt w:val="lowerLetter"/>
      <w:lvlText w:val="%8."/>
      <w:lvlJc w:val="left"/>
      <w:pPr>
        <w:tabs>
          <w:tab w:val="num" w:pos="5760"/>
        </w:tabs>
        <w:ind w:left="5760" w:hanging="360"/>
      </w:pPr>
    </w:lvl>
    <w:lvl w:ilvl="8" w:tplc="6204C7AA" w:tentative="1">
      <w:start w:val="1"/>
      <w:numFmt w:val="lowerRoman"/>
      <w:lvlText w:val="%9."/>
      <w:lvlJc w:val="right"/>
      <w:pPr>
        <w:tabs>
          <w:tab w:val="num" w:pos="6480"/>
        </w:tabs>
        <w:ind w:left="6480" w:hanging="180"/>
      </w:pPr>
    </w:lvl>
  </w:abstractNum>
  <w:abstractNum w:abstractNumId="8" w15:restartNumberingAfterBreak="0">
    <w:nsid w:val="388B6E71"/>
    <w:multiLevelType w:val="multilevel"/>
    <w:tmpl w:val="91D6266E"/>
    <w:lvl w:ilvl="0">
      <w:start w:val="1"/>
      <w:numFmt w:val="decimal"/>
      <w:pStyle w:val="Titre1"/>
      <w:lvlText w:val="%1."/>
      <w:lvlJc w:val="left"/>
      <w:pPr>
        <w:tabs>
          <w:tab w:val="num" w:pos="360"/>
        </w:tabs>
        <w:ind w:left="360" w:hanging="360"/>
      </w:pPr>
      <w:rPr>
        <w:rFonts w:hint="default"/>
      </w:rPr>
    </w:lvl>
    <w:lvl w:ilvl="1">
      <w:start w:val="1"/>
      <w:numFmt w:val="decimal"/>
      <w:pStyle w:val="Titre2"/>
      <w:lvlText w:val="%1.%2."/>
      <w:lvlJc w:val="left"/>
      <w:pPr>
        <w:tabs>
          <w:tab w:val="num" w:pos="240"/>
        </w:tabs>
        <w:ind w:left="240" w:hanging="432"/>
      </w:pPr>
      <w:rPr>
        <w:rFonts w:hint="default"/>
      </w:rPr>
    </w:lvl>
    <w:lvl w:ilvl="2">
      <w:start w:val="1"/>
      <w:numFmt w:val="decimal"/>
      <w:pStyle w:val="Titre3"/>
      <w:lvlText w:val="%1.%2.%3."/>
      <w:lvlJc w:val="left"/>
      <w:pPr>
        <w:tabs>
          <w:tab w:val="num" w:pos="888"/>
        </w:tabs>
        <w:ind w:left="672" w:hanging="504"/>
      </w:pPr>
      <w:rPr>
        <w:rFonts w:ascii="Times New Roman" w:hAnsi="Times New Roman" w:cs="Times New Roman" w:hint="default"/>
        <w:b w:val="0"/>
        <w:bCs w:val="0"/>
        <w:i w:val="0"/>
        <w:iCs w:val="0"/>
        <w:caps w:val="0"/>
        <w:smallCaps w:val="0"/>
        <w:strike w:val="0"/>
        <w:dstrike w:val="0"/>
        <w:noProof w:val="0"/>
        <w:snapToGrid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Titre4"/>
      <w:lvlText w:val="%1.%2.%3.%4."/>
      <w:lvlJc w:val="left"/>
      <w:pPr>
        <w:tabs>
          <w:tab w:val="num" w:pos="1248"/>
        </w:tabs>
        <w:ind w:left="1176" w:hanging="648"/>
      </w:pPr>
      <w:rPr>
        <w:rFonts w:hint="default"/>
      </w:rPr>
    </w:lvl>
    <w:lvl w:ilvl="4">
      <w:start w:val="1"/>
      <w:numFmt w:val="decimal"/>
      <w:lvlText w:val="%1.%2.%3.%4.%5."/>
      <w:lvlJc w:val="left"/>
      <w:pPr>
        <w:tabs>
          <w:tab w:val="num" w:pos="1968"/>
        </w:tabs>
        <w:ind w:left="1680" w:hanging="792"/>
      </w:pPr>
      <w:rPr>
        <w:rFonts w:hint="default"/>
      </w:rPr>
    </w:lvl>
    <w:lvl w:ilvl="5">
      <w:start w:val="1"/>
      <w:numFmt w:val="decimal"/>
      <w:lvlText w:val="%1.%2.%3.%4.%5.%6."/>
      <w:lvlJc w:val="left"/>
      <w:pPr>
        <w:tabs>
          <w:tab w:val="num" w:pos="2328"/>
        </w:tabs>
        <w:ind w:left="2184" w:hanging="936"/>
      </w:pPr>
      <w:rPr>
        <w:rFonts w:hint="default"/>
      </w:rPr>
    </w:lvl>
    <w:lvl w:ilvl="6">
      <w:start w:val="1"/>
      <w:numFmt w:val="decimal"/>
      <w:lvlText w:val="%1.%2.%3.%4.%5.%6.%7."/>
      <w:lvlJc w:val="left"/>
      <w:pPr>
        <w:tabs>
          <w:tab w:val="num" w:pos="3048"/>
        </w:tabs>
        <w:ind w:left="2688" w:hanging="1080"/>
      </w:pPr>
      <w:rPr>
        <w:rFonts w:hint="default"/>
      </w:rPr>
    </w:lvl>
    <w:lvl w:ilvl="7">
      <w:start w:val="1"/>
      <w:numFmt w:val="decimal"/>
      <w:lvlText w:val="%1.%2.%3.%4.%5.%6.%7.%8."/>
      <w:lvlJc w:val="left"/>
      <w:pPr>
        <w:tabs>
          <w:tab w:val="num" w:pos="3408"/>
        </w:tabs>
        <w:ind w:left="3192" w:hanging="1224"/>
      </w:pPr>
      <w:rPr>
        <w:rFonts w:hint="default"/>
      </w:rPr>
    </w:lvl>
    <w:lvl w:ilvl="8">
      <w:start w:val="1"/>
      <w:numFmt w:val="decimal"/>
      <w:lvlText w:val="%1.%2.%3.%4.%5.%6.%7.%8.%9."/>
      <w:lvlJc w:val="left"/>
      <w:pPr>
        <w:tabs>
          <w:tab w:val="num" w:pos="4128"/>
        </w:tabs>
        <w:ind w:left="3768" w:hanging="1440"/>
      </w:pPr>
      <w:rPr>
        <w:rFonts w:hint="default"/>
      </w:rPr>
    </w:lvl>
  </w:abstractNum>
  <w:abstractNum w:abstractNumId="9" w15:restartNumberingAfterBreak="0">
    <w:nsid w:val="399D74EB"/>
    <w:multiLevelType w:val="singleLevel"/>
    <w:tmpl w:val="BCFEF096"/>
    <w:lvl w:ilvl="0">
      <w:start w:val="1"/>
      <w:numFmt w:val="bullet"/>
      <w:pStyle w:val="1"/>
      <w:lvlText w:val=""/>
      <w:lvlJc w:val="left"/>
      <w:pPr>
        <w:tabs>
          <w:tab w:val="num" w:pos="360"/>
        </w:tabs>
        <w:ind w:left="360" w:hanging="360"/>
      </w:pPr>
      <w:rPr>
        <w:rFonts w:ascii="Symbol" w:hAnsi="Symbol" w:hint="default"/>
      </w:rPr>
    </w:lvl>
  </w:abstractNum>
  <w:abstractNum w:abstractNumId="10" w15:restartNumberingAfterBreak="0">
    <w:nsid w:val="3F3765D1"/>
    <w:multiLevelType w:val="hybridMultilevel"/>
    <w:tmpl w:val="93D02200"/>
    <w:lvl w:ilvl="0" w:tplc="F4C27F2C">
      <w:start w:val="1"/>
      <w:numFmt w:val="bullet"/>
      <w:lvlText w:val=""/>
      <w:lvlJc w:val="left"/>
      <w:pPr>
        <w:tabs>
          <w:tab w:val="num" w:pos="720"/>
        </w:tabs>
        <w:ind w:left="720" w:hanging="360"/>
      </w:pPr>
      <w:rPr>
        <w:rFonts w:ascii="Symbol" w:hAnsi="Symbol" w:hint="default"/>
      </w:rPr>
    </w:lvl>
    <w:lvl w:ilvl="1" w:tplc="2D0A1D2E" w:tentative="1">
      <w:start w:val="1"/>
      <w:numFmt w:val="bullet"/>
      <w:lvlText w:val="o"/>
      <w:lvlJc w:val="left"/>
      <w:pPr>
        <w:tabs>
          <w:tab w:val="num" w:pos="1440"/>
        </w:tabs>
        <w:ind w:left="1440" w:hanging="360"/>
      </w:pPr>
      <w:rPr>
        <w:rFonts w:ascii="Courier New" w:hAnsi="Courier New" w:cs="Courier New" w:hint="default"/>
      </w:rPr>
    </w:lvl>
    <w:lvl w:ilvl="2" w:tplc="F0823956" w:tentative="1">
      <w:start w:val="1"/>
      <w:numFmt w:val="bullet"/>
      <w:lvlText w:val=""/>
      <w:lvlJc w:val="left"/>
      <w:pPr>
        <w:tabs>
          <w:tab w:val="num" w:pos="2160"/>
        </w:tabs>
        <w:ind w:left="2160" w:hanging="360"/>
      </w:pPr>
      <w:rPr>
        <w:rFonts w:ascii="Wingdings" w:hAnsi="Wingdings" w:hint="default"/>
      </w:rPr>
    </w:lvl>
    <w:lvl w:ilvl="3" w:tplc="E45C2C28" w:tentative="1">
      <w:start w:val="1"/>
      <w:numFmt w:val="bullet"/>
      <w:lvlText w:val=""/>
      <w:lvlJc w:val="left"/>
      <w:pPr>
        <w:tabs>
          <w:tab w:val="num" w:pos="2880"/>
        </w:tabs>
        <w:ind w:left="2880" w:hanging="360"/>
      </w:pPr>
      <w:rPr>
        <w:rFonts w:ascii="Symbol" w:hAnsi="Symbol" w:hint="default"/>
      </w:rPr>
    </w:lvl>
    <w:lvl w:ilvl="4" w:tplc="44E6A410" w:tentative="1">
      <w:start w:val="1"/>
      <w:numFmt w:val="bullet"/>
      <w:lvlText w:val="o"/>
      <w:lvlJc w:val="left"/>
      <w:pPr>
        <w:tabs>
          <w:tab w:val="num" w:pos="3600"/>
        </w:tabs>
        <w:ind w:left="3600" w:hanging="360"/>
      </w:pPr>
      <w:rPr>
        <w:rFonts w:ascii="Courier New" w:hAnsi="Courier New" w:cs="Courier New" w:hint="default"/>
      </w:rPr>
    </w:lvl>
    <w:lvl w:ilvl="5" w:tplc="73F8607A" w:tentative="1">
      <w:start w:val="1"/>
      <w:numFmt w:val="bullet"/>
      <w:lvlText w:val=""/>
      <w:lvlJc w:val="left"/>
      <w:pPr>
        <w:tabs>
          <w:tab w:val="num" w:pos="4320"/>
        </w:tabs>
        <w:ind w:left="4320" w:hanging="360"/>
      </w:pPr>
      <w:rPr>
        <w:rFonts w:ascii="Wingdings" w:hAnsi="Wingdings" w:hint="default"/>
      </w:rPr>
    </w:lvl>
    <w:lvl w:ilvl="6" w:tplc="A5B0F170" w:tentative="1">
      <w:start w:val="1"/>
      <w:numFmt w:val="bullet"/>
      <w:lvlText w:val=""/>
      <w:lvlJc w:val="left"/>
      <w:pPr>
        <w:tabs>
          <w:tab w:val="num" w:pos="5040"/>
        </w:tabs>
        <w:ind w:left="5040" w:hanging="360"/>
      </w:pPr>
      <w:rPr>
        <w:rFonts w:ascii="Symbol" w:hAnsi="Symbol" w:hint="default"/>
      </w:rPr>
    </w:lvl>
    <w:lvl w:ilvl="7" w:tplc="E714883C" w:tentative="1">
      <w:start w:val="1"/>
      <w:numFmt w:val="bullet"/>
      <w:lvlText w:val="o"/>
      <w:lvlJc w:val="left"/>
      <w:pPr>
        <w:tabs>
          <w:tab w:val="num" w:pos="5760"/>
        </w:tabs>
        <w:ind w:left="5760" w:hanging="360"/>
      </w:pPr>
      <w:rPr>
        <w:rFonts w:ascii="Courier New" w:hAnsi="Courier New" w:cs="Courier New" w:hint="default"/>
      </w:rPr>
    </w:lvl>
    <w:lvl w:ilvl="8" w:tplc="FD6C9FC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4110A89"/>
    <w:multiLevelType w:val="hybridMultilevel"/>
    <w:tmpl w:val="97B0BF18"/>
    <w:lvl w:ilvl="0" w:tplc="D36E9EC4">
      <w:start w:val="1"/>
      <w:numFmt w:val="bullet"/>
      <w:lvlText w:val=""/>
      <w:lvlJc w:val="left"/>
      <w:pPr>
        <w:tabs>
          <w:tab w:val="num" w:pos="720"/>
        </w:tabs>
        <w:ind w:left="720" w:hanging="360"/>
      </w:pPr>
      <w:rPr>
        <w:rFonts w:ascii="Symbol" w:hAnsi="Symbol" w:hint="default"/>
      </w:rPr>
    </w:lvl>
    <w:lvl w:ilvl="1" w:tplc="43266872" w:tentative="1">
      <w:start w:val="1"/>
      <w:numFmt w:val="bullet"/>
      <w:lvlText w:val="o"/>
      <w:lvlJc w:val="left"/>
      <w:pPr>
        <w:tabs>
          <w:tab w:val="num" w:pos="1440"/>
        </w:tabs>
        <w:ind w:left="1440" w:hanging="360"/>
      </w:pPr>
      <w:rPr>
        <w:rFonts w:ascii="Courier New" w:hAnsi="Courier New" w:cs="Courier New" w:hint="default"/>
      </w:rPr>
    </w:lvl>
    <w:lvl w:ilvl="2" w:tplc="34283648" w:tentative="1">
      <w:start w:val="1"/>
      <w:numFmt w:val="bullet"/>
      <w:lvlText w:val=""/>
      <w:lvlJc w:val="left"/>
      <w:pPr>
        <w:tabs>
          <w:tab w:val="num" w:pos="2160"/>
        </w:tabs>
        <w:ind w:left="2160" w:hanging="360"/>
      </w:pPr>
      <w:rPr>
        <w:rFonts w:ascii="Wingdings" w:hAnsi="Wingdings" w:hint="default"/>
      </w:rPr>
    </w:lvl>
    <w:lvl w:ilvl="3" w:tplc="C3A639B2" w:tentative="1">
      <w:start w:val="1"/>
      <w:numFmt w:val="bullet"/>
      <w:lvlText w:val=""/>
      <w:lvlJc w:val="left"/>
      <w:pPr>
        <w:tabs>
          <w:tab w:val="num" w:pos="2880"/>
        </w:tabs>
        <w:ind w:left="2880" w:hanging="360"/>
      </w:pPr>
      <w:rPr>
        <w:rFonts w:ascii="Symbol" w:hAnsi="Symbol" w:hint="default"/>
      </w:rPr>
    </w:lvl>
    <w:lvl w:ilvl="4" w:tplc="D3D63ECC" w:tentative="1">
      <w:start w:val="1"/>
      <w:numFmt w:val="bullet"/>
      <w:lvlText w:val="o"/>
      <w:lvlJc w:val="left"/>
      <w:pPr>
        <w:tabs>
          <w:tab w:val="num" w:pos="3600"/>
        </w:tabs>
        <w:ind w:left="3600" w:hanging="360"/>
      </w:pPr>
      <w:rPr>
        <w:rFonts w:ascii="Courier New" w:hAnsi="Courier New" w:cs="Courier New" w:hint="default"/>
      </w:rPr>
    </w:lvl>
    <w:lvl w:ilvl="5" w:tplc="9232145E" w:tentative="1">
      <w:start w:val="1"/>
      <w:numFmt w:val="bullet"/>
      <w:lvlText w:val=""/>
      <w:lvlJc w:val="left"/>
      <w:pPr>
        <w:tabs>
          <w:tab w:val="num" w:pos="4320"/>
        </w:tabs>
        <w:ind w:left="4320" w:hanging="360"/>
      </w:pPr>
      <w:rPr>
        <w:rFonts w:ascii="Wingdings" w:hAnsi="Wingdings" w:hint="default"/>
      </w:rPr>
    </w:lvl>
    <w:lvl w:ilvl="6" w:tplc="E1ECAD5E" w:tentative="1">
      <w:start w:val="1"/>
      <w:numFmt w:val="bullet"/>
      <w:lvlText w:val=""/>
      <w:lvlJc w:val="left"/>
      <w:pPr>
        <w:tabs>
          <w:tab w:val="num" w:pos="5040"/>
        </w:tabs>
        <w:ind w:left="5040" w:hanging="360"/>
      </w:pPr>
      <w:rPr>
        <w:rFonts w:ascii="Symbol" w:hAnsi="Symbol" w:hint="default"/>
      </w:rPr>
    </w:lvl>
    <w:lvl w:ilvl="7" w:tplc="5CF6CFB6" w:tentative="1">
      <w:start w:val="1"/>
      <w:numFmt w:val="bullet"/>
      <w:lvlText w:val="o"/>
      <w:lvlJc w:val="left"/>
      <w:pPr>
        <w:tabs>
          <w:tab w:val="num" w:pos="5760"/>
        </w:tabs>
        <w:ind w:left="5760" w:hanging="360"/>
      </w:pPr>
      <w:rPr>
        <w:rFonts w:ascii="Courier New" w:hAnsi="Courier New" w:cs="Courier New" w:hint="default"/>
      </w:rPr>
    </w:lvl>
    <w:lvl w:ilvl="8" w:tplc="0DF85EE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4FE066C"/>
    <w:multiLevelType w:val="hybridMultilevel"/>
    <w:tmpl w:val="1C88F45A"/>
    <w:lvl w:ilvl="0" w:tplc="7A523AA8">
      <w:start w:val="1"/>
      <w:numFmt w:val="bullet"/>
      <w:lvlText w:val=""/>
      <w:lvlJc w:val="left"/>
      <w:pPr>
        <w:tabs>
          <w:tab w:val="num" w:pos="720"/>
        </w:tabs>
        <w:ind w:left="720" w:hanging="360"/>
      </w:pPr>
      <w:rPr>
        <w:rFonts w:ascii="Symbol" w:hAnsi="Symbol" w:hint="default"/>
      </w:rPr>
    </w:lvl>
    <w:lvl w:ilvl="1" w:tplc="BA2A91F0" w:tentative="1">
      <w:start w:val="1"/>
      <w:numFmt w:val="bullet"/>
      <w:lvlText w:val="o"/>
      <w:lvlJc w:val="left"/>
      <w:pPr>
        <w:tabs>
          <w:tab w:val="num" w:pos="1440"/>
        </w:tabs>
        <w:ind w:left="1440" w:hanging="360"/>
      </w:pPr>
      <w:rPr>
        <w:rFonts w:ascii="Courier New" w:hAnsi="Courier New" w:cs="Courier New" w:hint="default"/>
      </w:rPr>
    </w:lvl>
    <w:lvl w:ilvl="2" w:tplc="4D08BE7C" w:tentative="1">
      <w:start w:val="1"/>
      <w:numFmt w:val="bullet"/>
      <w:lvlText w:val=""/>
      <w:lvlJc w:val="left"/>
      <w:pPr>
        <w:tabs>
          <w:tab w:val="num" w:pos="2160"/>
        </w:tabs>
        <w:ind w:left="2160" w:hanging="360"/>
      </w:pPr>
      <w:rPr>
        <w:rFonts w:ascii="Wingdings" w:hAnsi="Wingdings" w:hint="default"/>
      </w:rPr>
    </w:lvl>
    <w:lvl w:ilvl="3" w:tplc="2E4EBBF0" w:tentative="1">
      <w:start w:val="1"/>
      <w:numFmt w:val="bullet"/>
      <w:lvlText w:val=""/>
      <w:lvlJc w:val="left"/>
      <w:pPr>
        <w:tabs>
          <w:tab w:val="num" w:pos="2880"/>
        </w:tabs>
        <w:ind w:left="2880" w:hanging="360"/>
      </w:pPr>
      <w:rPr>
        <w:rFonts w:ascii="Symbol" w:hAnsi="Symbol" w:hint="default"/>
      </w:rPr>
    </w:lvl>
    <w:lvl w:ilvl="4" w:tplc="7D06F652" w:tentative="1">
      <w:start w:val="1"/>
      <w:numFmt w:val="bullet"/>
      <w:lvlText w:val="o"/>
      <w:lvlJc w:val="left"/>
      <w:pPr>
        <w:tabs>
          <w:tab w:val="num" w:pos="3600"/>
        </w:tabs>
        <w:ind w:left="3600" w:hanging="360"/>
      </w:pPr>
      <w:rPr>
        <w:rFonts w:ascii="Courier New" w:hAnsi="Courier New" w:cs="Courier New" w:hint="default"/>
      </w:rPr>
    </w:lvl>
    <w:lvl w:ilvl="5" w:tplc="5E12729C" w:tentative="1">
      <w:start w:val="1"/>
      <w:numFmt w:val="bullet"/>
      <w:lvlText w:val=""/>
      <w:lvlJc w:val="left"/>
      <w:pPr>
        <w:tabs>
          <w:tab w:val="num" w:pos="4320"/>
        </w:tabs>
        <w:ind w:left="4320" w:hanging="360"/>
      </w:pPr>
      <w:rPr>
        <w:rFonts w:ascii="Wingdings" w:hAnsi="Wingdings" w:hint="default"/>
      </w:rPr>
    </w:lvl>
    <w:lvl w:ilvl="6" w:tplc="2D9C0458" w:tentative="1">
      <w:start w:val="1"/>
      <w:numFmt w:val="bullet"/>
      <w:lvlText w:val=""/>
      <w:lvlJc w:val="left"/>
      <w:pPr>
        <w:tabs>
          <w:tab w:val="num" w:pos="5040"/>
        </w:tabs>
        <w:ind w:left="5040" w:hanging="360"/>
      </w:pPr>
      <w:rPr>
        <w:rFonts w:ascii="Symbol" w:hAnsi="Symbol" w:hint="default"/>
      </w:rPr>
    </w:lvl>
    <w:lvl w:ilvl="7" w:tplc="16844580" w:tentative="1">
      <w:start w:val="1"/>
      <w:numFmt w:val="bullet"/>
      <w:lvlText w:val="o"/>
      <w:lvlJc w:val="left"/>
      <w:pPr>
        <w:tabs>
          <w:tab w:val="num" w:pos="5760"/>
        </w:tabs>
        <w:ind w:left="5760" w:hanging="360"/>
      </w:pPr>
      <w:rPr>
        <w:rFonts w:ascii="Courier New" w:hAnsi="Courier New" w:cs="Courier New" w:hint="default"/>
      </w:rPr>
    </w:lvl>
    <w:lvl w:ilvl="8" w:tplc="B3BA7A8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B5E151C"/>
    <w:multiLevelType w:val="multilevel"/>
    <w:tmpl w:val="EF1EFC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A90301"/>
    <w:multiLevelType w:val="multilevel"/>
    <w:tmpl w:val="DF4E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F3F6BBB"/>
    <w:multiLevelType w:val="multilevel"/>
    <w:tmpl w:val="64885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E6F5621"/>
    <w:multiLevelType w:val="multilevel"/>
    <w:tmpl w:val="E280C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DDC2F9C"/>
    <w:multiLevelType w:val="hybridMultilevel"/>
    <w:tmpl w:val="61BE4D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6"/>
  </w:num>
  <w:num w:numId="2">
    <w:abstractNumId w:val="15"/>
  </w:num>
  <w:num w:numId="3">
    <w:abstractNumId w:val="13"/>
  </w:num>
  <w:num w:numId="4">
    <w:abstractNumId w:val="14"/>
  </w:num>
  <w:num w:numId="5">
    <w:abstractNumId w:val="16"/>
  </w:num>
  <w:num w:numId="6">
    <w:abstractNumId w:val="3"/>
  </w:num>
  <w:num w:numId="7">
    <w:abstractNumId w:val="2"/>
  </w:num>
  <w:num w:numId="8">
    <w:abstractNumId w:val="9"/>
  </w:num>
  <w:num w:numId="9">
    <w:abstractNumId w:val="0"/>
  </w:num>
  <w:num w:numId="10">
    <w:abstractNumId w:val="1"/>
  </w:num>
  <w:num w:numId="11">
    <w:abstractNumId w:val="7"/>
  </w:num>
  <w:num w:numId="12">
    <w:abstractNumId w:val="11"/>
  </w:num>
  <w:num w:numId="13">
    <w:abstractNumId w:val="5"/>
  </w:num>
  <w:num w:numId="14">
    <w:abstractNumId w:val="12"/>
  </w:num>
  <w:num w:numId="15">
    <w:abstractNumId w:val="10"/>
  </w:num>
  <w:num w:numId="16">
    <w:abstractNumId w:val="8"/>
  </w:num>
  <w:num w:numId="17">
    <w:abstractNumId w:val="8"/>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8"/>
  </w:num>
  <w:num w:numId="21">
    <w:abstractNumId w:val="8"/>
  </w:num>
  <w:num w:numId="22">
    <w:abstractNumId w:val="4"/>
  </w:num>
  <w:num w:numId="23">
    <w:abstractNumId w:val="8"/>
  </w:num>
  <w:num w:numId="24">
    <w:abstractNumId w:val="8"/>
  </w:num>
  <w:num w:numId="25">
    <w:abstractNumId w:val="8"/>
  </w:num>
  <w:num w:numId="26">
    <w:abstractNumId w:val="8"/>
  </w:num>
  <w:num w:numId="27">
    <w:abstractNumId w:val="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Amant, Rémi">
    <w15:presenceInfo w15:providerId="AD" w15:userId="S-1-5-21-66081788-462978661-1268862865-91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embedSystemFonts/>
  <w:activeWritingStyle w:appName="MSWord" w:lang="fr-CA" w:vendorID="64" w:dllVersion="131078" w:nlCheck="1" w:checkStyle="0"/>
  <w:activeWritingStyle w:appName="MSWord" w:lang="en-CA" w:vendorID="64" w:dllVersion="131078"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comments="0" w:insDel="0" w:formatting="0" w:inkAnnotations="0"/>
  <w:defaultTabStop w:val="708"/>
  <w:hyphenationZone w:val="425"/>
  <w:evenAndOddHeaders/>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1A8F"/>
    <w:rsid w:val="00002BAD"/>
    <w:rsid w:val="00005456"/>
    <w:rsid w:val="000102A7"/>
    <w:rsid w:val="00011EE4"/>
    <w:rsid w:val="000437FF"/>
    <w:rsid w:val="00050503"/>
    <w:rsid w:val="00055AA2"/>
    <w:rsid w:val="00063492"/>
    <w:rsid w:val="0006479D"/>
    <w:rsid w:val="00071D7D"/>
    <w:rsid w:val="000772EB"/>
    <w:rsid w:val="00092F9B"/>
    <w:rsid w:val="00094D17"/>
    <w:rsid w:val="000A014B"/>
    <w:rsid w:val="000A3C29"/>
    <w:rsid w:val="000A5099"/>
    <w:rsid w:val="000A7C9F"/>
    <w:rsid w:val="000B0DC6"/>
    <w:rsid w:val="000B4559"/>
    <w:rsid w:val="000C369D"/>
    <w:rsid w:val="000C681E"/>
    <w:rsid w:val="000D0214"/>
    <w:rsid w:val="000D7C36"/>
    <w:rsid w:val="000E5A15"/>
    <w:rsid w:val="000E6249"/>
    <w:rsid w:val="000F73F4"/>
    <w:rsid w:val="00103739"/>
    <w:rsid w:val="001039EA"/>
    <w:rsid w:val="00105D38"/>
    <w:rsid w:val="00112D75"/>
    <w:rsid w:val="00132065"/>
    <w:rsid w:val="0013469C"/>
    <w:rsid w:val="00144D58"/>
    <w:rsid w:val="00175DFB"/>
    <w:rsid w:val="00180538"/>
    <w:rsid w:val="0019012E"/>
    <w:rsid w:val="001906BD"/>
    <w:rsid w:val="00193D8E"/>
    <w:rsid w:val="001A38CF"/>
    <w:rsid w:val="001C00B3"/>
    <w:rsid w:val="001C4209"/>
    <w:rsid w:val="001C71E7"/>
    <w:rsid w:val="001D5250"/>
    <w:rsid w:val="001D5D9D"/>
    <w:rsid w:val="002013B7"/>
    <w:rsid w:val="00203940"/>
    <w:rsid w:val="00212060"/>
    <w:rsid w:val="0021392B"/>
    <w:rsid w:val="00217CBA"/>
    <w:rsid w:val="002205C5"/>
    <w:rsid w:val="00221395"/>
    <w:rsid w:val="0022727B"/>
    <w:rsid w:val="002279F3"/>
    <w:rsid w:val="002322E9"/>
    <w:rsid w:val="00235DB0"/>
    <w:rsid w:val="00260192"/>
    <w:rsid w:val="002625BD"/>
    <w:rsid w:val="00292373"/>
    <w:rsid w:val="002A2CCE"/>
    <w:rsid w:val="002A5C3B"/>
    <w:rsid w:val="002B439E"/>
    <w:rsid w:val="002C02F7"/>
    <w:rsid w:val="002C4775"/>
    <w:rsid w:val="002C7130"/>
    <w:rsid w:val="002D4E81"/>
    <w:rsid w:val="002E7449"/>
    <w:rsid w:val="002F095F"/>
    <w:rsid w:val="002F56AE"/>
    <w:rsid w:val="002F7155"/>
    <w:rsid w:val="002F79AB"/>
    <w:rsid w:val="00301722"/>
    <w:rsid w:val="003037A3"/>
    <w:rsid w:val="0030640A"/>
    <w:rsid w:val="00310F84"/>
    <w:rsid w:val="00312A31"/>
    <w:rsid w:val="00315361"/>
    <w:rsid w:val="0032237C"/>
    <w:rsid w:val="00323A9E"/>
    <w:rsid w:val="00334DBD"/>
    <w:rsid w:val="00353A71"/>
    <w:rsid w:val="003546D3"/>
    <w:rsid w:val="0035768C"/>
    <w:rsid w:val="003578E9"/>
    <w:rsid w:val="00373061"/>
    <w:rsid w:val="00383020"/>
    <w:rsid w:val="0038429F"/>
    <w:rsid w:val="0039730E"/>
    <w:rsid w:val="003A32A3"/>
    <w:rsid w:val="003A3FDA"/>
    <w:rsid w:val="003B3F88"/>
    <w:rsid w:val="003B64DE"/>
    <w:rsid w:val="003B7CBE"/>
    <w:rsid w:val="003C4852"/>
    <w:rsid w:val="003C4A3A"/>
    <w:rsid w:val="003D0767"/>
    <w:rsid w:val="003E15DD"/>
    <w:rsid w:val="003E6FB8"/>
    <w:rsid w:val="003F0439"/>
    <w:rsid w:val="003F116B"/>
    <w:rsid w:val="004040EF"/>
    <w:rsid w:val="0040626F"/>
    <w:rsid w:val="004067B5"/>
    <w:rsid w:val="00412CA0"/>
    <w:rsid w:val="00415AEB"/>
    <w:rsid w:val="004316E0"/>
    <w:rsid w:val="004329AD"/>
    <w:rsid w:val="00440DF4"/>
    <w:rsid w:val="00443B84"/>
    <w:rsid w:val="004462AB"/>
    <w:rsid w:val="00454A5C"/>
    <w:rsid w:val="004607F3"/>
    <w:rsid w:val="00461013"/>
    <w:rsid w:val="00465977"/>
    <w:rsid w:val="00465BB2"/>
    <w:rsid w:val="0047007A"/>
    <w:rsid w:val="0047712D"/>
    <w:rsid w:val="00492754"/>
    <w:rsid w:val="004A2318"/>
    <w:rsid w:val="004A2ED9"/>
    <w:rsid w:val="004A6781"/>
    <w:rsid w:val="004B16B6"/>
    <w:rsid w:val="004B7296"/>
    <w:rsid w:val="004C2EDA"/>
    <w:rsid w:val="004C7813"/>
    <w:rsid w:val="004D65D7"/>
    <w:rsid w:val="004E3575"/>
    <w:rsid w:val="004F2645"/>
    <w:rsid w:val="005034E3"/>
    <w:rsid w:val="0050678D"/>
    <w:rsid w:val="005079ED"/>
    <w:rsid w:val="00512A5D"/>
    <w:rsid w:val="005164E0"/>
    <w:rsid w:val="005320B6"/>
    <w:rsid w:val="005410FD"/>
    <w:rsid w:val="00546FCE"/>
    <w:rsid w:val="005477CA"/>
    <w:rsid w:val="00556389"/>
    <w:rsid w:val="00576BA1"/>
    <w:rsid w:val="00581494"/>
    <w:rsid w:val="005924C7"/>
    <w:rsid w:val="005A0216"/>
    <w:rsid w:val="005A16CA"/>
    <w:rsid w:val="005B0CF1"/>
    <w:rsid w:val="005C2FDB"/>
    <w:rsid w:val="005E2583"/>
    <w:rsid w:val="005E534D"/>
    <w:rsid w:val="005F233D"/>
    <w:rsid w:val="005F6D5C"/>
    <w:rsid w:val="0060014E"/>
    <w:rsid w:val="00600FCD"/>
    <w:rsid w:val="00601683"/>
    <w:rsid w:val="00605967"/>
    <w:rsid w:val="00607CE0"/>
    <w:rsid w:val="00612848"/>
    <w:rsid w:val="00612852"/>
    <w:rsid w:val="006160E5"/>
    <w:rsid w:val="00620A4B"/>
    <w:rsid w:val="0062780A"/>
    <w:rsid w:val="0063407F"/>
    <w:rsid w:val="006461E8"/>
    <w:rsid w:val="00653D30"/>
    <w:rsid w:val="00657FE7"/>
    <w:rsid w:val="00665569"/>
    <w:rsid w:val="00690C49"/>
    <w:rsid w:val="00694F37"/>
    <w:rsid w:val="006D374C"/>
    <w:rsid w:val="006D42EE"/>
    <w:rsid w:val="006E6B35"/>
    <w:rsid w:val="006E7FC1"/>
    <w:rsid w:val="00701185"/>
    <w:rsid w:val="007100DC"/>
    <w:rsid w:val="007122A7"/>
    <w:rsid w:val="007127EE"/>
    <w:rsid w:val="00725A10"/>
    <w:rsid w:val="00734E53"/>
    <w:rsid w:val="00737BC1"/>
    <w:rsid w:val="0076208D"/>
    <w:rsid w:val="00766BA2"/>
    <w:rsid w:val="007740E8"/>
    <w:rsid w:val="007868A6"/>
    <w:rsid w:val="00792C3C"/>
    <w:rsid w:val="007946B9"/>
    <w:rsid w:val="007970F7"/>
    <w:rsid w:val="007B7E06"/>
    <w:rsid w:val="007C1CC8"/>
    <w:rsid w:val="007C6CA0"/>
    <w:rsid w:val="00804DDE"/>
    <w:rsid w:val="00805274"/>
    <w:rsid w:val="00816151"/>
    <w:rsid w:val="008208FE"/>
    <w:rsid w:val="008310E7"/>
    <w:rsid w:val="0083248A"/>
    <w:rsid w:val="00836CD6"/>
    <w:rsid w:val="008414B9"/>
    <w:rsid w:val="008439DB"/>
    <w:rsid w:val="00843F5A"/>
    <w:rsid w:val="00847FA8"/>
    <w:rsid w:val="00854B97"/>
    <w:rsid w:val="00890B51"/>
    <w:rsid w:val="008A0563"/>
    <w:rsid w:val="008A3ED8"/>
    <w:rsid w:val="008C34BB"/>
    <w:rsid w:val="008C76D1"/>
    <w:rsid w:val="008D4413"/>
    <w:rsid w:val="008F1E30"/>
    <w:rsid w:val="008F78E1"/>
    <w:rsid w:val="009026A4"/>
    <w:rsid w:val="009034AB"/>
    <w:rsid w:val="00910ABE"/>
    <w:rsid w:val="009322BB"/>
    <w:rsid w:val="009377AA"/>
    <w:rsid w:val="009401CA"/>
    <w:rsid w:val="00944BB8"/>
    <w:rsid w:val="0095161C"/>
    <w:rsid w:val="0095212D"/>
    <w:rsid w:val="00957073"/>
    <w:rsid w:val="0096426E"/>
    <w:rsid w:val="00966D24"/>
    <w:rsid w:val="00971AE6"/>
    <w:rsid w:val="00972AE7"/>
    <w:rsid w:val="0098105F"/>
    <w:rsid w:val="0098305D"/>
    <w:rsid w:val="009A639F"/>
    <w:rsid w:val="009C4793"/>
    <w:rsid w:val="009C69AD"/>
    <w:rsid w:val="009D104B"/>
    <w:rsid w:val="009E5FA3"/>
    <w:rsid w:val="00A002B1"/>
    <w:rsid w:val="00A012FC"/>
    <w:rsid w:val="00A02D77"/>
    <w:rsid w:val="00A104E1"/>
    <w:rsid w:val="00A2004A"/>
    <w:rsid w:val="00A21BC6"/>
    <w:rsid w:val="00A2665C"/>
    <w:rsid w:val="00A46C2B"/>
    <w:rsid w:val="00A5460F"/>
    <w:rsid w:val="00A6712C"/>
    <w:rsid w:val="00A723AF"/>
    <w:rsid w:val="00A7276F"/>
    <w:rsid w:val="00A77ED2"/>
    <w:rsid w:val="00A810E0"/>
    <w:rsid w:val="00A962E2"/>
    <w:rsid w:val="00A967EA"/>
    <w:rsid w:val="00AA2533"/>
    <w:rsid w:val="00AA4272"/>
    <w:rsid w:val="00AA7EA3"/>
    <w:rsid w:val="00AB36B9"/>
    <w:rsid w:val="00AB65C2"/>
    <w:rsid w:val="00AC18F9"/>
    <w:rsid w:val="00AE16F8"/>
    <w:rsid w:val="00AE4CA2"/>
    <w:rsid w:val="00AE5964"/>
    <w:rsid w:val="00AF4C15"/>
    <w:rsid w:val="00AF69CA"/>
    <w:rsid w:val="00B1064B"/>
    <w:rsid w:val="00B54089"/>
    <w:rsid w:val="00B712CD"/>
    <w:rsid w:val="00B738A6"/>
    <w:rsid w:val="00B902EB"/>
    <w:rsid w:val="00B954EA"/>
    <w:rsid w:val="00BA3214"/>
    <w:rsid w:val="00BA6447"/>
    <w:rsid w:val="00BA664A"/>
    <w:rsid w:val="00BB471F"/>
    <w:rsid w:val="00BC7C3F"/>
    <w:rsid w:val="00BE7432"/>
    <w:rsid w:val="00BF0B0C"/>
    <w:rsid w:val="00BF55E5"/>
    <w:rsid w:val="00BF62BD"/>
    <w:rsid w:val="00C14621"/>
    <w:rsid w:val="00C221B1"/>
    <w:rsid w:val="00C2471D"/>
    <w:rsid w:val="00C27BC9"/>
    <w:rsid w:val="00C32729"/>
    <w:rsid w:val="00C5008F"/>
    <w:rsid w:val="00C55391"/>
    <w:rsid w:val="00C7283E"/>
    <w:rsid w:val="00C74A62"/>
    <w:rsid w:val="00C90E53"/>
    <w:rsid w:val="00CA7716"/>
    <w:rsid w:val="00CC24B1"/>
    <w:rsid w:val="00CD41E4"/>
    <w:rsid w:val="00D000EF"/>
    <w:rsid w:val="00D45C41"/>
    <w:rsid w:val="00D509F7"/>
    <w:rsid w:val="00D5290E"/>
    <w:rsid w:val="00D62E42"/>
    <w:rsid w:val="00D63AA3"/>
    <w:rsid w:val="00D66C4A"/>
    <w:rsid w:val="00D74C42"/>
    <w:rsid w:val="00D82141"/>
    <w:rsid w:val="00D859D9"/>
    <w:rsid w:val="00D87A9D"/>
    <w:rsid w:val="00DA1DAF"/>
    <w:rsid w:val="00DA6BAE"/>
    <w:rsid w:val="00DB02B3"/>
    <w:rsid w:val="00DC3A52"/>
    <w:rsid w:val="00DD0C10"/>
    <w:rsid w:val="00DD418A"/>
    <w:rsid w:val="00DE26E1"/>
    <w:rsid w:val="00DE5C23"/>
    <w:rsid w:val="00DE7209"/>
    <w:rsid w:val="00E012C1"/>
    <w:rsid w:val="00E02934"/>
    <w:rsid w:val="00E0654E"/>
    <w:rsid w:val="00E12289"/>
    <w:rsid w:val="00E36ABC"/>
    <w:rsid w:val="00E37221"/>
    <w:rsid w:val="00E40168"/>
    <w:rsid w:val="00E60FDA"/>
    <w:rsid w:val="00E612BC"/>
    <w:rsid w:val="00E61EC1"/>
    <w:rsid w:val="00E70EEC"/>
    <w:rsid w:val="00E725E4"/>
    <w:rsid w:val="00E746AD"/>
    <w:rsid w:val="00E75B26"/>
    <w:rsid w:val="00E80B0C"/>
    <w:rsid w:val="00E963E1"/>
    <w:rsid w:val="00EB1D9C"/>
    <w:rsid w:val="00EB4922"/>
    <w:rsid w:val="00EC1D88"/>
    <w:rsid w:val="00ED030D"/>
    <w:rsid w:val="00ED1886"/>
    <w:rsid w:val="00ED528F"/>
    <w:rsid w:val="00ED68F9"/>
    <w:rsid w:val="00EE539C"/>
    <w:rsid w:val="00EF1A8F"/>
    <w:rsid w:val="00F01098"/>
    <w:rsid w:val="00F02F09"/>
    <w:rsid w:val="00F047E7"/>
    <w:rsid w:val="00F06F3D"/>
    <w:rsid w:val="00F16962"/>
    <w:rsid w:val="00F22527"/>
    <w:rsid w:val="00F249CD"/>
    <w:rsid w:val="00F408F5"/>
    <w:rsid w:val="00F46EFF"/>
    <w:rsid w:val="00F617CD"/>
    <w:rsid w:val="00F61988"/>
    <w:rsid w:val="00F73B49"/>
    <w:rsid w:val="00F80D50"/>
    <w:rsid w:val="00F819DF"/>
    <w:rsid w:val="00F92A34"/>
    <w:rsid w:val="00F931CE"/>
    <w:rsid w:val="00F9448B"/>
    <w:rsid w:val="00F96C8F"/>
    <w:rsid w:val="00FA5EC2"/>
    <w:rsid w:val="00FB24E0"/>
    <w:rsid w:val="00FB391D"/>
    <w:rsid w:val="00FD0280"/>
    <w:rsid w:val="00FD6590"/>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martTagType w:namespaceuri="urn:schemas-microsoft-com:office:smarttags" w:name="country-region"/>
  <w:smartTagType w:namespaceuri="urn:schemas-microsoft-com:office:smarttags" w:name="PlaceType"/>
  <w:smartTagType w:namespaceuri="urn:schemas-microsoft-com:office:smarttags" w:name="PlaceName"/>
  <w:smartTagType w:namespaceuri="urn:schemas-microsoft-com:office:smarttags" w:name="metricconverter"/>
  <w:smartTagType w:namespaceuri="urn:schemas-microsoft-com:office:smarttags" w:name="PersonName"/>
  <w:shapeDefaults>
    <o:shapedefaults v:ext="edit" spidmax="2049"/>
    <o:shapelayout v:ext="edit">
      <o:idmap v:ext="edit" data="1"/>
    </o:shapelayout>
  </w:shapeDefaults>
  <w:decimalSymbol w:val="."/>
  <w:listSeparator w:val=","/>
  <w14:docId w14:val="7C2E7967"/>
  <w15:chartTrackingRefBased/>
  <w15:docId w15:val="{99113479-6279-4C51-962A-66C790AE6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CA" w:eastAsia="fr-C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429F"/>
    <w:rPr>
      <w:snapToGrid w:val="0"/>
      <w:sz w:val="24"/>
      <w:lang w:eastAsia="fr-FR"/>
    </w:rPr>
  </w:style>
  <w:style w:type="paragraph" w:styleId="Titre1">
    <w:name w:val="heading 1"/>
    <w:basedOn w:val="Normal"/>
    <w:next w:val="Normal"/>
    <w:autoRedefine/>
    <w:qFormat/>
    <w:rsid w:val="00AB65C2"/>
    <w:pPr>
      <w:widowControl w:val="0"/>
      <w:numPr>
        <w:numId w:val="16"/>
      </w:numPr>
      <w:spacing w:line="240" w:lineRule="atLeast"/>
      <w:outlineLvl w:val="0"/>
    </w:pPr>
    <w:rPr>
      <w:b/>
      <w:sz w:val="32"/>
      <w:szCs w:val="32"/>
    </w:rPr>
  </w:style>
  <w:style w:type="paragraph" w:styleId="Titre2">
    <w:name w:val="heading 2"/>
    <w:basedOn w:val="Normal"/>
    <w:next w:val="Normal"/>
    <w:link w:val="Titre2Car"/>
    <w:autoRedefine/>
    <w:qFormat/>
    <w:rsid w:val="006160E5"/>
    <w:pPr>
      <w:keepNext/>
      <w:numPr>
        <w:ilvl w:val="1"/>
        <w:numId w:val="26"/>
      </w:numPr>
      <w:tabs>
        <w:tab w:val="left" w:pos="720"/>
      </w:tabs>
      <w:spacing w:line="240" w:lineRule="atLeast"/>
      <w:outlineLvl w:val="1"/>
    </w:pPr>
    <w:rPr>
      <w:b/>
      <w:szCs w:val="24"/>
    </w:rPr>
  </w:style>
  <w:style w:type="paragraph" w:styleId="Titre3">
    <w:name w:val="heading 3"/>
    <w:basedOn w:val="Normal"/>
    <w:next w:val="Normal"/>
    <w:autoRedefine/>
    <w:qFormat/>
    <w:rsid w:val="00C2471D"/>
    <w:pPr>
      <w:keepNext/>
      <w:numPr>
        <w:ilvl w:val="2"/>
        <w:numId w:val="26"/>
      </w:numPr>
      <w:spacing w:line="240" w:lineRule="atLeast"/>
      <w:outlineLvl w:val="2"/>
    </w:pPr>
    <w:rPr>
      <w:b/>
    </w:rPr>
  </w:style>
  <w:style w:type="paragraph" w:styleId="Titre4">
    <w:name w:val="heading 4"/>
    <w:basedOn w:val="Normal"/>
    <w:next w:val="Normal"/>
    <w:qFormat/>
    <w:rsid w:val="003613F8"/>
    <w:pPr>
      <w:keepNext/>
      <w:widowControl w:val="0"/>
      <w:numPr>
        <w:ilvl w:val="3"/>
        <w:numId w:val="26"/>
      </w:numPr>
      <w:spacing w:line="240" w:lineRule="atLeast"/>
      <w:outlineLvl w:val="3"/>
    </w:pPr>
    <w:rPr>
      <w:b/>
    </w:rPr>
  </w:style>
  <w:style w:type="paragraph" w:styleId="Titre5">
    <w:name w:val="heading 5"/>
    <w:basedOn w:val="Normal"/>
    <w:next w:val="Normal"/>
    <w:qFormat/>
    <w:rsid w:val="0064733B"/>
    <w:pPr>
      <w:keepNext/>
      <w:widowControl w:val="0"/>
      <w:spacing w:line="240" w:lineRule="atLeast"/>
      <w:outlineLvl w:val="4"/>
    </w:pPr>
  </w:style>
  <w:style w:type="paragraph" w:styleId="Titre6">
    <w:name w:val="heading 6"/>
    <w:basedOn w:val="Normal"/>
    <w:next w:val="Normal"/>
    <w:qFormat/>
    <w:rsid w:val="0064733B"/>
    <w:pPr>
      <w:keepNext/>
      <w:tabs>
        <w:tab w:val="left" w:pos="-720"/>
        <w:tab w:val="right" w:pos="5103"/>
      </w:tabs>
      <w:suppressAutoHyphens/>
      <w:jc w:val="both"/>
      <w:outlineLvl w:val="5"/>
    </w:pPr>
    <w:rPr>
      <w:spacing w:val="-2"/>
    </w:rPr>
  </w:style>
  <w:style w:type="paragraph" w:styleId="Titre7">
    <w:name w:val="heading 7"/>
    <w:basedOn w:val="Normal"/>
    <w:next w:val="Normal"/>
    <w:qFormat/>
    <w:rsid w:val="0064733B"/>
    <w:pPr>
      <w:keepNext/>
      <w:widowControl w:val="0"/>
      <w:spacing w:line="240" w:lineRule="atLeast"/>
      <w:outlineLvl w:val="6"/>
    </w:pPr>
  </w:style>
  <w:style w:type="paragraph" w:styleId="Titre8">
    <w:name w:val="heading 8"/>
    <w:basedOn w:val="Normal"/>
    <w:next w:val="Normal"/>
    <w:qFormat/>
    <w:rsid w:val="0064733B"/>
    <w:pPr>
      <w:keepNext/>
      <w:tabs>
        <w:tab w:val="left" w:pos="-720"/>
        <w:tab w:val="right" w:pos="0"/>
      </w:tabs>
      <w:suppressAutoHyphens/>
      <w:jc w:val="both"/>
      <w:outlineLvl w:val="7"/>
    </w:pPr>
    <w:rPr>
      <w:b/>
      <w:spacing w:val="-2"/>
    </w:rPr>
  </w:style>
  <w:style w:type="paragraph" w:styleId="Titre9">
    <w:name w:val="heading 9"/>
    <w:basedOn w:val="Normal"/>
    <w:next w:val="Normal"/>
    <w:qFormat/>
    <w:rsid w:val="0064733B"/>
    <w:pPr>
      <w:spacing w:before="240" w:after="60"/>
      <w:outlineLvl w:val="8"/>
    </w:pPr>
    <w:rPr>
      <w:rFonts w:ascii="Arial" w:hAnsi="Arial"/>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uiPriority w:val="99"/>
    <w:rsid w:val="002A4742"/>
    <w:rPr>
      <w:color w:val="0000FF"/>
      <w:u w:val="single"/>
      <w:lang w:val="fr-CA"/>
    </w:rPr>
  </w:style>
  <w:style w:type="character" w:styleId="Lienhypertextesuivivisit">
    <w:name w:val="FollowedHyperlink"/>
    <w:rsid w:val="002A4742"/>
    <w:rPr>
      <w:color w:val="800080"/>
      <w:u w:val="single"/>
      <w:lang w:val="fr-CA"/>
    </w:rPr>
  </w:style>
  <w:style w:type="paragraph" w:styleId="NormalWeb">
    <w:name w:val="Normal (Web)"/>
    <w:basedOn w:val="Normal"/>
    <w:rsid w:val="002A4742"/>
    <w:pPr>
      <w:snapToGrid w:val="0"/>
    </w:pPr>
  </w:style>
  <w:style w:type="paragraph" w:customStyle="1" w:styleId="TableofContentsPageTitle">
    <w:name w:val="Table of Contents Page Title"/>
    <w:basedOn w:val="Normal"/>
    <w:next w:val="Normal"/>
    <w:rsid w:val="002A4742"/>
    <w:pPr>
      <w:snapToGrid w:val="0"/>
      <w:spacing w:before="240" w:after="60"/>
      <w:jc w:val="center"/>
    </w:pPr>
    <w:rPr>
      <w:b/>
      <w:sz w:val="32"/>
    </w:rPr>
  </w:style>
  <w:style w:type="paragraph" w:customStyle="1" w:styleId="plaintext">
    <w:name w:val="plaintext"/>
    <w:basedOn w:val="Normal"/>
    <w:rsid w:val="002A4742"/>
    <w:pPr>
      <w:snapToGrid w:val="0"/>
    </w:pPr>
    <w:rPr>
      <w:rFonts w:ascii="Courier New" w:hAnsi="Courier New" w:cs="Courier New"/>
    </w:rPr>
  </w:style>
  <w:style w:type="paragraph" w:customStyle="1" w:styleId="GlossaryHeading">
    <w:name w:val="Glossary Heading"/>
    <w:basedOn w:val="Normal"/>
    <w:next w:val="Normal"/>
    <w:rsid w:val="002A4742"/>
    <w:pPr>
      <w:snapToGrid w:val="0"/>
      <w:spacing w:before="320" w:after="60"/>
      <w:jc w:val="center"/>
    </w:pPr>
    <w:rPr>
      <w:b/>
      <w:sz w:val="32"/>
    </w:rPr>
  </w:style>
  <w:style w:type="paragraph" w:customStyle="1" w:styleId="TitlePageTitle">
    <w:name w:val="Title Page Title"/>
    <w:basedOn w:val="Normal"/>
    <w:next w:val="Normal"/>
    <w:rsid w:val="002A4742"/>
    <w:pPr>
      <w:pBdr>
        <w:bottom w:val="single" w:sz="24" w:space="1" w:color="auto"/>
      </w:pBdr>
      <w:snapToGrid w:val="0"/>
      <w:spacing w:before="3000" w:after="60"/>
      <w:jc w:val="right"/>
    </w:pPr>
    <w:rPr>
      <w:b/>
      <w:sz w:val="48"/>
    </w:rPr>
  </w:style>
  <w:style w:type="paragraph" w:customStyle="1" w:styleId="GlossaryDefinition">
    <w:name w:val="Glossary Definition"/>
    <w:basedOn w:val="Normal"/>
    <w:rsid w:val="002A4742"/>
    <w:pPr>
      <w:snapToGrid w:val="0"/>
      <w:spacing w:before="120" w:after="120"/>
      <w:ind w:left="720" w:hanging="720"/>
    </w:pPr>
  </w:style>
  <w:style w:type="character" w:customStyle="1" w:styleId="Hyperlink1">
    <w:name w:val="Hyperlink1"/>
    <w:rsid w:val="002A4742"/>
    <w:rPr>
      <w:color w:val="0000FF"/>
      <w:u w:val="single"/>
      <w:lang w:val="fr-CA"/>
    </w:rPr>
  </w:style>
  <w:style w:type="character" w:customStyle="1" w:styleId="GlossaryLabel">
    <w:name w:val="Glossary Label"/>
    <w:rsid w:val="002A4742"/>
    <w:rPr>
      <w:b/>
      <w:lang w:val="fr-CA"/>
    </w:rPr>
  </w:style>
  <w:style w:type="character" w:customStyle="1" w:styleId="hyperlinkfollowed">
    <w:name w:val="hyperlinkfollowed"/>
    <w:rsid w:val="002A4742"/>
    <w:rPr>
      <w:color w:val="800080"/>
      <w:u w:val="single"/>
      <w:lang w:val="fr-CA"/>
    </w:rPr>
  </w:style>
  <w:style w:type="paragraph" w:styleId="En-tte">
    <w:name w:val="header"/>
    <w:basedOn w:val="Normal"/>
    <w:rsid w:val="00EF1A8F"/>
    <w:pPr>
      <w:tabs>
        <w:tab w:val="center" w:pos="4536"/>
        <w:tab w:val="right" w:pos="9072"/>
      </w:tabs>
    </w:pPr>
  </w:style>
  <w:style w:type="paragraph" w:styleId="Pieddepage">
    <w:name w:val="footer"/>
    <w:basedOn w:val="Normal"/>
    <w:rsid w:val="00EF1A8F"/>
    <w:pPr>
      <w:tabs>
        <w:tab w:val="center" w:pos="4536"/>
        <w:tab w:val="right" w:pos="9072"/>
      </w:tabs>
    </w:pPr>
  </w:style>
  <w:style w:type="paragraph" w:styleId="Normalcentr">
    <w:name w:val="Block Text"/>
    <w:basedOn w:val="Normal"/>
    <w:rsid w:val="00B825FC"/>
    <w:pPr>
      <w:snapToGrid w:val="0"/>
      <w:spacing w:after="120"/>
      <w:ind w:left="1440" w:right="1440"/>
    </w:pPr>
  </w:style>
  <w:style w:type="paragraph" w:styleId="Liste2">
    <w:name w:val="List 2"/>
    <w:basedOn w:val="Normal"/>
    <w:rsid w:val="00B825FC"/>
    <w:pPr>
      <w:snapToGrid w:val="0"/>
      <w:ind w:left="566" w:hanging="283"/>
    </w:pPr>
  </w:style>
  <w:style w:type="paragraph" w:styleId="TM3">
    <w:name w:val="toc 3"/>
    <w:basedOn w:val="Normal"/>
    <w:next w:val="Normal"/>
    <w:autoRedefine/>
    <w:uiPriority w:val="39"/>
    <w:rsid w:val="000B3C3A"/>
    <w:pPr>
      <w:ind w:left="1440" w:hanging="720"/>
    </w:pPr>
  </w:style>
  <w:style w:type="paragraph" w:styleId="TM2">
    <w:name w:val="toc 2"/>
    <w:basedOn w:val="Normal"/>
    <w:next w:val="Normal"/>
    <w:autoRedefine/>
    <w:uiPriority w:val="39"/>
    <w:rsid w:val="000B3C3A"/>
    <w:pPr>
      <w:spacing w:before="60"/>
      <w:ind w:left="720" w:hanging="360"/>
    </w:pPr>
  </w:style>
  <w:style w:type="paragraph" w:styleId="TM1">
    <w:name w:val="toc 1"/>
    <w:basedOn w:val="Normal"/>
    <w:next w:val="Normal"/>
    <w:autoRedefine/>
    <w:uiPriority w:val="39"/>
    <w:rsid w:val="008D69C1"/>
    <w:pPr>
      <w:spacing w:before="120"/>
    </w:pPr>
    <w:rPr>
      <w:b/>
    </w:rPr>
  </w:style>
  <w:style w:type="paragraph" w:styleId="TM4">
    <w:name w:val="toc 4"/>
    <w:basedOn w:val="Normal"/>
    <w:next w:val="Normal"/>
    <w:autoRedefine/>
    <w:uiPriority w:val="39"/>
    <w:rsid w:val="0064733B"/>
    <w:pPr>
      <w:ind w:left="720"/>
    </w:pPr>
  </w:style>
  <w:style w:type="paragraph" w:styleId="TM5">
    <w:name w:val="toc 5"/>
    <w:basedOn w:val="Normal"/>
    <w:next w:val="Normal"/>
    <w:autoRedefine/>
    <w:uiPriority w:val="39"/>
    <w:rsid w:val="0064733B"/>
    <w:pPr>
      <w:ind w:left="960"/>
    </w:pPr>
  </w:style>
  <w:style w:type="paragraph" w:styleId="TM6">
    <w:name w:val="toc 6"/>
    <w:basedOn w:val="Normal"/>
    <w:next w:val="Normal"/>
    <w:autoRedefine/>
    <w:uiPriority w:val="39"/>
    <w:rsid w:val="0064733B"/>
    <w:pPr>
      <w:ind w:left="1200"/>
    </w:pPr>
  </w:style>
  <w:style w:type="paragraph" w:styleId="TM7">
    <w:name w:val="toc 7"/>
    <w:basedOn w:val="Normal"/>
    <w:next w:val="Normal"/>
    <w:autoRedefine/>
    <w:uiPriority w:val="39"/>
    <w:rsid w:val="0064733B"/>
    <w:pPr>
      <w:ind w:left="1440"/>
    </w:pPr>
  </w:style>
  <w:style w:type="paragraph" w:styleId="TM8">
    <w:name w:val="toc 8"/>
    <w:basedOn w:val="Normal"/>
    <w:next w:val="Normal"/>
    <w:autoRedefine/>
    <w:uiPriority w:val="39"/>
    <w:rsid w:val="0064733B"/>
    <w:pPr>
      <w:ind w:left="1680"/>
    </w:pPr>
  </w:style>
  <w:style w:type="paragraph" w:styleId="TM9">
    <w:name w:val="toc 9"/>
    <w:basedOn w:val="Normal"/>
    <w:next w:val="Normal"/>
    <w:autoRedefine/>
    <w:uiPriority w:val="39"/>
    <w:rsid w:val="0064733B"/>
    <w:pPr>
      <w:ind w:left="1920"/>
    </w:pPr>
  </w:style>
  <w:style w:type="character" w:styleId="Appelnotedebasdep">
    <w:name w:val="footnote reference"/>
    <w:semiHidden/>
    <w:rsid w:val="0064733B"/>
    <w:rPr>
      <w:rFonts w:ascii="Tms Rmn" w:hAnsi="Tms Rmn"/>
      <w:noProof w:val="0"/>
      <w:position w:val="6"/>
      <w:sz w:val="16"/>
      <w:lang w:val="fr-CA"/>
    </w:rPr>
  </w:style>
  <w:style w:type="paragraph" w:styleId="Notedebasdepage">
    <w:name w:val="footnote text"/>
    <w:basedOn w:val="Normal"/>
    <w:semiHidden/>
    <w:rsid w:val="0064733B"/>
    <w:pPr>
      <w:widowControl w:val="0"/>
    </w:pPr>
  </w:style>
  <w:style w:type="paragraph" w:styleId="Retraitcorpsdetexte">
    <w:name w:val="Body Text Indent"/>
    <w:basedOn w:val="Normal"/>
    <w:rsid w:val="0064733B"/>
    <w:pPr>
      <w:tabs>
        <w:tab w:val="left" w:pos="-720"/>
      </w:tabs>
      <w:suppressAutoHyphens/>
      <w:jc w:val="both"/>
    </w:pPr>
  </w:style>
  <w:style w:type="character" w:customStyle="1" w:styleId="EndnoteReference1">
    <w:name w:val="Endnote Reference1"/>
    <w:rsid w:val="0064733B"/>
    <w:rPr>
      <w:vertAlign w:val="superscript"/>
      <w:lang w:val="fr-CA"/>
    </w:rPr>
  </w:style>
  <w:style w:type="paragraph" w:customStyle="1" w:styleId="1">
    <w:name w:val="1"/>
    <w:basedOn w:val="Normal"/>
    <w:next w:val="Corpsdetexte2"/>
    <w:rsid w:val="0064733B"/>
    <w:pPr>
      <w:numPr>
        <w:numId w:val="8"/>
      </w:numPr>
      <w:tabs>
        <w:tab w:val="clear" w:pos="360"/>
      </w:tabs>
      <w:ind w:left="0" w:firstLine="0"/>
    </w:pPr>
    <w:rPr>
      <w:sz w:val="22"/>
    </w:rPr>
  </w:style>
  <w:style w:type="paragraph" w:customStyle="1" w:styleId="btb">
    <w:name w:val="btb"/>
    <w:basedOn w:val="Normal"/>
    <w:autoRedefine/>
    <w:rsid w:val="0064733B"/>
    <w:pPr>
      <w:widowControl w:val="0"/>
      <w:spacing w:before="80" w:after="20"/>
    </w:pPr>
  </w:style>
  <w:style w:type="paragraph" w:customStyle="1" w:styleId="gras">
    <w:name w:val="gras"/>
    <w:basedOn w:val="btb"/>
    <w:autoRedefine/>
    <w:rsid w:val="0064733B"/>
    <w:pPr>
      <w:widowControl/>
      <w:spacing w:before="0" w:after="0" w:line="240" w:lineRule="atLeast"/>
      <w:ind w:left="567"/>
    </w:pPr>
    <w:rPr>
      <w:b/>
    </w:rPr>
  </w:style>
  <w:style w:type="paragraph" w:customStyle="1" w:styleId="Normal12">
    <w:name w:val="Normal12"/>
    <w:basedOn w:val="Normal"/>
    <w:rsid w:val="0064733B"/>
    <w:pPr>
      <w:ind w:left="567"/>
      <w:jc w:val="both"/>
    </w:pPr>
  </w:style>
  <w:style w:type="character" w:customStyle="1" w:styleId="MTEquationSection">
    <w:name w:val="MTEquationSection"/>
    <w:rsid w:val="0064733B"/>
    <w:rPr>
      <w:noProof w:val="0"/>
      <w:color w:val="FF0000"/>
      <w:sz w:val="24"/>
      <w:lang w:val="fr-CA"/>
    </w:rPr>
  </w:style>
  <w:style w:type="paragraph" w:styleId="Corpsdetexte">
    <w:name w:val="Body Text"/>
    <w:basedOn w:val="Normal"/>
    <w:rsid w:val="0064733B"/>
    <w:pPr>
      <w:spacing w:after="120"/>
    </w:pPr>
  </w:style>
  <w:style w:type="paragraph" w:styleId="Retraitcorpsdetexte2">
    <w:name w:val="Body Text Indent 2"/>
    <w:basedOn w:val="Normal"/>
    <w:rsid w:val="0064733B"/>
    <w:pPr>
      <w:spacing w:after="120" w:line="480" w:lineRule="auto"/>
      <w:ind w:left="283"/>
    </w:pPr>
  </w:style>
  <w:style w:type="paragraph" w:styleId="Retraitcorpsdetexte3">
    <w:name w:val="Body Text Indent 3"/>
    <w:basedOn w:val="Normal"/>
    <w:rsid w:val="0064733B"/>
    <w:pPr>
      <w:spacing w:after="120"/>
      <w:ind w:left="283"/>
    </w:pPr>
    <w:rPr>
      <w:sz w:val="16"/>
      <w:szCs w:val="16"/>
    </w:rPr>
  </w:style>
  <w:style w:type="paragraph" w:styleId="Corpsdetexte3">
    <w:name w:val="Body Text 3"/>
    <w:basedOn w:val="Normal"/>
    <w:rsid w:val="0064733B"/>
    <w:pPr>
      <w:spacing w:after="120"/>
    </w:pPr>
    <w:rPr>
      <w:sz w:val="16"/>
      <w:szCs w:val="16"/>
    </w:rPr>
  </w:style>
  <w:style w:type="character" w:styleId="Marquedecommentaire">
    <w:name w:val="annotation reference"/>
    <w:semiHidden/>
    <w:rsid w:val="0064733B"/>
    <w:rPr>
      <w:sz w:val="16"/>
      <w:szCs w:val="16"/>
      <w:lang w:val="fr-CA"/>
    </w:rPr>
  </w:style>
  <w:style w:type="paragraph" w:styleId="Commentaire">
    <w:name w:val="annotation text"/>
    <w:basedOn w:val="Normal"/>
    <w:link w:val="CommentaireCar"/>
    <w:semiHidden/>
    <w:rsid w:val="0064733B"/>
    <w:rPr>
      <w:sz w:val="20"/>
    </w:rPr>
  </w:style>
  <w:style w:type="paragraph" w:styleId="Textebrut">
    <w:name w:val="Plain Text"/>
    <w:basedOn w:val="Normal"/>
    <w:rsid w:val="0064733B"/>
    <w:rPr>
      <w:rFonts w:ascii="Courier New" w:hAnsi="Courier New" w:cs="Courier New"/>
      <w:sz w:val="20"/>
    </w:rPr>
  </w:style>
  <w:style w:type="paragraph" w:styleId="Explorateurdedocuments">
    <w:name w:val="Document Map"/>
    <w:basedOn w:val="Normal"/>
    <w:semiHidden/>
    <w:rsid w:val="0064733B"/>
    <w:pPr>
      <w:shd w:val="clear" w:color="auto" w:fill="000080"/>
    </w:pPr>
    <w:rPr>
      <w:rFonts w:ascii="Tahoma" w:hAnsi="Tahoma" w:cs="Tahoma"/>
      <w:sz w:val="20"/>
    </w:rPr>
  </w:style>
  <w:style w:type="paragraph" w:styleId="Titre">
    <w:name w:val="Title"/>
    <w:basedOn w:val="Normal"/>
    <w:qFormat/>
    <w:rsid w:val="0064733B"/>
    <w:pPr>
      <w:spacing w:before="240" w:after="60"/>
      <w:jc w:val="center"/>
      <w:outlineLvl w:val="0"/>
    </w:pPr>
    <w:rPr>
      <w:rFonts w:ascii="Arial" w:hAnsi="Arial" w:cs="Arial"/>
      <w:b/>
      <w:bCs/>
      <w:kern w:val="28"/>
      <w:sz w:val="32"/>
      <w:szCs w:val="32"/>
    </w:rPr>
  </w:style>
  <w:style w:type="paragraph" w:styleId="Liste">
    <w:name w:val="List"/>
    <w:basedOn w:val="Normal"/>
    <w:rsid w:val="0064733B"/>
    <w:pPr>
      <w:ind w:left="283" w:hanging="283"/>
    </w:pPr>
  </w:style>
  <w:style w:type="paragraph" w:styleId="Liste3">
    <w:name w:val="List 3"/>
    <w:basedOn w:val="Normal"/>
    <w:rsid w:val="0064733B"/>
    <w:pPr>
      <w:ind w:left="849" w:hanging="283"/>
    </w:pPr>
  </w:style>
  <w:style w:type="paragraph" w:styleId="Listepuces">
    <w:name w:val="List Bullet"/>
    <w:basedOn w:val="Normal"/>
    <w:rsid w:val="0064733B"/>
    <w:pPr>
      <w:numPr>
        <w:numId w:val="7"/>
      </w:numPr>
    </w:pPr>
  </w:style>
  <w:style w:type="paragraph" w:styleId="Listepuces2">
    <w:name w:val="List Bullet 2"/>
    <w:basedOn w:val="Normal"/>
    <w:rsid w:val="0064733B"/>
    <w:pPr>
      <w:tabs>
        <w:tab w:val="num" w:pos="360"/>
      </w:tabs>
      <w:ind w:left="360" w:hanging="360"/>
    </w:pPr>
  </w:style>
  <w:style w:type="character" w:styleId="Numrodepage">
    <w:name w:val="page number"/>
    <w:basedOn w:val="Policepardfaut"/>
    <w:rsid w:val="0064733B"/>
  </w:style>
  <w:style w:type="paragraph" w:styleId="Corpsdetexte2">
    <w:name w:val="Body Text 2"/>
    <w:basedOn w:val="Normal"/>
    <w:rsid w:val="0064733B"/>
    <w:pPr>
      <w:spacing w:after="120" w:line="480" w:lineRule="auto"/>
    </w:pPr>
  </w:style>
  <w:style w:type="paragraph" w:styleId="Objetducommentaire">
    <w:name w:val="annotation subject"/>
    <w:basedOn w:val="Commentaire"/>
    <w:next w:val="Commentaire"/>
    <w:semiHidden/>
    <w:rsid w:val="00CF58F6"/>
    <w:rPr>
      <w:b/>
      <w:bCs/>
    </w:rPr>
  </w:style>
  <w:style w:type="paragraph" w:styleId="Textedebulles">
    <w:name w:val="Balloon Text"/>
    <w:basedOn w:val="Normal"/>
    <w:semiHidden/>
    <w:rsid w:val="00CF58F6"/>
    <w:rPr>
      <w:rFonts w:ascii="Tahoma" w:hAnsi="Tahoma" w:cs="Tahoma"/>
      <w:sz w:val="16"/>
      <w:szCs w:val="16"/>
    </w:rPr>
  </w:style>
  <w:style w:type="character" w:styleId="Accentuation">
    <w:name w:val="Emphasis"/>
    <w:qFormat/>
    <w:rsid w:val="00F26AF3"/>
    <w:rPr>
      <w:b/>
      <w:bCs/>
      <w:lang w:val="fr-CA"/>
    </w:rPr>
  </w:style>
  <w:style w:type="character" w:customStyle="1" w:styleId="st1">
    <w:name w:val="st1"/>
    <w:basedOn w:val="Policepardfaut"/>
    <w:rsid w:val="00F26AF3"/>
  </w:style>
  <w:style w:type="table" w:styleId="Grilledutableau">
    <w:name w:val="Table Grid"/>
    <w:basedOn w:val="TableauNormal"/>
    <w:rsid w:val="005027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style-span">
    <w:name w:val="apple-style-span"/>
    <w:basedOn w:val="Policepardfaut"/>
    <w:rsid w:val="00B22307"/>
  </w:style>
  <w:style w:type="character" w:customStyle="1" w:styleId="hps">
    <w:name w:val="hps"/>
    <w:basedOn w:val="Policepardfaut"/>
    <w:rsid w:val="00B22307"/>
  </w:style>
  <w:style w:type="character" w:customStyle="1" w:styleId="apple-converted-space">
    <w:name w:val="apple-converted-space"/>
    <w:basedOn w:val="Policepardfaut"/>
    <w:rsid w:val="00B22307"/>
  </w:style>
  <w:style w:type="character" w:customStyle="1" w:styleId="atn">
    <w:name w:val="atn"/>
    <w:basedOn w:val="Policepardfaut"/>
    <w:rsid w:val="00B22307"/>
  </w:style>
  <w:style w:type="character" w:customStyle="1" w:styleId="hpsatn">
    <w:name w:val="hps atn"/>
    <w:basedOn w:val="Policepardfaut"/>
    <w:rsid w:val="00395709"/>
  </w:style>
  <w:style w:type="character" w:customStyle="1" w:styleId="texhtml">
    <w:name w:val="texhtml"/>
    <w:basedOn w:val="Policepardfaut"/>
    <w:rsid w:val="00887EB9"/>
  </w:style>
  <w:style w:type="character" w:customStyle="1" w:styleId="CommentaireCar">
    <w:name w:val="Commentaire Car"/>
    <w:link w:val="Commentaire"/>
    <w:semiHidden/>
    <w:rsid w:val="00515C84"/>
    <w:rPr>
      <w:snapToGrid w:val="0"/>
      <w:lang w:val="fr-CA" w:eastAsia="fr-FR"/>
    </w:rPr>
  </w:style>
  <w:style w:type="character" w:customStyle="1" w:styleId="Titre2Car">
    <w:name w:val="Titre 2 Car"/>
    <w:basedOn w:val="Policepardfaut"/>
    <w:link w:val="Titre2"/>
    <w:rsid w:val="006160E5"/>
    <w:rPr>
      <w:b/>
      <w:snapToGrid w:val="0"/>
      <w:sz w:val="24"/>
      <w:szCs w:val="24"/>
      <w:lang w:eastAsia="fr-FR"/>
    </w:rPr>
  </w:style>
  <w:style w:type="paragraph" w:styleId="Paragraphedeliste">
    <w:name w:val="List Paragraph"/>
    <w:basedOn w:val="Normal"/>
    <w:uiPriority w:val="34"/>
    <w:qFormat/>
    <w:rsid w:val="003B7CBE"/>
    <w:pPr>
      <w:ind w:left="720"/>
      <w:contextualSpacing/>
    </w:pPr>
  </w:style>
  <w:style w:type="paragraph" w:customStyle="1" w:styleId="Standard">
    <w:name w:val="Standard"/>
    <w:rsid w:val="008310E7"/>
    <w:pPr>
      <w:suppressAutoHyphens/>
      <w:autoSpaceDN w:val="0"/>
      <w:textAlignment w:val="baseline"/>
    </w:pPr>
    <w:rPr>
      <w:kern w:val="3"/>
      <w:sz w:val="24"/>
      <w:lang w:eastAsia="zh-CN"/>
    </w:rPr>
  </w:style>
  <w:style w:type="paragraph" w:styleId="Rvision">
    <w:name w:val="Revision"/>
    <w:hidden/>
    <w:uiPriority w:val="99"/>
    <w:semiHidden/>
    <w:rsid w:val="00BB471F"/>
    <w:rPr>
      <w:snapToGrid w:val="0"/>
      <w:sz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7.jpeg"/><Relationship Id="rId42" Type="http://schemas.openxmlformats.org/officeDocument/2006/relationships/image" Target="media/image28.png"/><Relationship Id="rId63" Type="http://schemas.openxmlformats.org/officeDocument/2006/relationships/oleObject" Target="embeddings/oleObject7.bin"/><Relationship Id="rId84" Type="http://schemas.openxmlformats.org/officeDocument/2006/relationships/image" Target="media/image60.jpeg"/><Relationship Id="rId138" Type="http://schemas.openxmlformats.org/officeDocument/2006/relationships/image" Target="media/image109.JPG"/><Relationship Id="rId159" Type="http://schemas.openxmlformats.org/officeDocument/2006/relationships/oleObject" Target="embeddings/oleObject17.bin"/><Relationship Id="rId170" Type="http://schemas.openxmlformats.org/officeDocument/2006/relationships/image" Target="media/image137.jpeg"/><Relationship Id="rId191" Type="http://schemas.openxmlformats.org/officeDocument/2006/relationships/image" Target="media/image158.png"/><Relationship Id="rId205" Type="http://schemas.microsoft.com/office/2011/relationships/people" Target="people.xml"/><Relationship Id="rId16" Type="http://schemas.openxmlformats.org/officeDocument/2006/relationships/hyperlink" Target="mailto:Remi.Saint-Amant@Canada.ca" TargetMode="External"/><Relationship Id="rId107" Type="http://schemas.openxmlformats.org/officeDocument/2006/relationships/oleObject" Target="embeddings/oleObject13.bin"/><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oleObject" Target="embeddings/oleObject2.bin"/><Relationship Id="rId58" Type="http://schemas.openxmlformats.org/officeDocument/2006/relationships/image" Target="media/image40.wmf"/><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oleObject" Target="embeddings/oleObject10.bin"/><Relationship Id="rId123" Type="http://schemas.openxmlformats.org/officeDocument/2006/relationships/image" Target="media/image94.jpeg"/><Relationship Id="rId128" Type="http://schemas.openxmlformats.org/officeDocument/2006/relationships/image" Target="media/image99.jpeg"/><Relationship Id="rId144" Type="http://schemas.openxmlformats.org/officeDocument/2006/relationships/image" Target="media/image115.jpeg"/><Relationship Id="rId149" Type="http://schemas.openxmlformats.org/officeDocument/2006/relationships/image" Target="media/image120.JPG"/><Relationship Id="rId5" Type="http://schemas.openxmlformats.org/officeDocument/2006/relationships/footnotes" Target="footnotes.xml"/><Relationship Id="rId90" Type="http://schemas.openxmlformats.org/officeDocument/2006/relationships/image" Target="media/image66.jpeg"/><Relationship Id="rId95" Type="http://schemas.openxmlformats.org/officeDocument/2006/relationships/image" Target="media/image70.jpeg"/><Relationship Id="rId160" Type="http://schemas.openxmlformats.org/officeDocument/2006/relationships/image" Target="media/image127.png"/><Relationship Id="rId165" Type="http://schemas.openxmlformats.org/officeDocument/2006/relationships/image" Target="media/image132.png"/><Relationship Id="rId181" Type="http://schemas.openxmlformats.org/officeDocument/2006/relationships/image" Target="media/image148.JPG"/><Relationship Id="rId186" Type="http://schemas.openxmlformats.org/officeDocument/2006/relationships/image" Target="media/image153.jpeg"/><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3.wmf"/><Relationship Id="rId69" Type="http://schemas.openxmlformats.org/officeDocument/2006/relationships/image" Target="media/image45.jpeg"/><Relationship Id="rId113" Type="http://schemas.openxmlformats.org/officeDocument/2006/relationships/image" Target="media/image84.jpe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JPG"/><Relationship Id="rId80" Type="http://schemas.openxmlformats.org/officeDocument/2006/relationships/image" Target="media/image56.jpeg"/><Relationship Id="rId85" Type="http://schemas.openxmlformats.org/officeDocument/2006/relationships/image" Target="media/image61.jpeg"/><Relationship Id="rId150" Type="http://schemas.openxmlformats.org/officeDocument/2006/relationships/image" Target="media/image121.JPG"/><Relationship Id="rId155" Type="http://schemas.openxmlformats.org/officeDocument/2006/relationships/oleObject" Target="embeddings/oleObject15.bin"/><Relationship Id="rId171" Type="http://schemas.openxmlformats.org/officeDocument/2006/relationships/image" Target="media/image138.jpeg"/><Relationship Id="rId176" Type="http://schemas.openxmlformats.org/officeDocument/2006/relationships/image" Target="media/image143.jpeg"/><Relationship Id="rId192" Type="http://schemas.openxmlformats.org/officeDocument/2006/relationships/image" Target="media/image159.jpeg"/><Relationship Id="rId197" Type="http://schemas.openxmlformats.org/officeDocument/2006/relationships/image" Target="media/image164.JPG"/><Relationship Id="rId206" Type="http://schemas.openxmlformats.org/officeDocument/2006/relationships/theme" Target="theme/theme1.xml"/><Relationship Id="rId201" Type="http://schemas.openxmlformats.org/officeDocument/2006/relationships/footer" Target="footer4.xml"/><Relationship Id="rId12" Type="http://schemas.openxmlformats.org/officeDocument/2006/relationships/footer" Target="footer3.xml"/><Relationship Id="rId17" Type="http://schemas.openxmlformats.org/officeDocument/2006/relationships/hyperlink" Target="ftp://ftp.cfl.scf.rncan.gc.ca/regniere/software/"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oleObject" Target="embeddings/oleObject5.bin"/><Relationship Id="rId103" Type="http://schemas.openxmlformats.org/officeDocument/2006/relationships/image" Target="media/image77.wmf"/><Relationship Id="rId108" Type="http://schemas.openxmlformats.org/officeDocument/2006/relationships/image" Target="media/image79.png"/><Relationship Id="rId124" Type="http://schemas.openxmlformats.org/officeDocument/2006/relationships/image" Target="media/image95.JPG"/><Relationship Id="rId129" Type="http://schemas.openxmlformats.org/officeDocument/2006/relationships/image" Target="media/image100.JPG"/><Relationship Id="rId54" Type="http://schemas.openxmlformats.org/officeDocument/2006/relationships/image" Target="media/image38.wmf"/><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hyperlink" Target="http://www.gdal.org/formats_list.html" TargetMode="External"/><Relationship Id="rId96" Type="http://schemas.openxmlformats.org/officeDocument/2006/relationships/image" Target="media/image71.jpeg"/><Relationship Id="rId140" Type="http://schemas.openxmlformats.org/officeDocument/2006/relationships/image" Target="media/image111.JPG"/><Relationship Id="rId145" Type="http://schemas.openxmlformats.org/officeDocument/2006/relationships/image" Target="media/image116.JPG"/><Relationship Id="rId161" Type="http://schemas.openxmlformats.org/officeDocument/2006/relationships/image" Target="media/image128.JPG"/><Relationship Id="rId166" Type="http://schemas.openxmlformats.org/officeDocument/2006/relationships/image" Target="media/image133.png"/><Relationship Id="rId182" Type="http://schemas.openxmlformats.org/officeDocument/2006/relationships/image" Target="media/image149.png"/><Relationship Id="rId187" Type="http://schemas.openxmlformats.org/officeDocument/2006/relationships/image" Target="media/image154.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jpeg"/><Relationship Id="rId28" Type="http://schemas.openxmlformats.org/officeDocument/2006/relationships/image" Target="media/image14.png"/><Relationship Id="rId49" Type="http://schemas.openxmlformats.org/officeDocument/2006/relationships/image" Target="media/image35.wmf"/><Relationship Id="rId114" Type="http://schemas.openxmlformats.org/officeDocument/2006/relationships/image" Target="media/image85.JPG"/><Relationship Id="rId119" Type="http://schemas.openxmlformats.org/officeDocument/2006/relationships/image" Target="media/image90.PNG"/><Relationship Id="rId44" Type="http://schemas.openxmlformats.org/officeDocument/2006/relationships/image" Target="media/image30.png"/><Relationship Id="rId60" Type="http://schemas.openxmlformats.org/officeDocument/2006/relationships/image" Target="media/image41.wmf"/><Relationship Id="rId65" Type="http://schemas.openxmlformats.org/officeDocument/2006/relationships/oleObject" Target="embeddings/oleObject8.bin"/><Relationship Id="rId81" Type="http://schemas.openxmlformats.org/officeDocument/2006/relationships/image" Target="media/image57.jpeg"/><Relationship Id="rId86" Type="http://schemas.openxmlformats.org/officeDocument/2006/relationships/image" Target="media/image62.jpeg"/><Relationship Id="rId130" Type="http://schemas.openxmlformats.org/officeDocument/2006/relationships/image" Target="media/image101.jpg"/><Relationship Id="rId135" Type="http://schemas.openxmlformats.org/officeDocument/2006/relationships/image" Target="media/image106.PNG"/><Relationship Id="rId151" Type="http://schemas.openxmlformats.org/officeDocument/2006/relationships/image" Target="media/image122.JPG"/><Relationship Id="rId156" Type="http://schemas.openxmlformats.org/officeDocument/2006/relationships/image" Target="media/image125.wmf"/><Relationship Id="rId177" Type="http://schemas.openxmlformats.org/officeDocument/2006/relationships/image" Target="media/image144.jpeg"/><Relationship Id="rId198" Type="http://schemas.openxmlformats.org/officeDocument/2006/relationships/image" Target="media/image165.jpeg"/><Relationship Id="rId172" Type="http://schemas.openxmlformats.org/officeDocument/2006/relationships/image" Target="media/image139.jpeg"/><Relationship Id="rId193" Type="http://schemas.openxmlformats.org/officeDocument/2006/relationships/image" Target="media/image160.JPG"/><Relationship Id="rId202" Type="http://schemas.openxmlformats.org/officeDocument/2006/relationships/header" Target="header4.xml"/><Relationship Id="rId13" Type="http://schemas.openxmlformats.org/officeDocument/2006/relationships/image" Target="media/image2.jpeg"/><Relationship Id="rId18" Type="http://schemas.openxmlformats.org/officeDocument/2006/relationships/image" Target="media/image4.png"/><Relationship Id="rId39" Type="http://schemas.openxmlformats.org/officeDocument/2006/relationships/image" Target="media/image25.jpeg"/><Relationship Id="rId109" Type="http://schemas.openxmlformats.org/officeDocument/2006/relationships/image" Target="media/image80.JPG"/><Relationship Id="rId34" Type="http://schemas.openxmlformats.org/officeDocument/2006/relationships/image" Target="media/image20.png"/><Relationship Id="rId50" Type="http://schemas.openxmlformats.org/officeDocument/2006/relationships/oleObject" Target="embeddings/oleObject1.bin"/><Relationship Id="rId55" Type="http://schemas.openxmlformats.org/officeDocument/2006/relationships/oleObject" Target="embeddings/oleObject3.bin"/><Relationship Id="rId76" Type="http://schemas.openxmlformats.org/officeDocument/2006/relationships/image" Target="media/image52.png"/><Relationship Id="rId97" Type="http://schemas.openxmlformats.org/officeDocument/2006/relationships/image" Target="media/image72.JPG"/><Relationship Id="rId104" Type="http://schemas.openxmlformats.org/officeDocument/2006/relationships/oleObject" Target="embeddings/oleObject11.bin"/><Relationship Id="rId120" Type="http://schemas.openxmlformats.org/officeDocument/2006/relationships/image" Target="media/image91.PNG"/><Relationship Id="rId125" Type="http://schemas.openxmlformats.org/officeDocument/2006/relationships/image" Target="media/image96.JPG"/><Relationship Id="rId141" Type="http://schemas.openxmlformats.org/officeDocument/2006/relationships/image" Target="media/image112.JPG"/><Relationship Id="rId146" Type="http://schemas.openxmlformats.org/officeDocument/2006/relationships/image" Target="media/image117.JPG"/><Relationship Id="rId167" Type="http://schemas.openxmlformats.org/officeDocument/2006/relationships/image" Target="media/image134.png"/><Relationship Id="rId188" Type="http://schemas.openxmlformats.org/officeDocument/2006/relationships/image" Target="media/image155.png"/><Relationship Id="rId7" Type="http://schemas.openxmlformats.org/officeDocument/2006/relationships/image" Target="media/image1.png"/><Relationship Id="rId71" Type="http://schemas.openxmlformats.org/officeDocument/2006/relationships/image" Target="media/image47.jpeg"/><Relationship Id="rId92" Type="http://schemas.openxmlformats.org/officeDocument/2006/relationships/image" Target="media/image67.jpeg"/><Relationship Id="rId162" Type="http://schemas.openxmlformats.org/officeDocument/2006/relationships/image" Target="media/image129.JPG"/><Relationship Id="rId183" Type="http://schemas.openxmlformats.org/officeDocument/2006/relationships/image" Target="media/image150.JP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4.wmf"/><Relationship Id="rId87" Type="http://schemas.openxmlformats.org/officeDocument/2006/relationships/image" Target="media/image63.jpeg"/><Relationship Id="rId110" Type="http://schemas.openxmlformats.org/officeDocument/2006/relationships/image" Target="media/image81.PNG"/><Relationship Id="rId115" Type="http://schemas.openxmlformats.org/officeDocument/2006/relationships/image" Target="media/image86.jpg"/><Relationship Id="rId131" Type="http://schemas.openxmlformats.org/officeDocument/2006/relationships/image" Target="media/image102.JPG"/><Relationship Id="rId136" Type="http://schemas.openxmlformats.org/officeDocument/2006/relationships/image" Target="media/image107.JPG"/><Relationship Id="rId157" Type="http://schemas.openxmlformats.org/officeDocument/2006/relationships/oleObject" Target="embeddings/oleObject16.bin"/><Relationship Id="rId178" Type="http://schemas.openxmlformats.org/officeDocument/2006/relationships/image" Target="media/image145.jpeg"/><Relationship Id="rId61" Type="http://schemas.openxmlformats.org/officeDocument/2006/relationships/oleObject" Target="embeddings/oleObject6.bin"/><Relationship Id="rId82" Type="http://schemas.openxmlformats.org/officeDocument/2006/relationships/image" Target="media/image58.jpeg"/><Relationship Id="rId152" Type="http://schemas.openxmlformats.org/officeDocument/2006/relationships/image" Target="media/image123.wmf"/><Relationship Id="rId173" Type="http://schemas.openxmlformats.org/officeDocument/2006/relationships/image" Target="media/image140.jpeg"/><Relationship Id="rId194" Type="http://schemas.openxmlformats.org/officeDocument/2006/relationships/image" Target="media/image161.png"/><Relationship Id="rId199" Type="http://schemas.openxmlformats.org/officeDocument/2006/relationships/image" Target="media/image166.jpeg"/><Relationship Id="rId203" Type="http://schemas.openxmlformats.org/officeDocument/2006/relationships/footer" Target="footer5.xml"/><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9.wmf"/><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image" Target="media/image78.wmf"/><Relationship Id="rId126" Type="http://schemas.openxmlformats.org/officeDocument/2006/relationships/image" Target="media/image97.JPG"/><Relationship Id="rId147" Type="http://schemas.openxmlformats.org/officeDocument/2006/relationships/image" Target="media/image118.JPG"/><Relationship Id="rId168" Type="http://schemas.openxmlformats.org/officeDocument/2006/relationships/image" Target="media/image135.jpeg"/><Relationship Id="rId8" Type="http://schemas.openxmlformats.org/officeDocument/2006/relationships/header" Target="header1.xml"/><Relationship Id="rId51" Type="http://schemas.openxmlformats.org/officeDocument/2006/relationships/image" Target="media/image36.jpeg"/><Relationship Id="rId72" Type="http://schemas.openxmlformats.org/officeDocument/2006/relationships/image" Target="media/image48.png"/><Relationship Id="rId93" Type="http://schemas.openxmlformats.org/officeDocument/2006/relationships/image" Target="media/image68.jpeg"/><Relationship Id="rId98" Type="http://schemas.openxmlformats.org/officeDocument/2006/relationships/image" Target="media/image73.png"/><Relationship Id="rId121" Type="http://schemas.openxmlformats.org/officeDocument/2006/relationships/image" Target="media/image92.jpeg"/><Relationship Id="rId142" Type="http://schemas.openxmlformats.org/officeDocument/2006/relationships/image" Target="media/image113.JPG"/><Relationship Id="rId163" Type="http://schemas.openxmlformats.org/officeDocument/2006/relationships/image" Target="media/image130.jpeg"/><Relationship Id="rId184" Type="http://schemas.openxmlformats.org/officeDocument/2006/relationships/image" Target="media/image151.png"/><Relationship Id="rId189" Type="http://schemas.openxmlformats.org/officeDocument/2006/relationships/image" Target="media/image156.JPG"/><Relationship Id="rId3" Type="http://schemas.openxmlformats.org/officeDocument/2006/relationships/settings" Target="settings.xml"/><Relationship Id="rId25" Type="http://schemas.openxmlformats.org/officeDocument/2006/relationships/image" Target="media/image11.jpeg"/><Relationship Id="rId46" Type="http://schemas.openxmlformats.org/officeDocument/2006/relationships/image" Target="media/image32.png"/><Relationship Id="rId67" Type="http://schemas.openxmlformats.org/officeDocument/2006/relationships/oleObject" Target="embeddings/oleObject9.bin"/><Relationship Id="rId116" Type="http://schemas.openxmlformats.org/officeDocument/2006/relationships/image" Target="media/image87.png"/><Relationship Id="rId137" Type="http://schemas.openxmlformats.org/officeDocument/2006/relationships/image" Target="media/image108.jpeg"/><Relationship Id="rId158" Type="http://schemas.openxmlformats.org/officeDocument/2006/relationships/image" Target="media/image126.wmf"/><Relationship Id="rId20" Type="http://schemas.openxmlformats.org/officeDocument/2006/relationships/image" Target="media/image6.JPG"/><Relationship Id="rId41" Type="http://schemas.openxmlformats.org/officeDocument/2006/relationships/image" Target="media/image27.png"/><Relationship Id="rId62" Type="http://schemas.openxmlformats.org/officeDocument/2006/relationships/image" Target="media/image42.wmf"/><Relationship Id="rId83" Type="http://schemas.openxmlformats.org/officeDocument/2006/relationships/image" Target="media/image59.jpeg"/><Relationship Id="rId88" Type="http://schemas.openxmlformats.org/officeDocument/2006/relationships/image" Target="media/image64.JP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oleObject" Target="embeddings/oleObject14.bin"/><Relationship Id="rId174" Type="http://schemas.openxmlformats.org/officeDocument/2006/relationships/image" Target="media/image141.jpeg"/><Relationship Id="rId179" Type="http://schemas.openxmlformats.org/officeDocument/2006/relationships/image" Target="media/image146.JPG"/><Relationship Id="rId195" Type="http://schemas.openxmlformats.org/officeDocument/2006/relationships/image" Target="media/image162.JPG"/><Relationship Id="rId190" Type="http://schemas.openxmlformats.org/officeDocument/2006/relationships/image" Target="media/image157.JPG"/><Relationship Id="rId204" Type="http://schemas.openxmlformats.org/officeDocument/2006/relationships/fontTable" Target="fontTable.xml"/><Relationship Id="rId15" Type="http://schemas.openxmlformats.org/officeDocument/2006/relationships/hyperlink" Target="mailto:Jacques.Regniere@canada.ca" TargetMode="External"/><Relationship Id="rId36" Type="http://schemas.openxmlformats.org/officeDocument/2006/relationships/image" Target="media/image22.png"/><Relationship Id="rId57" Type="http://schemas.openxmlformats.org/officeDocument/2006/relationships/oleObject" Target="embeddings/oleObject4.bin"/><Relationship Id="rId106" Type="http://schemas.openxmlformats.org/officeDocument/2006/relationships/oleObject" Target="embeddings/oleObject12.bin"/><Relationship Id="rId127" Type="http://schemas.openxmlformats.org/officeDocument/2006/relationships/image" Target="media/image98.JP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7.wmf"/><Relationship Id="rId73" Type="http://schemas.openxmlformats.org/officeDocument/2006/relationships/image" Target="media/image49.png"/><Relationship Id="rId78" Type="http://schemas.openxmlformats.org/officeDocument/2006/relationships/image" Target="media/image54.jpeg"/><Relationship Id="rId94" Type="http://schemas.openxmlformats.org/officeDocument/2006/relationships/image" Target="media/image69.jpeg"/><Relationship Id="rId99" Type="http://schemas.openxmlformats.org/officeDocument/2006/relationships/image" Target="media/image74.png"/><Relationship Id="rId101" Type="http://schemas.openxmlformats.org/officeDocument/2006/relationships/image" Target="media/image76.wmf"/><Relationship Id="rId122" Type="http://schemas.openxmlformats.org/officeDocument/2006/relationships/image" Target="media/image93.jpeg"/><Relationship Id="rId143" Type="http://schemas.openxmlformats.org/officeDocument/2006/relationships/image" Target="media/image114.png"/><Relationship Id="rId148" Type="http://schemas.openxmlformats.org/officeDocument/2006/relationships/image" Target="media/image119.jpeg"/><Relationship Id="rId164" Type="http://schemas.openxmlformats.org/officeDocument/2006/relationships/image" Target="media/image131.JPG"/><Relationship Id="rId169" Type="http://schemas.openxmlformats.org/officeDocument/2006/relationships/image" Target="media/image136.jpeg"/><Relationship Id="rId185" Type="http://schemas.openxmlformats.org/officeDocument/2006/relationships/image" Target="media/image152.png"/><Relationship Id="rId4" Type="http://schemas.openxmlformats.org/officeDocument/2006/relationships/webSettings" Target="webSettings.xml"/><Relationship Id="rId9" Type="http://schemas.openxmlformats.org/officeDocument/2006/relationships/footer" Target="footer1.xml"/><Relationship Id="rId180" Type="http://schemas.openxmlformats.org/officeDocument/2006/relationships/image" Target="media/image147.JPG"/><Relationship Id="rId26" Type="http://schemas.openxmlformats.org/officeDocument/2006/relationships/image" Target="media/image12.JPG"/><Relationship Id="rId47" Type="http://schemas.openxmlformats.org/officeDocument/2006/relationships/image" Target="media/image33.jpeg"/><Relationship Id="rId68" Type="http://schemas.openxmlformats.org/officeDocument/2006/relationships/hyperlink" Target="http://www.ntsg.umt.edu/project/mt-clim.php" TargetMode="External"/><Relationship Id="rId89" Type="http://schemas.openxmlformats.org/officeDocument/2006/relationships/image" Target="media/image65.jpeg"/><Relationship Id="rId112" Type="http://schemas.openxmlformats.org/officeDocument/2006/relationships/image" Target="media/image83.jpeg"/><Relationship Id="rId133" Type="http://schemas.openxmlformats.org/officeDocument/2006/relationships/image" Target="media/image104.png"/><Relationship Id="rId154" Type="http://schemas.openxmlformats.org/officeDocument/2006/relationships/image" Target="media/image124.wmf"/><Relationship Id="rId175" Type="http://schemas.openxmlformats.org/officeDocument/2006/relationships/image" Target="media/image142.jpeg"/><Relationship Id="rId196" Type="http://schemas.openxmlformats.org/officeDocument/2006/relationships/image" Target="media/image163.JPG"/><Relationship Id="rId200"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D:\project\BioSIM\hlp\Manualv9.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Manualv9.dot</Template>
  <TotalTime>27229</TotalTime>
  <Pages>1</Pages>
  <Words>27691</Words>
  <Characters>157839</Characters>
  <Application>Microsoft Office Word</Application>
  <DocSecurity>0</DocSecurity>
  <Lines>1315</Lines>
  <Paragraphs>370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Toshiba</Company>
  <LinksUpToDate>false</LinksUpToDate>
  <CharactersWithSpaces>185160</CharactersWithSpaces>
  <SharedDoc>false</SharedDoc>
  <HLinks>
    <vt:vector size="588" baseType="variant">
      <vt:variant>
        <vt:i4>58</vt:i4>
      </vt:variant>
      <vt:variant>
        <vt:i4>693</vt:i4>
      </vt:variant>
      <vt:variant>
        <vt:i4>0</vt:i4>
      </vt:variant>
      <vt:variant>
        <vt:i4>5</vt:i4>
      </vt:variant>
      <vt:variant>
        <vt:lpwstr/>
      </vt:variant>
      <vt:variant>
        <vt:lpwstr>_Defining_a_graph</vt:lpwstr>
      </vt:variant>
      <vt:variant>
        <vt:i4>2293778</vt:i4>
      </vt:variant>
      <vt:variant>
        <vt:i4>672</vt:i4>
      </vt:variant>
      <vt:variant>
        <vt:i4>0</vt:i4>
      </vt:variant>
      <vt:variant>
        <vt:i4>5</vt:i4>
      </vt:variant>
      <vt:variant>
        <vt:lpwstr/>
      </vt:variant>
      <vt:variant>
        <vt:lpwstr>_Defining_an_Analysis</vt:lpwstr>
      </vt:variant>
      <vt:variant>
        <vt:i4>7274515</vt:i4>
      </vt:variant>
      <vt:variant>
        <vt:i4>657</vt:i4>
      </vt:variant>
      <vt:variant>
        <vt:i4>0</vt:i4>
      </vt:variant>
      <vt:variant>
        <vt:i4>5</vt:i4>
      </vt:variant>
      <vt:variant>
        <vt:lpwstr>http://www.gdal.org/formats_list.html</vt:lpwstr>
      </vt:variant>
      <vt:variant>
        <vt:lpwstr/>
      </vt:variant>
      <vt:variant>
        <vt:i4>3211323</vt:i4>
      </vt:variant>
      <vt:variant>
        <vt:i4>648</vt:i4>
      </vt:variant>
      <vt:variant>
        <vt:i4>0</vt:i4>
      </vt:variant>
      <vt:variant>
        <vt:i4>5</vt:i4>
      </vt:variant>
      <vt:variant>
        <vt:lpwstr>http://www.ntsg.umt.edu/project/mtclim</vt:lpwstr>
      </vt:variant>
      <vt:variant>
        <vt:lpwstr/>
      </vt:variant>
      <vt:variant>
        <vt:i4>8192059</vt:i4>
      </vt:variant>
      <vt:variant>
        <vt:i4>567</vt:i4>
      </vt:variant>
      <vt:variant>
        <vt:i4>0</vt:i4>
      </vt:variant>
      <vt:variant>
        <vt:i4>5</vt:i4>
      </vt:variant>
      <vt:variant>
        <vt:lpwstr>ftp://ftp.cfl.scf.rncan.gc.ca/regniere/Data/Weather/Daily/</vt:lpwstr>
      </vt:variant>
      <vt:variant>
        <vt:lpwstr/>
      </vt:variant>
      <vt:variant>
        <vt:i4>7012390</vt:i4>
      </vt:variant>
      <vt:variant>
        <vt:i4>561</vt:i4>
      </vt:variant>
      <vt:variant>
        <vt:i4>0</vt:i4>
      </vt:variant>
      <vt:variant>
        <vt:i4>5</vt:i4>
      </vt:variant>
      <vt:variant>
        <vt:lpwstr>ftp://ftp.cfl.scf.rncan.gc.ca/regniere/Data/Weather/Normals/ClimaticChange</vt:lpwstr>
      </vt:variant>
      <vt:variant>
        <vt:lpwstr/>
      </vt:variant>
      <vt:variant>
        <vt:i4>1966145</vt:i4>
      </vt:variant>
      <vt:variant>
        <vt:i4>558</vt:i4>
      </vt:variant>
      <vt:variant>
        <vt:i4>0</vt:i4>
      </vt:variant>
      <vt:variant>
        <vt:i4>5</vt:i4>
      </vt:variant>
      <vt:variant>
        <vt:lpwstr>ftp://ftp.cfl.scf.rncan.gc.ca/regniere/Data/Weather/Normals/</vt:lpwstr>
      </vt:variant>
      <vt:variant>
        <vt:lpwstr/>
      </vt:variant>
      <vt:variant>
        <vt:i4>262236</vt:i4>
      </vt:variant>
      <vt:variant>
        <vt:i4>537</vt:i4>
      </vt:variant>
      <vt:variant>
        <vt:i4>0</vt:i4>
      </vt:variant>
      <vt:variant>
        <vt:i4>5</vt:i4>
      </vt:variant>
      <vt:variant>
        <vt:lpwstr>ftp://ftp.cfl.scf.rncan.gc.ca/regniere/software/</vt:lpwstr>
      </vt:variant>
      <vt:variant>
        <vt:lpwstr/>
      </vt:variant>
      <vt:variant>
        <vt:i4>8060948</vt:i4>
      </vt:variant>
      <vt:variant>
        <vt:i4>534</vt:i4>
      </vt:variant>
      <vt:variant>
        <vt:i4>0</vt:i4>
      </vt:variant>
      <vt:variant>
        <vt:i4>5</vt:i4>
      </vt:variant>
      <vt:variant>
        <vt:lpwstr>mailto:Remi.Stamant@RNCan-NRCan.gc.ca</vt:lpwstr>
      </vt:variant>
      <vt:variant>
        <vt:lpwstr/>
      </vt:variant>
      <vt:variant>
        <vt:i4>3932239</vt:i4>
      </vt:variant>
      <vt:variant>
        <vt:i4>531</vt:i4>
      </vt:variant>
      <vt:variant>
        <vt:i4>0</vt:i4>
      </vt:variant>
      <vt:variant>
        <vt:i4>5</vt:i4>
      </vt:variant>
      <vt:variant>
        <vt:lpwstr>mailto:Jacques.Regniere@RNCan-NRCan.gc.ca</vt:lpwstr>
      </vt:variant>
      <vt:variant>
        <vt:lpwstr/>
      </vt:variant>
      <vt:variant>
        <vt:i4>1507391</vt:i4>
      </vt:variant>
      <vt:variant>
        <vt:i4>524</vt:i4>
      </vt:variant>
      <vt:variant>
        <vt:i4>0</vt:i4>
      </vt:variant>
      <vt:variant>
        <vt:i4>5</vt:i4>
      </vt:variant>
      <vt:variant>
        <vt:lpwstr/>
      </vt:variant>
      <vt:variant>
        <vt:lpwstr>_Toc349302552</vt:lpwstr>
      </vt:variant>
      <vt:variant>
        <vt:i4>1507391</vt:i4>
      </vt:variant>
      <vt:variant>
        <vt:i4>518</vt:i4>
      </vt:variant>
      <vt:variant>
        <vt:i4>0</vt:i4>
      </vt:variant>
      <vt:variant>
        <vt:i4>5</vt:i4>
      </vt:variant>
      <vt:variant>
        <vt:lpwstr/>
      </vt:variant>
      <vt:variant>
        <vt:lpwstr>_Toc349302551</vt:lpwstr>
      </vt:variant>
      <vt:variant>
        <vt:i4>1507391</vt:i4>
      </vt:variant>
      <vt:variant>
        <vt:i4>512</vt:i4>
      </vt:variant>
      <vt:variant>
        <vt:i4>0</vt:i4>
      </vt:variant>
      <vt:variant>
        <vt:i4>5</vt:i4>
      </vt:variant>
      <vt:variant>
        <vt:lpwstr/>
      </vt:variant>
      <vt:variant>
        <vt:lpwstr>_Toc349302550</vt:lpwstr>
      </vt:variant>
      <vt:variant>
        <vt:i4>1441855</vt:i4>
      </vt:variant>
      <vt:variant>
        <vt:i4>506</vt:i4>
      </vt:variant>
      <vt:variant>
        <vt:i4>0</vt:i4>
      </vt:variant>
      <vt:variant>
        <vt:i4>5</vt:i4>
      </vt:variant>
      <vt:variant>
        <vt:lpwstr/>
      </vt:variant>
      <vt:variant>
        <vt:lpwstr>_Toc349302549</vt:lpwstr>
      </vt:variant>
      <vt:variant>
        <vt:i4>1441855</vt:i4>
      </vt:variant>
      <vt:variant>
        <vt:i4>500</vt:i4>
      </vt:variant>
      <vt:variant>
        <vt:i4>0</vt:i4>
      </vt:variant>
      <vt:variant>
        <vt:i4>5</vt:i4>
      </vt:variant>
      <vt:variant>
        <vt:lpwstr/>
      </vt:variant>
      <vt:variant>
        <vt:lpwstr>_Toc349302548</vt:lpwstr>
      </vt:variant>
      <vt:variant>
        <vt:i4>1441855</vt:i4>
      </vt:variant>
      <vt:variant>
        <vt:i4>494</vt:i4>
      </vt:variant>
      <vt:variant>
        <vt:i4>0</vt:i4>
      </vt:variant>
      <vt:variant>
        <vt:i4>5</vt:i4>
      </vt:variant>
      <vt:variant>
        <vt:lpwstr/>
      </vt:variant>
      <vt:variant>
        <vt:lpwstr>_Toc349302547</vt:lpwstr>
      </vt:variant>
      <vt:variant>
        <vt:i4>1441855</vt:i4>
      </vt:variant>
      <vt:variant>
        <vt:i4>488</vt:i4>
      </vt:variant>
      <vt:variant>
        <vt:i4>0</vt:i4>
      </vt:variant>
      <vt:variant>
        <vt:i4>5</vt:i4>
      </vt:variant>
      <vt:variant>
        <vt:lpwstr/>
      </vt:variant>
      <vt:variant>
        <vt:lpwstr>_Toc349302546</vt:lpwstr>
      </vt:variant>
      <vt:variant>
        <vt:i4>1441855</vt:i4>
      </vt:variant>
      <vt:variant>
        <vt:i4>482</vt:i4>
      </vt:variant>
      <vt:variant>
        <vt:i4>0</vt:i4>
      </vt:variant>
      <vt:variant>
        <vt:i4>5</vt:i4>
      </vt:variant>
      <vt:variant>
        <vt:lpwstr/>
      </vt:variant>
      <vt:variant>
        <vt:lpwstr>_Toc349302545</vt:lpwstr>
      </vt:variant>
      <vt:variant>
        <vt:i4>1441855</vt:i4>
      </vt:variant>
      <vt:variant>
        <vt:i4>476</vt:i4>
      </vt:variant>
      <vt:variant>
        <vt:i4>0</vt:i4>
      </vt:variant>
      <vt:variant>
        <vt:i4>5</vt:i4>
      </vt:variant>
      <vt:variant>
        <vt:lpwstr/>
      </vt:variant>
      <vt:variant>
        <vt:lpwstr>_Toc349302544</vt:lpwstr>
      </vt:variant>
      <vt:variant>
        <vt:i4>1441855</vt:i4>
      </vt:variant>
      <vt:variant>
        <vt:i4>470</vt:i4>
      </vt:variant>
      <vt:variant>
        <vt:i4>0</vt:i4>
      </vt:variant>
      <vt:variant>
        <vt:i4>5</vt:i4>
      </vt:variant>
      <vt:variant>
        <vt:lpwstr/>
      </vt:variant>
      <vt:variant>
        <vt:lpwstr>_Toc349302543</vt:lpwstr>
      </vt:variant>
      <vt:variant>
        <vt:i4>1441855</vt:i4>
      </vt:variant>
      <vt:variant>
        <vt:i4>464</vt:i4>
      </vt:variant>
      <vt:variant>
        <vt:i4>0</vt:i4>
      </vt:variant>
      <vt:variant>
        <vt:i4>5</vt:i4>
      </vt:variant>
      <vt:variant>
        <vt:lpwstr/>
      </vt:variant>
      <vt:variant>
        <vt:lpwstr>_Toc349302542</vt:lpwstr>
      </vt:variant>
      <vt:variant>
        <vt:i4>1441855</vt:i4>
      </vt:variant>
      <vt:variant>
        <vt:i4>458</vt:i4>
      </vt:variant>
      <vt:variant>
        <vt:i4>0</vt:i4>
      </vt:variant>
      <vt:variant>
        <vt:i4>5</vt:i4>
      </vt:variant>
      <vt:variant>
        <vt:lpwstr/>
      </vt:variant>
      <vt:variant>
        <vt:lpwstr>_Toc349302541</vt:lpwstr>
      </vt:variant>
      <vt:variant>
        <vt:i4>1441855</vt:i4>
      </vt:variant>
      <vt:variant>
        <vt:i4>452</vt:i4>
      </vt:variant>
      <vt:variant>
        <vt:i4>0</vt:i4>
      </vt:variant>
      <vt:variant>
        <vt:i4>5</vt:i4>
      </vt:variant>
      <vt:variant>
        <vt:lpwstr/>
      </vt:variant>
      <vt:variant>
        <vt:lpwstr>_Toc349302540</vt:lpwstr>
      </vt:variant>
      <vt:variant>
        <vt:i4>1114175</vt:i4>
      </vt:variant>
      <vt:variant>
        <vt:i4>446</vt:i4>
      </vt:variant>
      <vt:variant>
        <vt:i4>0</vt:i4>
      </vt:variant>
      <vt:variant>
        <vt:i4>5</vt:i4>
      </vt:variant>
      <vt:variant>
        <vt:lpwstr/>
      </vt:variant>
      <vt:variant>
        <vt:lpwstr>_Toc349302539</vt:lpwstr>
      </vt:variant>
      <vt:variant>
        <vt:i4>1114175</vt:i4>
      </vt:variant>
      <vt:variant>
        <vt:i4>440</vt:i4>
      </vt:variant>
      <vt:variant>
        <vt:i4>0</vt:i4>
      </vt:variant>
      <vt:variant>
        <vt:i4>5</vt:i4>
      </vt:variant>
      <vt:variant>
        <vt:lpwstr/>
      </vt:variant>
      <vt:variant>
        <vt:lpwstr>_Toc349302538</vt:lpwstr>
      </vt:variant>
      <vt:variant>
        <vt:i4>1114175</vt:i4>
      </vt:variant>
      <vt:variant>
        <vt:i4>434</vt:i4>
      </vt:variant>
      <vt:variant>
        <vt:i4>0</vt:i4>
      </vt:variant>
      <vt:variant>
        <vt:i4>5</vt:i4>
      </vt:variant>
      <vt:variant>
        <vt:lpwstr/>
      </vt:variant>
      <vt:variant>
        <vt:lpwstr>_Toc349302537</vt:lpwstr>
      </vt:variant>
      <vt:variant>
        <vt:i4>1114175</vt:i4>
      </vt:variant>
      <vt:variant>
        <vt:i4>428</vt:i4>
      </vt:variant>
      <vt:variant>
        <vt:i4>0</vt:i4>
      </vt:variant>
      <vt:variant>
        <vt:i4>5</vt:i4>
      </vt:variant>
      <vt:variant>
        <vt:lpwstr/>
      </vt:variant>
      <vt:variant>
        <vt:lpwstr>_Toc349302536</vt:lpwstr>
      </vt:variant>
      <vt:variant>
        <vt:i4>1114175</vt:i4>
      </vt:variant>
      <vt:variant>
        <vt:i4>422</vt:i4>
      </vt:variant>
      <vt:variant>
        <vt:i4>0</vt:i4>
      </vt:variant>
      <vt:variant>
        <vt:i4>5</vt:i4>
      </vt:variant>
      <vt:variant>
        <vt:lpwstr/>
      </vt:variant>
      <vt:variant>
        <vt:lpwstr>_Toc349302535</vt:lpwstr>
      </vt:variant>
      <vt:variant>
        <vt:i4>1114175</vt:i4>
      </vt:variant>
      <vt:variant>
        <vt:i4>416</vt:i4>
      </vt:variant>
      <vt:variant>
        <vt:i4>0</vt:i4>
      </vt:variant>
      <vt:variant>
        <vt:i4>5</vt:i4>
      </vt:variant>
      <vt:variant>
        <vt:lpwstr/>
      </vt:variant>
      <vt:variant>
        <vt:lpwstr>_Toc349302534</vt:lpwstr>
      </vt:variant>
      <vt:variant>
        <vt:i4>1114175</vt:i4>
      </vt:variant>
      <vt:variant>
        <vt:i4>410</vt:i4>
      </vt:variant>
      <vt:variant>
        <vt:i4>0</vt:i4>
      </vt:variant>
      <vt:variant>
        <vt:i4>5</vt:i4>
      </vt:variant>
      <vt:variant>
        <vt:lpwstr/>
      </vt:variant>
      <vt:variant>
        <vt:lpwstr>_Toc349302533</vt:lpwstr>
      </vt:variant>
      <vt:variant>
        <vt:i4>1114175</vt:i4>
      </vt:variant>
      <vt:variant>
        <vt:i4>404</vt:i4>
      </vt:variant>
      <vt:variant>
        <vt:i4>0</vt:i4>
      </vt:variant>
      <vt:variant>
        <vt:i4>5</vt:i4>
      </vt:variant>
      <vt:variant>
        <vt:lpwstr/>
      </vt:variant>
      <vt:variant>
        <vt:lpwstr>_Toc349302532</vt:lpwstr>
      </vt:variant>
      <vt:variant>
        <vt:i4>1114175</vt:i4>
      </vt:variant>
      <vt:variant>
        <vt:i4>398</vt:i4>
      </vt:variant>
      <vt:variant>
        <vt:i4>0</vt:i4>
      </vt:variant>
      <vt:variant>
        <vt:i4>5</vt:i4>
      </vt:variant>
      <vt:variant>
        <vt:lpwstr/>
      </vt:variant>
      <vt:variant>
        <vt:lpwstr>_Toc349302531</vt:lpwstr>
      </vt:variant>
      <vt:variant>
        <vt:i4>1114175</vt:i4>
      </vt:variant>
      <vt:variant>
        <vt:i4>392</vt:i4>
      </vt:variant>
      <vt:variant>
        <vt:i4>0</vt:i4>
      </vt:variant>
      <vt:variant>
        <vt:i4>5</vt:i4>
      </vt:variant>
      <vt:variant>
        <vt:lpwstr/>
      </vt:variant>
      <vt:variant>
        <vt:lpwstr>_Toc349302530</vt:lpwstr>
      </vt:variant>
      <vt:variant>
        <vt:i4>1048639</vt:i4>
      </vt:variant>
      <vt:variant>
        <vt:i4>386</vt:i4>
      </vt:variant>
      <vt:variant>
        <vt:i4>0</vt:i4>
      </vt:variant>
      <vt:variant>
        <vt:i4>5</vt:i4>
      </vt:variant>
      <vt:variant>
        <vt:lpwstr/>
      </vt:variant>
      <vt:variant>
        <vt:lpwstr>_Toc349302529</vt:lpwstr>
      </vt:variant>
      <vt:variant>
        <vt:i4>1048639</vt:i4>
      </vt:variant>
      <vt:variant>
        <vt:i4>380</vt:i4>
      </vt:variant>
      <vt:variant>
        <vt:i4>0</vt:i4>
      </vt:variant>
      <vt:variant>
        <vt:i4>5</vt:i4>
      </vt:variant>
      <vt:variant>
        <vt:lpwstr/>
      </vt:variant>
      <vt:variant>
        <vt:lpwstr>_Toc349302528</vt:lpwstr>
      </vt:variant>
      <vt:variant>
        <vt:i4>1048639</vt:i4>
      </vt:variant>
      <vt:variant>
        <vt:i4>374</vt:i4>
      </vt:variant>
      <vt:variant>
        <vt:i4>0</vt:i4>
      </vt:variant>
      <vt:variant>
        <vt:i4>5</vt:i4>
      </vt:variant>
      <vt:variant>
        <vt:lpwstr/>
      </vt:variant>
      <vt:variant>
        <vt:lpwstr>_Toc349302527</vt:lpwstr>
      </vt:variant>
      <vt:variant>
        <vt:i4>1048639</vt:i4>
      </vt:variant>
      <vt:variant>
        <vt:i4>368</vt:i4>
      </vt:variant>
      <vt:variant>
        <vt:i4>0</vt:i4>
      </vt:variant>
      <vt:variant>
        <vt:i4>5</vt:i4>
      </vt:variant>
      <vt:variant>
        <vt:lpwstr/>
      </vt:variant>
      <vt:variant>
        <vt:lpwstr>_Toc349302526</vt:lpwstr>
      </vt:variant>
      <vt:variant>
        <vt:i4>1048639</vt:i4>
      </vt:variant>
      <vt:variant>
        <vt:i4>362</vt:i4>
      </vt:variant>
      <vt:variant>
        <vt:i4>0</vt:i4>
      </vt:variant>
      <vt:variant>
        <vt:i4>5</vt:i4>
      </vt:variant>
      <vt:variant>
        <vt:lpwstr/>
      </vt:variant>
      <vt:variant>
        <vt:lpwstr>_Toc349302525</vt:lpwstr>
      </vt:variant>
      <vt:variant>
        <vt:i4>1048639</vt:i4>
      </vt:variant>
      <vt:variant>
        <vt:i4>356</vt:i4>
      </vt:variant>
      <vt:variant>
        <vt:i4>0</vt:i4>
      </vt:variant>
      <vt:variant>
        <vt:i4>5</vt:i4>
      </vt:variant>
      <vt:variant>
        <vt:lpwstr/>
      </vt:variant>
      <vt:variant>
        <vt:lpwstr>_Toc349302524</vt:lpwstr>
      </vt:variant>
      <vt:variant>
        <vt:i4>1048639</vt:i4>
      </vt:variant>
      <vt:variant>
        <vt:i4>350</vt:i4>
      </vt:variant>
      <vt:variant>
        <vt:i4>0</vt:i4>
      </vt:variant>
      <vt:variant>
        <vt:i4>5</vt:i4>
      </vt:variant>
      <vt:variant>
        <vt:lpwstr/>
      </vt:variant>
      <vt:variant>
        <vt:lpwstr>_Toc349302523</vt:lpwstr>
      </vt:variant>
      <vt:variant>
        <vt:i4>1048639</vt:i4>
      </vt:variant>
      <vt:variant>
        <vt:i4>344</vt:i4>
      </vt:variant>
      <vt:variant>
        <vt:i4>0</vt:i4>
      </vt:variant>
      <vt:variant>
        <vt:i4>5</vt:i4>
      </vt:variant>
      <vt:variant>
        <vt:lpwstr/>
      </vt:variant>
      <vt:variant>
        <vt:lpwstr>_Toc349302522</vt:lpwstr>
      </vt:variant>
      <vt:variant>
        <vt:i4>1048639</vt:i4>
      </vt:variant>
      <vt:variant>
        <vt:i4>338</vt:i4>
      </vt:variant>
      <vt:variant>
        <vt:i4>0</vt:i4>
      </vt:variant>
      <vt:variant>
        <vt:i4>5</vt:i4>
      </vt:variant>
      <vt:variant>
        <vt:lpwstr/>
      </vt:variant>
      <vt:variant>
        <vt:lpwstr>_Toc349302521</vt:lpwstr>
      </vt:variant>
      <vt:variant>
        <vt:i4>1048639</vt:i4>
      </vt:variant>
      <vt:variant>
        <vt:i4>332</vt:i4>
      </vt:variant>
      <vt:variant>
        <vt:i4>0</vt:i4>
      </vt:variant>
      <vt:variant>
        <vt:i4>5</vt:i4>
      </vt:variant>
      <vt:variant>
        <vt:lpwstr/>
      </vt:variant>
      <vt:variant>
        <vt:lpwstr>_Toc349302520</vt:lpwstr>
      </vt:variant>
      <vt:variant>
        <vt:i4>1245247</vt:i4>
      </vt:variant>
      <vt:variant>
        <vt:i4>326</vt:i4>
      </vt:variant>
      <vt:variant>
        <vt:i4>0</vt:i4>
      </vt:variant>
      <vt:variant>
        <vt:i4>5</vt:i4>
      </vt:variant>
      <vt:variant>
        <vt:lpwstr/>
      </vt:variant>
      <vt:variant>
        <vt:lpwstr>_Toc349302519</vt:lpwstr>
      </vt:variant>
      <vt:variant>
        <vt:i4>1245247</vt:i4>
      </vt:variant>
      <vt:variant>
        <vt:i4>320</vt:i4>
      </vt:variant>
      <vt:variant>
        <vt:i4>0</vt:i4>
      </vt:variant>
      <vt:variant>
        <vt:i4>5</vt:i4>
      </vt:variant>
      <vt:variant>
        <vt:lpwstr/>
      </vt:variant>
      <vt:variant>
        <vt:lpwstr>_Toc349302518</vt:lpwstr>
      </vt:variant>
      <vt:variant>
        <vt:i4>1245247</vt:i4>
      </vt:variant>
      <vt:variant>
        <vt:i4>314</vt:i4>
      </vt:variant>
      <vt:variant>
        <vt:i4>0</vt:i4>
      </vt:variant>
      <vt:variant>
        <vt:i4>5</vt:i4>
      </vt:variant>
      <vt:variant>
        <vt:lpwstr/>
      </vt:variant>
      <vt:variant>
        <vt:lpwstr>_Toc349302517</vt:lpwstr>
      </vt:variant>
      <vt:variant>
        <vt:i4>1245247</vt:i4>
      </vt:variant>
      <vt:variant>
        <vt:i4>308</vt:i4>
      </vt:variant>
      <vt:variant>
        <vt:i4>0</vt:i4>
      </vt:variant>
      <vt:variant>
        <vt:i4>5</vt:i4>
      </vt:variant>
      <vt:variant>
        <vt:lpwstr/>
      </vt:variant>
      <vt:variant>
        <vt:lpwstr>_Toc349302516</vt:lpwstr>
      </vt:variant>
      <vt:variant>
        <vt:i4>1245247</vt:i4>
      </vt:variant>
      <vt:variant>
        <vt:i4>302</vt:i4>
      </vt:variant>
      <vt:variant>
        <vt:i4>0</vt:i4>
      </vt:variant>
      <vt:variant>
        <vt:i4>5</vt:i4>
      </vt:variant>
      <vt:variant>
        <vt:lpwstr/>
      </vt:variant>
      <vt:variant>
        <vt:lpwstr>_Toc349302515</vt:lpwstr>
      </vt:variant>
      <vt:variant>
        <vt:i4>1245247</vt:i4>
      </vt:variant>
      <vt:variant>
        <vt:i4>296</vt:i4>
      </vt:variant>
      <vt:variant>
        <vt:i4>0</vt:i4>
      </vt:variant>
      <vt:variant>
        <vt:i4>5</vt:i4>
      </vt:variant>
      <vt:variant>
        <vt:lpwstr/>
      </vt:variant>
      <vt:variant>
        <vt:lpwstr>_Toc349302514</vt:lpwstr>
      </vt:variant>
      <vt:variant>
        <vt:i4>1245247</vt:i4>
      </vt:variant>
      <vt:variant>
        <vt:i4>290</vt:i4>
      </vt:variant>
      <vt:variant>
        <vt:i4>0</vt:i4>
      </vt:variant>
      <vt:variant>
        <vt:i4>5</vt:i4>
      </vt:variant>
      <vt:variant>
        <vt:lpwstr/>
      </vt:variant>
      <vt:variant>
        <vt:lpwstr>_Toc349302513</vt:lpwstr>
      </vt:variant>
      <vt:variant>
        <vt:i4>1245247</vt:i4>
      </vt:variant>
      <vt:variant>
        <vt:i4>284</vt:i4>
      </vt:variant>
      <vt:variant>
        <vt:i4>0</vt:i4>
      </vt:variant>
      <vt:variant>
        <vt:i4>5</vt:i4>
      </vt:variant>
      <vt:variant>
        <vt:lpwstr/>
      </vt:variant>
      <vt:variant>
        <vt:lpwstr>_Toc349302512</vt:lpwstr>
      </vt:variant>
      <vt:variant>
        <vt:i4>1245247</vt:i4>
      </vt:variant>
      <vt:variant>
        <vt:i4>278</vt:i4>
      </vt:variant>
      <vt:variant>
        <vt:i4>0</vt:i4>
      </vt:variant>
      <vt:variant>
        <vt:i4>5</vt:i4>
      </vt:variant>
      <vt:variant>
        <vt:lpwstr/>
      </vt:variant>
      <vt:variant>
        <vt:lpwstr>_Toc349302511</vt:lpwstr>
      </vt:variant>
      <vt:variant>
        <vt:i4>1245247</vt:i4>
      </vt:variant>
      <vt:variant>
        <vt:i4>272</vt:i4>
      </vt:variant>
      <vt:variant>
        <vt:i4>0</vt:i4>
      </vt:variant>
      <vt:variant>
        <vt:i4>5</vt:i4>
      </vt:variant>
      <vt:variant>
        <vt:lpwstr/>
      </vt:variant>
      <vt:variant>
        <vt:lpwstr>_Toc349302510</vt:lpwstr>
      </vt:variant>
      <vt:variant>
        <vt:i4>1179711</vt:i4>
      </vt:variant>
      <vt:variant>
        <vt:i4>266</vt:i4>
      </vt:variant>
      <vt:variant>
        <vt:i4>0</vt:i4>
      </vt:variant>
      <vt:variant>
        <vt:i4>5</vt:i4>
      </vt:variant>
      <vt:variant>
        <vt:lpwstr/>
      </vt:variant>
      <vt:variant>
        <vt:lpwstr>_Toc349302509</vt:lpwstr>
      </vt:variant>
      <vt:variant>
        <vt:i4>1179711</vt:i4>
      </vt:variant>
      <vt:variant>
        <vt:i4>260</vt:i4>
      </vt:variant>
      <vt:variant>
        <vt:i4>0</vt:i4>
      </vt:variant>
      <vt:variant>
        <vt:i4>5</vt:i4>
      </vt:variant>
      <vt:variant>
        <vt:lpwstr/>
      </vt:variant>
      <vt:variant>
        <vt:lpwstr>_Toc349302508</vt:lpwstr>
      </vt:variant>
      <vt:variant>
        <vt:i4>1179711</vt:i4>
      </vt:variant>
      <vt:variant>
        <vt:i4>254</vt:i4>
      </vt:variant>
      <vt:variant>
        <vt:i4>0</vt:i4>
      </vt:variant>
      <vt:variant>
        <vt:i4>5</vt:i4>
      </vt:variant>
      <vt:variant>
        <vt:lpwstr/>
      </vt:variant>
      <vt:variant>
        <vt:lpwstr>_Toc349302507</vt:lpwstr>
      </vt:variant>
      <vt:variant>
        <vt:i4>1179711</vt:i4>
      </vt:variant>
      <vt:variant>
        <vt:i4>248</vt:i4>
      </vt:variant>
      <vt:variant>
        <vt:i4>0</vt:i4>
      </vt:variant>
      <vt:variant>
        <vt:i4>5</vt:i4>
      </vt:variant>
      <vt:variant>
        <vt:lpwstr/>
      </vt:variant>
      <vt:variant>
        <vt:lpwstr>_Toc349302506</vt:lpwstr>
      </vt:variant>
      <vt:variant>
        <vt:i4>1179711</vt:i4>
      </vt:variant>
      <vt:variant>
        <vt:i4>242</vt:i4>
      </vt:variant>
      <vt:variant>
        <vt:i4>0</vt:i4>
      </vt:variant>
      <vt:variant>
        <vt:i4>5</vt:i4>
      </vt:variant>
      <vt:variant>
        <vt:lpwstr/>
      </vt:variant>
      <vt:variant>
        <vt:lpwstr>_Toc349302505</vt:lpwstr>
      </vt:variant>
      <vt:variant>
        <vt:i4>1179711</vt:i4>
      </vt:variant>
      <vt:variant>
        <vt:i4>236</vt:i4>
      </vt:variant>
      <vt:variant>
        <vt:i4>0</vt:i4>
      </vt:variant>
      <vt:variant>
        <vt:i4>5</vt:i4>
      </vt:variant>
      <vt:variant>
        <vt:lpwstr/>
      </vt:variant>
      <vt:variant>
        <vt:lpwstr>_Toc349302504</vt:lpwstr>
      </vt:variant>
      <vt:variant>
        <vt:i4>1179711</vt:i4>
      </vt:variant>
      <vt:variant>
        <vt:i4>230</vt:i4>
      </vt:variant>
      <vt:variant>
        <vt:i4>0</vt:i4>
      </vt:variant>
      <vt:variant>
        <vt:i4>5</vt:i4>
      </vt:variant>
      <vt:variant>
        <vt:lpwstr/>
      </vt:variant>
      <vt:variant>
        <vt:lpwstr>_Toc349302503</vt:lpwstr>
      </vt:variant>
      <vt:variant>
        <vt:i4>1179711</vt:i4>
      </vt:variant>
      <vt:variant>
        <vt:i4>224</vt:i4>
      </vt:variant>
      <vt:variant>
        <vt:i4>0</vt:i4>
      </vt:variant>
      <vt:variant>
        <vt:i4>5</vt:i4>
      </vt:variant>
      <vt:variant>
        <vt:lpwstr/>
      </vt:variant>
      <vt:variant>
        <vt:lpwstr>_Toc349302502</vt:lpwstr>
      </vt:variant>
      <vt:variant>
        <vt:i4>1179711</vt:i4>
      </vt:variant>
      <vt:variant>
        <vt:i4>218</vt:i4>
      </vt:variant>
      <vt:variant>
        <vt:i4>0</vt:i4>
      </vt:variant>
      <vt:variant>
        <vt:i4>5</vt:i4>
      </vt:variant>
      <vt:variant>
        <vt:lpwstr/>
      </vt:variant>
      <vt:variant>
        <vt:lpwstr>_Toc349302501</vt:lpwstr>
      </vt:variant>
      <vt:variant>
        <vt:i4>1179711</vt:i4>
      </vt:variant>
      <vt:variant>
        <vt:i4>212</vt:i4>
      </vt:variant>
      <vt:variant>
        <vt:i4>0</vt:i4>
      </vt:variant>
      <vt:variant>
        <vt:i4>5</vt:i4>
      </vt:variant>
      <vt:variant>
        <vt:lpwstr/>
      </vt:variant>
      <vt:variant>
        <vt:lpwstr>_Toc349302500</vt:lpwstr>
      </vt:variant>
      <vt:variant>
        <vt:i4>1769534</vt:i4>
      </vt:variant>
      <vt:variant>
        <vt:i4>206</vt:i4>
      </vt:variant>
      <vt:variant>
        <vt:i4>0</vt:i4>
      </vt:variant>
      <vt:variant>
        <vt:i4>5</vt:i4>
      </vt:variant>
      <vt:variant>
        <vt:lpwstr/>
      </vt:variant>
      <vt:variant>
        <vt:lpwstr>_Toc349302499</vt:lpwstr>
      </vt:variant>
      <vt:variant>
        <vt:i4>1769534</vt:i4>
      </vt:variant>
      <vt:variant>
        <vt:i4>200</vt:i4>
      </vt:variant>
      <vt:variant>
        <vt:i4>0</vt:i4>
      </vt:variant>
      <vt:variant>
        <vt:i4>5</vt:i4>
      </vt:variant>
      <vt:variant>
        <vt:lpwstr/>
      </vt:variant>
      <vt:variant>
        <vt:lpwstr>_Toc349302498</vt:lpwstr>
      </vt:variant>
      <vt:variant>
        <vt:i4>1769534</vt:i4>
      </vt:variant>
      <vt:variant>
        <vt:i4>194</vt:i4>
      </vt:variant>
      <vt:variant>
        <vt:i4>0</vt:i4>
      </vt:variant>
      <vt:variant>
        <vt:i4>5</vt:i4>
      </vt:variant>
      <vt:variant>
        <vt:lpwstr/>
      </vt:variant>
      <vt:variant>
        <vt:lpwstr>_Toc349302497</vt:lpwstr>
      </vt:variant>
      <vt:variant>
        <vt:i4>1769534</vt:i4>
      </vt:variant>
      <vt:variant>
        <vt:i4>188</vt:i4>
      </vt:variant>
      <vt:variant>
        <vt:i4>0</vt:i4>
      </vt:variant>
      <vt:variant>
        <vt:i4>5</vt:i4>
      </vt:variant>
      <vt:variant>
        <vt:lpwstr/>
      </vt:variant>
      <vt:variant>
        <vt:lpwstr>_Toc349302496</vt:lpwstr>
      </vt:variant>
      <vt:variant>
        <vt:i4>1769534</vt:i4>
      </vt:variant>
      <vt:variant>
        <vt:i4>182</vt:i4>
      </vt:variant>
      <vt:variant>
        <vt:i4>0</vt:i4>
      </vt:variant>
      <vt:variant>
        <vt:i4>5</vt:i4>
      </vt:variant>
      <vt:variant>
        <vt:lpwstr/>
      </vt:variant>
      <vt:variant>
        <vt:lpwstr>_Toc349302495</vt:lpwstr>
      </vt:variant>
      <vt:variant>
        <vt:i4>1769534</vt:i4>
      </vt:variant>
      <vt:variant>
        <vt:i4>176</vt:i4>
      </vt:variant>
      <vt:variant>
        <vt:i4>0</vt:i4>
      </vt:variant>
      <vt:variant>
        <vt:i4>5</vt:i4>
      </vt:variant>
      <vt:variant>
        <vt:lpwstr/>
      </vt:variant>
      <vt:variant>
        <vt:lpwstr>_Toc349302494</vt:lpwstr>
      </vt:variant>
      <vt:variant>
        <vt:i4>1769534</vt:i4>
      </vt:variant>
      <vt:variant>
        <vt:i4>170</vt:i4>
      </vt:variant>
      <vt:variant>
        <vt:i4>0</vt:i4>
      </vt:variant>
      <vt:variant>
        <vt:i4>5</vt:i4>
      </vt:variant>
      <vt:variant>
        <vt:lpwstr/>
      </vt:variant>
      <vt:variant>
        <vt:lpwstr>_Toc349302493</vt:lpwstr>
      </vt:variant>
      <vt:variant>
        <vt:i4>1769534</vt:i4>
      </vt:variant>
      <vt:variant>
        <vt:i4>164</vt:i4>
      </vt:variant>
      <vt:variant>
        <vt:i4>0</vt:i4>
      </vt:variant>
      <vt:variant>
        <vt:i4>5</vt:i4>
      </vt:variant>
      <vt:variant>
        <vt:lpwstr/>
      </vt:variant>
      <vt:variant>
        <vt:lpwstr>_Toc349302492</vt:lpwstr>
      </vt:variant>
      <vt:variant>
        <vt:i4>1769534</vt:i4>
      </vt:variant>
      <vt:variant>
        <vt:i4>158</vt:i4>
      </vt:variant>
      <vt:variant>
        <vt:i4>0</vt:i4>
      </vt:variant>
      <vt:variant>
        <vt:i4>5</vt:i4>
      </vt:variant>
      <vt:variant>
        <vt:lpwstr/>
      </vt:variant>
      <vt:variant>
        <vt:lpwstr>_Toc349302491</vt:lpwstr>
      </vt:variant>
      <vt:variant>
        <vt:i4>1769534</vt:i4>
      </vt:variant>
      <vt:variant>
        <vt:i4>152</vt:i4>
      </vt:variant>
      <vt:variant>
        <vt:i4>0</vt:i4>
      </vt:variant>
      <vt:variant>
        <vt:i4>5</vt:i4>
      </vt:variant>
      <vt:variant>
        <vt:lpwstr/>
      </vt:variant>
      <vt:variant>
        <vt:lpwstr>_Toc349302490</vt:lpwstr>
      </vt:variant>
      <vt:variant>
        <vt:i4>1703998</vt:i4>
      </vt:variant>
      <vt:variant>
        <vt:i4>146</vt:i4>
      </vt:variant>
      <vt:variant>
        <vt:i4>0</vt:i4>
      </vt:variant>
      <vt:variant>
        <vt:i4>5</vt:i4>
      </vt:variant>
      <vt:variant>
        <vt:lpwstr/>
      </vt:variant>
      <vt:variant>
        <vt:lpwstr>_Toc349302489</vt:lpwstr>
      </vt:variant>
      <vt:variant>
        <vt:i4>1703998</vt:i4>
      </vt:variant>
      <vt:variant>
        <vt:i4>140</vt:i4>
      </vt:variant>
      <vt:variant>
        <vt:i4>0</vt:i4>
      </vt:variant>
      <vt:variant>
        <vt:i4>5</vt:i4>
      </vt:variant>
      <vt:variant>
        <vt:lpwstr/>
      </vt:variant>
      <vt:variant>
        <vt:lpwstr>_Toc349302488</vt:lpwstr>
      </vt:variant>
      <vt:variant>
        <vt:i4>1703998</vt:i4>
      </vt:variant>
      <vt:variant>
        <vt:i4>134</vt:i4>
      </vt:variant>
      <vt:variant>
        <vt:i4>0</vt:i4>
      </vt:variant>
      <vt:variant>
        <vt:i4>5</vt:i4>
      </vt:variant>
      <vt:variant>
        <vt:lpwstr/>
      </vt:variant>
      <vt:variant>
        <vt:lpwstr>_Toc349302487</vt:lpwstr>
      </vt:variant>
      <vt:variant>
        <vt:i4>1703998</vt:i4>
      </vt:variant>
      <vt:variant>
        <vt:i4>128</vt:i4>
      </vt:variant>
      <vt:variant>
        <vt:i4>0</vt:i4>
      </vt:variant>
      <vt:variant>
        <vt:i4>5</vt:i4>
      </vt:variant>
      <vt:variant>
        <vt:lpwstr/>
      </vt:variant>
      <vt:variant>
        <vt:lpwstr>_Toc349302486</vt:lpwstr>
      </vt:variant>
      <vt:variant>
        <vt:i4>1703998</vt:i4>
      </vt:variant>
      <vt:variant>
        <vt:i4>122</vt:i4>
      </vt:variant>
      <vt:variant>
        <vt:i4>0</vt:i4>
      </vt:variant>
      <vt:variant>
        <vt:i4>5</vt:i4>
      </vt:variant>
      <vt:variant>
        <vt:lpwstr/>
      </vt:variant>
      <vt:variant>
        <vt:lpwstr>_Toc349302485</vt:lpwstr>
      </vt:variant>
      <vt:variant>
        <vt:i4>1703998</vt:i4>
      </vt:variant>
      <vt:variant>
        <vt:i4>116</vt:i4>
      </vt:variant>
      <vt:variant>
        <vt:i4>0</vt:i4>
      </vt:variant>
      <vt:variant>
        <vt:i4>5</vt:i4>
      </vt:variant>
      <vt:variant>
        <vt:lpwstr/>
      </vt:variant>
      <vt:variant>
        <vt:lpwstr>_Toc349302484</vt:lpwstr>
      </vt:variant>
      <vt:variant>
        <vt:i4>1703998</vt:i4>
      </vt:variant>
      <vt:variant>
        <vt:i4>110</vt:i4>
      </vt:variant>
      <vt:variant>
        <vt:i4>0</vt:i4>
      </vt:variant>
      <vt:variant>
        <vt:i4>5</vt:i4>
      </vt:variant>
      <vt:variant>
        <vt:lpwstr/>
      </vt:variant>
      <vt:variant>
        <vt:lpwstr>_Toc349302483</vt:lpwstr>
      </vt:variant>
      <vt:variant>
        <vt:i4>1703998</vt:i4>
      </vt:variant>
      <vt:variant>
        <vt:i4>104</vt:i4>
      </vt:variant>
      <vt:variant>
        <vt:i4>0</vt:i4>
      </vt:variant>
      <vt:variant>
        <vt:i4>5</vt:i4>
      </vt:variant>
      <vt:variant>
        <vt:lpwstr/>
      </vt:variant>
      <vt:variant>
        <vt:lpwstr>_Toc349302482</vt:lpwstr>
      </vt:variant>
      <vt:variant>
        <vt:i4>1703998</vt:i4>
      </vt:variant>
      <vt:variant>
        <vt:i4>98</vt:i4>
      </vt:variant>
      <vt:variant>
        <vt:i4>0</vt:i4>
      </vt:variant>
      <vt:variant>
        <vt:i4>5</vt:i4>
      </vt:variant>
      <vt:variant>
        <vt:lpwstr/>
      </vt:variant>
      <vt:variant>
        <vt:lpwstr>_Toc349302481</vt:lpwstr>
      </vt:variant>
      <vt:variant>
        <vt:i4>1703998</vt:i4>
      </vt:variant>
      <vt:variant>
        <vt:i4>92</vt:i4>
      </vt:variant>
      <vt:variant>
        <vt:i4>0</vt:i4>
      </vt:variant>
      <vt:variant>
        <vt:i4>5</vt:i4>
      </vt:variant>
      <vt:variant>
        <vt:lpwstr/>
      </vt:variant>
      <vt:variant>
        <vt:lpwstr>_Toc349302480</vt:lpwstr>
      </vt:variant>
      <vt:variant>
        <vt:i4>1376318</vt:i4>
      </vt:variant>
      <vt:variant>
        <vt:i4>86</vt:i4>
      </vt:variant>
      <vt:variant>
        <vt:i4>0</vt:i4>
      </vt:variant>
      <vt:variant>
        <vt:i4>5</vt:i4>
      </vt:variant>
      <vt:variant>
        <vt:lpwstr/>
      </vt:variant>
      <vt:variant>
        <vt:lpwstr>_Toc349302479</vt:lpwstr>
      </vt:variant>
      <vt:variant>
        <vt:i4>1376318</vt:i4>
      </vt:variant>
      <vt:variant>
        <vt:i4>80</vt:i4>
      </vt:variant>
      <vt:variant>
        <vt:i4>0</vt:i4>
      </vt:variant>
      <vt:variant>
        <vt:i4>5</vt:i4>
      </vt:variant>
      <vt:variant>
        <vt:lpwstr/>
      </vt:variant>
      <vt:variant>
        <vt:lpwstr>_Toc349302478</vt:lpwstr>
      </vt:variant>
      <vt:variant>
        <vt:i4>1376318</vt:i4>
      </vt:variant>
      <vt:variant>
        <vt:i4>74</vt:i4>
      </vt:variant>
      <vt:variant>
        <vt:i4>0</vt:i4>
      </vt:variant>
      <vt:variant>
        <vt:i4>5</vt:i4>
      </vt:variant>
      <vt:variant>
        <vt:lpwstr/>
      </vt:variant>
      <vt:variant>
        <vt:lpwstr>_Toc349302477</vt:lpwstr>
      </vt:variant>
      <vt:variant>
        <vt:i4>1376318</vt:i4>
      </vt:variant>
      <vt:variant>
        <vt:i4>68</vt:i4>
      </vt:variant>
      <vt:variant>
        <vt:i4>0</vt:i4>
      </vt:variant>
      <vt:variant>
        <vt:i4>5</vt:i4>
      </vt:variant>
      <vt:variant>
        <vt:lpwstr/>
      </vt:variant>
      <vt:variant>
        <vt:lpwstr>_Toc349302476</vt:lpwstr>
      </vt:variant>
      <vt:variant>
        <vt:i4>1376318</vt:i4>
      </vt:variant>
      <vt:variant>
        <vt:i4>62</vt:i4>
      </vt:variant>
      <vt:variant>
        <vt:i4>0</vt:i4>
      </vt:variant>
      <vt:variant>
        <vt:i4>5</vt:i4>
      </vt:variant>
      <vt:variant>
        <vt:lpwstr/>
      </vt:variant>
      <vt:variant>
        <vt:lpwstr>_Toc349302475</vt:lpwstr>
      </vt:variant>
      <vt:variant>
        <vt:i4>1376318</vt:i4>
      </vt:variant>
      <vt:variant>
        <vt:i4>56</vt:i4>
      </vt:variant>
      <vt:variant>
        <vt:i4>0</vt:i4>
      </vt:variant>
      <vt:variant>
        <vt:i4>5</vt:i4>
      </vt:variant>
      <vt:variant>
        <vt:lpwstr/>
      </vt:variant>
      <vt:variant>
        <vt:lpwstr>_Toc349302474</vt:lpwstr>
      </vt:variant>
      <vt:variant>
        <vt:i4>1376318</vt:i4>
      </vt:variant>
      <vt:variant>
        <vt:i4>50</vt:i4>
      </vt:variant>
      <vt:variant>
        <vt:i4>0</vt:i4>
      </vt:variant>
      <vt:variant>
        <vt:i4>5</vt:i4>
      </vt:variant>
      <vt:variant>
        <vt:lpwstr/>
      </vt:variant>
      <vt:variant>
        <vt:lpwstr>_Toc349302473</vt:lpwstr>
      </vt:variant>
      <vt:variant>
        <vt:i4>1376318</vt:i4>
      </vt:variant>
      <vt:variant>
        <vt:i4>44</vt:i4>
      </vt:variant>
      <vt:variant>
        <vt:i4>0</vt:i4>
      </vt:variant>
      <vt:variant>
        <vt:i4>5</vt:i4>
      </vt:variant>
      <vt:variant>
        <vt:lpwstr/>
      </vt:variant>
      <vt:variant>
        <vt:lpwstr>_Toc349302472</vt:lpwstr>
      </vt:variant>
      <vt:variant>
        <vt:i4>1376318</vt:i4>
      </vt:variant>
      <vt:variant>
        <vt:i4>38</vt:i4>
      </vt:variant>
      <vt:variant>
        <vt:i4>0</vt:i4>
      </vt:variant>
      <vt:variant>
        <vt:i4>5</vt:i4>
      </vt:variant>
      <vt:variant>
        <vt:lpwstr/>
      </vt:variant>
      <vt:variant>
        <vt:lpwstr>_Toc349302471</vt:lpwstr>
      </vt:variant>
      <vt:variant>
        <vt:i4>1376318</vt:i4>
      </vt:variant>
      <vt:variant>
        <vt:i4>32</vt:i4>
      </vt:variant>
      <vt:variant>
        <vt:i4>0</vt:i4>
      </vt:variant>
      <vt:variant>
        <vt:i4>5</vt:i4>
      </vt:variant>
      <vt:variant>
        <vt:lpwstr/>
      </vt:variant>
      <vt:variant>
        <vt:lpwstr>_Toc349302470</vt:lpwstr>
      </vt:variant>
      <vt:variant>
        <vt:i4>1310782</vt:i4>
      </vt:variant>
      <vt:variant>
        <vt:i4>26</vt:i4>
      </vt:variant>
      <vt:variant>
        <vt:i4>0</vt:i4>
      </vt:variant>
      <vt:variant>
        <vt:i4>5</vt:i4>
      </vt:variant>
      <vt:variant>
        <vt:lpwstr/>
      </vt:variant>
      <vt:variant>
        <vt:lpwstr>_Toc349302469</vt:lpwstr>
      </vt:variant>
      <vt:variant>
        <vt:i4>1310782</vt:i4>
      </vt:variant>
      <vt:variant>
        <vt:i4>20</vt:i4>
      </vt:variant>
      <vt:variant>
        <vt:i4>0</vt:i4>
      </vt:variant>
      <vt:variant>
        <vt:i4>5</vt:i4>
      </vt:variant>
      <vt:variant>
        <vt:lpwstr/>
      </vt:variant>
      <vt:variant>
        <vt:lpwstr>_Toc349302468</vt:lpwstr>
      </vt:variant>
      <vt:variant>
        <vt:i4>1310782</vt:i4>
      </vt:variant>
      <vt:variant>
        <vt:i4>14</vt:i4>
      </vt:variant>
      <vt:variant>
        <vt:i4>0</vt:i4>
      </vt:variant>
      <vt:variant>
        <vt:i4>5</vt:i4>
      </vt:variant>
      <vt:variant>
        <vt:lpwstr/>
      </vt:variant>
      <vt:variant>
        <vt:lpwstr>_Toc349302467</vt:lpwstr>
      </vt:variant>
      <vt:variant>
        <vt:i4>1310782</vt:i4>
      </vt:variant>
      <vt:variant>
        <vt:i4>8</vt:i4>
      </vt:variant>
      <vt:variant>
        <vt:i4>0</vt:i4>
      </vt:variant>
      <vt:variant>
        <vt:i4>5</vt:i4>
      </vt:variant>
      <vt:variant>
        <vt:lpwstr/>
      </vt:variant>
      <vt:variant>
        <vt:lpwstr>_Toc349302466</vt:lpwstr>
      </vt:variant>
      <vt:variant>
        <vt:i4>1310782</vt:i4>
      </vt:variant>
      <vt:variant>
        <vt:i4>2</vt:i4>
      </vt:variant>
      <vt:variant>
        <vt:i4>0</vt:i4>
      </vt:variant>
      <vt:variant>
        <vt:i4>5</vt:i4>
      </vt:variant>
      <vt:variant>
        <vt:lpwstr/>
      </vt:variant>
      <vt:variant>
        <vt:lpwstr>_Toc349302465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rstamant</dc:creator>
  <cp:keywords/>
  <cp:lastModifiedBy>St-Amant, Rémi</cp:lastModifiedBy>
  <cp:revision>237</cp:revision>
  <cp:lastPrinted>2018-03-01T17:20:00Z</cp:lastPrinted>
  <dcterms:created xsi:type="dcterms:W3CDTF">2017-12-08T16:35:00Z</dcterms:created>
  <dcterms:modified xsi:type="dcterms:W3CDTF">2018-03-01T21:14:00Z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