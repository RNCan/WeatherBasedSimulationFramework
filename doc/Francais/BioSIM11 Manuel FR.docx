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031437" w14:textId="77777777" w:rsidR="009401CA" w:rsidRPr="009026A4" w:rsidRDefault="009401CA" w:rsidP="009401CA">
      <w:pPr>
        <w:jc w:val="center"/>
      </w:pPr>
    </w:p>
    <w:p w14:paraId="7D2B65EE" w14:textId="77777777" w:rsidR="009401CA" w:rsidRPr="009026A4" w:rsidRDefault="009401CA" w:rsidP="009401CA">
      <w:pPr>
        <w:jc w:val="center"/>
      </w:pPr>
    </w:p>
    <w:p w14:paraId="04F26781" w14:textId="77777777" w:rsidR="009401CA" w:rsidRPr="009026A4" w:rsidRDefault="0006479D" w:rsidP="009401CA">
      <w:pPr>
        <w:jc w:val="center"/>
        <w:rPr>
          <w:b/>
          <w:bCs/>
          <w:sz w:val="48"/>
          <w:szCs w:val="48"/>
        </w:rPr>
      </w:pPr>
      <w:r>
        <w:rPr>
          <w:b/>
          <w:sz w:val="48"/>
        </w:rPr>
        <w:t>BioSIM 11</w:t>
      </w:r>
      <w:r w:rsidR="009401CA" w:rsidRPr="009026A4">
        <w:rPr>
          <w:b/>
          <w:sz w:val="48"/>
        </w:rPr>
        <w:t xml:space="preserve"> – </w:t>
      </w:r>
      <w:r w:rsidR="009401CA" w:rsidRPr="009026A4">
        <w:rPr>
          <w:sz w:val="48"/>
        </w:rPr>
        <w:t>MANUEL D</w:t>
      </w:r>
      <w:r w:rsidR="0098105F">
        <w:rPr>
          <w:sz w:val="48"/>
        </w:rPr>
        <w:t>’</w:t>
      </w:r>
      <w:r w:rsidR="009401CA" w:rsidRPr="009026A4">
        <w:rPr>
          <w:sz w:val="48"/>
        </w:rPr>
        <w:t>UTILISATION</w:t>
      </w:r>
    </w:p>
    <w:p w14:paraId="62798612" w14:textId="77777777" w:rsidR="009401CA" w:rsidRPr="009026A4" w:rsidRDefault="009401CA" w:rsidP="009401CA">
      <w:pPr>
        <w:jc w:val="center"/>
        <w:rPr>
          <w:b/>
          <w:bCs/>
          <w:sz w:val="48"/>
          <w:szCs w:val="48"/>
        </w:rPr>
      </w:pPr>
    </w:p>
    <w:p w14:paraId="6B1941F2" w14:textId="77777777" w:rsidR="009401CA" w:rsidRPr="009026A4" w:rsidRDefault="008F78E1" w:rsidP="009401CA">
      <w:pPr>
        <w:jc w:val="center"/>
      </w:pPr>
      <w:r w:rsidRPr="009026A4">
        <w:rPr>
          <w:noProof/>
          <w:lang w:val="en-CA" w:eastAsia="en-CA"/>
        </w:rPr>
        <w:drawing>
          <wp:inline distT="0" distB="0" distL="0" distR="0" wp14:anchorId="181FACE3" wp14:editId="09CB4475">
            <wp:extent cx="3479760" cy="3500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HauteRes"/>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479760" cy="3500755"/>
                    </a:xfrm>
                    <a:prstGeom prst="rect">
                      <a:avLst/>
                    </a:prstGeom>
                    <a:noFill/>
                    <a:ln>
                      <a:noFill/>
                    </a:ln>
                  </pic:spPr>
                </pic:pic>
              </a:graphicData>
            </a:graphic>
          </wp:inline>
        </w:drawing>
      </w:r>
    </w:p>
    <w:p w14:paraId="4303BFD9" w14:textId="77777777" w:rsidR="009401CA" w:rsidRPr="009026A4" w:rsidRDefault="009401CA" w:rsidP="009401CA">
      <w:pPr>
        <w:jc w:val="center"/>
      </w:pPr>
    </w:p>
    <w:p w14:paraId="01E3C712" w14:textId="77777777" w:rsidR="009401CA" w:rsidRPr="009026A4" w:rsidRDefault="009401CA" w:rsidP="009401CA">
      <w:pPr>
        <w:jc w:val="center"/>
        <w:rPr>
          <w:b/>
          <w:bCs/>
        </w:rPr>
      </w:pPr>
    </w:p>
    <w:p w14:paraId="1A58ABD9" w14:textId="77777777" w:rsidR="009401CA" w:rsidRPr="009026A4" w:rsidRDefault="009401CA" w:rsidP="009401CA">
      <w:pPr>
        <w:jc w:val="center"/>
        <w:rPr>
          <w:b/>
          <w:bCs/>
          <w:sz w:val="36"/>
          <w:szCs w:val="36"/>
        </w:rPr>
      </w:pPr>
      <w:smartTag w:uri="urn:schemas-microsoft-com:office:smarttags" w:element="PersonName">
        <w:smartTagPr>
          <w:attr w:name="ProductID" w:val="Jacques R￩gni￨re"/>
        </w:smartTagPr>
        <w:r w:rsidRPr="009026A4">
          <w:rPr>
            <w:b/>
            <w:sz w:val="36"/>
          </w:rPr>
          <w:t>Jacques Régnière</w:t>
        </w:r>
      </w:smartTag>
    </w:p>
    <w:p w14:paraId="56C5610D" w14:textId="77777777" w:rsidR="009401CA" w:rsidRPr="009026A4" w:rsidRDefault="009401CA" w:rsidP="009401CA">
      <w:pPr>
        <w:jc w:val="center"/>
        <w:rPr>
          <w:b/>
          <w:bCs/>
          <w:sz w:val="36"/>
          <w:szCs w:val="36"/>
        </w:rPr>
      </w:pPr>
      <w:r w:rsidRPr="009026A4">
        <w:rPr>
          <w:b/>
          <w:sz w:val="36"/>
        </w:rPr>
        <w:t>Rémi Saint-Amant</w:t>
      </w:r>
    </w:p>
    <w:p w14:paraId="6D29098F" w14:textId="669CE664" w:rsidR="009401CA" w:rsidRDefault="009401CA" w:rsidP="009401CA">
      <w:pPr>
        <w:jc w:val="center"/>
        <w:rPr>
          <w:b/>
          <w:sz w:val="36"/>
        </w:rPr>
      </w:pPr>
      <w:r w:rsidRPr="009026A4">
        <w:rPr>
          <w:b/>
          <w:sz w:val="36"/>
        </w:rPr>
        <w:t>Ariane Béchard</w:t>
      </w:r>
    </w:p>
    <w:p w14:paraId="2C3F76D3" w14:textId="3BC5F1F2" w:rsidR="00E95183" w:rsidRPr="009026A4" w:rsidRDefault="00E95183" w:rsidP="009401CA">
      <w:pPr>
        <w:jc w:val="center"/>
        <w:rPr>
          <w:b/>
          <w:bCs/>
          <w:sz w:val="36"/>
          <w:szCs w:val="36"/>
        </w:rPr>
      </w:pPr>
      <w:r w:rsidRPr="00325027">
        <w:rPr>
          <w:b/>
          <w:bCs/>
          <w:sz w:val="36"/>
          <w:szCs w:val="36"/>
        </w:rPr>
        <w:t>Ahmed Moutaoufik</w:t>
      </w:r>
    </w:p>
    <w:p w14:paraId="5A60AAFC" w14:textId="77777777" w:rsidR="009401CA" w:rsidRPr="009026A4" w:rsidRDefault="009401CA" w:rsidP="009401CA">
      <w:pPr>
        <w:jc w:val="center"/>
        <w:rPr>
          <w:b/>
          <w:bCs/>
          <w:sz w:val="36"/>
          <w:szCs w:val="36"/>
        </w:rPr>
      </w:pPr>
    </w:p>
    <w:p w14:paraId="498C5F16" w14:textId="52EFBCCC" w:rsidR="009401CA" w:rsidRPr="009026A4" w:rsidRDefault="0006479D" w:rsidP="009401CA">
      <w:pPr>
        <w:jc w:val="center"/>
        <w:rPr>
          <w:b/>
          <w:bCs/>
          <w:sz w:val="36"/>
          <w:szCs w:val="36"/>
        </w:rPr>
      </w:pPr>
      <w:r>
        <w:rPr>
          <w:b/>
          <w:sz w:val="36"/>
        </w:rPr>
        <w:t>20</w:t>
      </w:r>
      <w:r w:rsidR="00E95183">
        <w:rPr>
          <w:b/>
          <w:sz w:val="36"/>
        </w:rPr>
        <w:t>23</w:t>
      </w:r>
    </w:p>
    <w:p w14:paraId="2928AB28" w14:textId="77777777" w:rsidR="009401CA" w:rsidRPr="009026A4" w:rsidRDefault="009401CA" w:rsidP="009401CA">
      <w:pPr>
        <w:jc w:val="center"/>
        <w:rPr>
          <w:b/>
          <w:bCs/>
          <w:sz w:val="28"/>
          <w:szCs w:val="28"/>
        </w:rPr>
      </w:pPr>
    </w:p>
    <w:p w14:paraId="183AE10B" w14:textId="77777777" w:rsidR="009401CA" w:rsidRPr="009026A4" w:rsidRDefault="009401CA" w:rsidP="009401CA">
      <w:pPr>
        <w:jc w:val="center"/>
        <w:rPr>
          <w:b/>
          <w:bCs/>
          <w:sz w:val="28"/>
          <w:szCs w:val="28"/>
        </w:rPr>
      </w:pPr>
      <w:r w:rsidRPr="009026A4">
        <w:rPr>
          <w:b/>
          <w:sz w:val="28"/>
        </w:rPr>
        <w:t>Ressources naturelles Canada</w:t>
      </w:r>
    </w:p>
    <w:p w14:paraId="25D82FB9" w14:textId="77777777" w:rsidR="009401CA" w:rsidRPr="009026A4" w:rsidRDefault="009401CA" w:rsidP="009401CA">
      <w:pPr>
        <w:jc w:val="center"/>
        <w:rPr>
          <w:b/>
          <w:bCs/>
          <w:sz w:val="28"/>
          <w:szCs w:val="28"/>
        </w:rPr>
      </w:pPr>
      <w:r w:rsidRPr="009026A4">
        <w:rPr>
          <w:b/>
          <w:sz w:val="28"/>
        </w:rPr>
        <w:t>Service canadien des forêts</w:t>
      </w:r>
    </w:p>
    <w:p w14:paraId="71ABA60B" w14:textId="77777777" w:rsidR="009401CA" w:rsidRPr="009026A4" w:rsidRDefault="009401CA" w:rsidP="009401CA">
      <w:pPr>
        <w:jc w:val="center"/>
        <w:rPr>
          <w:b/>
          <w:bCs/>
          <w:sz w:val="28"/>
          <w:szCs w:val="28"/>
        </w:rPr>
      </w:pPr>
      <w:r w:rsidRPr="009026A4">
        <w:rPr>
          <w:b/>
          <w:sz w:val="28"/>
        </w:rPr>
        <w:t>Centre de foresterie des Laurentides</w:t>
      </w:r>
    </w:p>
    <w:p w14:paraId="610DEC08" w14:textId="77777777" w:rsidR="009401CA" w:rsidRPr="009026A4" w:rsidRDefault="009401CA" w:rsidP="009401CA">
      <w:pPr>
        <w:jc w:val="center"/>
        <w:rPr>
          <w:b/>
          <w:bCs/>
          <w:sz w:val="28"/>
          <w:szCs w:val="28"/>
        </w:rPr>
      </w:pPr>
      <w:r w:rsidRPr="009026A4">
        <w:rPr>
          <w:b/>
          <w:sz w:val="28"/>
        </w:rPr>
        <w:t xml:space="preserve">C.P. 10380, </w:t>
      </w:r>
      <w:proofErr w:type="spellStart"/>
      <w:r w:rsidRPr="009026A4">
        <w:rPr>
          <w:b/>
          <w:sz w:val="28"/>
        </w:rPr>
        <w:t>succ</w:t>
      </w:r>
      <w:proofErr w:type="spellEnd"/>
      <w:r w:rsidRPr="009026A4">
        <w:rPr>
          <w:b/>
          <w:sz w:val="28"/>
        </w:rPr>
        <w:t>. Sainte-Foy</w:t>
      </w:r>
    </w:p>
    <w:p w14:paraId="6E24C871" w14:textId="77777777" w:rsidR="009401CA" w:rsidRPr="009026A4" w:rsidRDefault="009401CA" w:rsidP="009401CA">
      <w:pPr>
        <w:jc w:val="center"/>
        <w:rPr>
          <w:b/>
          <w:bCs/>
          <w:sz w:val="28"/>
          <w:szCs w:val="28"/>
        </w:rPr>
      </w:pPr>
      <w:r w:rsidRPr="009026A4">
        <w:rPr>
          <w:b/>
          <w:sz w:val="28"/>
        </w:rPr>
        <w:t>Québec (Québec) Canada  G1V 4C7</w:t>
      </w:r>
    </w:p>
    <w:p w14:paraId="142A9994" w14:textId="77777777" w:rsidR="009401CA" w:rsidRPr="009026A4" w:rsidRDefault="009401CA" w:rsidP="009401CA">
      <w:pPr>
        <w:jc w:val="center"/>
        <w:rPr>
          <w:b/>
          <w:bCs/>
          <w:sz w:val="28"/>
          <w:szCs w:val="28"/>
        </w:rPr>
      </w:pPr>
    </w:p>
    <w:p w14:paraId="4152866D" w14:textId="77777777" w:rsidR="009401CA" w:rsidRPr="009026A4" w:rsidRDefault="009401CA" w:rsidP="009401CA">
      <w:pPr>
        <w:jc w:val="center"/>
        <w:rPr>
          <w:b/>
          <w:bCs/>
          <w:sz w:val="28"/>
          <w:szCs w:val="28"/>
        </w:rPr>
      </w:pPr>
      <w:r w:rsidRPr="009026A4">
        <w:rPr>
          <w:b/>
          <w:sz w:val="28"/>
        </w:rPr>
        <w:t>Rapport d</w:t>
      </w:r>
      <w:r w:rsidR="0098105F">
        <w:rPr>
          <w:b/>
          <w:sz w:val="28"/>
        </w:rPr>
        <w:t>’</w:t>
      </w:r>
      <w:r w:rsidRPr="009026A4">
        <w:rPr>
          <w:b/>
          <w:sz w:val="28"/>
        </w:rPr>
        <w:t>information LAU-X-129</w:t>
      </w:r>
    </w:p>
    <w:p w14:paraId="15FBDE44" w14:textId="77777777" w:rsidR="009401CA" w:rsidRPr="009026A4" w:rsidRDefault="009401CA" w:rsidP="009401CA">
      <w:pPr>
        <w:rPr>
          <w:b/>
          <w:bCs/>
          <w:sz w:val="28"/>
          <w:szCs w:val="28"/>
        </w:rPr>
      </w:pPr>
    </w:p>
    <w:p w14:paraId="7A8A81EF" w14:textId="77777777" w:rsidR="009401CA" w:rsidRPr="009026A4" w:rsidRDefault="009401CA" w:rsidP="009401CA">
      <w:pPr>
        <w:sectPr w:rsidR="009401CA" w:rsidRPr="009026A4" w:rsidSect="009401CA">
          <w:headerReference w:type="default" r:id="rId9"/>
          <w:footerReference w:type="default" r:id="rId10"/>
          <w:footerReference w:type="first" r:id="rId11"/>
          <w:type w:val="continuous"/>
          <w:pgSz w:w="12240" w:h="15840"/>
          <w:pgMar w:top="1418" w:right="1418" w:bottom="1418" w:left="1418" w:header="720" w:footer="720" w:gutter="0"/>
          <w:pgNumType w:start="1"/>
          <w:cols w:space="708"/>
          <w:titlePg/>
          <w:docGrid w:linePitch="360"/>
        </w:sectPr>
      </w:pPr>
    </w:p>
    <w:p w14:paraId="2EA7A69C" w14:textId="77777777" w:rsidR="009401CA" w:rsidRPr="009026A4" w:rsidRDefault="009401CA" w:rsidP="009401CA">
      <w:pPr>
        <w:rPr>
          <w:b/>
          <w:bCs/>
          <w:sz w:val="32"/>
          <w:szCs w:val="32"/>
        </w:rPr>
      </w:pPr>
      <w:r w:rsidRPr="009026A4">
        <w:rPr>
          <w:b/>
          <w:sz w:val="32"/>
        </w:rPr>
        <w:lastRenderedPageBreak/>
        <w:t>Remerciements</w:t>
      </w:r>
    </w:p>
    <w:p w14:paraId="70AF8104" w14:textId="77777777" w:rsidR="009401CA" w:rsidRPr="009026A4" w:rsidRDefault="009401CA" w:rsidP="009401CA"/>
    <w:p w14:paraId="17F56832" w14:textId="77777777" w:rsidR="009401CA" w:rsidRPr="009026A4" w:rsidRDefault="009401CA" w:rsidP="009401CA">
      <w:pPr>
        <w:jc w:val="both"/>
      </w:pPr>
      <w:r w:rsidRPr="009026A4">
        <w:t>Le développement de BioSIM s</w:t>
      </w:r>
      <w:r w:rsidR="0098105F">
        <w:t>’</w:t>
      </w:r>
      <w:r w:rsidRPr="009026A4">
        <w:t>est échelonné sur plusieurs années et a profité de l</w:t>
      </w:r>
      <w:r w:rsidR="0098105F">
        <w:t>’</w:t>
      </w:r>
      <w:r w:rsidRPr="009026A4">
        <w:t xml:space="preserve">apport de diverses personnes, y compris les utilisateurs, qui sont trop nombreuses pour être nommées ici. Nous devons néanmoins souligner les contributions spéciales faites par les personnes suivantes : Lukas </w:t>
      </w:r>
      <w:proofErr w:type="spellStart"/>
      <w:r w:rsidRPr="009026A4">
        <w:t>Schaubb</w:t>
      </w:r>
      <w:proofErr w:type="spellEnd"/>
      <w:r w:rsidRPr="009026A4">
        <w:t xml:space="preserve">, Jesse A. Logan, Michael </w:t>
      </w:r>
      <w:proofErr w:type="spellStart"/>
      <w:r w:rsidRPr="009026A4">
        <w:t>Roden</w:t>
      </w:r>
      <w:proofErr w:type="spellEnd"/>
      <w:r w:rsidRPr="009026A4">
        <w:t xml:space="preserve">, </w:t>
      </w:r>
      <w:smartTag w:uri="urn:schemas-microsoft-com:office:smarttags" w:element="PersonName">
        <w:smartTagPr>
          <w:attr w:name="ProductID" w:val="Barry Cooke"/>
        </w:smartTagPr>
        <w:r w:rsidRPr="009026A4">
          <w:t>Barry Cooke</w:t>
        </w:r>
      </w:smartTag>
      <w:r w:rsidRPr="009026A4">
        <w:t>, Vincent Bergeron et Manon Gignac. La version actuelle de BioSIM pour Windows a été conçue et programmée par Rémi Saint-Amant.</w:t>
      </w:r>
    </w:p>
    <w:p w14:paraId="3CAB15D0" w14:textId="77777777" w:rsidR="009401CA" w:rsidRPr="009026A4" w:rsidRDefault="009401CA" w:rsidP="009401CA">
      <w:pPr>
        <w:jc w:val="both"/>
      </w:pPr>
    </w:p>
    <w:p w14:paraId="0A70A9A1" w14:textId="77777777" w:rsidR="009401CA" w:rsidRPr="009026A4" w:rsidRDefault="009401CA" w:rsidP="009401CA">
      <w:pPr>
        <w:autoSpaceDE w:val="0"/>
        <w:autoSpaceDN w:val="0"/>
        <w:adjustRightInd w:val="0"/>
      </w:pPr>
      <w:r w:rsidRPr="009026A4">
        <w:t>Le développement de BioSIM a été rendu possible grâce à la contribution financière de plusieurs partenaires du Service canadien des forêts. Nous désirons en particulier remercier les membres suivants du Comité international du SERG (</w:t>
      </w:r>
      <w:r w:rsidRPr="009026A4">
        <w:rPr>
          <w:i/>
        </w:rPr>
        <w:t xml:space="preserve">Spray </w:t>
      </w:r>
      <w:proofErr w:type="spellStart"/>
      <w:r w:rsidRPr="009026A4">
        <w:rPr>
          <w:i/>
        </w:rPr>
        <w:t>Efficacy</w:t>
      </w:r>
      <w:proofErr w:type="spellEnd"/>
      <w:r w:rsidRPr="009026A4">
        <w:rPr>
          <w:i/>
        </w:rPr>
        <w:t xml:space="preserve"> </w:t>
      </w:r>
      <w:proofErr w:type="spellStart"/>
      <w:r w:rsidRPr="009026A4">
        <w:rPr>
          <w:i/>
        </w:rPr>
        <w:t>Research</w:t>
      </w:r>
      <w:proofErr w:type="spellEnd"/>
      <w:r w:rsidRPr="009026A4">
        <w:rPr>
          <w:i/>
        </w:rPr>
        <w:t xml:space="preserve"> Group</w:t>
      </w:r>
      <w:r w:rsidRPr="009026A4">
        <w:t>) : Forest Protection Limited, la Société de protection des forêts contre les insectes et maladies (SOPFIM) du Québec, les gouvernements provinciaux de l</w:t>
      </w:r>
      <w:r w:rsidR="0098105F">
        <w:t>’</w:t>
      </w:r>
      <w:r w:rsidRPr="009026A4">
        <w:t>Ontario et de la Colombie-Britannique, ainsi que le USDA Forest Service.</w:t>
      </w:r>
    </w:p>
    <w:p w14:paraId="1F282988" w14:textId="77777777" w:rsidR="009401CA" w:rsidRPr="009026A4" w:rsidRDefault="009401CA" w:rsidP="009401CA"/>
    <w:p w14:paraId="62CE080B" w14:textId="77777777" w:rsidR="009401CA" w:rsidRPr="009026A4" w:rsidRDefault="009401CA" w:rsidP="009401CA"/>
    <w:p w14:paraId="15176C55" w14:textId="77777777" w:rsidR="009401CA" w:rsidRPr="009026A4" w:rsidRDefault="009401CA" w:rsidP="009401CA">
      <w:pPr>
        <w:pStyle w:val="TableofContentsPageTitle"/>
        <w:sectPr w:rsidR="009401CA" w:rsidRPr="009026A4" w:rsidSect="009401CA">
          <w:headerReference w:type="first" r:id="rId12"/>
          <w:footerReference w:type="first" r:id="rId13"/>
          <w:type w:val="oddPage"/>
          <w:pgSz w:w="12240" w:h="15840"/>
          <w:pgMar w:top="1418" w:right="1418" w:bottom="1418" w:left="1418" w:header="720" w:footer="720" w:gutter="0"/>
          <w:pgNumType w:start="1"/>
          <w:cols w:space="708"/>
          <w:titlePg/>
          <w:docGrid w:linePitch="360"/>
        </w:sectPr>
      </w:pPr>
    </w:p>
    <w:p w14:paraId="3EA3C6A8" w14:textId="77777777" w:rsidR="009401CA" w:rsidRPr="009026A4" w:rsidRDefault="009401CA" w:rsidP="009401CA">
      <w:pPr>
        <w:pStyle w:val="TableofContentsPageTitle"/>
        <w:jc w:val="left"/>
      </w:pPr>
      <w:r w:rsidRPr="009026A4">
        <w:lastRenderedPageBreak/>
        <w:t>Table des matières</w:t>
      </w:r>
    </w:p>
    <w:p w14:paraId="2C08E357" w14:textId="77777777" w:rsidR="009401CA" w:rsidRPr="009026A4" w:rsidRDefault="009401CA" w:rsidP="009401CA"/>
    <w:p w14:paraId="07977A30" w14:textId="000EFF38" w:rsidR="009C4793" w:rsidRDefault="009401CA">
      <w:pPr>
        <w:pStyle w:val="TM2"/>
        <w:tabs>
          <w:tab w:val="left" w:pos="1440"/>
          <w:tab w:val="right" w:leader="dot" w:pos="9394"/>
        </w:tabs>
        <w:rPr>
          <w:rFonts w:asciiTheme="minorHAnsi" w:eastAsiaTheme="minorEastAsia" w:hAnsiTheme="minorHAnsi" w:cstheme="minorBidi"/>
          <w:noProof/>
          <w:snapToGrid/>
          <w:sz w:val="22"/>
          <w:szCs w:val="22"/>
          <w:lang w:eastAsia="fr-CA"/>
        </w:rPr>
      </w:pPr>
      <w:r w:rsidRPr="009026A4">
        <w:fldChar w:fldCharType="begin"/>
      </w:r>
      <w:r w:rsidRPr="009026A4">
        <w:instrText xml:space="preserve"> TOC \o "1-3" \h \z </w:instrText>
      </w:r>
      <w:r w:rsidRPr="009026A4">
        <w:fldChar w:fldCharType="separate"/>
      </w:r>
      <w:hyperlink w:anchor="_Toc503271145" w:history="1">
        <w:r w:rsidR="009C4793" w:rsidRPr="001F7D0C">
          <w:rPr>
            <w:rStyle w:val="Hyperlien"/>
            <w:noProof/>
          </w:rPr>
          <w:t>1.1.</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Introduction</w:t>
        </w:r>
        <w:r w:rsidR="009C4793">
          <w:rPr>
            <w:noProof/>
            <w:webHidden/>
          </w:rPr>
          <w:tab/>
        </w:r>
        <w:r w:rsidR="009C4793">
          <w:rPr>
            <w:noProof/>
            <w:webHidden/>
          </w:rPr>
          <w:fldChar w:fldCharType="begin"/>
        </w:r>
        <w:r w:rsidR="009C4793">
          <w:rPr>
            <w:noProof/>
            <w:webHidden/>
          </w:rPr>
          <w:instrText xml:space="preserve"> PAGEREF _Toc503271145 \h </w:instrText>
        </w:r>
        <w:r w:rsidR="009C4793">
          <w:rPr>
            <w:noProof/>
            <w:webHidden/>
          </w:rPr>
        </w:r>
        <w:r w:rsidR="009C4793">
          <w:rPr>
            <w:noProof/>
            <w:webHidden/>
          </w:rPr>
          <w:fldChar w:fldCharType="separate"/>
        </w:r>
        <w:r w:rsidR="0063407F">
          <w:rPr>
            <w:noProof/>
            <w:webHidden/>
          </w:rPr>
          <w:t>4</w:t>
        </w:r>
        <w:r w:rsidR="009C4793">
          <w:rPr>
            <w:noProof/>
            <w:webHidden/>
          </w:rPr>
          <w:fldChar w:fldCharType="end"/>
        </w:r>
      </w:hyperlink>
    </w:p>
    <w:p w14:paraId="593728E7" w14:textId="5A727C7C"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46" w:history="1">
        <w:r w:rsidR="009C4793" w:rsidRPr="001F7D0C">
          <w:rPr>
            <w:rStyle w:val="Hyperlien"/>
            <w:noProof/>
          </w:rPr>
          <w:t>1.2.</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Documentation scientifique</w:t>
        </w:r>
        <w:r w:rsidR="009C4793">
          <w:rPr>
            <w:noProof/>
            <w:webHidden/>
          </w:rPr>
          <w:tab/>
        </w:r>
        <w:r w:rsidR="009C4793">
          <w:rPr>
            <w:noProof/>
            <w:webHidden/>
          </w:rPr>
          <w:fldChar w:fldCharType="begin"/>
        </w:r>
        <w:r w:rsidR="009C4793">
          <w:rPr>
            <w:noProof/>
            <w:webHidden/>
          </w:rPr>
          <w:instrText xml:space="preserve"> PAGEREF _Toc503271146 \h </w:instrText>
        </w:r>
        <w:r w:rsidR="009C4793">
          <w:rPr>
            <w:noProof/>
            <w:webHidden/>
          </w:rPr>
        </w:r>
        <w:r w:rsidR="009C4793">
          <w:rPr>
            <w:noProof/>
            <w:webHidden/>
          </w:rPr>
          <w:fldChar w:fldCharType="separate"/>
        </w:r>
        <w:r w:rsidR="0063407F">
          <w:rPr>
            <w:noProof/>
            <w:webHidden/>
          </w:rPr>
          <w:t>6</w:t>
        </w:r>
        <w:r w:rsidR="009C4793">
          <w:rPr>
            <w:noProof/>
            <w:webHidden/>
          </w:rPr>
          <w:fldChar w:fldCharType="end"/>
        </w:r>
      </w:hyperlink>
    </w:p>
    <w:p w14:paraId="3428F8DD" w14:textId="2C96D110"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47" w:history="1">
        <w:r w:rsidR="009C4793" w:rsidRPr="001F7D0C">
          <w:rPr>
            <w:rStyle w:val="Hyperlien"/>
            <w:noProof/>
          </w:rPr>
          <w:t>1.3.</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Installation de BioSIM</w:t>
        </w:r>
        <w:r w:rsidR="009C4793">
          <w:rPr>
            <w:noProof/>
            <w:webHidden/>
          </w:rPr>
          <w:tab/>
        </w:r>
        <w:r w:rsidR="009C4793">
          <w:rPr>
            <w:noProof/>
            <w:webHidden/>
          </w:rPr>
          <w:fldChar w:fldCharType="begin"/>
        </w:r>
        <w:r w:rsidR="009C4793">
          <w:rPr>
            <w:noProof/>
            <w:webHidden/>
          </w:rPr>
          <w:instrText xml:space="preserve"> PAGEREF _Toc503271147 \h </w:instrText>
        </w:r>
        <w:r w:rsidR="009C4793">
          <w:rPr>
            <w:noProof/>
            <w:webHidden/>
          </w:rPr>
        </w:r>
        <w:r w:rsidR="009C4793">
          <w:rPr>
            <w:noProof/>
            <w:webHidden/>
          </w:rPr>
          <w:fldChar w:fldCharType="separate"/>
        </w:r>
        <w:r w:rsidR="0063407F">
          <w:rPr>
            <w:noProof/>
            <w:webHidden/>
          </w:rPr>
          <w:t>10</w:t>
        </w:r>
        <w:r w:rsidR="009C4793">
          <w:rPr>
            <w:noProof/>
            <w:webHidden/>
          </w:rPr>
          <w:fldChar w:fldCharType="end"/>
        </w:r>
      </w:hyperlink>
    </w:p>
    <w:p w14:paraId="22E0130C" w14:textId="79513BE9"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48" w:history="1">
        <w:r w:rsidR="009C4793" w:rsidRPr="001F7D0C">
          <w:rPr>
            <w:rStyle w:val="Hyperlien"/>
            <w:noProof/>
          </w:rPr>
          <w:t>1.3.1.</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Soutien technique</w:t>
        </w:r>
        <w:r w:rsidR="009C4793">
          <w:rPr>
            <w:noProof/>
            <w:webHidden/>
          </w:rPr>
          <w:tab/>
        </w:r>
        <w:r w:rsidR="009C4793">
          <w:rPr>
            <w:noProof/>
            <w:webHidden/>
          </w:rPr>
          <w:fldChar w:fldCharType="begin"/>
        </w:r>
        <w:r w:rsidR="009C4793">
          <w:rPr>
            <w:noProof/>
            <w:webHidden/>
          </w:rPr>
          <w:instrText xml:space="preserve"> PAGEREF _Toc503271148 \h </w:instrText>
        </w:r>
        <w:r w:rsidR="009C4793">
          <w:rPr>
            <w:noProof/>
            <w:webHidden/>
          </w:rPr>
        </w:r>
        <w:r w:rsidR="009C4793">
          <w:rPr>
            <w:noProof/>
            <w:webHidden/>
          </w:rPr>
          <w:fldChar w:fldCharType="separate"/>
        </w:r>
        <w:r w:rsidR="0063407F">
          <w:rPr>
            <w:noProof/>
            <w:webHidden/>
          </w:rPr>
          <w:t>10</w:t>
        </w:r>
        <w:r w:rsidR="009C4793">
          <w:rPr>
            <w:noProof/>
            <w:webHidden/>
          </w:rPr>
          <w:fldChar w:fldCharType="end"/>
        </w:r>
      </w:hyperlink>
    </w:p>
    <w:p w14:paraId="09478842" w14:textId="55D8B4E4"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49" w:history="1">
        <w:r w:rsidR="009C4793" w:rsidRPr="001F7D0C">
          <w:rPr>
            <w:rStyle w:val="Hyperlien"/>
            <w:noProof/>
          </w:rPr>
          <w:t>1.3.2.</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Installation</w:t>
        </w:r>
        <w:r w:rsidR="009C4793">
          <w:rPr>
            <w:noProof/>
            <w:webHidden/>
          </w:rPr>
          <w:tab/>
        </w:r>
        <w:r w:rsidR="009C4793">
          <w:rPr>
            <w:noProof/>
            <w:webHidden/>
          </w:rPr>
          <w:fldChar w:fldCharType="begin"/>
        </w:r>
        <w:r w:rsidR="009C4793">
          <w:rPr>
            <w:noProof/>
            <w:webHidden/>
          </w:rPr>
          <w:instrText xml:space="preserve"> PAGEREF _Toc503271149 \h </w:instrText>
        </w:r>
        <w:r w:rsidR="009C4793">
          <w:rPr>
            <w:noProof/>
            <w:webHidden/>
          </w:rPr>
        </w:r>
        <w:r w:rsidR="009C4793">
          <w:rPr>
            <w:noProof/>
            <w:webHidden/>
          </w:rPr>
          <w:fldChar w:fldCharType="separate"/>
        </w:r>
        <w:r w:rsidR="0063407F">
          <w:rPr>
            <w:noProof/>
            <w:webHidden/>
          </w:rPr>
          <w:t>11</w:t>
        </w:r>
        <w:r w:rsidR="009C4793">
          <w:rPr>
            <w:noProof/>
            <w:webHidden/>
          </w:rPr>
          <w:fldChar w:fldCharType="end"/>
        </w:r>
      </w:hyperlink>
    </w:p>
    <w:p w14:paraId="1842F7BD" w14:textId="254F6022"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0" w:history="1">
        <w:r w:rsidR="009C4793" w:rsidRPr="001F7D0C">
          <w:rPr>
            <w:rStyle w:val="Hyperlien"/>
            <w:noProof/>
          </w:rPr>
          <w:t>1.3.3.</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Configuration requise</w:t>
        </w:r>
        <w:r w:rsidR="009C4793">
          <w:rPr>
            <w:noProof/>
            <w:webHidden/>
          </w:rPr>
          <w:tab/>
        </w:r>
        <w:r w:rsidR="009C4793">
          <w:rPr>
            <w:noProof/>
            <w:webHidden/>
          </w:rPr>
          <w:fldChar w:fldCharType="begin"/>
        </w:r>
        <w:r w:rsidR="009C4793">
          <w:rPr>
            <w:noProof/>
            <w:webHidden/>
          </w:rPr>
          <w:instrText xml:space="preserve"> PAGEREF _Toc503271150 \h </w:instrText>
        </w:r>
        <w:r w:rsidR="009C4793">
          <w:rPr>
            <w:noProof/>
            <w:webHidden/>
          </w:rPr>
        </w:r>
        <w:r w:rsidR="009C4793">
          <w:rPr>
            <w:noProof/>
            <w:webHidden/>
          </w:rPr>
          <w:fldChar w:fldCharType="separate"/>
        </w:r>
        <w:r w:rsidR="0063407F">
          <w:rPr>
            <w:noProof/>
            <w:webHidden/>
          </w:rPr>
          <w:t>11</w:t>
        </w:r>
        <w:r w:rsidR="009C4793">
          <w:rPr>
            <w:noProof/>
            <w:webHidden/>
          </w:rPr>
          <w:fldChar w:fldCharType="end"/>
        </w:r>
      </w:hyperlink>
    </w:p>
    <w:p w14:paraId="5C26C422" w14:textId="1B6D64E1"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1" w:history="1">
        <w:r w:rsidR="009C4793" w:rsidRPr="001F7D0C">
          <w:rPr>
            <w:rStyle w:val="Hyperlien"/>
            <w:noProof/>
          </w:rPr>
          <w:t>1.3.4.</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Utilitaires</w:t>
        </w:r>
        <w:r w:rsidR="009C4793">
          <w:rPr>
            <w:noProof/>
            <w:webHidden/>
          </w:rPr>
          <w:tab/>
        </w:r>
        <w:r w:rsidR="009C4793">
          <w:rPr>
            <w:noProof/>
            <w:webHidden/>
          </w:rPr>
          <w:fldChar w:fldCharType="begin"/>
        </w:r>
        <w:r w:rsidR="009C4793">
          <w:rPr>
            <w:noProof/>
            <w:webHidden/>
          </w:rPr>
          <w:instrText xml:space="preserve"> PAGEREF _Toc503271151 \h </w:instrText>
        </w:r>
        <w:r w:rsidR="009C4793">
          <w:rPr>
            <w:noProof/>
            <w:webHidden/>
          </w:rPr>
        </w:r>
        <w:r w:rsidR="009C4793">
          <w:rPr>
            <w:noProof/>
            <w:webHidden/>
          </w:rPr>
          <w:fldChar w:fldCharType="separate"/>
        </w:r>
        <w:r w:rsidR="0063407F">
          <w:rPr>
            <w:noProof/>
            <w:webHidden/>
          </w:rPr>
          <w:t>12</w:t>
        </w:r>
        <w:r w:rsidR="009C4793">
          <w:rPr>
            <w:noProof/>
            <w:webHidden/>
          </w:rPr>
          <w:fldChar w:fldCharType="end"/>
        </w:r>
      </w:hyperlink>
    </w:p>
    <w:p w14:paraId="563F2836" w14:textId="46ADF11A"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2" w:history="1">
        <w:r w:rsidR="009C4793" w:rsidRPr="001F7D0C">
          <w:rPr>
            <w:rStyle w:val="Hyperlien"/>
            <w:noProof/>
          </w:rPr>
          <w:t>1.3.5.</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Langue</w:t>
        </w:r>
        <w:r w:rsidR="009C4793">
          <w:rPr>
            <w:noProof/>
            <w:webHidden/>
          </w:rPr>
          <w:tab/>
        </w:r>
        <w:r w:rsidR="009C4793">
          <w:rPr>
            <w:noProof/>
            <w:webHidden/>
          </w:rPr>
          <w:fldChar w:fldCharType="begin"/>
        </w:r>
        <w:r w:rsidR="009C4793">
          <w:rPr>
            <w:noProof/>
            <w:webHidden/>
          </w:rPr>
          <w:instrText xml:space="preserve"> PAGEREF _Toc503271152 \h </w:instrText>
        </w:r>
        <w:r w:rsidR="009C4793">
          <w:rPr>
            <w:noProof/>
            <w:webHidden/>
          </w:rPr>
        </w:r>
        <w:r w:rsidR="009C4793">
          <w:rPr>
            <w:noProof/>
            <w:webHidden/>
          </w:rPr>
          <w:fldChar w:fldCharType="separate"/>
        </w:r>
        <w:r w:rsidR="0063407F">
          <w:rPr>
            <w:noProof/>
            <w:webHidden/>
          </w:rPr>
          <w:t>12</w:t>
        </w:r>
        <w:r w:rsidR="009C4793">
          <w:rPr>
            <w:noProof/>
            <w:webHidden/>
          </w:rPr>
          <w:fldChar w:fldCharType="end"/>
        </w:r>
      </w:hyperlink>
    </w:p>
    <w:p w14:paraId="4FF693FB" w14:textId="234BB21C"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53" w:history="1">
        <w:r w:rsidR="009C4793" w:rsidRPr="001F7D0C">
          <w:rPr>
            <w:rStyle w:val="Hyperlien"/>
            <w:noProof/>
          </w:rPr>
          <w:t>1.4.</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Exécuter BioSIM</w:t>
        </w:r>
        <w:r w:rsidR="009C4793">
          <w:rPr>
            <w:noProof/>
            <w:webHidden/>
          </w:rPr>
          <w:tab/>
        </w:r>
        <w:r w:rsidR="009C4793">
          <w:rPr>
            <w:noProof/>
            <w:webHidden/>
          </w:rPr>
          <w:fldChar w:fldCharType="begin"/>
        </w:r>
        <w:r w:rsidR="009C4793">
          <w:rPr>
            <w:noProof/>
            <w:webHidden/>
          </w:rPr>
          <w:instrText xml:space="preserve"> PAGEREF _Toc503271153 \h </w:instrText>
        </w:r>
        <w:r w:rsidR="009C4793">
          <w:rPr>
            <w:noProof/>
            <w:webHidden/>
          </w:rPr>
        </w:r>
        <w:r w:rsidR="009C4793">
          <w:rPr>
            <w:noProof/>
            <w:webHidden/>
          </w:rPr>
          <w:fldChar w:fldCharType="separate"/>
        </w:r>
        <w:r w:rsidR="0063407F">
          <w:rPr>
            <w:noProof/>
            <w:webHidden/>
          </w:rPr>
          <w:t>12</w:t>
        </w:r>
        <w:r w:rsidR="009C4793">
          <w:rPr>
            <w:noProof/>
            <w:webHidden/>
          </w:rPr>
          <w:fldChar w:fldCharType="end"/>
        </w:r>
      </w:hyperlink>
    </w:p>
    <w:p w14:paraId="4197E165" w14:textId="5C2D81CC"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4" w:history="1">
        <w:r w:rsidR="009C4793" w:rsidRPr="001F7D0C">
          <w:rPr>
            <w:rStyle w:val="Hyperlien"/>
            <w:noProof/>
          </w:rPr>
          <w:t>1.4.1.</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Par l’interface usagé</w:t>
        </w:r>
        <w:r w:rsidR="009C4793">
          <w:rPr>
            <w:noProof/>
            <w:webHidden/>
          </w:rPr>
          <w:tab/>
        </w:r>
        <w:r w:rsidR="009C4793">
          <w:rPr>
            <w:noProof/>
            <w:webHidden/>
          </w:rPr>
          <w:fldChar w:fldCharType="begin"/>
        </w:r>
        <w:r w:rsidR="009C4793">
          <w:rPr>
            <w:noProof/>
            <w:webHidden/>
          </w:rPr>
          <w:instrText xml:space="preserve"> PAGEREF _Toc503271154 \h </w:instrText>
        </w:r>
        <w:r w:rsidR="009C4793">
          <w:rPr>
            <w:noProof/>
            <w:webHidden/>
          </w:rPr>
        </w:r>
        <w:r w:rsidR="009C4793">
          <w:rPr>
            <w:noProof/>
            <w:webHidden/>
          </w:rPr>
          <w:fldChar w:fldCharType="separate"/>
        </w:r>
        <w:r w:rsidR="0063407F">
          <w:rPr>
            <w:noProof/>
            <w:webHidden/>
          </w:rPr>
          <w:t>12</w:t>
        </w:r>
        <w:r w:rsidR="009C4793">
          <w:rPr>
            <w:noProof/>
            <w:webHidden/>
          </w:rPr>
          <w:fldChar w:fldCharType="end"/>
        </w:r>
      </w:hyperlink>
    </w:p>
    <w:p w14:paraId="7AAEB807" w14:textId="14E13C83"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5" w:history="1">
        <w:r w:rsidR="009C4793" w:rsidRPr="001F7D0C">
          <w:rPr>
            <w:rStyle w:val="Hyperlien"/>
            <w:noProof/>
          </w:rPr>
          <w:t>1.4.2.</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Par ligne de commande</w:t>
        </w:r>
        <w:r w:rsidR="009C4793">
          <w:rPr>
            <w:noProof/>
            <w:webHidden/>
          </w:rPr>
          <w:tab/>
        </w:r>
        <w:r w:rsidR="009C4793">
          <w:rPr>
            <w:noProof/>
            <w:webHidden/>
          </w:rPr>
          <w:fldChar w:fldCharType="begin"/>
        </w:r>
        <w:r w:rsidR="009C4793">
          <w:rPr>
            <w:noProof/>
            <w:webHidden/>
          </w:rPr>
          <w:instrText xml:space="preserve"> PAGEREF _Toc503271155 \h </w:instrText>
        </w:r>
        <w:r w:rsidR="009C4793">
          <w:rPr>
            <w:noProof/>
            <w:webHidden/>
          </w:rPr>
        </w:r>
        <w:r w:rsidR="009C4793">
          <w:rPr>
            <w:noProof/>
            <w:webHidden/>
          </w:rPr>
          <w:fldChar w:fldCharType="separate"/>
        </w:r>
        <w:r w:rsidR="0063407F">
          <w:rPr>
            <w:noProof/>
            <w:webHidden/>
          </w:rPr>
          <w:t>12</w:t>
        </w:r>
        <w:r w:rsidR="009C4793">
          <w:rPr>
            <w:noProof/>
            <w:webHidden/>
          </w:rPr>
          <w:fldChar w:fldCharType="end"/>
        </w:r>
      </w:hyperlink>
    </w:p>
    <w:p w14:paraId="1BD6EAAB" w14:textId="67F63396"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56" w:history="1">
        <w:r w:rsidR="009C4793" w:rsidRPr="001F7D0C">
          <w:rPr>
            <w:rStyle w:val="Hyperlien"/>
            <w:noProof/>
          </w:rPr>
          <w:t>1.5.</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Fonctionnement de BioSIM</w:t>
        </w:r>
        <w:r w:rsidR="009C4793">
          <w:rPr>
            <w:noProof/>
            <w:webHidden/>
          </w:rPr>
          <w:tab/>
        </w:r>
        <w:r w:rsidR="009C4793">
          <w:rPr>
            <w:noProof/>
            <w:webHidden/>
          </w:rPr>
          <w:fldChar w:fldCharType="begin"/>
        </w:r>
        <w:r w:rsidR="009C4793">
          <w:rPr>
            <w:noProof/>
            <w:webHidden/>
          </w:rPr>
          <w:instrText xml:space="preserve"> PAGEREF _Toc503271156 \h </w:instrText>
        </w:r>
        <w:r w:rsidR="009C4793">
          <w:rPr>
            <w:noProof/>
            <w:webHidden/>
          </w:rPr>
        </w:r>
        <w:r w:rsidR="009C4793">
          <w:rPr>
            <w:noProof/>
            <w:webHidden/>
          </w:rPr>
          <w:fldChar w:fldCharType="separate"/>
        </w:r>
        <w:r w:rsidR="0063407F">
          <w:rPr>
            <w:noProof/>
            <w:webHidden/>
          </w:rPr>
          <w:t>13</w:t>
        </w:r>
        <w:r w:rsidR="009C4793">
          <w:rPr>
            <w:noProof/>
            <w:webHidden/>
          </w:rPr>
          <w:fldChar w:fldCharType="end"/>
        </w:r>
      </w:hyperlink>
    </w:p>
    <w:p w14:paraId="1EF55AFE" w14:textId="297E1978"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7" w:history="1">
        <w:r w:rsidR="009C4793" w:rsidRPr="001F7D0C">
          <w:rPr>
            <w:rStyle w:val="Hyperlien"/>
            <w:noProof/>
          </w:rPr>
          <w:t>1.5.1.</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Information requise</w:t>
        </w:r>
        <w:r w:rsidR="009C4793">
          <w:rPr>
            <w:noProof/>
            <w:webHidden/>
          </w:rPr>
          <w:tab/>
        </w:r>
        <w:r w:rsidR="009C4793">
          <w:rPr>
            <w:noProof/>
            <w:webHidden/>
          </w:rPr>
          <w:fldChar w:fldCharType="begin"/>
        </w:r>
        <w:r w:rsidR="009C4793">
          <w:rPr>
            <w:noProof/>
            <w:webHidden/>
          </w:rPr>
          <w:instrText xml:space="preserve"> PAGEREF _Toc503271157 \h </w:instrText>
        </w:r>
        <w:r w:rsidR="009C4793">
          <w:rPr>
            <w:noProof/>
            <w:webHidden/>
          </w:rPr>
        </w:r>
        <w:r w:rsidR="009C4793">
          <w:rPr>
            <w:noProof/>
            <w:webHidden/>
          </w:rPr>
          <w:fldChar w:fldCharType="separate"/>
        </w:r>
        <w:r w:rsidR="0063407F">
          <w:rPr>
            <w:noProof/>
            <w:webHidden/>
          </w:rPr>
          <w:t>13</w:t>
        </w:r>
        <w:r w:rsidR="009C4793">
          <w:rPr>
            <w:noProof/>
            <w:webHidden/>
          </w:rPr>
          <w:fldChar w:fldCharType="end"/>
        </w:r>
      </w:hyperlink>
    </w:p>
    <w:p w14:paraId="45B096F1" w14:textId="5C8234B4"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8" w:history="1">
        <w:r w:rsidR="009C4793" w:rsidRPr="001F7D0C">
          <w:rPr>
            <w:rStyle w:val="Hyperlien"/>
            <w:noProof/>
          </w:rPr>
          <w:t>1.5.2.</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Données météorologiques pour les simulations</w:t>
        </w:r>
        <w:r w:rsidR="009C4793">
          <w:rPr>
            <w:noProof/>
            <w:webHidden/>
          </w:rPr>
          <w:tab/>
        </w:r>
        <w:r w:rsidR="009C4793">
          <w:rPr>
            <w:noProof/>
            <w:webHidden/>
          </w:rPr>
          <w:fldChar w:fldCharType="begin"/>
        </w:r>
        <w:r w:rsidR="009C4793">
          <w:rPr>
            <w:noProof/>
            <w:webHidden/>
          </w:rPr>
          <w:instrText xml:space="preserve"> PAGEREF _Toc503271158 \h </w:instrText>
        </w:r>
        <w:r w:rsidR="009C4793">
          <w:rPr>
            <w:noProof/>
            <w:webHidden/>
          </w:rPr>
        </w:r>
        <w:r w:rsidR="009C4793">
          <w:rPr>
            <w:noProof/>
            <w:webHidden/>
          </w:rPr>
          <w:fldChar w:fldCharType="separate"/>
        </w:r>
        <w:r w:rsidR="0063407F">
          <w:rPr>
            <w:noProof/>
            <w:webHidden/>
          </w:rPr>
          <w:t>14</w:t>
        </w:r>
        <w:r w:rsidR="009C4793">
          <w:rPr>
            <w:noProof/>
            <w:webHidden/>
          </w:rPr>
          <w:fldChar w:fldCharType="end"/>
        </w:r>
      </w:hyperlink>
    </w:p>
    <w:p w14:paraId="229B7F22" w14:textId="6FFFA9CB"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59" w:history="1">
        <w:r w:rsidR="009C4793" w:rsidRPr="001F7D0C">
          <w:rPr>
            <w:rStyle w:val="Hyperlien"/>
            <w:noProof/>
          </w:rPr>
          <w:t>1.6.</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Fenêtre principale de BioSIM</w:t>
        </w:r>
        <w:r w:rsidR="009C4793">
          <w:rPr>
            <w:noProof/>
            <w:webHidden/>
          </w:rPr>
          <w:tab/>
        </w:r>
        <w:r w:rsidR="009C4793">
          <w:rPr>
            <w:noProof/>
            <w:webHidden/>
          </w:rPr>
          <w:fldChar w:fldCharType="begin"/>
        </w:r>
        <w:r w:rsidR="009C4793">
          <w:rPr>
            <w:noProof/>
            <w:webHidden/>
          </w:rPr>
          <w:instrText xml:space="preserve"> PAGEREF _Toc503271159 \h </w:instrText>
        </w:r>
        <w:r w:rsidR="009C4793">
          <w:rPr>
            <w:noProof/>
            <w:webHidden/>
          </w:rPr>
        </w:r>
        <w:r w:rsidR="009C4793">
          <w:rPr>
            <w:noProof/>
            <w:webHidden/>
          </w:rPr>
          <w:fldChar w:fldCharType="separate"/>
        </w:r>
        <w:r w:rsidR="0063407F">
          <w:rPr>
            <w:noProof/>
            <w:webHidden/>
          </w:rPr>
          <w:t>16</w:t>
        </w:r>
        <w:r w:rsidR="009C4793">
          <w:rPr>
            <w:noProof/>
            <w:webHidden/>
          </w:rPr>
          <w:fldChar w:fldCharType="end"/>
        </w:r>
      </w:hyperlink>
    </w:p>
    <w:p w14:paraId="4268FE30" w14:textId="30B61EE8"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60" w:history="1">
        <w:r w:rsidR="009C4793" w:rsidRPr="001F7D0C">
          <w:rPr>
            <w:rStyle w:val="Hyperlien"/>
            <w:noProof/>
          </w:rPr>
          <w:t>1.7.</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Fenêtre Projet</w:t>
        </w:r>
        <w:r w:rsidR="009C4793">
          <w:rPr>
            <w:noProof/>
            <w:webHidden/>
          </w:rPr>
          <w:tab/>
        </w:r>
        <w:r w:rsidR="009C4793">
          <w:rPr>
            <w:noProof/>
            <w:webHidden/>
          </w:rPr>
          <w:fldChar w:fldCharType="begin"/>
        </w:r>
        <w:r w:rsidR="009C4793">
          <w:rPr>
            <w:noProof/>
            <w:webHidden/>
          </w:rPr>
          <w:instrText xml:space="preserve"> PAGEREF _Toc503271160 \h </w:instrText>
        </w:r>
        <w:r w:rsidR="009C4793">
          <w:rPr>
            <w:noProof/>
            <w:webHidden/>
          </w:rPr>
        </w:r>
        <w:r w:rsidR="009C4793">
          <w:rPr>
            <w:noProof/>
            <w:webHidden/>
          </w:rPr>
          <w:fldChar w:fldCharType="separate"/>
        </w:r>
        <w:r w:rsidR="0063407F">
          <w:rPr>
            <w:noProof/>
            <w:webHidden/>
          </w:rPr>
          <w:t>17</w:t>
        </w:r>
        <w:r w:rsidR="009C4793">
          <w:rPr>
            <w:noProof/>
            <w:webHidden/>
          </w:rPr>
          <w:fldChar w:fldCharType="end"/>
        </w:r>
      </w:hyperlink>
    </w:p>
    <w:p w14:paraId="50EC522D" w14:textId="211DD4A3"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61" w:history="1">
        <w:r w:rsidR="009C4793" w:rsidRPr="001F7D0C">
          <w:rPr>
            <w:rStyle w:val="Hyperlien"/>
            <w:noProof/>
          </w:rPr>
          <w:t>1.8.</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Projets BioSIM</w:t>
        </w:r>
        <w:r w:rsidR="009C4793">
          <w:rPr>
            <w:noProof/>
            <w:webHidden/>
          </w:rPr>
          <w:tab/>
        </w:r>
        <w:r w:rsidR="009C4793">
          <w:rPr>
            <w:noProof/>
            <w:webHidden/>
          </w:rPr>
          <w:fldChar w:fldCharType="begin"/>
        </w:r>
        <w:r w:rsidR="009C4793">
          <w:rPr>
            <w:noProof/>
            <w:webHidden/>
          </w:rPr>
          <w:instrText xml:space="preserve"> PAGEREF _Toc503271161 \h </w:instrText>
        </w:r>
        <w:r w:rsidR="009C4793">
          <w:rPr>
            <w:noProof/>
            <w:webHidden/>
          </w:rPr>
        </w:r>
        <w:r w:rsidR="009C4793">
          <w:rPr>
            <w:noProof/>
            <w:webHidden/>
          </w:rPr>
          <w:fldChar w:fldCharType="separate"/>
        </w:r>
        <w:r w:rsidR="0063407F">
          <w:rPr>
            <w:noProof/>
            <w:webHidden/>
          </w:rPr>
          <w:t>19</w:t>
        </w:r>
        <w:r w:rsidR="009C4793">
          <w:rPr>
            <w:noProof/>
            <w:webHidden/>
          </w:rPr>
          <w:fldChar w:fldCharType="end"/>
        </w:r>
      </w:hyperlink>
    </w:p>
    <w:p w14:paraId="151960EA" w14:textId="2C958900" w:rsidR="009C4793" w:rsidRDefault="00000000">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162" w:history="1">
        <w:r w:rsidR="009C4793" w:rsidRPr="001F7D0C">
          <w:rPr>
            <w:rStyle w:val="Hyperlien"/>
            <w:noProof/>
          </w:rPr>
          <w:t>2.</w:t>
        </w:r>
        <w:r w:rsidR="009C4793">
          <w:rPr>
            <w:rFonts w:asciiTheme="minorHAnsi" w:eastAsiaTheme="minorEastAsia" w:hAnsiTheme="minorHAnsi" w:cstheme="minorBidi"/>
            <w:b w:val="0"/>
            <w:noProof/>
            <w:snapToGrid/>
            <w:sz w:val="22"/>
            <w:szCs w:val="22"/>
            <w:lang w:eastAsia="fr-CA"/>
          </w:rPr>
          <w:tab/>
        </w:r>
        <w:r w:rsidR="009C4793" w:rsidRPr="001F7D0C">
          <w:rPr>
            <w:rStyle w:val="Hyperlien"/>
            <w:noProof/>
          </w:rPr>
          <w:t>Les données météorologiques dans BioSIM</w:t>
        </w:r>
        <w:r w:rsidR="009C4793">
          <w:rPr>
            <w:noProof/>
            <w:webHidden/>
          </w:rPr>
          <w:tab/>
        </w:r>
        <w:r w:rsidR="009C4793">
          <w:rPr>
            <w:noProof/>
            <w:webHidden/>
          </w:rPr>
          <w:fldChar w:fldCharType="begin"/>
        </w:r>
        <w:r w:rsidR="009C4793">
          <w:rPr>
            <w:noProof/>
            <w:webHidden/>
          </w:rPr>
          <w:instrText xml:space="preserve"> PAGEREF _Toc503271162 \h </w:instrText>
        </w:r>
        <w:r w:rsidR="009C4793">
          <w:rPr>
            <w:noProof/>
            <w:webHidden/>
          </w:rPr>
        </w:r>
        <w:r w:rsidR="009C4793">
          <w:rPr>
            <w:noProof/>
            <w:webHidden/>
          </w:rPr>
          <w:fldChar w:fldCharType="separate"/>
        </w:r>
        <w:r w:rsidR="0063407F">
          <w:rPr>
            <w:noProof/>
            <w:webHidden/>
          </w:rPr>
          <w:t>21</w:t>
        </w:r>
        <w:r w:rsidR="009C4793">
          <w:rPr>
            <w:noProof/>
            <w:webHidden/>
          </w:rPr>
          <w:fldChar w:fldCharType="end"/>
        </w:r>
      </w:hyperlink>
    </w:p>
    <w:p w14:paraId="09A7BF50" w14:textId="72D56FB8"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63" w:history="1">
        <w:r w:rsidR="009C4793" w:rsidRPr="001F7D0C">
          <w:rPr>
            <w:rStyle w:val="Hyperlien"/>
            <w:noProof/>
          </w:rPr>
          <w:t>2.1.</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Assemblage du régime de températures</w:t>
        </w:r>
        <w:r w:rsidR="009C4793">
          <w:rPr>
            <w:noProof/>
            <w:webHidden/>
          </w:rPr>
          <w:tab/>
        </w:r>
        <w:r w:rsidR="009C4793">
          <w:rPr>
            <w:noProof/>
            <w:webHidden/>
          </w:rPr>
          <w:fldChar w:fldCharType="begin"/>
        </w:r>
        <w:r w:rsidR="009C4793">
          <w:rPr>
            <w:noProof/>
            <w:webHidden/>
          </w:rPr>
          <w:instrText xml:space="preserve"> PAGEREF _Toc503271163 \h </w:instrText>
        </w:r>
        <w:r w:rsidR="009C4793">
          <w:rPr>
            <w:noProof/>
            <w:webHidden/>
          </w:rPr>
        </w:r>
        <w:r w:rsidR="009C4793">
          <w:rPr>
            <w:noProof/>
            <w:webHidden/>
          </w:rPr>
          <w:fldChar w:fldCharType="separate"/>
        </w:r>
        <w:r w:rsidR="0063407F">
          <w:rPr>
            <w:noProof/>
            <w:webHidden/>
          </w:rPr>
          <w:t>21</w:t>
        </w:r>
        <w:r w:rsidR="009C4793">
          <w:rPr>
            <w:noProof/>
            <w:webHidden/>
          </w:rPr>
          <w:fldChar w:fldCharType="end"/>
        </w:r>
      </w:hyperlink>
    </w:p>
    <w:p w14:paraId="03630C6D" w14:textId="0967CBAA"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4" w:history="1">
        <w:r w:rsidR="009C4793" w:rsidRPr="001F7D0C">
          <w:rPr>
            <w:rStyle w:val="Hyperlien"/>
            <w:noProof/>
          </w:rPr>
          <w:t>2.1.1.</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Choix des sources de données météorologiques les plus proches</w:t>
        </w:r>
        <w:r w:rsidR="009C4793">
          <w:rPr>
            <w:noProof/>
            <w:webHidden/>
          </w:rPr>
          <w:tab/>
        </w:r>
        <w:r w:rsidR="009C4793">
          <w:rPr>
            <w:noProof/>
            <w:webHidden/>
          </w:rPr>
          <w:fldChar w:fldCharType="begin"/>
        </w:r>
        <w:r w:rsidR="009C4793">
          <w:rPr>
            <w:noProof/>
            <w:webHidden/>
          </w:rPr>
          <w:instrText xml:space="preserve"> PAGEREF _Toc503271164 \h </w:instrText>
        </w:r>
        <w:r w:rsidR="009C4793">
          <w:rPr>
            <w:noProof/>
            <w:webHidden/>
          </w:rPr>
        </w:r>
        <w:r w:rsidR="009C4793">
          <w:rPr>
            <w:noProof/>
            <w:webHidden/>
          </w:rPr>
          <w:fldChar w:fldCharType="separate"/>
        </w:r>
        <w:r w:rsidR="0063407F">
          <w:rPr>
            <w:noProof/>
            <w:webHidden/>
          </w:rPr>
          <w:t>22</w:t>
        </w:r>
        <w:r w:rsidR="009C4793">
          <w:rPr>
            <w:noProof/>
            <w:webHidden/>
          </w:rPr>
          <w:fldChar w:fldCharType="end"/>
        </w:r>
      </w:hyperlink>
    </w:p>
    <w:p w14:paraId="09E05318" w14:textId="1D301DC1"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5" w:history="1">
        <w:r w:rsidR="009C4793" w:rsidRPr="001F7D0C">
          <w:rPr>
            <w:rStyle w:val="Hyperlien"/>
            <w:noProof/>
          </w:rPr>
          <w:t>2.1.2.</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Ajustement pour les différences d’élévation, de latitude et de longitude</w:t>
        </w:r>
        <w:r w:rsidR="009C4793">
          <w:rPr>
            <w:noProof/>
            <w:webHidden/>
          </w:rPr>
          <w:tab/>
        </w:r>
        <w:r w:rsidR="009C4793">
          <w:rPr>
            <w:noProof/>
            <w:webHidden/>
          </w:rPr>
          <w:fldChar w:fldCharType="begin"/>
        </w:r>
        <w:r w:rsidR="009C4793">
          <w:rPr>
            <w:noProof/>
            <w:webHidden/>
          </w:rPr>
          <w:instrText xml:space="preserve"> PAGEREF _Toc503271165 \h </w:instrText>
        </w:r>
        <w:r w:rsidR="009C4793">
          <w:rPr>
            <w:noProof/>
            <w:webHidden/>
          </w:rPr>
        </w:r>
        <w:r w:rsidR="009C4793">
          <w:rPr>
            <w:noProof/>
            <w:webHidden/>
          </w:rPr>
          <w:fldChar w:fldCharType="separate"/>
        </w:r>
        <w:r w:rsidR="0063407F">
          <w:rPr>
            <w:noProof/>
            <w:webHidden/>
          </w:rPr>
          <w:t>22</w:t>
        </w:r>
        <w:r w:rsidR="009C4793">
          <w:rPr>
            <w:noProof/>
            <w:webHidden/>
          </w:rPr>
          <w:fldChar w:fldCharType="end"/>
        </w:r>
      </w:hyperlink>
    </w:p>
    <w:p w14:paraId="7DE07A9C" w14:textId="3C7E9E56"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6" w:history="1">
        <w:r w:rsidR="009C4793" w:rsidRPr="001F7D0C">
          <w:rPr>
            <w:rStyle w:val="Hyperlien"/>
            <w:noProof/>
          </w:rPr>
          <w:t>2.1.3.</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Correction pour la pente et l’aspect</w:t>
        </w:r>
        <w:r w:rsidR="009C4793">
          <w:rPr>
            <w:noProof/>
            <w:webHidden/>
          </w:rPr>
          <w:tab/>
        </w:r>
        <w:r w:rsidR="009C4793">
          <w:rPr>
            <w:noProof/>
            <w:webHidden/>
          </w:rPr>
          <w:fldChar w:fldCharType="begin"/>
        </w:r>
        <w:r w:rsidR="009C4793">
          <w:rPr>
            <w:noProof/>
            <w:webHidden/>
          </w:rPr>
          <w:instrText xml:space="preserve"> PAGEREF _Toc503271166 \h </w:instrText>
        </w:r>
        <w:r w:rsidR="009C4793">
          <w:rPr>
            <w:noProof/>
            <w:webHidden/>
          </w:rPr>
        </w:r>
        <w:r w:rsidR="009C4793">
          <w:rPr>
            <w:noProof/>
            <w:webHidden/>
          </w:rPr>
          <w:fldChar w:fldCharType="separate"/>
        </w:r>
        <w:r w:rsidR="0063407F">
          <w:rPr>
            <w:noProof/>
            <w:webHidden/>
          </w:rPr>
          <w:t>23</w:t>
        </w:r>
        <w:r w:rsidR="009C4793">
          <w:rPr>
            <w:noProof/>
            <w:webHidden/>
          </w:rPr>
          <w:fldChar w:fldCharType="end"/>
        </w:r>
      </w:hyperlink>
    </w:p>
    <w:p w14:paraId="27CCAA09" w14:textId="1F0F4AC1"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7" w:history="1">
        <w:r w:rsidR="009C4793" w:rsidRPr="001F7D0C">
          <w:rPr>
            <w:rStyle w:val="Hyperlien"/>
            <w:noProof/>
          </w:rPr>
          <w:t>2.1.4.</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Génération des valeurs quotidiennes à partir des normales mensuelles</w:t>
        </w:r>
        <w:r w:rsidR="009C4793">
          <w:rPr>
            <w:noProof/>
            <w:webHidden/>
          </w:rPr>
          <w:tab/>
        </w:r>
        <w:r w:rsidR="009C4793">
          <w:rPr>
            <w:noProof/>
            <w:webHidden/>
          </w:rPr>
          <w:fldChar w:fldCharType="begin"/>
        </w:r>
        <w:r w:rsidR="009C4793">
          <w:rPr>
            <w:noProof/>
            <w:webHidden/>
          </w:rPr>
          <w:instrText xml:space="preserve"> PAGEREF _Toc503271167 \h </w:instrText>
        </w:r>
        <w:r w:rsidR="009C4793">
          <w:rPr>
            <w:noProof/>
            <w:webHidden/>
          </w:rPr>
        </w:r>
        <w:r w:rsidR="009C4793">
          <w:rPr>
            <w:noProof/>
            <w:webHidden/>
          </w:rPr>
          <w:fldChar w:fldCharType="separate"/>
        </w:r>
        <w:r w:rsidR="0063407F">
          <w:rPr>
            <w:noProof/>
            <w:webHidden/>
          </w:rPr>
          <w:t>23</w:t>
        </w:r>
        <w:r w:rsidR="009C4793">
          <w:rPr>
            <w:noProof/>
            <w:webHidden/>
          </w:rPr>
          <w:fldChar w:fldCharType="end"/>
        </w:r>
      </w:hyperlink>
    </w:p>
    <w:p w14:paraId="71A3DC61" w14:textId="0D116668"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8" w:history="1">
        <w:r w:rsidR="009C4793" w:rsidRPr="001F7D0C">
          <w:rPr>
            <w:rStyle w:val="Hyperlien"/>
            <w:noProof/>
          </w:rPr>
          <w:t>2.1.5.</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Génération de précipitations quotidiennes à partir des normales mensuelles</w:t>
        </w:r>
        <w:r w:rsidR="009C4793">
          <w:rPr>
            <w:noProof/>
            <w:webHidden/>
          </w:rPr>
          <w:tab/>
        </w:r>
        <w:r w:rsidR="009C4793">
          <w:rPr>
            <w:noProof/>
            <w:webHidden/>
          </w:rPr>
          <w:fldChar w:fldCharType="begin"/>
        </w:r>
        <w:r w:rsidR="009C4793">
          <w:rPr>
            <w:noProof/>
            <w:webHidden/>
          </w:rPr>
          <w:instrText xml:space="preserve"> PAGEREF _Toc503271168 \h </w:instrText>
        </w:r>
        <w:r w:rsidR="009C4793">
          <w:rPr>
            <w:noProof/>
            <w:webHidden/>
          </w:rPr>
        </w:r>
        <w:r w:rsidR="009C4793">
          <w:rPr>
            <w:noProof/>
            <w:webHidden/>
          </w:rPr>
          <w:fldChar w:fldCharType="separate"/>
        </w:r>
        <w:r w:rsidR="0063407F">
          <w:rPr>
            <w:noProof/>
            <w:webHidden/>
          </w:rPr>
          <w:t>24</w:t>
        </w:r>
        <w:r w:rsidR="009C4793">
          <w:rPr>
            <w:noProof/>
            <w:webHidden/>
          </w:rPr>
          <w:fldChar w:fldCharType="end"/>
        </w:r>
      </w:hyperlink>
    </w:p>
    <w:p w14:paraId="364A6F86" w14:textId="5B2D5C07"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9" w:history="1">
        <w:r w:rsidR="009C4793" w:rsidRPr="001F7D0C">
          <w:rPr>
            <w:rStyle w:val="Hyperlien"/>
            <w:noProof/>
          </w:rPr>
          <w:t>2.1.6.</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Génération des valeurs d’humidité relative quotidiennes et du point de rosée à partir des normales mensuelles</w:t>
        </w:r>
        <w:r w:rsidR="009C4793">
          <w:rPr>
            <w:noProof/>
            <w:webHidden/>
          </w:rPr>
          <w:tab/>
        </w:r>
        <w:r w:rsidR="009C4793">
          <w:rPr>
            <w:noProof/>
            <w:webHidden/>
          </w:rPr>
          <w:fldChar w:fldCharType="begin"/>
        </w:r>
        <w:r w:rsidR="009C4793">
          <w:rPr>
            <w:noProof/>
            <w:webHidden/>
          </w:rPr>
          <w:instrText xml:space="preserve"> PAGEREF _Toc503271169 \h </w:instrText>
        </w:r>
        <w:r w:rsidR="009C4793">
          <w:rPr>
            <w:noProof/>
            <w:webHidden/>
          </w:rPr>
        </w:r>
        <w:r w:rsidR="009C4793">
          <w:rPr>
            <w:noProof/>
            <w:webHidden/>
          </w:rPr>
          <w:fldChar w:fldCharType="separate"/>
        </w:r>
        <w:r w:rsidR="0063407F">
          <w:rPr>
            <w:noProof/>
            <w:webHidden/>
          </w:rPr>
          <w:t>24</w:t>
        </w:r>
        <w:r w:rsidR="009C4793">
          <w:rPr>
            <w:noProof/>
            <w:webHidden/>
          </w:rPr>
          <w:fldChar w:fldCharType="end"/>
        </w:r>
      </w:hyperlink>
    </w:p>
    <w:p w14:paraId="60A52BF0" w14:textId="3964ADCA"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0" w:history="1">
        <w:r w:rsidR="009C4793" w:rsidRPr="001F7D0C">
          <w:rPr>
            <w:rStyle w:val="Hyperlien"/>
            <w:noProof/>
          </w:rPr>
          <w:t>2.1.7.</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Génération des vitesses de vent quotidiennes à partir des normales mensuelles</w:t>
        </w:r>
        <w:r w:rsidR="009C4793">
          <w:rPr>
            <w:noProof/>
            <w:webHidden/>
          </w:rPr>
          <w:tab/>
        </w:r>
        <w:r w:rsidR="009C4793">
          <w:rPr>
            <w:noProof/>
            <w:webHidden/>
          </w:rPr>
          <w:fldChar w:fldCharType="begin"/>
        </w:r>
        <w:r w:rsidR="009C4793">
          <w:rPr>
            <w:noProof/>
            <w:webHidden/>
          </w:rPr>
          <w:instrText xml:space="preserve"> PAGEREF _Toc503271170 \h </w:instrText>
        </w:r>
        <w:r w:rsidR="009C4793">
          <w:rPr>
            <w:noProof/>
            <w:webHidden/>
          </w:rPr>
        </w:r>
        <w:r w:rsidR="009C4793">
          <w:rPr>
            <w:noProof/>
            <w:webHidden/>
          </w:rPr>
          <w:fldChar w:fldCharType="separate"/>
        </w:r>
        <w:r w:rsidR="0063407F">
          <w:rPr>
            <w:noProof/>
            <w:webHidden/>
          </w:rPr>
          <w:t>25</w:t>
        </w:r>
        <w:r w:rsidR="009C4793">
          <w:rPr>
            <w:noProof/>
            <w:webHidden/>
          </w:rPr>
          <w:fldChar w:fldCharType="end"/>
        </w:r>
      </w:hyperlink>
    </w:p>
    <w:p w14:paraId="3B93823C" w14:textId="543E957C"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1" w:history="1">
        <w:r w:rsidR="009C4793" w:rsidRPr="001F7D0C">
          <w:rPr>
            <w:rStyle w:val="Hyperlien"/>
            <w:noProof/>
          </w:rPr>
          <w:t>2.1.8.</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Génération des chutes de neige et de l’équivalent en eau de la neige</w:t>
        </w:r>
        <w:r w:rsidR="009C4793">
          <w:rPr>
            <w:noProof/>
            <w:webHidden/>
          </w:rPr>
          <w:tab/>
        </w:r>
        <w:r w:rsidR="009C4793">
          <w:rPr>
            <w:noProof/>
            <w:webHidden/>
          </w:rPr>
          <w:fldChar w:fldCharType="begin"/>
        </w:r>
        <w:r w:rsidR="009C4793">
          <w:rPr>
            <w:noProof/>
            <w:webHidden/>
          </w:rPr>
          <w:instrText xml:space="preserve"> PAGEREF _Toc503271171 \h </w:instrText>
        </w:r>
        <w:r w:rsidR="009C4793">
          <w:rPr>
            <w:noProof/>
            <w:webHidden/>
          </w:rPr>
        </w:r>
        <w:r w:rsidR="009C4793">
          <w:rPr>
            <w:noProof/>
            <w:webHidden/>
          </w:rPr>
          <w:fldChar w:fldCharType="separate"/>
        </w:r>
        <w:r w:rsidR="0063407F">
          <w:rPr>
            <w:noProof/>
            <w:webHidden/>
          </w:rPr>
          <w:t>25</w:t>
        </w:r>
        <w:r w:rsidR="009C4793">
          <w:rPr>
            <w:noProof/>
            <w:webHidden/>
          </w:rPr>
          <w:fldChar w:fldCharType="end"/>
        </w:r>
      </w:hyperlink>
    </w:p>
    <w:p w14:paraId="24F80ECA" w14:textId="26E068CF"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2" w:history="1">
        <w:r w:rsidR="009C4793" w:rsidRPr="001F7D0C">
          <w:rPr>
            <w:rStyle w:val="Hyperlien"/>
            <w:noProof/>
          </w:rPr>
          <w:t>2.1.9.</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Rayonnement solaire</w:t>
        </w:r>
        <w:r w:rsidR="009C4793">
          <w:rPr>
            <w:noProof/>
            <w:webHidden/>
          </w:rPr>
          <w:tab/>
        </w:r>
        <w:r w:rsidR="009C4793">
          <w:rPr>
            <w:noProof/>
            <w:webHidden/>
          </w:rPr>
          <w:fldChar w:fldCharType="begin"/>
        </w:r>
        <w:r w:rsidR="009C4793">
          <w:rPr>
            <w:noProof/>
            <w:webHidden/>
          </w:rPr>
          <w:instrText xml:space="preserve"> PAGEREF _Toc503271172 \h </w:instrText>
        </w:r>
        <w:r w:rsidR="009C4793">
          <w:rPr>
            <w:noProof/>
            <w:webHidden/>
          </w:rPr>
        </w:r>
        <w:r w:rsidR="009C4793">
          <w:rPr>
            <w:noProof/>
            <w:webHidden/>
          </w:rPr>
          <w:fldChar w:fldCharType="separate"/>
        </w:r>
        <w:r w:rsidR="0063407F">
          <w:rPr>
            <w:noProof/>
            <w:webHidden/>
          </w:rPr>
          <w:t>25</w:t>
        </w:r>
        <w:r w:rsidR="009C4793">
          <w:rPr>
            <w:noProof/>
            <w:webHidden/>
          </w:rPr>
          <w:fldChar w:fldCharType="end"/>
        </w:r>
      </w:hyperlink>
    </w:p>
    <w:p w14:paraId="5B5C30CD" w14:textId="4315B5BA"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3" w:history="1">
        <w:r w:rsidR="009C4793" w:rsidRPr="001F7D0C">
          <w:rPr>
            <w:rStyle w:val="Hyperlien"/>
            <w:noProof/>
          </w:rPr>
          <w:t>2.1.10.</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Assemblage du régime</w:t>
        </w:r>
        <w:r w:rsidR="009C4793">
          <w:rPr>
            <w:noProof/>
            <w:webHidden/>
          </w:rPr>
          <w:tab/>
        </w:r>
        <w:r w:rsidR="009C4793">
          <w:rPr>
            <w:noProof/>
            <w:webHidden/>
          </w:rPr>
          <w:fldChar w:fldCharType="begin"/>
        </w:r>
        <w:r w:rsidR="009C4793">
          <w:rPr>
            <w:noProof/>
            <w:webHidden/>
          </w:rPr>
          <w:instrText xml:space="preserve"> PAGEREF _Toc503271173 \h </w:instrText>
        </w:r>
        <w:r w:rsidR="009C4793">
          <w:rPr>
            <w:noProof/>
            <w:webHidden/>
          </w:rPr>
        </w:r>
        <w:r w:rsidR="009C4793">
          <w:rPr>
            <w:noProof/>
            <w:webHidden/>
          </w:rPr>
          <w:fldChar w:fldCharType="separate"/>
        </w:r>
        <w:r w:rsidR="0063407F">
          <w:rPr>
            <w:noProof/>
            <w:webHidden/>
          </w:rPr>
          <w:t>25</w:t>
        </w:r>
        <w:r w:rsidR="009C4793">
          <w:rPr>
            <w:noProof/>
            <w:webHidden/>
          </w:rPr>
          <w:fldChar w:fldCharType="end"/>
        </w:r>
      </w:hyperlink>
    </w:p>
    <w:p w14:paraId="7AC90501" w14:textId="403834C4"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74" w:history="1">
        <w:r w:rsidR="009C4793" w:rsidRPr="001F7D0C">
          <w:rPr>
            <w:rStyle w:val="Hyperlien"/>
            <w:noProof/>
          </w:rPr>
          <w:t>2.2.</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Données liées</w:t>
        </w:r>
        <w:r w:rsidR="009C4793">
          <w:rPr>
            <w:noProof/>
            <w:webHidden/>
          </w:rPr>
          <w:tab/>
        </w:r>
        <w:r w:rsidR="009C4793">
          <w:rPr>
            <w:noProof/>
            <w:webHidden/>
          </w:rPr>
          <w:fldChar w:fldCharType="begin"/>
        </w:r>
        <w:r w:rsidR="009C4793">
          <w:rPr>
            <w:noProof/>
            <w:webHidden/>
          </w:rPr>
          <w:instrText xml:space="preserve"> PAGEREF _Toc503271174 \h </w:instrText>
        </w:r>
        <w:r w:rsidR="009C4793">
          <w:rPr>
            <w:noProof/>
            <w:webHidden/>
          </w:rPr>
        </w:r>
        <w:r w:rsidR="009C4793">
          <w:rPr>
            <w:noProof/>
            <w:webHidden/>
          </w:rPr>
          <w:fldChar w:fldCharType="separate"/>
        </w:r>
        <w:r w:rsidR="0063407F">
          <w:rPr>
            <w:noProof/>
            <w:webHidden/>
          </w:rPr>
          <w:t>26</w:t>
        </w:r>
        <w:r w:rsidR="009C4793">
          <w:rPr>
            <w:noProof/>
            <w:webHidden/>
          </w:rPr>
          <w:fldChar w:fldCharType="end"/>
        </w:r>
      </w:hyperlink>
    </w:p>
    <w:p w14:paraId="0CD20415" w14:textId="769EE6CD"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5" w:history="1">
        <w:r w:rsidR="009C4793" w:rsidRPr="001F7D0C">
          <w:rPr>
            <w:rStyle w:val="Hyperlien"/>
            <w:noProof/>
          </w:rPr>
          <w:t>2.2.1.</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Consultation et modification des données liées</w:t>
        </w:r>
        <w:r w:rsidR="009C4793">
          <w:rPr>
            <w:noProof/>
            <w:webHidden/>
          </w:rPr>
          <w:tab/>
        </w:r>
        <w:r w:rsidR="009C4793">
          <w:rPr>
            <w:noProof/>
            <w:webHidden/>
          </w:rPr>
          <w:fldChar w:fldCharType="begin"/>
        </w:r>
        <w:r w:rsidR="009C4793">
          <w:rPr>
            <w:noProof/>
            <w:webHidden/>
          </w:rPr>
          <w:instrText xml:space="preserve"> PAGEREF _Toc503271175 \h </w:instrText>
        </w:r>
        <w:r w:rsidR="009C4793">
          <w:rPr>
            <w:noProof/>
            <w:webHidden/>
          </w:rPr>
        </w:r>
        <w:r w:rsidR="009C4793">
          <w:rPr>
            <w:noProof/>
            <w:webHidden/>
          </w:rPr>
          <w:fldChar w:fldCharType="separate"/>
        </w:r>
        <w:r w:rsidR="0063407F">
          <w:rPr>
            <w:noProof/>
            <w:webHidden/>
          </w:rPr>
          <w:t>27</w:t>
        </w:r>
        <w:r w:rsidR="009C4793">
          <w:rPr>
            <w:noProof/>
            <w:webHidden/>
          </w:rPr>
          <w:fldChar w:fldCharType="end"/>
        </w:r>
      </w:hyperlink>
    </w:p>
    <w:p w14:paraId="6FF351E6" w14:textId="010F0D73"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6" w:history="1">
        <w:r w:rsidR="009C4793" w:rsidRPr="001F7D0C">
          <w:rPr>
            <w:rStyle w:val="Hyperlien"/>
            <w:noProof/>
          </w:rPr>
          <w:t>2.2.2.</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Page Bases de données normales</w:t>
        </w:r>
        <w:r w:rsidR="009C4793">
          <w:rPr>
            <w:noProof/>
            <w:webHidden/>
          </w:rPr>
          <w:tab/>
        </w:r>
        <w:r w:rsidR="009C4793">
          <w:rPr>
            <w:noProof/>
            <w:webHidden/>
          </w:rPr>
          <w:fldChar w:fldCharType="begin"/>
        </w:r>
        <w:r w:rsidR="009C4793">
          <w:rPr>
            <w:noProof/>
            <w:webHidden/>
          </w:rPr>
          <w:instrText xml:space="preserve"> PAGEREF _Toc503271176 \h </w:instrText>
        </w:r>
        <w:r w:rsidR="009C4793">
          <w:rPr>
            <w:noProof/>
            <w:webHidden/>
          </w:rPr>
        </w:r>
        <w:r w:rsidR="009C4793">
          <w:rPr>
            <w:noProof/>
            <w:webHidden/>
          </w:rPr>
          <w:fldChar w:fldCharType="separate"/>
        </w:r>
        <w:r w:rsidR="0063407F">
          <w:rPr>
            <w:noProof/>
            <w:webHidden/>
          </w:rPr>
          <w:t>27</w:t>
        </w:r>
        <w:r w:rsidR="009C4793">
          <w:rPr>
            <w:noProof/>
            <w:webHidden/>
          </w:rPr>
          <w:fldChar w:fldCharType="end"/>
        </w:r>
      </w:hyperlink>
    </w:p>
    <w:p w14:paraId="6499CE34" w14:textId="07B89B5F"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7" w:history="1">
        <w:r w:rsidR="009C4793" w:rsidRPr="001F7D0C">
          <w:rPr>
            <w:rStyle w:val="Hyperlien"/>
            <w:noProof/>
          </w:rPr>
          <w:t>2.2.3.</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Page Bases de données quotidiennes</w:t>
        </w:r>
        <w:r w:rsidR="009C4793">
          <w:rPr>
            <w:noProof/>
            <w:webHidden/>
          </w:rPr>
          <w:tab/>
        </w:r>
        <w:r w:rsidR="009C4793">
          <w:rPr>
            <w:noProof/>
            <w:webHidden/>
          </w:rPr>
          <w:fldChar w:fldCharType="begin"/>
        </w:r>
        <w:r w:rsidR="009C4793">
          <w:rPr>
            <w:noProof/>
            <w:webHidden/>
          </w:rPr>
          <w:instrText xml:space="preserve"> PAGEREF _Toc503271177 \h </w:instrText>
        </w:r>
        <w:r w:rsidR="009C4793">
          <w:rPr>
            <w:noProof/>
            <w:webHidden/>
          </w:rPr>
        </w:r>
        <w:r w:rsidR="009C4793">
          <w:rPr>
            <w:noProof/>
            <w:webHidden/>
          </w:rPr>
          <w:fldChar w:fldCharType="separate"/>
        </w:r>
        <w:r w:rsidR="0063407F">
          <w:rPr>
            <w:noProof/>
            <w:webHidden/>
          </w:rPr>
          <w:t>28</w:t>
        </w:r>
        <w:r w:rsidR="009C4793">
          <w:rPr>
            <w:noProof/>
            <w:webHidden/>
          </w:rPr>
          <w:fldChar w:fldCharType="end"/>
        </w:r>
      </w:hyperlink>
    </w:p>
    <w:p w14:paraId="7B887F39" w14:textId="7451B082"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8" w:history="1">
        <w:r w:rsidR="009C4793" w:rsidRPr="001F7D0C">
          <w:rPr>
            <w:rStyle w:val="Hyperlien"/>
            <w:noProof/>
          </w:rPr>
          <w:t>2.2.4.</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Page bases de données horaires</w:t>
        </w:r>
        <w:r w:rsidR="009C4793">
          <w:rPr>
            <w:noProof/>
            <w:webHidden/>
          </w:rPr>
          <w:tab/>
        </w:r>
        <w:r w:rsidR="009C4793">
          <w:rPr>
            <w:noProof/>
            <w:webHidden/>
          </w:rPr>
          <w:fldChar w:fldCharType="begin"/>
        </w:r>
        <w:r w:rsidR="009C4793">
          <w:rPr>
            <w:noProof/>
            <w:webHidden/>
          </w:rPr>
          <w:instrText xml:space="preserve"> PAGEREF _Toc503271178 \h </w:instrText>
        </w:r>
        <w:r w:rsidR="009C4793">
          <w:rPr>
            <w:noProof/>
            <w:webHidden/>
          </w:rPr>
        </w:r>
        <w:r w:rsidR="009C4793">
          <w:rPr>
            <w:noProof/>
            <w:webHidden/>
          </w:rPr>
          <w:fldChar w:fldCharType="separate"/>
        </w:r>
        <w:r w:rsidR="0063407F">
          <w:rPr>
            <w:noProof/>
            <w:webHidden/>
          </w:rPr>
          <w:t>29</w:t>
        </w:r>
        <w:r w:rsidR="009C4793">
          <w:rPr>
            <w:noProof/>
            <w:webHidden/>
          </w:rPr>
          <w:fldChar w:fldCharType="end"/>
        </w:r>
      </w:hyperlink>
    </w:p>
    <w:p w14:paraId="3E85A1D9" w14:textId="3A257962"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9" w:history="1">
        <w:r w:rsidR="009C4793" w:rsidRPr="001F7D0C">
          <w:rPr>
            <w:rStyle w:val="Hyperlien"/>
            <w:noProof/>
          </w:rPr>
          <w:t>2.2.5.</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Fichiers Gribs</w:t>
        </w:r>
        <w:r w:rsidR="009C4793">
          <w:rPr>
            <w:noProof/>
            <w:webHidden/>
          </w:rPr>
          <w:tab/>
        </w:r>
        <w:r w:rsidR="009C4793">
          <w:rPr>
            <w:noProof/>
            <w:webHidden/>
          </w:rPr>
          <w:fldChar w:fldCharType="begin"/>
        </w:r>
        <w:r w:rsidR="009C4793">
          <w:rPr>
            <w:noProof/>
            <w:webHidden/>
          </w:rPr>
          <w:instrText xml:space="preserve"> PAGEREF _Toc503271179 \h </w:instrText>
        </w:r>
        <w:r w:rsidR="009C4793">
          <w:rPr>
            <w:noProof/>
            <w:webHidden/>
          </w:rPr>
        </w:r>
        <w:r w:rsidR="009C4793">
          <w:rPr>
            <w:noProof/>
            <w:webHidden/>
          </w:rPr>
          <w:fldChar w:fldCharType="separate"/>
        </w:r>
        <w:r w:rsidR="0063407F">
          <w:rPr>
            <w:noProof/>
            <w:webHidden/>
          </w:rPr>
          <w:t>30</w:t>
        </w:r>
        <w:r w:rsidR="009C4793">
          <w:rPr>
            <w:noProof/>
            <w:webHidden/>
          </w:rPr>
          <w:fldChar w:fldCharType="end"/>
        </w:r>
      </w:hyperlink>
    </w:p>
    <w:p w14:paraId="279ECA4A" w14:textId="217ADAA4"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0" w:history="1">
        <w:r w:rsidR="009C4793" w:rsidRPr="001F7D0C">
          <w:rPr>
            <w:rStyle w:val="Hyperlien"/>
            <w:noProof/>
          </w:rPr>
          <w:t>2.2.6.</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Page Cartes</w:t>
        </w:r>
        <w:r w:rsidR="009C4793">
          <w:rPr>
            <w:noProof/>
            <w:webHidden/>
          </w:rPr>
          <w:tab/>
        </w:r>
        <w:r w:rsidR="009C4793">
          <w:rPr>
            <w:noProof/>
            <w:webHidden/>
          </w:rPr>
          <w:fldChar w:fldCharType="begin"/>
        </w:r>
        <w:r w:rsidR="009C4793">
          <w:rPr>
            <w:noProof/>
            <w:webHidden/>
          </w:rPr>
          <w:instrText xml:space="preserve"> PAGEREF _Toc503271180 \h </w:instrText>
        </w:r>
        <w:r w:rsidR="009C4793">
          <w:rPr>
            <w:noProof/>
            <w:webHidden/>
          </w:rPr>
        </w:r>
        <w:r w:rsidR="009C4793">
          <w:rPr>
            <w:noProof/>
            <w:webHidden/>
          </w:rPr>
          <w:fldChar w:fldCharType="separate"/>
        </w:r>
        <w:r w:rsidR="0063407F">
          <w:rPr>
            <w:noProof/>
            <w:webHidden/>
          </w:rPr>
          <w:t>30</w:t>
        </w:r>
        <w:r w:rsidR="009C4793">
          <w:rPr>
            <w:noProof/>
            <w:webHidden/>
          </w:rPr>
          <w:fldChar w:fldCharType="end"/>
        </w:r>
      </w:hyperlink>
    </w:p>
    <w:p w14:paraId="11C3452A" w14:textId="2598BC95"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1" w:history="1">
        <w:r w:rsidR="009C4793" w:rsidRPr="001F7D0C">
          <w:rPr>
            <w:rStyle w:val="Hyperlien"/>
            <w:noProof/>
          </w:rPr>
          <w:t>2.2.7.</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Page Modèles</w:t>
        </w:r>
        <w:r w:rsidR="009C4793">
          <w:rPr>
            <w:noProof/>
            <w:webHidden/>
          </w:rPr>
          <w:tab/>
        </w:r>
        <w:r w:rsidR="009C4793">
          <w:rPr>
            <w:noProof/>
            <w:webHidden/>
          </w:rPr>
          <w:fldChar w:fldCharType="begin"/>
        </w:r>
        <w:r w:rsidR="009C4793">
          <w:rPr>
            <w:noProof/>
            <w:webHidden/>
          </w:rPr>
          <w:instrText xml:space="preserve"> PAGEREF _Toc503271181 \h </w:instrText>
        </w:r>
        <w:r w:rsidR="009C4793">
          <w:rPr>
            <w:noProof/>
            <w:webHidden/>
          </w:rPr>
        </w:r>
        <w:r w:rsidR="009C4793">
          <w:rPr>
            <w:noProof/>
            <w:webHidden/>
          </w:rPr>
          <w:fldChar w:fldCharType="separate"/>
        </w:r>
        <w:r w:rsidR="0063407F">
          <w:rPr>
            <w:noProof/>
            <w:webHidden/>
          </w:rPr>
          <w:t>31</w:t>
        </w:r>
        <w:r w:rsidR="009C4793">
          <w:rPr>
            <w:noProof/>
            <w:webHidden/>
          </w:rPr>
          <w:fldChar w:fldCharType="end"/>
        </w:r>
      </w:hyperlink>
    </w:p>
    <w:p w14:paraId="0B410C4A" w14:textId="3A0BCB87"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2" w:history="1">
        <w:r w:rsidR="009C4793" w:rsidRPr="001F7D0C">
          <w:rPr>
            <w:rStyle w:val="Hyperlien"/>
            <w:noProof/>
          </w:rPr>
          <w:t>2.2.8.</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Page Mise-a-jour météo</w:t>
        </w:r>
        <w:r w:rsidR="009C4793">
          <w:rPr>
            <w:noProof/>
            <w:webHidden/>
          </w:rPr>
          <w:tab/>
        </w:r>
        <w:r w:rsidR="009C4793">
          <w:rPr>
            <w:noProof/>
            <w:webHidden/>
          </w:rPr>
          <w:fldChar w:fldCharType="begin"/>
        </w:r>
        <w:r w:rsidR="009C4793">
          <w:rPr>
            <w:noProof/>
            <w:webHidden/>
          </w:rPr>
          <w:instrText xml:space="preserve"> PAGEREF _Toc503271182 \h </w:instrText>
        </w:r>
        <w:r w:rsidR="009C4793">
          <w:rPr>
            <w:noProof/>
            <w:webHidden/>
          </w:rPr>
        </w:r>
        <w:r w:rsidR="009C4793">
          <w:rPr>
            <w:noProof/>
            <w:webHidden/>
          </w:rPr>
          <w:fldChar w:fldCharType="separate"/>
        </w:r>
        <w:r w:rsidR="0063407F">
          <w:rPr>
            <w:noProof/>
            <w:webHidden/>
          </w:rPr>
          <w:t>32</w:t>
        </w:r>
        <w:r w:rsidR="009C4793">
          <w:rPr>
            <w:noProof/>
            <w:webHidden/>
          </w:rPr>
          <w:fldChar w:fldCharType="end"/>
        </w:r>
      </w:hyperlink>
    </w:p>
    <w:p w14:paraId="598136EB" w14:textId="1C9153AC"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3" w:history="1">
        <w:r w:rsidR="009C4793" w:rsidRPr="001F7D0C">
          <w:rPr>
            <w:rStyle w:val="Hyperlien"/>
            <w:noProof/>
          </w:rPr>
          <w:t>2.2.9.</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Scriptes</w:t>
        </w:r>
        <w:r w:rsidR="009C4793">
          <w:rPr>
            <w:noProof/>
            <w:webHidden/>
          </w:rPr>
          <w:tab/>
        </w:r>
        <w:r w:rsidR="009C4793">
          <w:rPr>
            <w:noProof/>
            <w:webHidden/>
          </w:rPr>
          <w:fldChar w:fldCharType="begin"/>
        </w:r>
        <w:r w:rsidR="009C4793">
          <w:rPr>
            <w:noProof/>
            <w:webHidden/>
          </w:rPr>
          <w:instrText xml:space="preserve"> PAGEREF _Toc503271183 \h </w:instrText>
        </w:r>
        <w:r w:rsidR="009C4793">
          <w:rPr>
            <w:noProof/>
            <w:webHidden/>
          </w:rPr>
        </w:r>
        <w:r w:rsidR="009C4793">
          <w:rPr>
            <w:noProof/>
            <w:webHidden/>
          </w:rPr>
          <w:fldChar w:fldCharType="separate"/>
        </w:r>
        <w:r w:rsidR="0063407F">
          <w:rPr>
            <w:noProof/>
            <w:webHidden/>
          </w:rPr>
          <w:t>32</w:t>
        </w:r>
        <w:r w:rsidR="009C4793">
          <w:rPr>
            <w:noProof/>
            <w:webHidden/>
          </w:rPr>
          <w:fldChar w:fldCharType="end"/>
        </w:r>
      </w:hyperlink>
    </w:p>
    <w:p w14:paraId="4D24AC83" w14:textId="71EEDE4A" w:rsidR="009C4793" w:rsidRDefault="00000000">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184" w:history="1">
        <w:r w:rsidR="009C4793" w:rsidRPr="001F7D0C">
          <w:rPr>
            <w:rStyle w:val="Hyperlien"/>
            <w:noProof/>
          </w:rPr>
          <w:t>3.</w:t>
        </w:r>
        <w:r w:rsidR="009C4793">
          <w:rPr>
            <w:rFonts w:asciiTheme="minorHAnsi" w:eastAsiaTheme="minorEastAsia" w:hAnsiTheme="minorHAnsi" w:cstheme="minorBidi"/>
            <w:b w:val="0"/>
            <w:noProof/>
            <w:snapToGrid/>
            <w:sz w:val="22"/>
            <w:szCs w:val="22"/>
            <w:lang w:eastAsia="fr-CA"/>
          </w:rPr>
          <w:tab/>
        </w:r>
        <w:r w:rsidR="009C4793" w:rsidRPr="001F7D0C">
          <w:rPr>
            <w:rStyle w:val="Hyperlien"/>
            <w:noProof/>
          </w:rPr>
          <w:t>Générateur météorologique</w:t>
        </w:r>
        <w:r w:rsidR="009C4793">
          <w:rPr>
            <w:noProof/>
            <w:webHidden/>
          </w:rPr>
          <w:tab/>
        </w:r>
        <w:r w:rsidR="009C4793">
          <w:rPr>
            <w:noProof/>
            <w:webHidden/>
          </w:rPr>
          <w:fldChar w:fldCharType="begin"/>
        </w:r>
        <w:r w:rsidR="009C4793">
          <w:rPr>
            <w:noProof/>
            <w:webHidden/>
          </w:rPr>
          <w:instrText xml:space="preserve"> PAGEREF _Toc503271184 \h </w:instrText>
        </w:r>
        <w:r w:rsidR="009C4793">
          <w:rPr>
            <w:noProof/>
            <w:webHidden/>
          </w:rPr>
        </w:r>
        <w:r w:rsidR="009C4793">
          <w:rPr>
            <w:noProof/>
            <w:webHidden/>
          </w:rPr>
          <w:fldChar w:fldCharType="separate"/>
        </w:r>
        <w:r w:rsidR="0063407F">
          <w:rPr>
            <w:noProof/>
            <w:webHidden/>
          </w:rPr>
          <w:t>33</w:t>
        </w:r>
        <w:r w:rsidR="009C4793">
          <w:rPr>
            <w:noProof/>
            <w:webHidden/>
          </w:rPr>
          <w:fldChar w:fldCharType="end"/>
        </w:r>
      </w:hyperlink>
    </w:p>
    <w:p w14:paraId="12FB00F3" w14:textId="73D2B045"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85" w:history="1">
        <w:r w:rsidR="009C4793" w:rsidRPr="001F7D0C">
          <w:rPr>
            <w:rStyle w:val="Hyperlien"/>
            <w:noProof/>
          </w:rPr>
          <w:t>3.1.</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Éditeur du générateur météo</w:t>
        </w:r>
        <w:r w:rsidR="009C4793">
          <w:rPr>
            <w:noProof/>
            <w:webHidden/>
          </w:rPr>
          <w:tab/>
        </w:r>
        <w:r w:rsidR="009C4793">
          <w:rPr>
            <w:noProof/>
            <w:webHidden/>
          </w:rPr>
          <w:fldChar w:fldCharType="begin"/>
        </w:r>
        <w:r w:rsidR="009C4793">
          <w:rPr>
            <w:noProof/>
            <w:webHidden/>
          </w:rPr>
          <w:instrText xml:space="preserve"> PAGEREF _Toc503271185 \h </w:instrText>
        </w:r>
        <w:r w:rsidR="009C4793">
          <w:rPr>
            <w:noProof/>
            <w:webHidden/>
          </w:rPr>
        </w:r>
        <w:r w:rsidR="009C4793">
          <w:rPr>
            <w:noProof/>
            <w:webHidden/>
          </w:rPr>
          <w:fldChar w:fldCharType="separate"/>
        </w:r>
        <w:r w:rsidR="0063407F">
          <w:rPr>
            <w:noProof/>
            <w:webHidden/>
          </w:rPr>
          <w:t>33</w:t>
        </w:r>
        <w:r w:rsidR="009C4793">
          <w:rPr>
            <w:noProof/>
            <w:webHidden/>
          </w:rPr>
          <w:fldChar w:fldCharType="end"/>
        </w:r>
      </w:hyperlink>
    </w:p>
    <w:p w14:paraId="42601835" w14:textId="74C13CC7"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86" w:history="1">
        <w:r w:rsidR="009C4793" w:rsidRPr="001F7D0C">
          <w:rPr>
            <w:rStyle w:val="Hyperlien"/>
            <w:noProof/>
          </w:rPr>
          <w:t>3.2.</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Fichier de localisations</w:t>
        </w:r>
        <w:r w:rsidR="009C4793">
          <w:rPr>
            <w:noProof/>
            <w:webHidden/>
          </w:rPr>
          <w:tab/>
        </w:r>
        <w:r w:rsidR="009C4793">
          <w:rPr>
            <w:noProof/>
            <w:webHidden/>
          </w:rPr>
          <w:fldChar w:fldCharType="begin"/>
        </w:r>
        <w:r w:rsidR="009C4793">
          <w:rPr>
            <w:noProof/>
            <w:webHidden/>
          </w:rPr>
          <w:instrText xml:space="preserve"> PAGEREF _Toc503271186 \h </w:instrText>
        </w:r>
        <w:r w:rsidR="009C4793">
          <w:rPr>
            <w:noProof/>
            <w:webHidden/>
          </w:rPr>
        </w:r>
        <w:r w:rsidR="009C4793">
          <w:rPr>
            <w:noProof/>
            <w:webHidden/>
          </w:rPr>
          <w:fldChar w:fldCharType="separate"/>
        </w:r>
        <w:r w:rsidR="0063407F">
          <w:rPr>
            <w:noProof/>
            <w:webHidden/>
          </w:rPr>
          <w:t>34</w:t>
        </w:r>
        <w:r w:rsidR="009C4793">
          <w:rPr>
            <w:noProof/>
            <w:webHidden/>
          </w:rPr>
          <w:fldChar w:fldCharType="end"/>
        </w:r>
      </w:hyperlink>
    </w:p>
    <w:p w14:paraId="7B8D905A" w14:textId="344585EB"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7" w:history="1">
        <w:r w:rsidR="009C4793" w:rsidRPr="001F7D0C">
          <w:rPr>
            <w:rStyle w:val="Hyperlien"/>
            <w:noProof/>
          </w:rPr>
          <w:t>3.2.1.</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Format des fichiers</w:t>
        </w:r>
        <w:r w:rsidR="009C4793">
          <w:rPr>
            <w:noProof/>
            <w:webHidden/>
          </w:rPr>
          <w:tab/>
        </w:r>
        <w:r w:rsidR="009C4793">
          <w:rPr>
            <w:noProof/>
            <w:webHidden/>
          </w:rPr>
          <w:fldChar w:fldCharType="begin"/>
        </w:r>
        <w:r w:rsidR="009C4793">
          <w:rPr>
            <w:noProof/>
            <w:webHidden/>
          </w:rPr>
          <w:instrText xml:space="preserve"> PAGEREF _Toc503271187 \h </w:instrText>
        </w:r>
        <w:r w:rsidR="009C4793">
          <w:rPr>
            <w:noProof/>
            <w:webHidden/>
          </w:rPr>
        </w:r>
        <w:r w:rsidR="009C4793">
          <w:rPr>
            <w:noProof/>
            <w:webHidden/>
          </w:rPr>
          <w:fldChar w:fldCharType="separate"/>
        </w:r>
        <w:r w:rsidR="0063407F">
          <w:rPr>
            <w:noProof/>
            <w:webHidden/>
          </w:rPr>
          <w:t>34</w:t>
        </w:r>
        <w:r w:rsidR="009C4793">
          <w:rPr>
            <w:noProof/>
            <w:webHidden/>
          </w:rPr>
          <w:fldChar w:fldCharType="end"/>
        </w:r>
      </w:hyperlink>
    </w:p>
    <w:p w14:paraId="00E7CA81" w14:textId="6A2F6A4D"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8" w:history="1">
        <w:r w:rsidR="009C4793" w:rsidRPr="001F7D0C">
          <w:rPr>
            <w:rStyle w:val="Hyperlien"/>
            <w:noProof/>
          </w:rPr>
          <w:t>3.2.2.</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Gestionnaire de fichiers de localisations</w:t>
        </w:r>
        <w:r w:rsidR="009C4793">
          <w:rPr>
            <w:noProof/>
            <w:webHidden/>
          </w:rPr>
          <w:tab/>
        </w:r>
        <w:r w:rsidR="009C4793">
          <w:rPr>
            <w:noProof/>
            <w:webHidden/>
          </w:rPr>
          <w:fldChar w:fldCharType="begin"/>
        </w:r>
        <w:r w:rsidR="009C4793">
          <w:rPr>
            <w:noProof/>
            <w:webHidden/>
          </w:rPr>
          <w:instrText xml:space="preserve"> PAGEREF _Toc503271188 \h </w:instrText>
        </w:r>
        <w:r w:rsidR="009C4793">
          <w:rPr>
            <w:noProof/>
            <w:webHidden/>
          </w:rPr>
        </w:r>
        <w:r w:rsidR="009C4793">
          <w:rPr>
            <w:noProof/>
            <w:webHidden/>
          </w:rPr>
          <w:fldChar w:fldCharType="separate"/>
        </w:r>
        <w:r w:rsidR="0063407F">
          <w:rPr>
            <w:noProof/>
            <w:webHidden/>
          </w:rPr>
          <w:t>36</w:t>
        </w:r>
        <w:r w:rsidR="009C4793">
          <w:rPr>
            <w:noProof/>
            <w:webHidden/>
          </w:rPr>
          <w:fldChar w:fldCharType="end"/>
        </w:r>
      </w:hyperlink>
    </w:p>
    <w:p w14:paraId="57506970" w14:textId="380DF553"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9" w:history="1">
        <w:r w:rsidR="009C4793" w:rsidRPr="001F7D0C">
          <w:rPr>
            <w:rStyle w:val="Hyperlien"/>
            <w:noProof/>
          </w:rPr>
          <w:t>3.2.3.</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Éditeur de listes de localisations</w:t>
        </w:r>
        <w:r w:rsidR="009C4793">
          <w:rPr>
            <w:noProof/>
            <w:webHidden/>
          </w:rPr>
          <w:tab/>
        </w:r>
        <w:r w:rsidR="009C4793">
          <w:rPr>
            <w:noProof/>
            <w:webHidden/>
          </w:rPr>
          <w:fldChar w:fldCharType="begin"/>
        </w:r>
        <w:r w:rsidR="009C4793">
          <w:rPr>
            <w:noProof/>
            <w:webHidden/>
          </w:rPr>
          <w:instrText xml:space="preserve"> PAGEREF _Toc503271189 \h </w:instrText>
        </w:r>
        <w:r w:rsidR="009C4793">
          <w:rPr>
            <w:noProof/>
            <w:webHidden/>
          </w:rPr>
        </w:r>
        <w:r w:rsidR="009C4793">
          <w:rPr>
            <w:noProof/>
            <w:webHidden/>
          </w:rPr>
          <w:fldChar w:fldCharType="separate"/>
        </w:r>
        <w:r w:rsidR="0063407F">
          <w:rPr>
            <w:noProof/>
            <w:webHidden/>
          </w:rPr>
          <w:t>37</w:t>
        </w:r>
        <w:r w:rsidR="009C4793">
          <w:rPr>
            <w:noProof/>
            <w:webHidden/>
          </w:rPr>
          <w:fldChar w:fldCharType="end"/>
        </w:r>
      </w:hyperlink>
    </w:p>
    <w:p w14:paraId="42E9DED5" w14:textId="0A893378"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0" w:history="1">
        <w:r w:rsidR="009C4793" w:rsidRPr="001F7D0C">
          <w:rPr>
            <w:rStyle w:val="Hyperlien"/>
            <w:noProof/>
          </w:rPr>
          <w:t>3.2.4.</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Générateur de localisations</w:t>
        </w:r>
        <w:r w:rsidR="009C4793">
          <w:rPr>
            <w:noProof/>
            <w:webHidden/>
          </w:rPr>
          <w:tab/>
        </w:r>
        <w:r w:rsidR="009C4793">
          <w:rPr>
            <w:noProof/>
            <w:webHidden/>
          </w:rPr>
          <w:fldChar w:fldCharType="begin"/>
        </w:r>
        <w:r w:rsidR="009C4793">
          <w:rPr>
            <w:noProof/>
            <w:webHidden/>
          </w:rPr>
          <w:instrText xml:space="preserve"> PAGEREF _Toc503271190 \h </w:instrText>
        </w:r>
        <w:r w:rsidR="009C4793">
          <w:rPr>
            <w:noProof/>
            <w:webHidden/>
          </w:rPr>
        </w:r>
        <w:r w:rsidR="009C4793">
          <w:rPr>
            <w:noProof/>
            <w:webHidden/>
          </w:rPr>
          <w:fldChar w:fldCharType="separate"/>
        </w:r>
        <w:r w:rsidR="0063407F">
          <w:rPr>
            <w:noProof/>
            <w:webHidden/>
          </w:rPr>
          <w:t>37</w:t>
        </w:r>
        <w:r w:rsidR="009C4793">
          <w:rPr>
            <w:noProof/>
            <w:webHidden/>
          </w:rPr>
          <w:fldChar w:fldCharType="end"/>
        </w:r>
      </w:hyperlink>
    </w:p>
    <w:p w14:paraId="21165AF6" w14:textId="4C882C8E"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1" w:history="1">
        <w:r w:rsidR="009C4793" w:rsidRPr="001F7D0C">
          <w:rPr>
            <w:rStyle w:val="Hyperlien"/>
            <w:noProof/>
          </w:rPr>
          <w:t>3.2.5.</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Nombre de points requis pour obtenir de bons résultats cartographiques</w:t>
        </w:r>
        <w:r w:rsidR="009C4793">
          <w:rPr>
            <w:noProof/>
            <w:webHidden/>
          </w:rPr>
          <w:tab/>
        </w:r>
        <w:r w:rsidR="009C4793">
          <w:rPr>
            <w:noProof/>
            <w:webHidden/>
          </w:rPr>
          <w:fldChar w:fldCharType="begin"/>
        </w:r>
        <w:r w:rsidR="009C4793">
          <w:rPr>
            <w:noProof/>
            <w:webHidden/>
          </w:rPr>
          <w:instrText xml:space="preserve"> PAGEREF _Toc503271191 \h </w:instrText>
        </w:r>
        <w:r w:rsidR="009C4793">
          <w:rPr>
            <w:noProof/>
            <w:webHidden/>
          </w:rPr>
        </w:r>
        <w:r w:rsidR="009C4793">
          <w:rPr>
            <w:noProof/>
            <w:webHidden/>
          </w:rPr>
          <w:fldChar w:fldCharType="separate"/>
        </w:r>
        <w:r w:rsidR="0063407F">
          <w:rPr>
            <w:noProof/>
            <w:webHidden/>
          </w:rPr>
          <w:t>38</w:t>
        </w:r>
        <w:r w:rsidR="009C4793">
          <w:rPr>
            <w:noProof/>
            <w:webHidden/>
          </w:rPr>
          <w:fldChar w:fldCharType="end"/>
        </w:r>
      </w:hyperlink>
    </w:p>
    <w:p w14:paraId="71AC5114" w14:textId="1F2212A3"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2" w:history="1">
        <w:r w:rsidR="009C4793" w:rsidRPr="001F7D0C">
          <w:rPr>
            <w:rStyle w:val="Hyperlien"/>
            <w:noProof/>
          </w:rPr>
          <w:t>3.2.6.</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Création d’une liste de localisations dans Excel</w:t>
        </w:r>
        <w:r w:rsidR="009C4793">
          <w:rPr>
            <w:noProof/>
            <w:webHidden/>
          </w:rPr>
          <w:tab/>
        </w:r>
        <w:r w:rsidR="009C4793">
          <w:rPr>
            <w:noProof/>
            <w:webHidden/>
          </w:rPr>
          <w:fldChar w:fldCharType="begin"/>
        </w:r>
        <w:r w:rsidR="009C4793">
          <w:rPr>
            <w:noProof/>
            <w:webHidden/>
          </w:rPr>
          <w:instrText xml:space="preserve"> PAGEREF _Toc503271192 \h </w:instrText>
        </w:r>
        <w:r w:rsidR="009C4793">
          <w:rPr>
            <w:noProof/>
            <w:webHidden/>
          </w:rPr>
        </w:r>
        <w:r w:rsidR="009C4793">
          <w:rPr>
            <w:noProof/>
            <w:webHidden/>
          </w:rPr>
          <w:fldChar w:fldCharType="separate"/>
        </w:r>
        <w:r w:rsidR="0063407F">
          <w:rPr>
            <w:noProof/>
            <w:webHidden/>
          </w:rPr>
          <w:t>39</w:t>
        </w:r>
        <w:r w:rsidR="009C4793">
          <w:rPr>
            <w:noProof/>
            <w:webHidden/>
          </w:rPr>
          <w:fldChar w:fldCharType="end"/>
        </w:r>
      </w:hyperlink>
    </w:p>
    <w:p w14:paraId="7AAF5191" w14:textId="7931C2E4"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93" w:history="1">
        <w:r w:rsidR="009C4793" w:rsidRPr="001F7D0C">
          <w:rPr>
            <w:rStyle w:val="Hyperlien"/>
            <w:noProof/>
          </w:rPr>
          <w:t>3.3.</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Fichier d’intrants du (GM)</w:t>
        </w:r>
        <w:r w:rsidR="009C4793">
          <w:rPr>
            <w:noProof/>
            <w:webHidden/>
          </w:rPr>
          <w:tab/>
        </w:r>
        <w:r w:rsidR="009C4793">
          <w:rPr>
            <w:noProof/>
            <w:webHidden/>
          </w:rPr>
          <w:fldChar w:fldCharType="begin"/>
        </w:r>
        <w:r w:rsidR="009C4793">
          <w:rPr>
            <w:noProof/>
            <w:webHidden/>
          </w:rPr>
          <w:instrText xml:space="preserve"> PAGEREF _Toc503271193 \h </w:instrText>
        </w:r>
        <w:r w:rsidR="009C4793">
          <w:rPr>
            <w:noProof/>
            <w:webHidden/>
          </w:rPr>
        </w:r>
        <w:r w:rsidR="009C4793">
          <w:rPr>
            <w:noProof/>
            <w:webHidden/>
          </w:rPr>
          <w:fldChar w:fldCharType="separate"/>
        </w:r>
        <w:r w:rsidR="0063407F">
          <w:rPr>
            <w:noProof/>
            <w:webHidden/>
          </w:rPr>
          <w:t>41</w:t>
        </w:r>
        <w:r w:rsidR="009C4793">
          <w:rPr>
            <w:noProof/>
            <w:webHidden/>
          </w:rPr>
          <w:fldChar w:fldCharType="end"/>
        </w:r>
      </w:hyperlink>
    </w:p>
    <w:p w14:paraId="32D917B2" w14:textId="050E9034"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4" w:history="1">
        <w:r w:rsidR="009C4793" w:rsidRPr="001F7D0C">
          <w:rPr>
            <w:rStyle w:val="Hyperlien"/>
            <w:noProof/>
          </w:rPr>
          <w:t>3.3.1.</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Interface de gestionnaire des fichiers d’intrants du générateur météorologique</w:t>
        </w:r>
        <w:r w:rsidR="009C4793">
          <w:rPr>
            <w:noProof/>
            <w:webHidden/>
          </w:rPr>
          <w:tab/>
        </w:r>
        <w:r w:rsidR="009C4793">
          <w:rPr>
            <w:noProof/>
            <w:webHidden/>
          </w:rPr>
          <w:fldChar w:fldCharType="begin"/>
        </w:r>
        <w:r w:rsidR="009C4793">
          <w:rPr>
            <w:noProof/>
            <w:webHidden/>
          </w:rPr>
          <w:instrText xml:space="preserve"> PAGEREF _Toc503271194 \h </w:instrText>
        </w:r>
        <w:r w:rsidR="009C4793">
          <w:rPr>
            <w:noProof/>
            <w:webHidden/>
          </w:rPr>
        </w:r>
        <w:r w:rsidR="009C4793">
          <w:rPr>
            <w:noProof/>
            <w:webHidden/>
          </w:rPr>
          <w:fldChar w:fldCharType="separate"/>
        </w:r>
        <w:r w:rsidR="0063407F">
          <w:rPr>
            <w:noProof/>
            <w:webHidden/>
          </w:rPr>
          <w:t>41</w:t>
        </w:r>
        <w:r w:rsidR="009C4793">
          <w:rPr>
            <w:noProof/>
            <w:webHidden/>
          </w:rPr>
          <w:fldChar w:fldCharType="end"/>
        </w:r>
      </w:hyperlink>
    </w:p>
    <w:p w14:paraId="4D6ED06B" w14:textId="1ABED99C"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5" w:history="1">
        <w:r w:rsidR="009C4793" w:rsidRPr="001F7D0C">
          <w:rPr>
            <w:rStyle w:val="Hyperlien"/>
            <w:noProof/>
          </w:rPr>
          <w:t>3.3.2.</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Interface des Paramètres du générateur météo (GM)</w:t>
        </w:r>
        <w:r w:rsidR="009C4793">
          <w:rPr>
            <w:noProof/>
            <w:webHidden/>
          </w:rPr>
          <w:tab/>
        </w:r>
        <w:r w:rsidR="009C4793">
          <w:rPr>
            <w:noProof/>
            <w:webHidden/>
          </w:rPr>
          <w:fldChar w:fldCharType="begin"/>
        </w:r>
        <w:r w:rsidR="009C4793">
          <w:rPr>
            <w:noProof/>
            <w:webHidden/>
          </w:rPr>
          <w:instrText xml:space="preserve"> PAGEREF _Toc503271195 \h </w:instrText>
        </w:r>
        <w:r w:rsidR="009C4793">
          <w:rPr>
            <w:noProof/>
            <w:webHidden/>
          </w:rPr>
        </w:r>
        <w:r w:rsidR="009C4793">
          <w:rPr>
            <w:noProof/>
            <w:webHidden/>
          </w:rPr>
          <w:fldChar w:fldCharType="separate"/>
        </w:r>
        <w:r w:rsidR="0063407F">
          <w:rPr>
            <w:noProof/>
            <w:webHidden/>
          </w:rPr>
          <w:t>42</w:t>
        </w:r>
        <w:r w:rsidR="009C4793">
          <w:rPr>
            <w:noProof/>
            <w:webHidden/>
          </w:rPr>
          <w:fldChar w:fldCharType="end"/>
        </w:r>
      </w:hyperlink>
    </w:p>
    <w:p w14:paraId="2F3E8106" w14:textId="26AEEA6C" w:rsidR="009C4793" w:rsidRDefault="00000000">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196" w:history="1">
        <w:r w:rsidR="009C4793" w:rsidRPr="001F7D0C">
          <w:rPr>
            <w:rStyle w:val="Hyperlien"/>
            <w:noProof/>
          </w:rPr>
          <w:t>4.</w:t>
        </w:r>
        <w:r w:rsidR="009C4793">
          <w:rPr>
            <w:rFonts w:asciiTheme="minorHAnsi" w:eastAsiaTheme="minorEastAsia" w:hAnsiTheme="minorHAnsi" w:cstheme="minorBidi"/>
            <w:b w:val="0"/>
            <w:noProof/>
            <w:snapToGrid/>
            <w:sz w:val="22"/>
            <w:szCs w:val="22"/>
            <w:lang w:eastAsia="fr-CA"/>
          </w:rPr>
          <w:tab/>
        </w:r>
        <w:r w:rsidR="009C4793" w:rsidRPr="001F7D0C">
          <w:rPr>
            <w:rStyle w:val="Hyperlien"/>
            <w:noProof/>
          </w:rPr>
          <w:t>Exécution d’un modèle</w:t>
        </w:r>
        <w:r w:rsidR="009C4793">
          <w:rPr>
            <w:noProof/>
            <w:webHidden/>
          </w:rPr>
          <w:tab/>
        </w:r>
        <w:r w:rsidR="009C4793">
          <w:rPr>
            <w:noProof/>
            <w:webHidden/>
          </w:rPr>
          <w:fldChar w:fldCharType="begin"/>
        </w:r>
        <w:r w:rsidR="009C4793">
          <w:rPr>
            <w:noProof/>
            <w:webHidden/>
          </w:rPr>
          <w:instrText xml:space="preserve"> PAGEREF _Toc503271196 \h </w:instrText>
        </w:r>
        <w:r w:rsidR="009C4793">
          <w:rPr>
            <w:noProof/>
            <w:webHidden/>
          </w:rPr>
        </w:r>
        <w:r w:rsidR="009C4793">
          <w:rPr>
            <w:noProof/>
            <w:webHidden/>
          </w:rPr>
          <w:fldChar w:fldCharType="separate"/>
        </w:r>
        <w:r w:rsidR="0063407F">
          <w:rPr>
            <w:noProof/>
            <w:webHidden/>
          </w:rPr>
          <w:t>43</w:t>
        </w:r>
        <w:r w:rsidR="009C4793">
          <w:rPr>
            <w:noProof/>
            <w:webHidden/>
          </w:rPr>
          <w:fldChar w:fldCharType="end"/>
        </w:r>
      </w:hyperlink>
    </w:p>
    <w:p w14:paraId="0BE88917" w14:textId="3E6215EC"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97" w:history="1">
        <w:r w:rsidR="009C4793" w:rsidRPr="001F7D0C">
          <w:rPr>
            <w:rStyle w:val="Hyperlien"/>
            <w:noProof/>
          </w:rPr>
          <w:t>4.1.</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Éditeur d’intrants du modèle</w:t>
        </w:r>
        <w:r w:rsidR="009C4793">
          <w:rPr>
            <w:noProof/>
            <w:webHidden/>
          </w:rPr>
          <w:tab/>
        </w:r>
        <w:r w:rsidR="009C4793">
          <w:rPr>
            <w:noProof/>
            <w:webHidden/>
          </w:rPr>
          <w:fldChar w:fldCharType="begin"/>
        </w:r>
        <w:r w:rsidR="009C4793">
          <w:rPr>
            <w:noProof/>
            <w:webHidden/>
          </w:rPr>
          <w:instrText xml:space="preserve"> PAGEREF _Toc503271197 \h </w:instrText>
        </w:r>
        <w:r w:rsidR="009C4793">
          <w:rPr>
            <w:noProof/>
            <w:webHidden/>
          </w:rPr>
        </w:r>
        <w:r w:rsidR="009C4793">
          <w:rPr>
            <w:noProof/>
            <w:webHidden/>
          </w:rPr>
          <w:fldChar w:fldCharType="separate"/>
        </w:r>
        <w:r w:rsidR="0063407F">
          <w:rPr>
            <w:noProof/>
            <w:webHidden/>
          </w:rPr>
          <w:t>45</w:t>
        </w:r>
        <w:r w:rsidR="009C4793">
          <w:rPr>
            <w:noProof/>
            <w:webHidden/>
          </w:rPr>
          <w:fldChar w:fldCharType="end"/>
        </w:r>
      </w:hyperlink>
    </w:p>
    <w:p w14:paraId="72DFFCE3" w14:textId="1F640648"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8" w:history="1">
        <w:r w:rsidR="009C4793" w:rsidRPr="001F7D0C">
          <w:rPr>
            <w:rStyle w:val="Hyperlien"/>
            <w:noProof/>
          </w:rPr>
          <w:t>4.1.1.</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Interface de l’Éditeur d’intrants du modèle</w:t>
        </w:r>
        <w:r w:rsidR="009C4793">
          <w:rPr>
            <w:noProof/>
            <w:webHidden/>
          </w:rPr>
          <w:tab/>
        </w:r>
        <w:r w:rsidR="009C4793">
          <w:rPr>
            <w:noProof/>
            <w:webHidden/>
          </w:rPr>
          <w:fldChar w:fldCharType="begin"/>
        </w:r>
        <w:r w:rsidR="009C4793">
          <w:rPr>
            <w:noProof/>
            <w:webHidden/>
          </w:rPr>
          <w:instrText xml:space="preserve"> PAGEREF _Toc503271198 \h </w:instrText>
        </w:r>
        <w:r w:rsidR="009C4793">
          <w:rPr>
            <w:noProof/>
            <w:webHidden/>
          </w:rPr>
        </w:r>
        <w:r w:rsidR="009C4793">
          <w:rPr>
            <w:noProof/>
            <w:webHidden/>
          </w:rPr>
          <w:fldChar w:fldCharType="separate"/>
        </w:r>
        <w:r w:rsidR="0063407F">
          <w:rPr>
            <w:noProof/>
            <w:webHidden/>
          </w:rPr>
          <w:t>45</w:t>
        </w:r>
        <w:r w:rsidR="009C4793">
          <w:rPr>
            <w:noProof/>
            <w:webHidden/>
          </w:rPr>
          <w:fldChar w:fldCharType="end"/>
        </w:r>
      </w:hyperlink>
    </w:p>
    <w:p w14:paraId="15F57FE3" w14:textId="471A77C8"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9" w:history="1">
        <w:r w:rsidR="009C4793" w:rsidRPr="001F7D0C">
          <w:rPr>
            <w:rStyle w:val="Hyperlien"/>
            <w:noProof/>
          </w:rPr>
          <w:t>4.1.2.</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Interface propre au modèle (exemple)</w:t>
        </w:r>
        <w:r w:rsidR="009C4793">
          <w:rPr>
            <w:noProof/>
            <w:webHidden/>
          </w:rPr>
          <w:tab/>
        </w:r>
        <w:r w:rsidR="009C4793">
          <w:rPr>
            <w:noProof/>
            <w:webHidden/>
          </w:rPr>
          <w:fldChar w:fldCharType="begin"/>
        </w:r>
        <w:r w:rsidR="009C4793">
          <w:rPr>
            <w:noProof/>
            <w:webHidden/>
          </w:rPr>
          <w:instrText xml:space="preserve"> PAGEREF _Toc503271199 \h </w:instrText>
        </w:r>
        <w:r w:rsidR="009C4793">
          <w:rPr>
            <w:noProof/>
            <w:webHidden/>
          </w:rPr>
        </w:r>
        <w:r w:rsidR="009C4793">
          <w:rPr>
            <w:noProof/>
            <w:webHidden/>
          </w:rPr>
          <w:fldChar w:fldCharType="separate"/>
        </w:r>
        <w:r w:rsidR="0063407F">
          <w:rPr>
            <w:noProof/>
            <w:webHidden/>
          </w:rPr>
          <w:t>46</w:t>
        </w:r>
        <w:r w:rsidR="009C4793">
          <w:rPr>
            <w:noProof/>
            <w:webHidden/>
          </w:rPr>
          <w:fldChar w:fldCharType="end"/>
        </w:r>
      </w:hyperlink>
    </w:p>
    <w:p w14:paraId="0637DED7" w14:textId="5B51B1DA"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0" w:history="1">
        <w:r w:rsidR="009C4793" w:rsidRPr="001F7D0C">
          <w:rPr>
            <w:rStyle w:val="Hyperlien"/>
            <w:noProof/>
          </w:rPr>
          <w:t>4.2.</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Boîte de dialogue Variation des paramètres</w:t>
        </w:r>
        <w:r w:rsidR="009C4793">
          <w:rPr>
            <w:noProof/>
            <w:webHidden/>
          </w:rPr>
          <w:tab/>
        </w:r>
        <w:r w:rsidR="009C4793">
          <w:rPr>
            <w:noProof/>
            <w:webHidden/>
          </w:rPr>
          <w:fldChar w:fldCharType="begin"/>
        </w:r>
        <w:r w:rsidR="009C4793">
          <w:rPr>
            <w:noProof/>
            <w:webHidden/>
          </w:rPr>
          <w:instrText xml:space="preserve"> PAGEREF _Toc503271200 \h </w:instrText>
        </w:r>
        <w:r w:rsidR="009C4793">
          <w:rPr>
            <w:noProof/>
            <w:webHidden/>
          </w:rPr>
        </w:r>
        <w:r w:rsidR="009C4793">
          <w:rPr>
            <w:noProof/>
            <w:webHidden/>
          </w:rPr>
          <w:fldChar w:fldCharType="separate"/>
        </w:r>
        <w:r w:rsidR="0063407F">
          <w:rPr>
            <w:noProof/>
            <w:webHidden/>
          </w:rPr>
          <w:t>46</w:t>
        </w:r>
        <w:r w:rsidR="009C4793">
          <w:rPr>
            <w:noProof/>
            <w:webHidden/>
          </w:rPr>
          <w:fldChar w:fldCharType="end"/>
        </w:r>
      </w:hyperlink>
    </w:p>
    <w:p w14:paraId="286C9A80" w14:textId="6820CCCA" w:rsidR="009C4793" w:rsidRDefault="00000000">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01" w:history="1">
        <w:r w:rsidR="009C4793" w:rsidRPr="001F7D0C">
          <w:rPr>
            <w:rStyle w:val="Hyperlien"/>
            <w:noProof/>
          </w:rPr>
          <w:t>5.</w:t>
        </w:r>
        <w:r w:rsidR="009C4793">
          <w:rPr>
            <w:rFonts w:asciiTheme="minorHAnsi" w:eastAsiaTheme="minorEastAsia" w:hAnsiTheme="minorHAnsi" w:cstheme="minorBidi"/>
            <w:b w:val="0"/>
            <w:noProof/>
            <w:snapToGrid/>
            <w:sz w:val="22"/>
            <w:szCs w:val="22"/>
            <w:lang w:eastAsia="fr-CA"/>
          </w:rPr>
          <w:tab/>
        </w:r>
        <w:r w:rsidR="009C4793" w:rsidRPr="001F7D0C">
          <w:rPr>
            <w:rStyle w:val="Hyperlien"/>
            <w:noProof/>
          </w:rPr>
          <w:t>Définition des analyses</w:t>
        </w:r>
        <w:r w:rsidR="009C4793">
          <w:rPr>
            <w:noProof/>
            <w:webHidden/>
          </w:rPr>
          <w:tab/>
        </w:r>
        <w:r w:rsidR="009C4793">
          <w:rPr>
            <w:noProof/>
            <w:webHidden/>
          </w:rPr>
          <w:fldChar w:fldCharType="begin"/>
        </w:r>
        <w:r w:rsidR="009C4793">
          <w:rPr>
            <w:noProof/>
            <w:webHidden/>
          </w:rPr>
          <w:instrText xml:space="preserve"> PAGEREF _Toc503271201 \h </w:instrText>
        </w:r>
        <w:r w:rsidR="009C4793">
          <w:rPr>
            <w:noProof/>
            <w:webHidden/>
          </w:rPr>
        </w:r>
        <w:r w:rsidR="009C4793">
          <w:rPr>
            <w:noProof/>
            <w:webHidden/>
          </w:rPr>
          <w:fldChar w:fldCharType="separate"/>
        </w:r>
        <w:r w:rsidR="0063407F">
          <w:rPr>
            <w:noProof/>
            <w:webHidden/>
          </w:rPr>
          <w:t>47</w:t>
        </w:r>
        <w:r w:rsidR="009C4793">
          <w:rPr>
            <w:noProof/>
            <w:webHidden/>
          </w:rPr>
          <w:fldChar w:fldCharType="end"/>
        </w:r>
      </w:hyperlink>
    </w:p>
    <w:p w14:paraId="696FE369" w14:textId="346D7C27"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2" w:history="1">
        <w:r w:rsidR="009C4793" w:rsidRPr="001F7D0C">
          <w:rPr>
            <w:rStyle w:val="Hyperlien"/>
            <w:noProof/>
          </w:rPr>
          <w:t>5.1.</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Onglet Général</w:t>
        </w:r>
        <w:r w:rsidR="009C4793">
          <w:rPr>
            <w:noProof/>
            <w:webHidden/>
          </w:rPr>
          <w:tab/>
        </w:r>
        <w:r w:rsidR="009C4793">
          <w:rPr>
            <w:noProof/>
            <w:webHidden/>
          </w:rPr>
          <w:fldChar w:fldCharType="begin"/>
        </w:r>
        <w:r w:rsidR="009C4793">
          <w:rPr>
            <w:noProof/>
            <w:webHidden/>
          </w:rPr>
          <w:instrText xml:space="preserve"> PAGEREF _Toc503271202 \h </w:instrText>
        </w:r>
        <w:r w:rsidR="009C4793">
          <w:rPr>
            <w:noProof/>
            <w:webHidden/>
          </w:rPr>
        </w:r>
        <w:r w:rsidR="009C4793">
          <w:rPr>
            <w:noProof/>
            <w:webHidden/>
          </w:rPr>
          <w:fldChar w:fldCharType="separate"/>
        </w:r>
        <w:r w:rsidR="0063407F">
          <w:rPr>
            <w:noProof/>
            <w:webHidden/>
          </w:rPr>
          <w:t>48</w:t>
        </w:r>
        <w:r w:rsidR="009C4793">
          <w:rPr>
            <w:noProof/>
            <w:webHidden/>
          </w:rPr>
          <w:fldChar w:fldCharType="end"/>
        </w:r>
      </w:hyperlink>
    </w:p>
    <w:p w14:paraId="047414DB" w14:textId="39FCC1F1"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3" w:history="1">
        <w:r w:rsidR="009C4793" w:rsidRPr="001F7D0C">
          <w:rPr>
            <w:rStyle w:val="Hyperlien"/>
            <w:noProof/>
          </w:rPr>
          <w:t>5.2.</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Onglet Où</w:t>
        </w:r>
        <w:r w:rsidR="009C4793">
          <w:rPr>
            <w:noProof/>
            <w:webHidden/>
          </w:rPr>
          <w:tab/>
        </w:r>
        <w:r w:rsidR="009C4793">
          <w:rPr>
            <w:noProof/>
            <w:webHidden/>
          </w:rPr>
          <w:fldChar w:fldCharType="begin"/>
        </w:r>
        <w:r w:rsidR="009C4793">
          <w:rPr>
            <w:noProof/>
            <w:webHidden/>
          </w:rPr>
          <w:instrText xml:space="preserve"> PAGEREF _Toc503271203 \h </w:instrText>
        </w:r>
        <w:r w:rsidR="009C4793">
          <w:rPr>
            <w:noProof/>
            <w:webHidden/>
          </w:rPr>
        </w:r>
        <w:r w:rsidR="009C4793">
          <w:rPr>
            <w:noProof/>
            <w:webHidden/>
          </w:rPr>
          <w:fldChar w:fldCharType="separate"/>
        </w:r>
        <w:r w:rsidR="0063407F">
          <w:rPr>
            <w:noProof/>
            <w:webHidden/>
          </w:rPr>
          <w:t>49</w:t>
        </w:r>
        <w:r w:rsidR="009C4793">
          <w:rPr>
            <w:noProof/>
            <w:webHidden/>
          </w:rPr>
          <w:fldChar w:fldCharType="end"/>
        </w:r>
      </w:hyperlink>
    </w:p>
    <w:p w14:paraId="7450C3A3" w14:textId="6132757D"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4" w:history="1">
        <w:r w:rsidR="009C4793" w:rsidRPr="001F7D0C">
          <w:rPr>
            <w:rStyle w:val="Hyperlien"/>
            <w:noProof/>
          </w:rPr>
          <w:t>5.3.</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Onglet Quand</w:t>
        </w:r>
        <w:r w:rsidR="009C4793">
          <w:rPr>
            <w:noProof/>
            <w:webHidden/>
          </w:rPr>
          <w:tab/>
        </w:r>
        <w:r w:rsidR="009C4793">
          <w:rPr>
            <w:noProof/>
            <w:webHidden/>
          </w:rPr>
          <w:fldChar w:fldCharType="begin"/>
        </w:r>
        <w:r w:rsidR="009C4793">
          <w:rPr>
            <w:noProof/>
            <w:webHidden/>
          </w:rPr>
          <w:instrText xml:space="preserve"> PAGEREF _Toc503271204 \h </w:instrText>
        </w:r>
        <w:r w:rsidR="009C4793">
          <w:rPr>
            <w:noProof/>
            <w:webHidden/>
          </w:rPr>
        </w:r>
        <w:r w:rsidR="009C4793">
          <w:rPr>
            <w:noProof/>
            <w:webHidden/>
          </w:rPr>
          <w:fldChar w:fldCharType="separate"/>
        </w:r>
        <w:r w:rsidR="0063407F">
          <w:rPr>
            <w:noProof/>
            <w:webHidden/>
          </w:rPr>
          <w:t>49</w:t>
        </w:r>
        <w:r w:rsidR="009C4793">
          <w:rPr>
            <w:noProof/>
            <w:webHidden/>
          </w:rPr>
          <w:fldChar w:fldCharType="end"/>
        </w:r>
      </w:hyperlink>
    </w:p>
    <w:p w14:paraId="596E3940" w14:textId="06C84C15"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5" w:history="1">
        <w:r w:rsidR="009C4793" w:rsidRPr="001F7D0C">
          <w:rPr>
            <w:rStyle w:val="Hyperlien"/>
            <w:noProof/>
          </w:rPr>
          <w:t>5.4.</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Onglet Quoi</w:t>
        </w:r>
        <w:r w:rsidR="009C4793">
          <w:rPr>
            <w:noProof/>
            <w:webHidden/>
          </w:rPr>
          <w:tab/>
        </w:r>
        <w:r w:rsidR="009C4793">
          <w:rPr>
            <w:noProof/>
            <w:webHidden/>
          </w:rPr>
          <w:fldChar w:fldCharType="begin"/>
        </w:r>
        <w:r w:rsidR="009C4793">
          <w:rPr>
            <w:noProof/>
            <w:webHidden/>
          </w:rPr>
          <w:instrText xml:space="preserve"> PAGEREF _Toc503271205 \h </w:instrText>
        </w:r>
        <w:r w:rsidR="009C4793">
          <w:rPr>
            <w:noProof/>
            <w:webHidden/>
          </w:rPr>
        </w:r>
        <w:r w:rsidR="009C4793">
          <w:rPr>
            <w:noProof/>
            <w:webHidden/>
          </w:rPr>
          <w:fldChar w:fldCharType="separate"/>
        </w:r>
        <w:r w:rsidR="0063407F">
          <w:rPr>
            <w:noProof/>
            <w:webHidden/>
          </w:rPr>
          <w:t>50</w:t>
        </w:r>
        <w:r w:rsidR="009C4793">
          <w:rPr>
            <w:noProof/>
            <w:webHidden/>
          </w:rPr>
          <w:fldChar w:fldCharType="end"/>
        </w:r>
      </w:hyperlink>
    </w:p>
    <w:p w14:paraId="749741F6" w14:textId="320C371C"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6" w:history="1">
        <w:r w:rsidR="009C4793" w:rsidRPr="001F7D0C">
          <w:rPr>
            <w:rStyle w:val="Hyperlien"/>
            <w:noProof/>
          </w:rPr>
          <w:t>5.5.</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Ongle Quelle</w:t>
        </w:r>
        <w:r w:rsidR="009C4793">
          <w:rPr>
            <w:noProof/>
            <w:webHidden/>
          </w:rPr>
          <w:tab/>
        </w:r>
        <w:r w:rsidR="009C4793">
          <w:rPr>
            <w:noProof/>
            <w:webHidden/>
          </w:rPr>
          <w:fldChar w:fldCharType="begin"/>
        </w:r>
        <w:r w:rsidR="009C4793">
          <w:rPr>
            <w:noProof/>
            <w:webHidden/>
          </w:rPr>
          <w:instrText xml:space="preserve"> PAGEREF _Toc503271206 \h </w:instrText>
        </w:r>
        <w:r w:rsidR="009C4793">
          <w:rPr>
            <w:noProof/>
            <w:webHidden/>
          </w:rPr>
        </w:r>
        <w:r w:rsidR="009C4793">
          <w:rPr>
            <w:noProof/>
            <w:webHidden/>
          </w:rPr>
          <w:fldChar w:fldCharType="separate"/>
        </w:r>
        <w:r w:rsidR="0063407F">
          <w:rPr>
            <w:noProof/>
            <w:webHidden/>
          </w:rPr>
          <w:t>50</w:t>
        </w:r>
        <w:r w:rsidR="009C4793">
          <w:rPr>
            <w:noProof/>
            <w:webHidden/>
          </w:rPr>
          <w:fldChar w:fldCharType="end"/>
        </w:r>
      </w:hyperlink>
    </w:p>
    <w:p w14:paraId="69CA61EA" w14:textId="507278AF"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7" w:history="1">
        <w:r w:rsidR="009C4793" w:rsidRPr="001F7D0C">
          <w:rPr>
            <w:rStyle w:val="Hyperlien"/>
            <w:noProof/>
          </w:rPr>
          <w:t>5.6.</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Onglet Comment</w:t>
        </w:r>
        <w:r w:rsidR="009C4793">
          <w:rPr>
            <w:noProof/>
            <w:webHidden/>
          </w:rPr>
          <w:tab/>
        </w:r>
        <w:r w:rsidR="009C4793">
          <w:rPr>
            <w:noProof/>
            <w:webHidden/>
          </w:rPr>
          <w:fldChar w:fldCharType="begin"/>
        </w:r>
        <w:r w:rsidR="009C4793">
          <w:rPr>
            <w:noProof/>
            <w:webHidden/>
          </w:rPr>
          <w:instrText xml:space="preserve"> PAGEREF _Toc503271207 \h </w:instrText>
        </w:r>
        <w:r w:rsidR="009C4793">
          <w:rPr>
            <w:noProof/>
            <w:webHidden/>
          </w:rPr>
        </w:r>
        <w:r w:rsidR="009C4793">
          <w:rPr>
            <w:noProof/>
            <w:webHidden/>
          </w:rPr>
          <w:fldChar w:fldCharType="separate"/>
        </w:r>
        <w:r w:rsidR="0063407F">
          <w:rPr>
            <w:noProof/>
            <w:webHidden/>
          </w:rPr>
          <w:t>50</w:t>
        </w:r>
        <w:r w:rsidR="009C4793">
          <w:rPr>
            <w:noProof/>
            <w:webHidden/>
          </w:rPr>
          <w:fldChar w:fldCharType="end"/>
        </w:r>
      </w:hyperlink>
    </w:p>
    <w:p w14:paraId="141B4F69" w14:textId="7BE618AA" w:rsidR="009C4793" w:rsidRDefault="00000000">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08" w:history="1">
        <w:r w:rsidR="009C4793" w:rsidRPr="001F7D0C">
          <w:rPr>
            <w:rStyle w:val="Hyperlien"/>
            <w:noProof/>
          </w:rPr>
          <w:t>6.</w:t>
        </w:r>
        <w:r w:rsidR="009C4793">
          <w:rPr>
            <w:rFonts w:asciiTheme="minorHAnsi" w:eastAsiaTheme="minorEastAsia" w:hAnsiTheme="minorHAnsi" w:cstheme="minorBidi"/>
            <w:b w:val="0"/>
            <w:noProof/>
            <w:snapToGrid/>
            <w:sz w:val="22"/>
            <w:szCs w:val="22"/>
            <w:lang w:eastAsia="fr-CA"/>
          </w:rPr>
          <w:tab/>
        </w:r>
        <w:r w:rsidR="009C4793" w:rsidRPr="001F7D0C">
          <w:rPr>
            <w:rStyle w:val="Hyperlien"/>
            <w:noProof/>
          </w:rPr>
          <w:t>Génération de cartes (interpolation spatiale)</w:t>
        </w:r>
        <w:r w:rsidR="009C4793">
          <w:rPr>
            <w:noProof/>
            <w:webHidden/>
          </w:rPr>
          <w:tab/>
        </w:r>
        <w:r w:rsidR="009C4793">
          <w:rPr>
            <w:noProof/>
            <w:webHidden/>
          </w:rPr>
          <w:fldChar w:fldCharType="begin"/>
        </w:r>
        <w:r w:rsidR="009C4793">
          <w:rPr>
            <w:noProof/>
            <w:webHidden/>
          </w:rPr>
          <w:instrText xml:space="preserve"> PAGEREF _Toc503271208 \h </w:instrText>
        </w:r>
        <w:r w:rsidR="009C4793">
          <w:rPr>
            <w:noProof/>
            <w:webHidden/>
          </w:rPr>
        </w:r>
        <w:r w:rsidR="009C4793">
          <w:rPr>
            <w:noProof/>
            <w:webHidden/>
          </w:rPr>
          <w:fldChar w:fldCharType="separate"/>
        </w:r>
        <w:r w:rsidR="0063407F">
          <w:rPr>
            <w:noProof/>
            <w:webHidden/>
          </w:rPr>
          <w:t>54</w:t>
        </w:r>
        <w:r w:rsidR="009C4793">
          <w:rPr>
            <w:noProof/>
            <w:webHidden/>
          </w:rPr>
          <w:fldChar w:fldCharType="end"/>
        </w:r>
      </w:hyperlink>
    </w:p>
    <w:p w14:paraId="76C23D37" w14:textId="3D519E63"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9" w:history="1">
        <w:r w:rsidR="009C4793" w:rsidRPr="001F7D0C">
          <w:rPr>
            <w:rStyle w:val="Hyperlien"/>
            <w:noProof/>
          </w:rPr>
          <w:t>6.1.</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Boîte de dialogue Cartographie</w:t>
        </w:r>
        <w:r w:rsidR="009C4793">
          <w:rPr>
            <w:noProof/>
            <w:webHidden/>
          </w:rPr>
          <w:tab/>
        </w:r>
        <w:r w:rsidR="009C4793">
          <w:rPr>
            <w:noProof/>
            <w:webHidden/>
          </w:rPr>
          <w:fldChar w:fldCharType="begin"/>
        </w:r>
        <w:r w:rsidR="009C4793">
          <w:rPr>
            <w:noProof/>
            <w:webHidden/>
          </w:rPr>
          <w:instrText xml:space="preserve"> PAGEREF _Toc503271209 \h </w:instrText>
        </w:r>
        <w:r w:rsidR="009C4793">
          <w:rPr>
            <w:noProof/>
            <w:webHidden/>
          </w:rPr>
        </w:r>
        <w:r w:rsidR="009C4793">
          <w:rPr>
            <w:noProof/>
            <w:webHidden/>
          </w:rPr>
          <w:fldChar w:fldCharType="separate"/>
        </w:r>
        <w:r w:rsidR="0063407F">
          <w:rPr>
            <w:noProof/>
            <w:webHidden/>
          </w:rPr>
          <w:t>54</w:t>
        </w:r>
        <w:r w:rsidR="009C4793">
          <w:rPr>
            <w:noProof/>
            <w:webHidden/>
          </w:rPr>
          <w:fldChar w:fldCharType="end"/>
        </w:r>
      </w:hyperlink>
    </w:p>
    <w:p w14:paraId="14B37187" w14:textId="59F4E5BD"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10" w:history="1">
        <w:r w:rsidR="009C4793" w:rsidRPr="001F7D0C">
          <w:rPr>
            <w:rStyle w:val="Hyperlien"/>
            <w:noProof/>
          </w:rPr>
          <w:t>6.2.</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Boîte de dialogue Options avancées de cartographie</w:t>
        </w:r>
        <w:r w:rsidR="009C4793">
          <w:rPr>
            <w:noProof/>
            <w:webHidden/>
          </w:rPr>
          <w:tab/>
        </w:r>
        <w:r w:rsidR="009C4793">
          <w:rPr>
            <w:noProof/>
            <w:webHidden/>
          </w:rPr>
          <w:fldChar w:fldCharType="begin"/>
        </w:r>
        <w:r w:rsidR="009C4793">
          <w:rPr>
            <w:noProof/>
            <w:webHidden/>
          </w:rPr>
          <w:instrText xml:space="preserve"> PAGEREF _Toc503271210 \h </w:instrText>
        </w:r>
        <w:r w:rsidR="009C4793">
          <w:rPr>
            <w:noProof/>
            <w:webHidden/>
          </w:rPr>
        </w:r>
        <w:r w:rsidR="009C4793">
          <w:rPr>
            <w:noProof/>
            <w:webHidden/>
          </w:rPr>
          <w:fldChar w:fldCharType="separate"/>
        </w:r>
        <w:r w:rsidR="0063407F">
          <w:rPr>
            <w:noProof/>
            <w:webHidden/>
          </w:rPr>
          <w:t>56</w:t>
        </w:r>
        <w:r w:rsidR="009C4793">
          <w:rPr>
            <w:noProof/>
            <w:webHidden/>
          </w:rPr>
          <w:fldChar w:fldCharType="end"/>
        </w:r>
      </w:hyperlink>
    </w:p>
    <w:p w14:paraId="4316F5F9" w14:textId="6031FAF2"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11" w:history="1">
        <w:r w:rsidR="009C4793" w:rsidRPr="001F7D0C">
          <w:rPr>
            <w:rStyle w:val="Hyperlien"/>
            <w:noProof/>
          </w:rPr>
          <w:t>6.3.</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Méthode d’interpolation</w:t>
        </w:r>
        <w:r w:rsidR="009C4793">
          <w:rPr>
            <w:noProof/>
            <w:webHidden/>
          </w:rPr>
          <w:tab/>
        </w:r>
        <w:r w:rsidR="009C4793">
          <w:rPr>
            <w:noProof/>
            <w:webHidden/>
          </w:rPr>
          <w:fldChar w:fldCharType="begin"/>
        </w:r>
        <w:r w:rsidR="009C4793">
          <w:rPr>
            <w:noProof/>
            <w:webHidden/>
          </w:rPr>
          <w:instrText xml:space="preserve"> PAGEREF _Toc503271211 \h </w:instrText>
        </w:r>
        <w:r w:rsidR="009C4793">
          <w:rPr>
            <w:noProof/>
            <w:webHidden/>
          </w:rPr>
        </w:r>
        <w:r w:rsidR="009C4793">
          <w:rPr>
            <w:noProof/>
            <w:webHidden/>
          </w:rPr>
          <w:fldChar w:fldCharType="separate"/>
        </w:r>
        <w:r w:rsidR="0063407F">
          <w:rPr>
            <w:noProof/>
            <w:webHidden/>
          </w:rPr>
          <w:t>57</w:t>
        </w:r>
        <w:r w:rsidR="009C4793">
          <w:rPr>
            <w:noProof/>
            <w:webHidden/>
          </w:rPr>
          <w:fldChar w:fldCharType="end"/>
        </w:r>
      </w:hyperlink>
    </w:p>
    <w:p w14:paraId="62E7388E" w14:textId="3A1B8568"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212" w:history="1">
        <w:r w:rsidR="009C4793" w:rsidRPr="001F7D0C">
          <w:rPr>
            <w:rStyle w:val="Hyperlien"/>
            <w:noProof/>
          </w:rPr>
          <w:t>6.3.1.</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Méthode d’interpolation 1 : krigeage universel</w:t>
        </w:r>
        <w:r w:rsidR="009C4793">
          <w:rPr>
            <w:noProof/>
            <w:webHidden/>
          </w:rPr>
          <w:tab/>
        </w:r>
        <w:r w:rsidR="009C4793">
          <w:rPr>
            <w:noProof/>
            <w:webHidden/>
          </w:rPr>
          <w:fldChar w:fldCharType="begin"/>
        </w:r>
        <w:r w:rsidR="009C4793">
          <w:rPr>
            <w:noProof/>
            <w:webHidden/>
          </w:rPr>
          <w:instrText xml:space="preserve"> PAGEREF _Toc503271212 \h </w:instrText>
        </w:r>
        <w:r w:rsidR="009C4793">
          <w:rPr>
            <w:noProof/>
            <w:webHidden/>
          </w:rPr>
        </w:r>
        <w:r w:rsidR="009C4793">
          <w:rPr>
            <w:noProof/>
            <w:webHidden/>
          </w:rPr>
          <w:fldChar w:fldCharType="separate"/>
        </w:r>
        <w:r w:rsidR="0063407F">
          <w:rPr>
            <w:noProof/>
            <w:webHidden/>
          </w:rPr>
          <w:t>57</w:t>
        </w:r>
        <w:r w:rsidR="009C4793">
          <w:rPr>
            <w:noProof/>
            <w:webHidden/>
          </w:rPr>
          <w:fldChar w:fldCharType="end"/>
        </w:r>
      </w:hyperlink>
    </w:p>
    <w:p w14:paraId="5B719D64" w14:textId="561903F4"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213" w:history="1">
        <w:r w:rsidR="009C4793" w:rsidRPr="001F7D0C">
          <w:rPr>
            <w:rStyle w:val="Hyperlien"/>
            <w:noProof/>
          </w:rPr>
          <w:t>6.3.2.</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Méthode d’interpolation 2 : régression spatiale</w:t>
        </w:r>
        <w:r w:rsidR="009C4793">
          <w:rPr>
            <w:noProof/>
            <w:webHidden/>
          </w:rPr>
          <w:tab/>
        </w:r>
        <w:r w:rsidR="009C4793">
          <w:rPr>
            <w:noProof/>
            <w:webHidden/>
          </w:rPr>
          <w:fldChar w:fldCharType="begin"/>
        </w:r>
        <w:r w:rsidR="009C4793">
          <w:rPr>
            <w:noProof/>
            <w:webHidden/>
          </w:rPr>
          <w:instrText xml:space="preserve"> PAGEREF _Toc503271213 \h </w:instrText>
        </w:r>
        <w:r w:rsidR="009C4793">
          <w:rPr>
            <w:noProof/>
            <w:webHidden/>
          </w:rPr>
        </w:r>
        <w:r w:rsidR="009C4793">
          <w:rPr>
            <w:noProof/>
            <w:webHidden/>
          </w:rPr>
          <w:fldChar w:fldCharType="separate"/>
        </w:r>
        <w:r w:rsidR="0063407F">
          <w:rPr>
            <w:noProof/>
            <w:webHidden/>
          </w:rPr>
          <w:t>57</w:t>
        </w:r>
        <w:r w:rsidR="009C4793">
          <w:rPr>
            <w:noProof/>
            <w:webHidden/>
          </w:rPr>
          <w:fldChar w:fldCharType="end"/>
        </w:r>
      </w:hyperlink>
    </w:p>
    <w:p w14:paraId="30AFDE32" w14:textId="219D46DB"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214" w:history="1">
        <w:r w:rsidR="009C4793" w:rsidRPr="001F7D0C">
          <w:rPr>
            <w:rStyle w:val="Hyperlien"/>
            <w:noProof/>
          </w:rPr>
          <w:t>6.3.3.</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Méthode d’interpolation 3 : Inverse de la distance pondérée</w:t>
        </w:r>
        <w:r w:rsidR="009C4793">
          <w:rPr>
            <w:noProof/>
            <w:webHidden/>
          </w:rPr>
          <w:tab/>
        </w:r>
        <w:r w:rsidR="009C4793">
          <w:rPr>
            <w:noProof/>
            <w:webHidden/>
          </w:rPr>
          <w:fldChar w:fldCharType="begin"/>
        </w:r>
        <w:r w:rsidR="009C4793">
          <w:rPr>
            <w:noProof/>
            <w:webHidden/>
          </w:rPr>
          <w:instrText xml:space="preserve"> PAGEREF _Toc503271214 \h </w:instrText>
        </w:r>
        <w:r w:rsidR="009C4793">
          <w:rPr>
            <w:noProof/>
            <w:webHidden/>
          </w:rPr>
        </w:r>
        <w:r w:rsidR="009C4793">
          <w:rPr>
            <w:noProof/>
            <w:webHidden/>
          </w:rPr>
          <w:fldChar w:fldCharType="separate"/>
        </w:r>
        <w:r w:rsidR="0063407F">
          <w:rPr>
            <w:noProof/>
            <w:webHidden/>
          </w:rPr>
          <w:t>58</w:t>
        </w:r>
        <w:r w:rsidR="009C4793">
          <w:rPr>
            <w:noProof/>
            <w:webHidden/>
          </w:rPr>
          <w:fldChar w:fldCharType="end"/>
        </w:r>
      </w:hyperlink>
    </w:p>
    <w:p w14:paraId="65EBE7F9" w14:textId="79345E48" w:rsidR="009C4793" w:rsidRDefault="00000000">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215" w:history="1">
        <w:r w:rsidR="009C4793" w:rsidRPr="001F7D0C">
          <w:rPr>
            <w:rStyle w:val="Hyperlien"/>
            <w:noProof/>
          </w:rPr>
          <w:t>6.3.4.</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Méthode d’interpolation 4 : spline plaque mince</w:t>
        </w:r>
        <w:r w:rsidR="009C4793">
          <w:rPr>
            <w:noProof/>
            <w:webHidden/>
          </w:rPr>
          <w:tab/>
        </w:r>
        <w:r w:rsidR="009C4793">
          <w:rPr>
            <w:noProof/>
            <w:webHidden/>
          </w:rPr>
          <w:fldChar w:fldCharType="begin"/>
        </w:r>
        <w:r w:rsidR="009C4793">
          <w:rPr>
            <w:noProof/>
            <w:webHidden/>
          </w:rPr>
          <w:instrText xml:space="preserve"> PAGEREF _Toc503271215 \h </w:instrText>
        </w:r>
        <w:r w:rsidR="009C4793">
          <w:rPr>
            <w:noProof/>
            <w:webHidden/>
          </w:rPr>
        </w:r>
        <w:r w:rsidR="009C4793">
          <w:rPr>
            <w:noProof/>
            <w:webHidden/>
          </w:rPr>
          <w:fldChar w:fldCharType="separate"/>
        </w:r>
        <w:r w:rsidR="0063407F">
          <w:rPr>
            <w:noProof/>
            <w:webHidden/>
          </w:rPr>
          <w:t>58</w:t>
        </w:r>
        <w:r w:rsidR="009C4793">
          <w:rPr>
            <w:noProof/>
            <w:webHidden/>
          </w:rPr>
          <w:fldChar w:fldCharType="end"/>
        </w:r>
      </w:hyperlink>
    </w:p>
    <w:p w14:paraId="262F240F" w14:textId="6E4AA1AB"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16" w:history="1">
        <w:r w:rsidR="009C4793" w:rsidRPr="001F7D0C">
          <w:rPr>
            <w:rStyle w:val="Hyperlien"/>
            <w:noProof/>
          </w:rPr>
          <w:t>6.4.</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Affichage des résultats de cartographie</w:t>
        </w:r>
        <w:r w:rsidR="009C4793">
          <w:rPr>
            <w:noProof/>
            <w:webHidden/>
          </w:rPr>
          <w:tab/>
        </w:r>
        <w:r w:rsidR="009C4793">
          <w:rPr>
            <w:noProof/>
            <w:webHidden/>
          </w:rPr>
          <w:fldChar w:fldCharType="begin"/>
        </w:r>
        <w:r w:rsidR="009C4793">
          <w:rPr>
            <w:noProof/>
            <w:webHidden/>
          </w:rPr>
          <w:instrText xml:space="preserve"> PAGEREF _Toc503271216 \h </w:instrText>
        </w:r>
        <w:r w:rsidR="009C4793">
          <w:rPr>
            <w:noProof/>
            <w:webHidden/>
          </w:rPr>
        </w:r>
        <w:r w:rsidR="009C4793">
          <w:rPr>
            <w:noProof/>
            <w:webHidden/>
          </w:rPr>
          <w:fldChar w:fldCharType="separate"/>
        </w:r>
        <w:r w:rsidR="0063407F">
          <w:rPr>
            <w:noProof/>
            <w:webHidden/>
          </w:rPr>
          <w:t>59</w:t>
        </w:r>
        <w:r w:rsidR="009C4793">
          <w:rPr>
            <w:noProof/>
            <w:webHidden/>
          </w:rPr>
          <w:fldChar w:fldCharType="end"/>
        </w:r>
      </w:hyperlink>
    </w:p>
    <w:p w14:paraId="79871CCD" w14:textId="038AB403" w:rsidR="009C4793" w:rsidRDefault="00000000">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17" w:history="1">
        <w:r w:rsidR="009C4793" w:rsidRPr="001F7D0C">
          <w:rPr>
            <w:rStyle w:val="Hyperlien"/>
            <w:noProof/>
          </w:rPr>
          <w:t>7.</w:t>
        </w:r>
        <w:r w:rsidR="009C4793">
          <w:rPr>
            <w:rFonts w:asciiTheme="minorHAnsi" w:eastAsiaTheme="minorEastAsia" w:hAnsiTheme="minorHAnsi" w:cstheme="minorBidi"/>
            <w:b w:val="0"/>
            <w:noProof/>
            <w:snapToGrid/>
            <w:sz w:val="22"/>
            <w:szCs w:val="22"/>
            <w:lang w:eastAsia="fr-CA"/>
          </w:rPr>
          <w:tab/>
        </w:r>
        <w:r w:rsidR="009C4793" w:rsidRPr="001F7D0C">
          <w:rPr>
            <w:rStyle w:val="Hyperlien"/>
            <w:noProof/>
          </w:rPr>
          <w:t>Exécution des éléments : Création de la base de données de sortie</w:t>
        </w:r>
        <w:r w:rsidR="009C4793">
          <w:rPr>
            <w:noProof/>
            <w:webHidden/>
          </w:rPr>
          <w:tab/>
        </w:r>
        <w:r w:rsidR="009C4793">
          <w:rPr>
            <w:noProof/>
            <w:webHidden/>
          </w:rPr>
          <w:fldChar w:fldCharType="begin"/>
        </w:r>
        <w:r w:rsidR="009C4793">
          <w:rPr>
            <w:noProof/>
            <w:webHidden/>
          </w:rPr>
          <w:instrText xml:space="preserve"> PAGEREF _Toc503271217 \h </w:instrText>
        </w:r>
        <w:r w:rsidR="009C4793">
          <w:rPr>
            <w:noProof/>
            <w:webHidden/>
          </w:rPr>
        </w:r>
        <w:r w:rsidR="009C4793">
          <w:rPr>
            <w:noProof/>
            <w:webHidden/>
          </w:rPr>
          <w:fldChar w:fldCharType="separate"/>
        </w:r>
        <w:r w:rsidR="0063407F">
          <w:rPr>
            <w:noProof/>
            <w:webHidden/>
          </w:rPr>
          <w:t>60</w:t>
        </w:r>
        <w:r w:rsidR="009C4793">
          <w:rPr>
            <w:noProof/>
            <w:webHidden/>
          </w:rPr>
          <w:fldChar w:fldCharType="end"/>
        </w:r>
      </w:hyperlink>
    </w:p>
    <w:p w14:paraId="4F68DE01" w14:textId="5B2267D3" w:rsidR="009C4793" w:rsidRDefault="00000000">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18" w:history="1">
        <w:r w:rsidR="009C4793" w:rsidRPr="001F7D0C">
          <w:rPr>
            <w:rStyle w:val="Hyperlien"/>
            <w:bCs/>
            <w:noProof/>
          </w:rPr>
          <w:t>8.</w:t>
        </w:r>
        <w:r w:rsidR="009C4793">
          <w:rPr>
            <w:rFonts w:asciiTheme="minorHAnsi" w:eastAsiaTheme="minorEastAsia" w:hAnsiTheme="minorHAnsi" w:cstheme="minorBidi"/>
            <w:b w:val="0"/>
            <w:noProof/>
            <w:snapToGrid/>
            <w:sz w:val="22"/>
            <w:szCs w:val="22"/>
            <w:lang w:eastAsia="fr-CA"/>
          </w:rPr>
          <w:tab/>
        </w:r>
        <w:r w:rsidR="009C4793" w:rsidRPr="001F7D0C">
          <w:rPr>
            <w:rStyle w:val="Hyperlien"/>
            <w:noProof/>
          </w:rPr>
          <w:t>Examen des résultats</w:t>
        </w:r>
        <w:r w:rsidR="009C4793">
          <w:rPr>
            <w:noProof/>
            <w:webHidden/>
          </w:rPr>
          <w:tab/>
        </w:r>
        <w:r w:rsidR="009C4793">
          <w:rPr>
            <w:noProof/>
            <w:webHidden/>
          </w:rPr>
          <w:fldChar w:fldCharType="begin"/>
        </w:r>
        <w:r w:rsidR="009C4793">
          <w:rPr>
            <w:noProof/>
            <w:webHidden/>
          </w:rPr>
          <w:instrText xml:space="preserve"> PAGEREF _Toc503271218 \h </w:instrText>
        </w:r>
        <w:r w:rsidR="009C4793">
          <w:rPr>
            <w:noProof/>
            <w:webHidden/>
          </w:rPr>
        </w:r>
        <w:r w:rsidR="009C4793">
          <w:rPr>
            <w:noProof/>
            <w:webHidden/>
          </w:rPr>
          <w:fldChar w:fldCharType="separate"/>
        </w:r>
        <w:r w:rsidR="0063407F">
          <w:rPr>
            <w:noProof/>
            <w:webHidden/>
          </w:rPr>
          <w:t>61</w:t>
        </w:r>
        <w:r w:rsidR="009C4793">
          <w:rPr>
            <w:noProof/>
            <w:webHidden/>
          </w:rPr>
          <w:fldChar w:fldCharType="end"/>
        </w:r>
      </w:hyperlink>
    </w:p>
    <w:p w14:paraId="0519BE2F" w14:textId="6205605B"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19" w:history="1">
        <w:r w:rsidR="009C4793" w:rsidRPr="001F7D0C">
          <w:rPr>
            <w:rStyle w:val="Hyperlien"/>
            <w:noProof/>
          </w:rPr>
          <w:t>8.1.</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Données</w:t>
        </w:r>
        <w:r w:rsidR="009C4793">
          <w:rPr>
            <w:noProof/>
            <w:webHidden/>
          </w:rPr>
          <w:tab/>
        </w:r>
        <w:r w:rsidR="009C4793">
          <w:rPr>
            <w:noProof/>
            <w:webHidden/>
          </w:rPr>
          <w:fldChar w:fldCharType="begin"/>
        </w:r>
        <w:r w:rsidR="009C4793">
          <w:rPr>
            <w:noProof/>
            <w:webHidden/>
          </w:rPr>
          <w:instrText xml:space="preserve"> PAGEREF _Toc503271219 \h </w:instrText>
        </w:r>
        <w:r w:rsidR="009C4793">
          <w:rPr>
            <w:noProof/>
            <w:webHidden/>
          </w:rPr>
        </w:r>
        <w:r w:rsidR="009C4793">
          <w:rPr>
            <w:noProof/>
            <w:webHidden/>
          </w:rPr>
          <w:fldChar w:fldCharType="separate"/>
        </w:r>
        <w:r w:rsidR="0063407F">
          <w:rPr>
            <w:noProof/>
            <w:webHidden/>
          </w:rPr>
          <w:t>61</w:t>
        </w:r>
        <w:r w:rsidR="009C4793">
          <w:rPr>
            <w:noProof/>
            <w:webHidden/>
          </w:rPr>
          <w:fldChar w:fldCharType="end"/>
        </w:r>
      </w:hyperlink>
    </w:p>
    <w:p w14:paraId="47A1C12E" w14:textId="73CF8CE0"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0" w:history="1">
        <w:r w:rsidR="009C4793" w:rsidRPr="001F7D0C">
          <w:rPr>
            <w:rStyle w:val="Hyperlien"/>
            <w:noProof/>
          </w:rPr>
          <w:t>8.2.</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Exportation des résultats</w:t>
        </w:r>
        <w:r w:rsidR="009C4793">
          <w:rPr>
            <w:noProof/>
            <w:webHidden/>
          </w:rPr>
          <w:tab/>
        </w:r>
        <w:r w:rsidR="009C4793">
          <w:rPr>
            <w:noProof/>
            <w:webHidden/>
          </w:rPr>
          <w:fldChar w:fldCharType="begin"/>
        </w:r>
        <w:r w:rsidR="009C4793">
          <w:rPr>
            <w:noProof/>
            <w:webHidden/>
          </w:rPr>
          <w:instrText xml:space="preserve"> PAGEREF _Toc503271220 \h </w:instrText>
        </w:r>
        <w:r w:rsidR="009C4793">
          <w:rPr>
            <w:noProof/>
            <w:webHidden/>
          </w:rPr>
        </w:r>
        <w:r w:rsidR="009C4793">
          <w:rPr>
            <w:noProof/>
            <w:webHidden/>
          </w:rPr>
          <w:fldChar w:fldCharType="separate"/>
        </w:r>
        <w:r w:rsidR="0063407F">
          <w:rPr>
            <w:noProof/>
            <w:webHidden/>
          </w:rPr>
          <w:t>61</w:t>
        </w:r>
        <w:r w:rsidR="009C4793">
          <w:rPr>
            <w:noProof/>
            <w:webHidden/>
          </w:rPr>
          <w:fldChar w:fldCharType="end"/>
        </w:r>
      </w:hyperlink>
    </w:p>
    <w:p w14:paraId="237CCCB7" w14:textId="7DDC925B" w:rsidR="009C4793" w:rsidRDefault="00000000">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21" w:history="1">
        <w:r w:rsidR="009C4793" w:rsidRPr="001F7D0C">
          <w:rPr>
            <w:rStyle w:val="Hyperlien"/>
            <w:noProof/>
          </w:rPr>
          <w:t>9.</w:t>
        </w:r>
        <w:r w:rsidR="009C4793">
          <w:rPr>
            <w:rFonts w:asciiTheme="minorHAnsi" w:eastAsiaTheme="minorEastAsia" w:hAnsiTheme="minorHAnsi" w:cstheme="minorBidi"/>
            <w:b w:val="0"/>
            <w:noProof/>
            <w:snapToGrid/>
            <w:sz w:val="22"/>
            <w:szCs w:val="22"/>
            <w:lang w:eastAsia="fr-CA"/>
          </w:rPr>
          <w:tab/>
        </w:r>
        <w:r w:rsidR="009C4793" w:rsidRPr="001F7D0C">
          <w:rPr>
            <w:rStyle w:val="Hyperlien"/>
            <w:noProof/>
          </w:rPr>
          <w:t>Autres éléments</w:t>
        </w:r>
        <w:r w:rsidR="009C4793">
          <w:rPr>
            <w:noProof/>
            <w:webHidden/>
          </w:rPr>
          <w:tab/>
        </w:r>
        <w:r w:rsidR="009C4793">
          <w:rPr>
            <w:noProof/>
            <w:webHidden/>
          </w:rPr>
          <w:fldChar w:fldCharType="begin"/>
        </w:r>
        <w:r w:rsidR="009C4793">
          <w:rPr>
            <w:noProof/>
            <w:webHidden/>
          </w:rPr>
          <w:instrText xml:space="preserve"> PAGEREF _Toc503271221 \h </w:instrText>
        </w:r>
        <w:r w:rsidR="009C4793">
          <w:rPr>
            <w:noProof/>
            <w:webHidden/>
          </w:rPr>
        </w:r>
        <w:r w:rsidR="009C4793">
          <w:rPr>
            <w:noProof/>
            <w:webHidden/>
          </w:rPr>
          <w:fldChar w:fldCharType="separate"/>
        </w:r>
        <w:r w:rsidR="0063407F">
          <w:rPr>
            <w:noProof/>
            <w:webHidden/>
          </w:rPr>
          <w:t>63</w:t>
        </w:r>
        <w:r w:rsidR="009C4793">
          <w:rPr>
            <w:noProof/>
            <w:webHidden/>
          </w:rPr>
          <w:fldChar w:fldCharType="end"/>
        </w:r>
      </w:hyperlink>
    </w:p>
    <w:p w14:paraId="05C65B81" w14:textId="7E8A451F"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2" w:history="1">
        <w:r w:rsidR="009C4793" w:rsidRPr="001F7D0C">
          <w:rPr>
            <w:rStyle w:val="Hyperlien"/>
            <w:noProof/>
          </w:rPr>
          <w:t>9.1.</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Analyse de fonction</w:t>
        </w:r>
        <w:r w:rsidR="009C4793">
          <w:rPr>
            <w:noProof/>
            <w:webHidden/>
          </w:rPr>
          <w:tab/>
        </w:r>
        <w:r w:rsidR="009C4793">
          <w:rPr>
            <w:noProof/>
            <w:webHidden/>
          </w:rPr>
          <w:fldChar w:fldCharType="begin"/>
        </w:r>
        <w:r w:rsidR="009C4793">
          <w:rPr>
            <w:noProof/>
            <w:webHidden/>
          </w:rPr>
          <w:instrText xml:space="preserve"> PAGEREF _Toc503271222 \h </w:instrText>
        </w:r>
        <w:r w:rsidR="009C4793">
          <w:rPr>
            <w:noProof/>
            <w:webHidden/>
          </w:rPr>
        </w:r>
        <w:r w:rsidR="009C4793">
          <w:rPr>
            <w:noProof/>
            <w:webHidden/>
          </w:rPr>
          <w:fldChar w:fldCharType="separate"/>
        </w:r>
        <w:r w:rsidR="0063407F">
          <w:rPr>
            <w:noProof/>
            <w:webHidden/>
          </w:rPr>
          <w:t>63</w:t>
        </w:r>
        <w:r w:rsidR="009C4793">
          <w:rPr>
            <w:noProof/>
            <w:webHidden/>
          </w:rPr>
          <w:fldChar w:fldCharType="end"/>
        </w:r>
      </w:hyperlink>
    </w:p>
    <w:p w14:paraId="25B1213B" w14:textId="769886CE"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3" w:history="1">
        <w:r w:rsidR="009C4793" w:rsidRPr="001F7D0C">
          <w:rPr>
            <w:rStyle w:val="Hyperlien"/>
            <w:noProof/>
          </w:rPr>
          <w:t>9.2.</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Analyse d’intrants météo</w:t>
        </w:r>
        <w:r w:rsidR="009C4793">
          <w:rPr>
            <w:noProof/>
            <w:webHidden/>
          </w:rPr>
          <w:tab/>
        </w:r>
        <w:r w:rsidR="009C4793">
          <w:rPr>
            <w:noProof/>
            <w:webHidden/>
          </w:rPr>
          <w:fldChar w:fldCharType="begin"/>
        </w:r>
        <w:r w:rsidR="009C4793">
          <w:rPr>
            <w:noProof/>
            <w:webHidden/>
          </w:rPr>
          <w:instrText xml:space="preserve"> PAGEREF _Toc503271223 \h </w:instrText>
        </w:r>
        <w:r w:rsidR="009C4793">
          <w:rPr>
            <w:noProof/>
            <w:webHidden/>
          </w:rPr>
        </w:r>
        <w:r w:rsidR="009C4793">
          <w:rPr>
            <w:noProof/>
            <w:webHidden/>
          </w:rPr>
          <w:fldChar w:fldCharType="separate"/>
        </w:r>
        <w:r w:rsidR="0063407F">
          <w:rPr>
            <w:noProof/>
            <w:webHidden/>
          </w:rPr>
          <w:t>64</w:t>
        </w:r>
        <w:r w:rsidR="009C4793">
          <w:rPr>
            <w:noProof/>
            <w:webHidden/>
          </w:rPr>
          <w:fldChar w:fldCharType="end"/>
        </w:r>
      </w:hyperlink>
    </w:p>
    <w:p w14:paraId="1754A536" w14:textId="2C43D2EF"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4" w:history="1">
        <w:r w:rsidR="009C4793" w:rsidRPr="001F7D0C">
          <w:rPr>
            <w:rStyle w:val="Hyperlien"/>
            <w:noProof/>
          </w:rPr>
          <w:t>9.3.</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Importation d’un fichier en tant qu’élément</w:t>
        </w:r>
        <w:r w:rsidR="009C4793">
          <w:rPr>
            <w:noProof/>
            <w:webHidden/>
          </w:rPr>
          <w:tab/>
        </w:r>
        <w:r w:rsidR="009C4793">
          <w:rPr>
            <w:noProof/>
            <w:webHidden/>
          </w:rPr>
          <w:fldChar w:fldCharType="begin"/>
        </w:r>
        <w:r w:rsidR="009C4793">
          <w:rPr>
            <w:noProof/>
            <w:webHidden/>
          </w:rPr>
          <w:instrText xml:space="preserve"> PAGEREF _Toc503271224 \h </w:instrText>
        </w:r>
        <w:r w:rsidR="009C4793">
          <w:rPr>
            <w:noProof/>
            <w:webHidden/>
          </w:rPr>
        </w:r>
        <w:r w:rsidR="009C4793">
          <w:rPr>
            <w:noProof/>
            <w:webHidden/>
          </w:rPr>
          <w:fldChar w:fldCharType="separate"/>
        </w:r>
        <w:r w:rsidR="0063407F">
          <w:rPr>
            <w:noProof/>
            <w:webHidden/>
          </w:rPr>
          <w:t>66</w:t>
        </w:r>
        <w:r w:rsidR="009C4793">
          <w:rPr>
            <w:noProof/>
            <w:webHidden/>
          </w:rPr>
          <w:fldChar w:fldCharType="end"/>
        </w:r>
      </w:hyperlink>
    </w:p>
    <w:p w14:paraId="2552B4C0" w14:textId="3634911D"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5" w:history="1">
        <w:r w:rsidR="009C4793" w:rsidRPr="001F7D0C">
          <w:rPr>
            <w:rStyle w:val="Hyperlien"/>
            <w:noProof/>
          </w:rPr>
          <w:t>9.4.</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Fusion</w:t>
        </w:r>
        <w:r w:rsidR="009C4793">
          <w:rPr>
            <w:noProof/>
            <w:webHidden/>
          </w:rPr>
          <w:tab/>
        </w:r>
        <w:r w:rsidR="009C4793">
          <w:rPr>
            <w:noProof/>
            <w:webHidden/>
          </w:rPr>
          <w:fldChar w:fldCharType="begin"/>
        </w:r>
        <w:r w:rsidR="009C4793">
          <w:rPr>
            <w:noProof/>
            <w:webHidden/>
          </w:rPr>
          <w:instrText xml:space="preserve"> PAGEREF _Toc503271225 \h </w:instrText>
        </w:r>
        <w:r w:rsidR="009C4793">
          <w:rPr>
            <w:noProof/>
            <w:webHidden/>
          </w:rPr>
        </w:r>
        <w:r w:rsidR="009C4793">
          <w:rPr>
            <w:noProof/>
            <w:webHidden/>
          </w:rPr>
          <w:fldChar w:fldCharType="separate"/>
        </w:r>
        <w:r w:rsidR="0063407F">
          <w:rPr>
            <w:noProof/>
            <w:webHidden/>
          </w:rPr>
          <w:t>66</w:t>
        </w:r>
        <w:r w:rsidR="009C4793">
          <w:rPr>
            <w:noProof/>
            <w:webHidden/>
          </w:rPr>
          <w:fldChar w:fldCharType="end"/>
        </w:r>
      </w:hyperlink>
    </w:p>
    <w:p w14:paraId="70ED0310" w14:textId="078FC04A"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6" w:history="1">
        <w:r w:rsidR="009C4793" w:rsidRPr="001F7D0C">
          <w:rPr>
            <w:rStyle w:val="Hyperlien"/>
            <w:noProof/>
          </w:rPr>
          <w:t>9.5.</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Nettoyage</w:t>
        </w:r>
        <w:r w:rsidR="009C4793">
          <w:rPr>
            <w:noProof/>
            <w:webHidden/>
          </w:rPr>
          <w:tab/>
        </w:r>
        <w:r w:rsidR="009C4793">
          <w:rPr>
            <w:noProof/>
            <w:webHidden/>
          </w:rPr>
          <w:fldChar w:fldCharType="begin"/>
        </w:r>
        <w:r w:rsidR="009C4793">
          <w:rPr>
            <w:noProof/>
            <w:webHidden/>
          </w:rPr>
          <w:instrText xml:space="preserve"> PAGEREF _Toc503271226 \h </w:instrText>
        </w:r>
        <w:r w:rsidR="009C4793">
          <w:rPr>
            <w:noProof/>
            <w:webHidden/>
          </w:rPr>
        </w:r>
        <w:r w:rsidR="009C4793">
          <w:rPr>
            <w:noProof/>
            <w:webHidden/>
          </w:rPr>
          <w:fldChar w:fldCharType="separate"/>
        </w:r>
        <w:r w:rsidR="0063407F">
          <w:rPr>
            <w:noProof/>
            <w:webHidden/>
          </w:rPr>
          <w:t>67</w:t>
        </w:r>
        <w:r w:rsidR="009C4793">
          <w:rPr>
            <w:noProof/>
            <w:webHidden/>
          </w:rPr>
          <w:fldChar w:fldCharType="end"/>
        </w:r>
      </w:hyperlink>
    </w:p>
    <w:p w14:paraId="4F9B6A6F" w14:textId="4A58E89A"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7" w:history="1">
        <w:r w:rsidR="009C4793" w:rsidRPr="001F7D0C">
          <w:rPr>
            <w:rStyle w:val="Hyperlien"/>
            <w:noProof/>
          </w:rPr>
          <w:t>9.6.</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Téléchargeur Météo</w:t>
        </w:r>
        <w:r w:rsidR="009C4793">
          <w:rPr>
            <w:noProof/>
            <w:webHidden/>
          </w:rPr>
          <w:tab/>
        </w:r>
        <w:r w:rsidR="009C4793">
          <w:rPr>
            <w:noProof/>
            <w:webHidden/>
          </w:rPr>
          <w:fldChar w:fldCharType="begin"/>
        </w:r>
        <w:r w:rsidR="009C4793">
          <w:rPr>
            <w:noProof/>
            <w:webHidden/>
          </w:rPr>
          <w:instrText xml:space="preserve"> PAGEREF _Toc503271227 \h </w:instrText>
        </w:r>
        <w:r w:rsidR="009C4793">
          <w:rPr>
            <w:noProof/>
            <w:webHidden/>
          </w:rPr>
        </w:r>
        <w:r w:rsidR="009C4793">
          <w:rPr>
            <w:noProof/>
            <w:webHidden/>
          </w:rPr>
          <w:fldChar w:fldCharType="separate"/>
        </w:r>
        <w:r w:rsidR="0063407F">
          <w:rPr>
            <w:noProof/>
            <w:webHidden/>
          </w:rPr>
          <w:t>67</w:t>
        </w:r>
        <w:r w:rsidR="009C4793">
          <w:rPr>
            <w:noProof/>
            <w:webHidden/>
          </w:rPr>
          <w:fldChar w:fldCharType="end"/>
        </w:r>
      </w:hyperlink>
    </w:p>
    <w:p w14:paraId="184EF447" w14:textId="6AA3ED59"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8" w:history="1">
        <w:r w:rsidR="009C4793" w:rsidRPr="001F7D0C">
          <w:rPr>
            <w:rStyle w:val="Hyperlien"/>
            <w:noProof/>
          </w:rPr>
          <w:t>9.7.</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Éditeur de données Horaires</w:t>
        </w:r>
        <w:r w:rsidR="009C4793">
          <w:rPr>
            <w:noProof/>
            <w:webHidden/>
          </w:rPr>
          <w:tab/>
        </w:r>
        <w:r w:rsidR="009C4793">
          <w:rPr>
            <w:noProof/>
            <w:webHidden/>
          </w:rPr>
          <w:fldChar w:fldCharType="begin"/>
        </w:r>
        <w:r w:rsidR="009C4793">
          <w:rPr>
            <w:noProof/>
            <w:webHidden/>
          </w:rPr>
          <w:instrText xml:space="preserve"> PAGEREF _Toc503271228 \h </w:instrText>
        </w:r>
        <w:r w:rsidR="009C4793">
          <w:rPr>
            <w:noProof/>
            <w:webHidden/>
          </w:rPr>
        </w:r>
        <w:r w:rsidR="009C4793">
          <w:rPr>
            <w:noProof/>
            <w:webHidden/>
          </w:rPr>
          <w:fldChar w:fldCharType="separate"/>
        </w:r>
        <w:r w:rsidR="0063407F">
          <w:rPr>
            <w:noProof/>
            <w:webHidden/>
          </w:rPr>
          <w:t>67</w:t>
        </w:r>
        <w:r w:rsidR="009C4793">
          <w:rPr>
            <w:noProof/>
            <w:webHidden/>
          </w:rPr>
          <w:fldChar w:fldCharType="end"/>
        </w:r>
      </w:hyperlink>
    </w:p>
    <w:p w14:paraId="27FDF401" w14:textId="6F025980"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9" w:history="1">
        <w:r w:rsidR="009C4793" w:rsidRPr="001F7D0C">
          <w:rPr>
            <w:rStyle w:val="Hyperlien"/>
            <w:noProof/>
          </w:rPr>
          <w:t>9.8.</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Éditeur de données Quotidiennes</w:t>
        </w:r>
        <w:r w:rsidR="009C4793">
          <w:rPr>
            <w:noProof/>
            <w:webHidden/>
          </w:rPr>
          <w:tab/>
        </w:r>
        <w:r w:rsidR="009C4793">
          <w:rPr>
            <w:noProof/>
            <w:webHidden/>
          </w:rPr>
          <w:fldChar w:fldCharType="begin"/>
        </w:r>
        <w:r w:rsidR="009C4793">
          <w:rPr>
            <w:noProof/>
            <w:webHidden/>
          </w:rPr>
          <w:instrText xml:space="preserve"> PAGEREF _Toc503271229 \h </w:instrText>
        </w:r>
        <w:r w:rsidR="009C4793">
          <w:rPr>
            <w:noProof/>
            <w:webHidden/>
          </w:rPr>
        </w:r>
        <w:r w:rsidR="009C4793">
          <w:rPr>
            <w:noProof/>
            <w:webHidden/>
          </w:rPr>
          <w:fldChar w:fldCharType="separate"/>
        </w:r>
        <w:r w:rsidR="0063407F">
          <w:rPr>
            <w:noProof/>
            <w:webHidden/>
          </w:rPr>
          <w:t>68</w:t>
        </w:r>
        <w:r w:rsidR="009C4793">
          <w:rPr>
            <w:noProof/>
            <w:webHidden/>
          </w:rPr>
          <w:fldChar w:fldCharType="end"/>
        </w:r>
      </w:hyperlink>
    </w:p>
    <w:p w14:paraId="54868448" w14:textId="074ACCCD"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0" w:history="1">
        <w:r w:rsidR="009C4793" w:rsidRPr="001F7D0C">
          <w:rPr>
            <w:rStyle w:val="Hyperlien"/>
            <w:noProof/>
          </w:rPr>
          <w:t>9.9.</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Éditeur de données Normales</w:t>
        </w:r>
        <w:r w:rsidR="009C4793">
          <w:rPr>
            <w:noProof/>
            <w:webHidden/>
          </w:rPr>
          <w:tab/>
        </w:r>
        <w:r w:rsidR="009C4793">
          <w:rPr>
            <w:noProof/>
            <w:webHidden/>
          </w:rPr>
          <w:fldChar w:fldCharType="begin"/>
        </w:r>
        <w:r w:rsidR="009C4793">
          <w:rPr>
            <w:noProof/>
            <w:webHidden/>
          </w:rPr>
          <w:instrText xml:space="preserve"> PAGEREF _Toc503271230 \h </w:instrText>
        </w:r>
        <w:r w:rsidR="009C4793">
          <w:rPr>
            <w:noProof/>
            <w:webHidden/>
          </w:rPr>
        </w:r>
        <w:r w:rsidR="009C4793">
          <w:rPr>
            <w:noProof/>
            <w:webHidden/>
          </w:rPr>
          <w:fldChar w:fldCharType="separate"/>
        </w:r>
        <w:r w:rsidR="0063407F">
          <w:rPr>
            <w:noProof/>
            <w:webHidden/>
          </w:rPr>
          <w:t>69</w:t>
        </w:r>
        <w:r w:rsidR="009C4793">
          <w:rPr>
            <w:noProof/>
            <w:webHidden/>
          </w:rPr>
          <w:fldChar w:fldCharType="end"/>
        </w:r>
      </w:hyperlink>
    </w:p>
    <w:p w14:paraId="478DA7A8" w14:textId="11A26D4A"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1" w:history="1">
        <w:r w:rsidR="009C4793" w:rsidRPr="001F7D0C">
          <w:rPr>
            <w:rStyle w:val="Hyperlien"/>
            <w:noProof/>
          </w:rPr>
          <w:t>9.10.</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Stations appariées pour la liste de localisations</w:t>
        </w:r>
        <w:r w:rsidR="009C4793">
          <w:rPr>
            <w:noProof/>
            <w:webHidden/>
          </w:rPr>
          <w:tab/>
        </w:r>
        <w:r w:rsidR="009C4793">
          <w:rPr>
            <w:noProof/>
            <w:webHidden/>
          </w:rPr>
          <w:fldChar w:fldCharType="begin"/>
        </w:r>
        <w:r w:rsidR="009C4793">
          <w:rPr>
            <w:noProof/>
            <w:webHidden/>
          </w:rPr>
          <w:instrText xml:space="preserve"> PAGEREF _Toc503271231 \h </w:instrText>
        </w:r>
        <w:r w:rsidR="009C4793">
          <w:rPr>
            <w:noProof/>
            <w:webHidden/>
          </w:rPr>
        </w:r>
        <w:r w:rsidR="009C4793">
          <w:rPr>
            <w:noProof/>
            <w:webHidden/>
          </w:rPr>
          <w:fldChar w:fldCharType="separate"/>
        </w:r>
        <w:r w:rsidR="0063407F">
          <w:rPr>
            <w:noProof/>
            <w:webHidden/>
          </w:rPr>
          <w:t>70</w:t>
        </w:r>
        <w:r w:rsidR="009C4793">
          <w:rPr>
            <w:noProof/>
            <w:webHidden/>
          </w:rPr>
          <w:fldChar w:fldCharType="end"/>
        </w:r>
      </w:hyperlink>
    </w:p>
    <w:p w14:paraId="2065A848" w14:textId="122E616A"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2" w:history="1">
        <w:r w:rsidR="009C4793" w:rsidRPr="001F7D0C">
          <w:rPr>
            <w:rStyle w:val="Hyperlien"/>
            <w:noProof/>
          </w:rPr>
          <w:t>9.11.</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Éditeur de dispersion</w:t>
        </w:r>
        <w:r w:rsidR="009C4793">
          <w:rPr>
            <w:noProof/>
            <w:webHidden/>
          </w:rPr>
          <w:tab/>
        </w:r>
        <w:r w:rsidR="009C4793">
          <w:rPr>
            <w:noProof/>
            <w:webHidden/>
          </w:rPr>
          <w:fldChar w:fldCharType="begin"/>
        </w:r>
        <w:r w:rsidR="009C4793">
          <w:rPr>
            <w:noProof/>
            <w:webHidden/>
          </w:rPr>
          <w:instrText xml:space="preserve"> PAGEREF _Toc503271232 \h </w:instrText>
        </w:r>
        <w:r w:rsidR="009C4793">
          <w:rPr>
            <w:noProof/>
            <w:webHidden/>
          </w:rPr>
        </w:r>
        <w:r w:rsidR="009C4793">
          <w:rPr>
            <w:noProof/>
            <w:webHidden/>
          </w:rPr>
          <w:fldChar w:fldCharType="separate"/>
        </w:r>
        <w:r w:rsidR="0063407F">
          <w:rPr>
            <w:noProof/>
            <w:webHidden/>
          </w:rPr>
          <w:t>72</w:t>
        </w:r>
        <w:r w:rsidR="009C4793">
          <w:rPr>
            <w:noProof/>
            <w:webHidden/>
          </w:rPr>
          <w:fldChar w:fldCharType="end"/>
        </w:r>
      </w:hyperlink>
    </w:p>
    <w:p w14:paraId="76F59A3C" w14:textId="167A768F" w:rsidR="009C4793" w:rsidRDefault="00000000">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33" w:history="1">
        <w:r w:rsidR="009C4793" w:rsidRPr="001F7D0C">
          <w:rPr>
            <w:rStyle w:val="Hyperlien"/>
            <w:noProof/>
          </w:rPr>
          <w:t>10.</w:t>
        </w:r>
        <w:r w:rsidR="009C4793">
          <w:rPr>
            <w:rFonts w:asciiTheme="minorHAnsi" w:eastAsiaTheme="minorEastAsia" w:hAnsiTheme="minorHAnsi" w:cstheme="minorBidi"/>
            <w:b w:val="0"/>
            <w:noProof/>
            <w:snapToGrid/>
            <w:sz w:val="22"/>
            <w:szCs w:val="22"/>
            <w:lang w:eastAsia="fr-CA"/>
          </w:rPr>
          <w:tab/>
        </w:r>
        <w:r w:rsidR="009C4793" w:rsidRPr="001F7D0C">
          <w:rPr>
            <w:rStyle w:val="Hyperlien"/>
            <w:noProof/>
          </w:rPr>
          <w:t>Les modèles dans BioSIM</w:t>
        </w:r>
        <w:r w:rsidR="009C4793">
          <w:rPr>
            <w:noProof/>
            <w:webHidden/>
          </w:rPr>
          <w:tab/>
        </w:r>
        <w:r w:rsidR="009C4793">
          <w:rPr>
            <w:noProof/>
            <w:webHidden/>
          </w:rPr>
          <w:fldChar w:fldCharType="begin"/>
        </w:r>
        <w:r w:rsidR="009C4793">
          <w:rPr>
            <w:noProof/>
            <w:webHidden/>
          </w:rPr>
          <w:instrText xml:space="preserve"> PAGEREF _Toc503271233 \h </w:instrText>
        </w:r>
        <w:r w:rsidR="009C4793">
          <w:rPr>
            <w:noProof/>
            <w:webHidden/>
          </w:rPr>
        </w:r>
        <w:r w:rsidR="009C4793">
          <w:rPr>
            <w:noProof/>
            <w:webHidden/>
          </w:rPr>
          <w:fldChar w:fldCharType="separate"/>
        </w:r>
        <w:r w:rsidR="0063407F">
          <w:rPr>
            <w:noProof/>
            <w:webHidden/>
          </w:rPr>
          <w:t>73</w:t>
        </w:r>
        <w:r w:rsidR="009C4793">
          <w:rPr>
            <w:noProof/>
            <w:webHidden/>
          </w:rPr>
          <w:fldChar w:fldCharType="end"/>
        </w:r>
      </w:hyperlink>
    </w:p>
    <w:p w14:paraId="472AE5F5" w14:textId="1F7A381C" w:rsidR="009C4793" w:rsidRDefault="00000000">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34" w:history="1">
        <w:r w:rsidR="009C4793" w:rsidRPr="001F7D0C">
          <w:rPr>
            <w:rStyle w:val="Hyperlien"/>
            <w:noProof/>
          </w:rPr>
          <w:t>11.</w:t>
        </w:r>
        <w:r w:rsidR="009C4793">
          <w:rPr>
            <w:rFonts w:asciiTheme="minorHAnsi" w:eastAsiaTheme="minorEastAsia" w:hAnsiTheme="minorHAnsi" w:cstheme="minorBidi"/>
            <w:b w:val="0"/>
            <w:noProof/>
            <w:snapToGrid/>
            <w:sz w:val="22"/>
            <w:szCs w:val="22"/>
            <w:lang w:eastAsia="fr-CA"/>
          </w:rPr>
          <w:tab/>
        </w:r>
        <w:r w:rsidR="009C4793" w:rsidRPr="001F7D0C">
          <w:rPr>
            <w:rStyle w:val="Hyperlien"/>
            <w:noProof/>
          </w:rPr>
          <w:t>Boîte de dialogue Options de BioSIM</w:t>
        </w:r>
        <w:r w:rsidR="009C4793">
          <w:rPr>
            <w:noProof/>
            <w:webHidden/>
          </w:rPr>
          <w:tab/>
        </w:r>
        <w:r w:rsidR="009C4793">
          <w:rPr>
            <w:noProof/>
            <w:webHidden/>
          </w:rPr>
          <w:fldChar w:fldCharType="begin"/>
        </w:r>
        <w:r w:rsidR="009C4793">
          <w:rPr>
            <w:noProof/>
            <w:webHidden/>
          </w:rPr>
          <w:instrText xml:space="preserve"> PAGEREF _Toc503271234 \h </w:instrText>
        </w:r>
        <w:r w:rsidR="009C4793">
          <w:rPr>
            <w:noProof/>
            <w:webHidden/>
          </w:rPr>
        </w:r>
        <w:r w:rsidR="009C4793">
          <w:rPr>
            <w:noProof/>
            <w:webHidden/>
          </w:rPr>
          <w:fldChar w:fldCharType="separate"/>
        </w:r>
        <w:r w:rsidR="0063407F">
          <w:rPr>
            <w:noProof/>
            <w:webHidden/>
          </w:rPr>
          <w:t>75</w:t>
        </w:r>
        <w:r w:rsidR="009C4793">
          <w:rPr>
            <w:noProof/>
            <w:webHidden/>
          </w:rPr>
          <w:fldChar w:fldCharType="end"/>
        </w:r>
      </w:hyperlink>
    </w:p>
    <w:p w14:paraId="53C4D313" w14:textId="2F5DBAE8"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5" w:history="1">
        <w:r w:rsidR="009C4793" w:rsidRPr="001F7D0C">
          <w:rPr>
            <w:rStyle w:val="Hyperlien"/>
            <w:noProof/>
          </w:rPr>
          <w:t>11.1.</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Page Options BioSIM</w:t>
        </w:r>
        <w:r w:rsidR="009C4793">
          <w:rPr>
            <w:noProof/>
            <w:webHidden/>
          </w:rPr>
          <w:tab/>
        </w:r>
        <w:r w:rsidR="009C4793">
          <w:rPr>
            <w:noProof/>
            <w:webHidden/>
          </w:rPr>
          <w:fldChar w:fldCharType="begin"/>
        </w:r>
        <w:r w:rsidR="009C4793">
          <w:rPr>
            <w:noProof/>
            <w:webHidden/>
          </w:rPr>
          <w:instrText xml:space="preserve"> PAGEREF _Toc503271235 \h </w:instrText>
        </w:r>
        <w:r w:rsidR="009C4793">
          <w:rPr>
            <w:noProof/>
            <w:webHidden/>
          </w:rPr>
        </w:r>
        <w:r w:rsidR="009C4793">
          <w:rPr>
            <w:noProof/>
            <w:webHidden/>
          </w:rPr>
          <w:fldChar w:fldCharType="separate"/>
        </w:r>
        <w:r w:rsidR="0063407F">
          <w:rPr>
            <w:noProof/>
            <w:webHidden/>
          </w:rPr>
          <w:t>75</w:t>
        </w:r>
        <w:r w:rsidR="009C4793">
          <w:rPr>
            <w:noProof/>
            <w:webHidden/>
          </w:rPr>
          <w:fldChar w:fldCharType="end"/>
        </w:r>
      </w:hyperlink>
    </w:p>
    <w:p w14:paraId="40E26F65" w14:textId="31FAD221"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6" w:history="1">
        <w:r w:rsidR="009C4793" w:rsidRPr="001F7D0C">
          <w:rPr>
            <w:rStyle w:val="Hyperlien"/>
            <w:noProof/>
          </w:rPr>
          <w:t>11.2.</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Page Répertoires</w:t>
        </w:r>
        <w:r w:rsidR="009C4793">
          <w:rPr>
            <w:noProof/>
            <w:webHidden/>
          </w:rPr>
          <w:tab/>
        </w:r>
        <w:r w:rsidR="009C4793">
          <w:rPr>
            <w:noProof/>
            <w:webHidden/>
          </w:rPr>
          <w:fldChar w:fldCharType="begin"/>
        </w:r>
        <w:r w:rsidR="009C4793">
          <w:rPr>
            <w:noProof/>
            <w:webHidden/>
          </w:rPr>
          <w:instrText xml:space="preserve"> PAGEREF _Toc503271236 \h </w:instrText>
        </w:r>
        <w:r w:rsidR="009C4793">
          <w:rPr>
            <w:noProof/>
            <w:webHidden/>
          </w:rPr>
        </w:r>
        <w:r w:rsidR="009C4793">
          <w:rPr>
            <w:noProof/>
            <w:webHidden/>
          </w:rPr>
          <w:fldChar w:fldCharType="separate"/>
        </w:r>
        <w:r w:rsidR="0063407F">
          <w:rPr>
            <w:noProof/>
            <w:webHidden/>
          </w:rPr>
          <w:t>75</w:t>
        </w:r>
        <w:r w:rsidR="009C4793">
          <w:rPr>
            <w:noProof/>
            <w:webHidden/>
          </w:rPr>
          <w:fldChar w:fldCharType="end"/>
        </w:r>
      </w:hyperlink>
    </w:p>
    <w:p w14:paraId="49D85A52" w14:textId="2CFAC07C"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7" w:history="1">
        <w:r w:rsidR="009C4793" w:rsidRPr="001F7D0C">
          <w:rPr>
            <w:rStyle w:val="Hyperlien"/>
            <w:noProof/>
          </w:rPr>
          <w:t>11.3.</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Page Liens</w:t>
        </w:r>
        <w:r w:rsidR="009C4793">
          <w:rPr>
            <w:noProof/>
            <w:webHidden/>
          </w:rPr>
          <w:tab/>
        </w:r>
        <w:r w:rsidR="009C4793">
          <w:rPr>
            <w:noProof/>
            <w:webHidden/>
          </w:rPr>
          <w:fldChar w:fldCharType="begin"/>
        </w:r>
        <w:r w:rsidR="009C4793">
          <w:rPr>
            <w:noProof/>
            <w:webHidden/>
          </w:rPr>
          <w:instrText xml:space="preserve"> PAGEREF _Toc503271237 \h </w:instrText>
        </w:r>
        <w:r w:rsidR="009C4793">
          <w:rPr>
            <w:noProof/>
            <w:webHidden/>
          </w:rPr>
        </w:r>
        <w:r w:rsidR="009C4793">
          <w:rPr>
            <w:noProof/>
            <w:webHidden/>
          </w:rPr>
          <w:fldChar w:fldCharType="separate"/>
        </w:r>
        <w:r w:rsidR="0063407F">
          <w:rPr>
            <w:noProof/>
            <w:webHidden/>
          </w:rPr>
          <w:t>76</w:t>
        </w:r>
        <w:r w:rsidR="009C4793">
          <w:rPr>
            <w:noProof/>
            <w:webHidden/>
          </w:rPr>
          <w:fldChar w:fldCharType="end"/>
        </w:r>
      </w:hyperlink>
    </w:p>
    <w:p w14:paraId="0C0DD375" w14:textId="4C83BAB2"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8" w:history="1">
        <w:r w:rsidR="009C4793" w:rsidRPr="001F7D0C">
          <w:rPr>
            <w:rStyle w:val="Hyperlien"/>
            <w:noProof/>
          </w:rPr>
          <w:t>11.4.</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Page Région</w:t>
        </w:r>
        <w:r w:rsidR="009C4793">
          <w:rPr>
            <w:noProof/>
            <w:webHidden/>
          </w:rPr>
          <w:tab/>
        </w:r>
        <w:r w:rsidR="009C4793">
          <w:rPr>
            <w:noProof/>
            <w:webHidden/>
          </w:rPr>
          <w:fldChar w:fldCharType="begin"/>
        </w:r>
        <w:r w:rsidR="009C4793">
          <w:rPr>
            <w:noProof/>
            <w:webHidden/>
          </w:rPr>
          <w:instrText xml:space="preserve"> PAGEREF _Toc503271238 \h </w:instrText>
        </w:r>
        <w:r w:rsidR="009C4793">
          <w:rPr>
            <w:noProof/>
            <w:webHidden/>
          </w:rPr>
        </w:r>
        <w:r w:rsidR="009C4793">
          <w:rPr>
            <w:noProof/>
            <w:webHidden/>
          </w:rPr>
          <w:fldChar w:fldCharType="separate"/>
        </w:r>
        <w:r w:rsidR="0063407F">
          <w:rPr>
            <w:noProof/>
            <w:webHidden/>
          </w:rPr>
          <w:t>76</w:t>
        </w:r>
        <w:r w:rsidR="009C4793">
          <w:rPr>
            <w:noProof/>
            <w:webHidden/>
          </w:rPr>
          <w:fldChar w:fldCharType="end"/>
        </w:r>
      </w:hyperlink>
    </w:p>
    <w:p w14:paraId="0975F6EA" w14:textId="6E2AB509" w:rsidR="009C4793" w:rsidRDefault="00000000">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9" w:history="1">
        <w:r w:rsidR="009C4793" w:rsidRPr="001F7D0C">
          <w:rPr>
            <w:rStyle w:val="Hyperlien"/>
            <w:noProof/>
          </w:rPr>
          <w:t>11.5.</w:t>
        </w:r>
        <w:r w:rsidR="009C4793">
          <w:rPr>
            <w:rFonts w:asciiTheme="minorHAnsi" w:eastAsiaTheme="minorEastAsia" w:hAnsiTheme="minorHAnsi" w:cstheme="minorBidi"/>
            <w:noProof/>
            <w:snapToGrid/>
            <w:sz w:val="22"/>
            <w:szCs w:val="22"/>
            <w:lang w:eastAsia="fr-CA"/>
          </w:rPr>
          <w:tab/>
        </w:r>
        <w:r w:rsidR="009C4793" w:rsidRPr="001F7D0C">
          <w:rPr>
            <w:rStyle w:val="Hyperlien"/>
            <w:noProof/>
          </w:rPr>
          <w:t>Page Options avancées</w:t>
        </w:r>
        <w:r w:rsidR="009C4793">
          <w:rPr>
            <w:noProof/>
            <w:webHidden/>
          </w:rPr>
          <w:tab/>
        </w:r>
        <w:r w:rsidR="009C4793">
          <w:rPr>
            <w:noProof/>
            <w:webHidden/>
          </w:rPr>
          <w:fldChar w:fldCharType="begin"/>
        </w:r>
        <w:r w:rsidR="009C4793">
          <w:rPr>
            <w:noProof/>
            <w:webHidden/>
          </w:rPr>
          <w:instrText xml:space="preserve"> PAGEREF _Toc503271239 \h </w:instrText>
        </w:r>
        <w:r w:rsidR="009C4793">
          <w:rPr>
            <w:noProof/>
            <w:webHidden/>
          </w:rPr>
        </w:r>
        <w:r w:rsidR="009C4793">
          <w:rPr>
            <w:noProof/>
            <w:webHidden/>
          </w:rPr>
          <w:fldChar w:fldCharType="separate"/>
        </w:r>
        <w:r w:rsidR="0063407F">
          <w:rPr>
            <w:noProof/>
            <w:webHidden/>
          </w:rPr>
          <w:t>77</w:t>
        </w:r>
        <w:r w:rsidR="009C4793">
          <w:rPr>
            <w:noProof/>
            <w:webHidden/>
          </w:rPr>
          <w:fldChar w:fldCharType="end"/>
        </w:r>
      </w:hyperlink>
    </w:p>
    <w:p w14:paraId="7335CF2F" w14:textId="27DB7B29" w:rsidR="009401CA" w:rsidRPr="009026A4" w:rsidRDefault="009401CA">
      <w:pPr>
        <w:pStyle w:val="TM1"/>
        <w:tabs>
          <w:tab w:val="left" w:pos="720"/>
          <w:tab w:val="right" w:leader="dot" w:pos="9394"/>
        </w:tabs>
      </w:pPr>
      <w:r w:rsidRPr="009026A4">
        <w:fldChar w:fldCharType="end"/>
      </w:r>
      <w:r w:rsidRPr="009026A4">
        <w:br w:type="page"/>
      </w:r>
      <w:bookmarkStart w:id="0" w:name="_Toc348100086"/>
      <w:r w:rsidRPr="009026A4">
        <w:lastRenderedPageBreak/>
        <w:t>Aperçu de BioSIM</w:t>
      </w:r>
      <w:bookmarkEnd w:id="0"/>
    </w:p>
    <w:p w14:paraId="725A3B0D" w14:textId="77777777" w:rsidR="009401CA" w:rsidRPr="009026A4" w:rsidRDefault="009401CA" w:rsidP="009401CA"/>
    <w:p w14:paraId="0A986108" w14:textId="77777777" w:rsidR="009401CA" w:rsidRPr="009026A4" w:rsidRDefault="009401CA" w:rsidP="009401CA"/>
    <w:p w14:paraId="12CF1466" w14:textId="77777777" w:rsidR="009401CA" w:rsidRPr="009026A4" w:rsidRDefault="009401CA" w:rsidP="00EF059B">
      <w:pPr>
        <w:pStyle w:val="Titre2"/>
      </w:pPr>
      <w:bookmarkStart w:id="1" w:name="_Toc348100087"/>
      <w:bookmarkStart w:id="2" w:name="_Toc503271145"/>
      <w:r w:rsidRPr="009026A4">
        <w:t>Introduction</w:t>
      </w:r>
      <w:bookmarkEnd w:id="1"/>
      <w:bookmarkEnd w:id="2"/>
    </w:p>
    <w:p w14:paraId="2D4E5224" w14:textId="77777777" w:rsidR="009401CA" w:rsidRPr="009026A4" w:rsidRDefault="009401CA" w:rsidP="009401CA"/>
    <w:p w14:paraId="30B1F4B0" w14:textId="77777777" w:rsidR="009401CA" w:rsidRPr="009026A4" w:rsidRDefault="009401CA" w:rsidP="009401CA">
      <w:r w:rsidRPr="009026A4">
        <w:t>Le système BioSIM est un outil logiciel conçu à l</w:t>
      </w:r>
      <w:r w:rsidR="0098105F">
        <w:t>’</w:t>
      </w:r>
      <w:r w:rsidRPr="009026A4">
        <w:t>origine pour faciliter l</w:t>
      </w:r>
      <w:r w:rsidR="0098105F">
        <w:t>’</w:t>
      </w:r>
      <w:r w:rsidRPr="009026A4">
        <w:t>application des modèles de simulation régis par la température dans la lutte contre les insectes ravageurs. Le but premier du logiciel était de générer des prévisions des caractéristiques ou « événements » dans la biologie saisonnière des insectes ravageurs ou de leurs plantes hôtes. Au fil des ans, son utilisation initiale a évolué à mesure que les capacités du logiciel progressaient, en réponse aux besoins d</w:t>
      </w:r>
      <w:r w:rsidR="0098105F">
        <w:t>’</w:t>
      </w:r>
      <w:r w:rsidRPr="009026A4">
        <w:t>un groupe d</w:t>
      </w:r>
      <w:r w:rsidR="0098105F">
        <w:t>’</w:t>
      </w:r>
      <w:r w:rsidRPr="009026A4">
        <w:t>utilisateurs sans cesse plus diversifiés. Ces nouvelles capacités ont influé sur l</w:t>
      </w:r>
      <w:r w:rsidR="0098105F">
        <w:t>’</w:t>
      </w:r>
      <w:r w:rsidRPr="009026A4">
        <w:t>utilisation du logiciel sous plusieurs aspects, et ses applications sont maintenant plutôt larges. Dans BioSIM, tous les modèles de simulation sont régis par les conditions météorologiques (température, précipitations, humidité, vitesse du vent, neige et rayonnement solaire). Toutefois, les modèles récents peuvent maintenant prévoir les effets des conditions météorologiques sur les processus physiques (p. ex., feux de forêt), en plus des processus biologiques (croissance et productivité des plantes, développement et performance des insectes ravageurs). On peut aussi utiliser BioSIM comme outil pour la mise au point et l</w:t>
      </w:r>
      <w:r w:rsidR="0098105F">
        <w:t>’</w:t>
      </w:r>
      <w:r w:rsidRPr="009026A4">
        <w:t>analyse de ces modèles pour la recherche scientifique.</w:t>
      </w:r>
    </w:p>
    <w:p w14:paraId="3604D3F6" w14:textId="77777777" w:rsidR="009401CA" w:rsidRPr="009026A4" w:rsidRDefault="009401CA" w:rsidP="009401CA">
      <w:pPr>
        <w:jc w:val="both"/>
      </w:pPr>
    </w:p>
    <w:p w14:paraId="72445DE7" w14:textId="77777777" w:rsidR="009401CA" w:rsidRPr="009026A4" w:rsidRDefault="009401CA" w:rsidP="009401CA">
      <w:pPr>
        <w:jc w:val="both"/>
      </w:pPr>
      <w:r w:rsidRPr="009026A4">
        <w:t>BioSIM contrôle l</w:t>
      </w:r>
      <w:r w:rsidR="0098105F">
        <w:t>’</w:t>
      </w:r>
      <w:r w:rsidRPr="009026A4">
        <w:t>exécution des modèles de simulation régis par les conditions météorologiques quotidiennes. C</w:t>
      </w:r>
      <w:r w:rsidR="0098105F">
        <w:t>’</w:t>
      </w:r>
      <w:r w:rsidRPr="009026A4">
        <w:t>est un environnement intégré qui offre des modèles de simulation avec des intrants météorologiques propres à des régions géographiques, et qui peut fonctionner soit en mode historique, soit en mode prévisionnel. Le logiciel peut être utilisé n</w:t>
      </w:r>
      <w:r w:rsidR="0098105F">
        <w:t>’</w:t>
      </w:r>
      <w:r w:rsidRPr="009026A4">
        <w:t>importe où dans le monde et pour toute période, pourvu que l</w:t>
      </w:r>
      <w:r w:rsidR="0098105F">
        <w:t>’</w:t>
      </w:r>
      <w:r w:rsidRPr="009026A4">
        <w:t>on dispose des données météorologiques nécessaires. On peut l</w:t>
      </w:r>
      <w:r w:rsidR="0098105F">
        <w:t>’</w:t>
      </w:r>
      <w:r w:rsidRPr="009026A4">
        <w:t>utiliser pour étudier et prévoir l</w:t>
      </w:r>
      <w:r w:rsidR="0098105F">
        <w:t>’</w:t>
      </w:r>
      <w:r w:rsidRPr="009026A4">
        <w:t>évolution de tout processus dépendant des conditions météorologiques quotidiennes, qu</w:t>
      </w:r>
      <w:r w:rsidR="0098105F">
        <w:t>’</w:t>
      </w:r>
      <w:r w:rsidRPr="009026A4">
        <w:t>il s</w:t>
      </w:r>
      <w:r w:rsidR="0098105F">
        <w:t>’</w:t>
      </w:r>
      <w:r w:rsidRPr="009026A4">
        <w:t>agisse de processus physiques ou biologiques, pourvu que l</w:t>
      </w:r>
      <w:r w:rsidR="0098105F">
        <w:t>’</w:t>
      </w:r>
      <w:r w:rsidRPr="009026A4">
        <w:t>on dispose d</w:t>
      </w:r>
      <w:r w:rsidR="0098105F">
        <w:t>’</w:t>
      </w:r>
      <w:r w:rsidRPr="009026A4">
        <w:t>un modèle de simulation pour l</w:t>
      </w:r>
      <w:r w:rsidR="0098105F">
        <w:t>’</w:t>
      </w:r>
      <w:r w:rsidRPr="009026A4">
        <w:t>organisme ou le processus en question. Le système peut faire des prévisions autant pour des emplacements spécifiques (points), que pour des territoires entiers si on fournit un modèle altimétrique numérique (DEM) pour la région d</w:t>
      </w:r>
      <w:r w:rsidR="0098105F">
        <w:t>’</w:t>
      </w:r>
      <w:r w:rsidRPr="009026A4">
        <w:t>étude. Ces prévisions peuvent former l</w:t>
      </w:r>
      <w:r w:rsidR="0098105F">
        <w:t>’</w:t>
      </w:r>
      <w:r w:rsidRPr="009026A4">
        <w:t>assise des plans de gestion visant à déployer avec efficience les ressources disponibles, en fonction du moment ou des risques, ainsi qu</w:t>
      </w:r>
      <w:r w:rsidR="0098105F">
        <w:t>’</w:t>
      </w:r>
      <w:r w:rsidRPr="009026A4">
        <w:t>à optimiser l</w:t>
      </w:r>
      <w:r w:rsidR="0098105F">
        <w:t>’</w:t>
      </w:r>
      <w:r w:rsidRPr="009026A4">
        <w:t>efficacité des mesures prises. Utilisé de concert avec des scénarios de changement climatique, BioSIM permet également de prévoir l</w:t>
      </w:r>
      <w:r w:rsidR="0098105F">
        <w:t>’</w:t>
      </w:r>
      <w:r w:rsidRPr="009026A4">
        <w:t>évolution des processus dans un environnement changeant.</w:t>
      </w:r>
    </w:p>
    <w:p w14:paraId="43D36971" w14:textId="77777777" w:rsidR="009401CA" w:rsidRPr="009026A4" w:rsidRDefault="009401CA" w:rsidP="009401CA">
      <w:pPr>
        <w:jc w:val="both"/>
      </w:pPr>
    </w:p>
    <w:p w14:paraId="2080FE14" w14:textId="77777777" w:rsidR="009401CA" w:rsidRPr="009026A4" w:rsidRDefault="009401CA" w:rsidP="009401CA">
      <w:pPr>
        <w:jc w:val="both"/>
      </w:pPr>
      <w:r w:rsidRPr="009026A4">
        <w:t>Les fonctions de base de BioSIM consistent à fournir des intrants météorologiques ajustés selon le lieu géographique, à régir l</w:t>
      </w:r>
      <w:r w:rsidR="0098105F">
        <w:t>’</w:t>
      </w:r>
      <w:r w:rsidRPr="009026A4">
        <w:t xml:space="preserve">exécution des simulations et à extraire des renseignements des extrants des modèles pour leur présentation ou leur analyse ultérieure. BioSIM assemble les données météorologiques provenant de deux bases de données à référence spatiale : les </w:t>
      </w:r>
      <w:r w:rsidRPr="009026A4">
        <w:rPr>
          <w:i/>
        </w:rPr>
        <w:t>Bases de données normales</w:t>
      </w:r>
      <w:r w:rsidRPr="009026A4">
        <w:t xml:space="preserve"> contiennent les statistiques météorologiques mensuelles à long terme (30 ans) (c.</w:t>
      </w:r>
      <w:r w:rsidRPr="009026A4">
        <w:noBreakHyphen/>
        <w:t>à</w:t>
      </w:r>
      <w:r w:rsidRPr="009026A4">
        <w:noBreakHyphen/>
        <w:t xml:space="preserve">d. les moyennes, les variances, les corrélations) et les </w:t>
      </w:r>
      <w:r w:rsidRPr="009026A4">
        <w:rPr>
          <w:i/>
        </w:rPr>
        <w:t>Bases de données quotidiennes</w:t>
      </w:r>
      <w:r w:rsidRPr="009026A4">
        <w:t xml:space="preserve"> contiennent les conditions météorologiques quotidiennes historiques. BioSIM choisit les stations météorologiques les plus proches pour chaque point de simulation, d</w:t>
      </w:r>
      <w:r w:rsidR="0098105F">
        <w:t>’</w:t>
      </w:r>
      <w:r w:rsidRPr="009026A4">
        <w:t>après une liste d</w:t>
      </w:r>
      <w:r w:rsidR="0098105F">
        <w:t>’</w:t>
      </w:r>
      <w:r w:rsidRPr="009026A4">
        <w:t>emplacements (appelée liste de localisations), il ajuste les données pour tenir compte des différences d</w:t>
      </w:r>
      <w:r w:rsidR="0098105F">
        <w:t>’</w:t>
      </w:r>
      <w:r w:rsidRPr="009026A4">
        <w:t>élévation, de latitude et de longitude, et il restaure au besoin la variation stochastique dans les normales à long terme (processus appelé désagrégation). Les séries chronologiques de données météorologiques transmises au modèle de simulation peuvent être composées de données quotidiennes historiques ou simulées, ou des deux types. Ce qui distingue BioSIM des autres logiciels, c</w:t>
      </w:r>
      <w:r w:rsidR="0098105F">
        <w:t>’</w:t>
      </w:r>
      <w:r w:rsidRPr="009026A4">
        <w:t xml:space="preserve">est sa capacité de combiner en une seule </w:t>
      </w:r>
      <w:r w:rsidRPr="009026A4">
        <w:lastRenderedPageBreak/>
        <w:t>opération des données météorologiques quotidiennes réelles (y compris les prévisions à court terme) et les normales désagrégées.</w:t>
      </w:r>
    </w:p>
    <w:p w14:paraId="0F9FF992" w14:textId="0716CD38" w:rsidR="009401CA" w:rsidRPr="00662A72" w:rsidRDefault="00662A72" w:rsidP="009401CA">
      <w:pPr>
        <w:rPr>
          <w:lang w:val="en-CA"/>
          <w:rPrChange w:id="3" w:author="Saint-Amant, Rémi" w:date="2023-04-14T12:27:00Z">
            <w:rPr/>
          </w:rPrChange>
        </w:rPr>
      </w:pPr>
      <w:r>
        <w:rPr>
          <w:noProof/>
          <w:lang w:val="en-CA"/>
        </w:rPr>
        <w:lastRenderedPageBreak/>
        <w:drawing>
          <wp:inline distT="0" distB="0" distL="0" distR="0" wp14:anchorId="7E32633A" wp14:editId="108D4853">
            <wp:extent cx="4475247" cy="7754112"/>
            <wp:effectExtent l="0" t="0" r="1905"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80605" cy="7763396"/>
                    </a:xfrm>
                    <a:prstGeom prst="rect">
                      <a:avLst/>
                    </a:prstGeom>
                    <a:noFill/>
                    <a:ln>
                      <a:noFill/>
                    </a:ln>
                  </pic:spPr>
                </pic:pic>
              </a:graphicData>
            </a:graphic>
          </wp:inline>
        </w:drawing>
      </w:r>
      <w:del w:id="4" w:author="Saint-Amant, Rémi" w:date="2023-04-14T12:27:00Z">
        <w:r w:rsidR="008F78E1" w:rsidRPr="009026A4" w:rsidDel="00662A72">
          <w:rPr>
            <w:noProof/>
            <w:lang w:val="en-CA" w:eastAsia="en-CA"/>
          </w:rPr>
          <w:lastRenderedPageBreak/>
          <w:drawing>
            <wp:inline distT="0" distB="0" distL="0" distR="0" wp14:anchorId="1005638C" wp14:editId="01133478">
              <wp:extent cx="5970905" cy="7424420"/>
              <wp:effectExtent l="0" t="0" r="0" b="0"/>
              <wp:docPr id="2" name="Picture 2" descr="GeneralF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alFr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0905" cy="7424420"/>
                      </a:xfrm>
                      <a:prstGeom prst="rect">
                        <a:avLst/>
                      </a:prstGeom>
                      <a:noFill/>
                      <a:ln>
                        <a:noFill/>
                      </a:ln>
                    </pic:spPr>
                  </pic:pic>
                </a:graphicData>
              </a:graphic>
            </wp:inline>
          </w:drawing>
        </w:r>
      </w:del>
    </w:p>
    <w:p w14:paraId="07360147" w14:textId="77777777" w:rsidR="009401CA" w:rsidRPr="009026A4" w:rsidRDefault="009401CA" w:rsidP="009401CA">
      <w:pPr>
        <w:jc w:val="both"/>
      </w:pPr>
    </w:p>
    <w:p w14:paraId="3DDBACDA" w14:textId="51368EE0" w:rsidR="009401CA" w:rsidRPr="009026A4" w:rsidRDefault="009401CA" w:rsidP="009401CA">
      <w:pPr>
        <w:jc w:val="both"/>
      </w:pPr>
      <w:r w:rsidRPr="009026A4">
        <w:t>BioSIM offre des fonctions avancées d</w:t>
      </w:r>
      <w:r w:rsidR="0098105F">
        <w:t>’</w:t>
      </w:r>
      <w:r w:rsidRPr="009026A4">
        <w:t>analyse des résultats afin de résumer les extrants du modèle et de les présenter sous forme de tableaux ou de cartes. À l</w:t>
      </w:r>
      <w:r w:rsidR="0098105F">
        <w:t>’</w:t>
      </w:r>
      <w:r w:rsidRPr="009026A4">
        <w:t>aide d</w:t>
      </w:r>
      <w:r w:rsidR="0098105F">
        <w:t>’</w:t>
      </w:r>
      <w:r w:rsidRPr="009026A4">
        <w:t>une carte d</w:t>
      </w:r>
      <w:r w:rsidR="0098105F">
        <w:t>’</w:t>
      </w:r>
      <w:r w:rsidRPr="009026A4">
        <w:t xml:space="preserve">élévation numérique de la région contenant les points de simulation, BioSIM peut effectuer des interpolations spatiales en </w:t>
      </w:r>
      <w:r w:rsidRPr="009026A4">
        <w:lastRenderedPageBreak/>
        <w:t xml:space="preserve">utilisant diverses méthodes (krigeage, régression spatiale, distance inverse, </w:t>
      </w:r>
      <w:proofErr w:type="spellStart"/>
      <w:r w:rsidRPr="009026A4">
        <w:t>spline</w:t>
      </w:r>
      <w:proofErr w:type="spellEnd"/>
      <w:r w:rsidRPr="009026A4">
        <w:t>) et générer des cartes (surfaces). Les simulations sont d</w:t>
      </w:r>
      <w:r w:rsidR="0098105F">
        <w:t>’</w:t>
      </w:r>
      <w:r w:rsidRPr="009026A4">
        <w:t>abord exécutées pour une série d</w:t>
      </w:r>
      <w:r w:rsidR="0098105F">
        <w:t>’</w:t>
      </w:r>
      <w:r w:rsidRPr="009026A4">
        <w:t>emplacements, et les résultats sont ensuite interpolés pour produire une carte. Cette carte peut ensuite être utilisée seule ou de concert avec d</w:t>
      </w:r>
      <w:r w:rsidR="0098105F">
        <w:t>’</w:t>
      </w:r>
      <w:r w:rsidRPr="009026A4">
        <w:t>autres données géoréférencées pour élaborer des plans de lutte antiparasitaire ou pour approfondir la compréhension de processus écologiques.</w:t>
      </w:r>
    </w:p>
    <w:p w14:paraId="2F82F98B" w14:textId="77777777" w:rsidR="009401CA" w:rsidRPr="009026A4" w:rsidRDefault="009401CA" w:rsidP="009401CA">
      <w:pPr>
        <w:jc w:val="both"/>
      </w:pPr>
    </w:p>
    <w:p w14:paraId="4EAC14E0" w14:textId="77777777" w:rsidR="009401CA" w:rsidRPr="009026A4" w:rsidRDefault="009401CA" w:rsidP="009401CA">
      <w:r w:rsidRPr="009026A4">
        <w:t>BioSIM est un outil intéressant pour toute organisation responsable de la surveillance ou de la gestion des populations d</w:t>
      </w:r>
      <w:r w:rsidR="0098105F">
        <w:t>’</w:t>
      </w:r>
      <w:r w:rsidRPr="009026A4">
        <w:t>insectes ravageurs (en sylviculture, en agriculture ou en horticulture). On peut l</w:t>
      </w:r>
      <w:r w:rsidR="0098105F">
        <w:t>’</w:t>
      </w:r>
      <w:r w:rsidRPr="009026A4">
        <w:t>utiliser pour planifier l</w:t>
      </w:r>
      <w:r w:rsidR="0098105F">
        <w:t>’</w:t>
      </w:r>
      <w:r w:rsidRPr="009026A4">
        <w:t>intervention rapide d</w:t>
      </w:r>
      <w:r w:rsidR="0098105F">
        <w:t>’</w:t>
      </w:r>
      <w:r w:rsidRPr="009026A4">
        <w:t>équipes d</w:t>
      </w:r>
      <w:r w:rsidR="0098105F">
        <w:t>’</w:t>
      </w:r>
      <w:r w:rsidRPr="009026A4">
        <w:t>échantillonnage ou de surveillance et le déploiement du matériel nécessaire (p. ex., des pièges à phéromone) sans qu</w:t>
      </w:r>
      <w:r w:rsidR="0098105F">
        <w:t>’</w:t>
      </w:r>
      <w:r w:rsidRPr="009026A4">
        <w:t>il soit nécessaire d</w:t>
      </w:r>
      <w:r w:rsidR="0098105F">
        <w:t>’</w:t>
      </w:r>
      <w:r w:rsidRPr="009026A4">
        <w:t>exercer une surveillance phénologique généralisée. En outre, il peut également servir à planifier l</w:t>
      </w:r>
      <w:r w:rsidR="0098105F">
        <w:t>’</w:t>
      </w:r>
      <w:r w:rsidRPr="009026A4">
        <w:t>application des produits antiparasitaires afin d</w:t>
      </w:r>
      <w:r w:rsidR="0098105F">
        <w:t>’</w:t>
      </w:r>
      <w:r w:rsidRPr="009026A4">
        <w:t>obtenir des résultats optimaux. Ainsi, BioSIM permet d</w:t>
      </w:r>
      <w:r w:rsidR="0098105F">
        <w:t>’</w:t>
      </w:r>
      <w:r w:rsidRPr="009026A4">
        <w:t>optimiser l</w:t>
      </w:r>
      <w:r w:rsidR="0098105F">
        <w:t>’</w:t>
      </w:r>
      <w:r w:rsidRPr="009026A4">
        <w:t>utilisation des ressources de lutte antiparasitaire, et ce, d</w:t>
      </w:r>
      <w:r w:rsidR="0098105F">
        <w:t>’</w:t>
      </w:r>
      <w:r w:rsidRPr="009026A4">
        <w:t>une manière rentable.</w:t>
      </w:r>
    </w:p>
    <w:p w14:paraId="3AA9A4E0" w14:textId="77777777" w:rsidR="009401CA" w:rsidRPr="009026A4" w:rsidRDefault="009401CA" w:rsidP="009401CA"/>
    <w:p w14:paraId="1926F481" w14:textId="77777777" w:rsidR="009401CA" w:rsidRPr="009026A4" w:rsidRDefault="009401CA" w:rsidP="00EF059B">
      <w:pPr>
        <w:pStyle w:val="Titre2"/>
      </w:pPr>
      <w:bookmarkStart w:id="5" w:name="_Scientific_documentation"/>
      <w:bookmarkStart w:id="6" w:name="_Toc348100088"/>
      <w:bookmarkStart w:id="7" w:name="_Toc503271146"/>
      <w:bookmarkEnd w:id="5"/>
      <w:r w:rsidRPr="009026A4">
        <w:t>Documentation scientifique</w:t>
      </w:r>
      <w:bookmarkEnd w:id="6"/>
      <w:bookmarkEnd w:id="7"/>
    </w:p>
    <w:p w14:paraId="067EA526" w14:textId="77777777" w:rsidR="009401CA" w:rsidRPr="009026A4" w:rsidRDefault="009401CA" w:rsidP="009401CA"/>
    <w:p w14:paraId="439263B1" w14:textId="77777777" w:rsidR="009401CA" w:rsidRPr="009026A4" w:rsidRDefault="009401CA" w:rsidP="009401CA">
      <w:pPr>
        <w:jc w:val="both"/>
      </w:pPr>
      <w:r w:rsidRPr="009026A4">
        <w:t>BioSIM a été largement documenté dans la littérature scientifique. On trouvera une description générale de l</w:t>
      </w:r>
      <w:r w:rsidR="0098105F">
        <w:t>’</w:t>
      </w:r>
      <w:r w:rsidRPr="009026A4">
        <w:t>approche et des questions entourant son utilisation dans les publications suivantes :</w:t>
      </w:r>
    </w:p>
    <w:p w14:paraId="620762AD" w14:textId="77777777" w:rsidR="009401CA" w:rsidRPr="009026A4" w:rsidRDefault="009401CA" w:rsidP="009401CA">
      <w:pPr>
        <w:ind w:left="1680" w:right="884" w:hanging="480"/>
        <w:jc w:val="both"/>
        <w:rPr>
          <w:sz w:val="22"/>
          <w:szCs w:val="22"/>
        </w:rPr>
      </w:pPr>
    </w:p>
    <w:p w14:paraId="50617DD5" w14:textId="77777777" w:rsidR="009401CA" w:rsidRPr="00581494" w:rsidRDefault="009401CA" w:rsidP="009401CA">
      <w:pPr>
        <w:ind w:left="1680" w:right="884" w:hanging="480"/>
        <w:jc w:val="both"/>
        <w:rPr>
          <w:sz w:val="22"/>
          <w:szCs w:val="22"/>
          <w:lang w:val="en-CA"/>
        </w:rPr>
      </w:pPr>
      <w:bookmarkStart w:id="8" w:name="Regniere1996"/>
      <w:r w:rsidRPr="00581494">
        <w:rPr>
          <w:sz w:val="22"/>
          <w:lang w:val="en-CA"/>
        </w:rPr>
        <w:t xml:space="preserve">Régnière, J. </w:t>
      </w:r>
      <w:smartTag w:uri="urn:schemas-microsoft-com:office:smarttags" w:element="metricconverter">
        <w:smartTagPr>
          <w:attr w:name="ProductID" w:val="1996. A"/>
        </w:smartTagPr>
        <w:r w:rsidRPr="00581494">
          <w:rPr>
            <w:sz w:val="22"/>
            <w:lang w:val="en-CA"/>
          </w:rPr>
          <w:t>1996</w:t>
        </w:r>
        <w:bookmarkEnd w:id="8"/>
        <w:r w:rsidRPr="00581494">
          <w:rPr>
            <w:sz w:val="22"/>
            <w:lang w:val="en-CA"/>
          </w:rPr>
          <w:t>. A</w:t>
        </w:r>
      </w:smartTag>
      <w:r w:rsidRPr="00581494">
        <w:rPr>
          <w:sz w:val="22"/>
          <w:lang w:val="en-CA"/>
        </w:rPr>
        <w:t xml:space="preserve"> generalized approach to landscape-wide seasonal forecasting with temperature-driven simulation models. Environ. </w:t>
      </w:r>
      <w:proofErr w:type="spellStart"/>
      <w:r w:rsidRPr="00581494">
        <w:rPr>
          <w:sz w:val="22"/>
          <w:lang w:val="en-CA"/>
        </w:rPr>
        <w:t>Entomol</w:t>
      </w:r>
      <w:proofErr w:type="spellEnd"/>
      <w:r w:rsidRPr="00581494">
        <w:rPr>
          <w:sz w:val="22"/>
          <w:lang w:val="en-CA"/>
        </w:rPr>
        <w:t>. 25:869-881.</w:t>
      </w:r>
    </w:p>
    <w:p w14:paraId="47253F4D" w14:textId="77777777" w:rsidR="009401CA" w:rsidRPr="00581494" w:rsidRDefault="009401CA" w:rsidP="009401CA">
      <w:pPr>
        <w:ind w:left="1680" w:right="884" w:hanging="480"/>
        <w:jc w:val="both"/>
        <w:rPr>
          <w:sz w:val="22"/>
          <w:szCs w:val="22"/>
          <w:lang w:val="en-CA"/>
        </w:rPr>
      </w:pPr>
    </w:p>
    <w:p w14:paraId="7AFA4E87" w14:textId="77777777" w:rsidR="009401CA" w:rsidRPr="00581494" w:rsidRDefault="009401CA" w:rsidP="009401CA">
      <w:pPr>
        <w:ind w:left="1680" w:right="884" w:hanging="480"/>
        <w:jc w:val="both"/>
        <w:rPr>
          <w:sz w:val="22"/>
          <w:szCs w:val="22"/>
          <w:lang w:val="en-CA"/>
        </w:rPr>
      </w:pPr>
      <w:r w:rsidRPr="00581494">
        <w:rPr>
          <w:sz w:val="22"/>
          <w:lang w:val="en-CA"/>
        </w:rPr>
        <w:t>Régnière, J.; Logan, J.A. 1996. Landscape-wide projection of temperature-driven processes for seasonal pest management decision support: a generalized approach. Pages 43-</w:t>
      </w:r>
      <w:smartTag w:uri="urn:schemas-microsoft-com:office:smarttags" w:element="metricconverter">
        <w:smartTagPr>
          <w:attr w:name="ProductID" w:val="55 in"/>
        </w:smartTagPr>
        <w:r w:rsidRPr="00581494">
          <w:rPr>
            <w:sz w:val="22"/>
            <w:lang w:val="en-CA"/>
          </w:rPr>
          <w:t xml:space="preserve">55 </w:t>
        </w:r>
        <w:r w:rsidRPr="00581494">
          <w:rPr>
            <w:i/>
            <w:sz w:val="22"/>
            <w:lang w:val="en-CA"/>
          </w:rPr>
          <w:t>in</w:t>
        </w:r>
      </w:smartTag>
      <w:r w:rsidRPr="00581494">
        <w:rPr>
          <w:sz w:val="22"/>
          <w:lang w:val="en-CA"/>
        </w:rPr>
        <w:t xml:space="preserve"> </w:t>
      </w:r>
      <w:smartTag w:uri="urn:schemas-microsoft-com:office:smarttags" w:element="PlaceName">
        <w:r w:rsidRPr="00581494">
          <w:rPr>
            <w:sz w:val="22"/>
            <w:lang w:val="en-CA"/>
          </w:rPr>
          <w:t>T.L.</w:t>
        </w:r>
      </w:smartTag>
      <w:r w:rsidRPr="00581494">
        <w:rPr>
          <w:sz w:val="22"/>
          <w:lang w:val="en-CA"/>
        </w:rPr>
        <w:t xml:space="preserve"> </w:t>
      </w:r>
      <w:smartTag w:uri="urn:schemas-microsoft-com:office:smarttags" w:element="PlaceType">
        <w:r w:rsidRPr="00581494">
          <w:rPr>
            <w:sz w:val="22"/>
            <w:lang w:val="en-CA"/>
          </w:rPr>
          <w:t>Shore</w:t>
        </w:r>
      </w:smartTag>
      <w:r w:rsidRPr="00581494">
        <w:rPr>
          <w:sz w:val="22"/>
          <w:lang w:val="en-CA"/>
        </w:rPr>
        <w:t xml:space="preserve"> and D.A. MacLean, eds. </w:t>
      </w:r>
      <w:r w:rsidRPr="005477CA">
        <w:rPr>
          <w:sz w:val="22"/>
          <w:lang w:val="en-CA"/>
        </w:rPr>
        <w:t xml:space="preserve">Decision Support Systems in Forest Pest Management. </w:t>
      </w:r>
      <w:r w:rsidRPr="00581494">
        <w:rPr>
          <w:sz w:val="22"/>
          <w:lang w:val="en-CA"/>
        </w:rPr>
        <w:t xml:space="preserve">Proc. Entomological Society of </w:t>
      </w:r>
      <w:smartTag w:uri="urn:schemas-microsoft-com:office:smarttags" w:element="country-region">
        <w:r w:rsidRPr="00581494">
          <w:rPr>
            <w:sz w:val="22"/>
            <w:lang w:val="en-CA"/>
          </w:rPr>
          <w:t>Canada</w:t>
        </w:r>
      </w:smartTag>
      <w:r w:rsidRPr="00581494">
        <w:rPr>
          <w:sz w:val="22"/>
          <w:lang w:val="en-CA"/>
        </w:rPr>
        <w:t xml:space="preserve"> Annual Meeting, October 17, 1995, </w:t>
      </w:r>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r w:rsidRPr="00581494">
        <w:rPr>
          <w:sz w:val="22"/>
          <w:lang w:val="en-CA"/>
        </w:rPr>
        <w:t xml:space="preserve"> Service, </w:t>
      </w:r>
      <w:smartTag w:uri="urn:schemas-microsoft-com:office:smarttags" w:element="place">
        <w:smartTag w:uri="urn:schemas-microsoft-com:office:smarttags" w:element="City">
          <w:r w:rsidRPr="00581494">
            <w:rPr>
              <w:sz w:val="22"/>
              <w:lang w:val="en-CA"/>
            </w:rPr>
            <w:t>Victoria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Canada-BC</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Research Development Agreement Report No. 260.</w:t>
      </w:r>
    </w:p>
    <w:p w14:paraId="6FA37DE9" w14:textId="77777777" w:rsidR="009401CA" w:rsidRPr="00581494" w:rsidRDefault="009401CA" w:rsidP="009401CA">
      <w:pPr>
        <w:ind w:left="1680" w:right="884" w:hanging="480"/>
        <w:jc w:val="both"/>
        <w:rPr>
          <w:sz w:val="22"/>
          <w:szCs w:val="22"/>
          <w:lang w:val="en-CA"/>
        </w:rPr>
      </w:pPr>
    </w:p>
    <w:p w14:paraId="6E2250FF" w14:textId="77777777" w:rsidR="009401CA" w:rsidRPr="00581494" w:rsidRDefault="009401CA" w:rsidP="009401CA">
      <w:pPr>
        <w:ind w:left="1680" w:right="884" w:hanging="480"/>
        <w:jc w:val="both"/>
        <w:rPr>
          <w:rFonts w:ascii="Arial" w:hAnsi="Arial" w:cs="Arial"/>
          <w:sz w:val="20"/>
          <w:lang w:val="en-CA"/>
        </w:rPr>
      </w:pPr>
      <w:r w:rsidRPr="00581494">
        <w:rPr>
          <w:sz w:val="22"/>
          <w:lang w:val="en-CA"/>
        </w:rPr>
        <w:t>Régnière, J.; Cooke, B.; Bergeron, V. 1995. BioSIM: a computer-based decision support tool for seasonal planning of pest management activities. User</w:t>
      </w:r>
      <w:r w:rsidR="0098105F" w:rsidRPr="00581494">
        <w:rPr>
          <w:sz w:val="22"/>
          <w:lang w:val="en-CA"/>
        </w:rPr>
        <w:t>’</w:t>
      </w:r>
      <w:r w:rsidRPr="00581494">
        <w:rPr>
          <w:sz w:val="22"/>
          <w:lang w:val="en-CA"/>
        </w:rPr>
        <w:t xml:space="preserve">s manual.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Laurentian Forestry Centre, Sainte-Foy, QC. Information Report LAU-X-116.</w:t>
      </w:r>
      <w:r w:rsidRPr="00581494">
        <w:rPr>
          <w:rFonts w:ascii="Arial" w:hAnsi="Arial"/>
          <w:sz w:val="20"/>
          <w:lang w:val="en-CA"/>
        </w:rPr>
        <w:t xml:space="preserve"> </w:t>
      </w:r>
    </w:p>
    <w:p w14:paraId="358A427F" w14:textId="77777777" w:rsidR="009401CA" w:rsidRPr="00581494" w:rsidRDefault="009401CA" w:rsidP="009401CA">
      <w:pPr>
        <w:ind w:left="1200"/>
        <w:rPr>
          <w:lang w:val="en-CA"/>
        </w:rPr>
      </w:pPr>
    </w:p>
    <w:p w14:paraId="1425BF5B" w14:textId="77777777" w:rsidR="009401CA" w:rsidRPr="00581494" w:rsidRDefault="009401CA" w:rsidP="009401CA">
      <w:pPr>
        <w:ind w:left="1680" w:hanging="480"/>
        <w:rPr>
          <w:sz w:val="22"/>
          <w:szCs w:val="22"/>
          <w:lang w:val="en-CA"/>
        </w:rPr>
      </w:pPr>
      <w:r w:rsidRPr="00581494">
        <w:rPr>
          <w:sz w:val="22"/>
          <w:lang w:val="en-CA"/>
        </w:rPr>
        <w:t>Régnière, J.; St-Amant, R. 2008. BioSIM 9 User</w:t>
      </w:r>
      <w:r w:rsidR="0098105F" w:rsidRPr="00581494">
        <w:rPr>
          <w:sz w:val="22"/>
          <w:lang w:val="en-CA"/>
        </w:rPr>
        <w:t>’</w:t>
      </w:r>
      <w:r w:rsidRPr="00581494">
        <w:rPr>
          <w:sz w:val="22"/>
          <w:lang w:val="en-CA"/>
        </w:rPr>
        <w:t xml:space="preserve">s Manual.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Laurentian Forestry Centre, Information Report LAU-X-134.</w:t>
      </w:r>
    </w:p>
    <w:p w14:paraId="072AC8E6" w14:textId="77777777" w:rsidR="009401CA" w:rsidRPr="00581494" w:rsidRDefault="009401CA" w:rsidP="009401CA">
      <w:pPr>
        <w:ind w:left="1200"/>
        <w:rPr>
          <w:sz w:val="22"/>
          <w:szCs w:val="22"/>
          <w:lang w:val="en-CA"/>
        </w:rPr>
      </w:pPr>
    </w:p>
    <w:p w14:paraId="0F69D3EF" w14:textId="77777777" w:rsidR="009401CA" w:rsidRPr="00581494" w:rsidRDefault="009401CA" w:rsidP="009401CA">
      <w:pPr>
        <w:ind w:left="1200"/>
        <w:rPr>
          <w:sz w:val="22"/>
          <w:szCs w:val="22"/>
          <w:lang w:val="en-CA"/>
        </w:rPr>
      </w:pPr>
    </w:p>
    <w:p w14:paraId="69F42A06" w14:textId="77777777" w:rsidR="009401CA" w:rsidRPr="009026A4" w:rsidRDefault="009401CA" w:rsidP="009401CA">
      <w:pPr>
        <w:jc w:val="both"/>
      </w:pPr>
      <w:r w:rsidRPr="009026A4">
        <w:t>BioSIM repose sur un générateur de températures quotidiennes, décrit dans les articles suivants :</w:t>
      </w:r>
    </w:p>
    <w:p w14:paraId="56FD1CD8" w14:textId="77777777" w:rsidR="009401CA" w:rsidRPr="009026A4" w:rsidRDefault="009401CA" w:rsidP="009401CA">
      <w:pPr>
        <w:jc w:val="both"/>
        <w:rPr>
          <w:sz w:val="22"/>
          <w:szCs w:val="22"/>
        </w:rPr>
      </w:pPr>
    </w:p>
    <w:p w14:paraId="47485D31" w14:textId="77777777" w:rsidR="009401CA" w:rsidRPr="00581494" w:rsidRDefault="009401CA" w:rsidP="009401CA">
      <w:pPr>
        <w:ind w:left="1680" w:right="884" w:hanging="480"/>
        <w:jc w:val="both"/>
        <w:rPr>
          <w:sz w:val="22"/>
          <w:szCs w:val="22"/>
          <w:lang w:val="en-CA"/>
        </w:rPr>
      </w:pPr>
      <w:bookmarkStart w:id="9" w:name="RegniereBolstad"/>
      <w:r w:rsidRPr="00581494">
        <w:rPr>
          <w:sz w:val="22"/>
          <w:lang w:val="en-CA"/>
        </w:rPr>
        <w:t xml:space="preserve">Régnière, J.; </w:t>
      </w:r>
      <w:proofErr w:type="spellStart"/>
      <w:r w:rsidRPr="00581494">
        <w:rPr>
          <w:sz w:val="22"/>
          <w:lang w:val="en-CA"/>
        </w:rPr>
        <w:t>Bolstad</w:t>
      </w:r>
      <w:proofErr w:type="spellEnd"/>
      <w:r w:rsidRPr="00581494">
        <w:rPr>
          <w:sz w:val="22"/>
          <w:lang w:val="en-CA"/>
        </w:rPr>
        <w:t xml:space="preserve">, P. </w:t>
      </w:r>
      <w:bookmarkEnd w:id="9"/>
      <w:r w:rsidRPr="00581494">
        <w:rPr>
          <w:sz w:val="22"/>
          <w:lang w:val="en-CA"/>
        </w:rPr>
        <w:t xml:space="preserve">1994. Statistical simulation of daily air temperature patterns in eastern </w:t>
      </w:r>
      <w:smartTag w:uri="urn:schemas-microsoft-com:office:smarttags" w:element="place">
        <w:r w:rsidRPr="00581494">
          <w:rPr>
            <w:sz w:val="22"/>
            <w:lang w:val="en-CA"/>
          </w:rPr>
          <w:t>North America</w:t>
        </w:r>
      </w:smartTag>
      <w:r w:rsidRPr="00581494">
        <w:rPr>
          <w:sz w:val="22"/>
          <w:lang w:val="en-CA"/>
        </w:rPr>
        <w:t xml:space="preserve"> to forecast events in insect pest management. Environ. </w:t>
      </w:r>
      <w:proofErr w:type="spellStart"/>
      <w:r w:rsidRPr="00581494">
        <w:rPr>
          <w:sz w:val="22"/>
          <w:lang w:val="en-CA"/>
        </w:rPr>
        <w:t>Entomol</w:t>
      </w:r>
      <w:proofErr w:type="spellEnd"/>
      <w:r w:rsidRPr="00581494">
        <w:rPr>
          <w:sz w:val="22"/>
          <w:lang w:val="en-CA"/>
        </w:rPr>
        <w:t>. 23:1368-1380.</w:t>
      </w:r>
    </w:p>
    <w:p w14:paraId="3E2BE8A8" w14:textId="77777777" w:rsidR="009401CA" w:rsidRPr="00581494" w:rsidRDefault="009401CA" w:rsidP="009401CA">
      <w:pPr>
        <w:ind w:left="1680" w:right="884" w:hanging="480"/>
        <w:jc w:val="both"/>
        <w:rPr>
          <w:sz w:val="22"/>
          <w:szCs w:val="22"/>
          <w:lang w:val="en-CA"/>
        </w:rPr>
      </w:pPr>
    </w:p>
    <w:p w14:paraId="3589564A" w14:textId="77777777" w:rsidR="009401CA" w:rsidRPr="009026A4" w:rsidRDefault="009401CA" w:rsidP="009401CA">
      <w:pPr>
        <w:ind w:left="1680" w:right="884" w:hanging="480"/>
        <w:jc w:val="both"/>
        <w:rPr>
          <w:sz w:val="22"/>
          <w:szCs w:val="22"/>
        </w:rPr>
      </w:pPr>
      <w:bookmarkStart w:id="10" w:name="RegniereStAmant2007"/>
      <w:r w:rsidRPr="00581494">
        <w:rPr>
          <w:sz w:val="22"/>
          <w:lang w:val="en-CA"/>
        </w:rPr>
        <w:t>Régnière, J.; St-Amant, R. 2007</w:t>
      </w:r>
      <w:bookmarkEnd w:id="10"/>
      <w:r w:rsidRPr="00581494">
        <w:rPr>
          <w:sz w:val="22"/>
          <w:lang w:val="en-CA"/>
        </w:rPr>
        <w:t xml:space="preserve">. Stochastic simulation of daily air temperature and precipitation from monthly </w:t>
      </w:r>
      <w:proofErr w:type="spellStart"/>
      <w:r w:rsidRPr="00581494">
        <w:rPr>
          <w:sz w:val="22"/>
          <w:lang w:val="en-CA"/>
        </w:rPr>
        <w:t>normals</w:t>
      </w:r>
      <w:proofErr w:type="spellEnd"/>
      <w:r w:rsidRPr="00581494">
        <w:rPr>
          <w:sz w:val="22"/>
          <w:lang w:val="en-CA"/>
        </w:rPr>
        <w:t xml:space="preserve"> in North America north of </w:t>
      </w:r>
      <w:smartTag w:uri="urn:schemas-microsoft-com:office:smarttags" w:element="place">
        <w:smartTag w:uri="urn:schemas-microsoft-com:office:smarttags" w:element="country-region">
          <w:r w:rsidRPr="00581494">
            <w:rPr>
              <w:sz w:val="22"/>
              <w:lang w:val="en-CA"/>
            </w:rPr>
            <w:t>Mexico</w:t>
          </w:r>
        </w:smartTag>
      </w:smartTag>
      <w:r w:rsidRPr="00581494">
        <w:rPr>
          <w:sz w:val="22"/>
          <w:lang w:val="en-CA"/>
        </w:rPr>
        <w:t xml:space="preserve">. </w:t>
      </w:r>
      <w:r w:rsidRPr="009026A4">
        <w:rPr>
          <w:sz w:val="22"/>
        </w:rPr>
        <w:t xml:space="preserve">Int. J. </w:t>
      </w:r>
      <w:proofErr w:type="spellStart"/>
      <w:r w:rsidRPr="009026A4">
        <w:rPr>
          <w:sz w:val="22"/>
        </w:rPr>
        <w:t>Biometeorol</w:t>
      </w:r>
      <w:proofErr w:type="spellEnd"/>
      <w:r w:rsidRPr="009026A4">
        <w:rPr>
          <w:sz w:val="22"/>
        </w:rPr>
        <w:t>. 51:415-430.</w:t>
      </w:r>
    </w:p>
    <w:p w14:paraId="70C025E1" w14:textId="77777777" w:rsidR="009401CA" w:rsidRPr="009026A4" w:rsidRDefault="009401CA" w:rsidP="009401CA">
      <w:pPr>
        <w:jc w:val="both"/>
        <w:rPr>
          <w:sz w:val="22"/>
          <w:szCs w:val="22"/>
        </w:rPr>
      </w:pPr>
    </w:p>
    <w:p w14:paraId="167A1024" w14:textId="77777777" w:rsidR="009401CA" w:rsidRPr="009026A4" w:rsidRDefault="009401CA" w:rsidP="009401CA">
      <w:pPr>
        <w:keepNext/>
        <w:jc w:val="both"/>
      </w:pPr>
      <w:r w:rsidRPr="009026A4">
        <w:lastRenderedPageBreak/>
        <w:t>Le système a été appliqué à l</w:t>
      </w:r>
      <w:r w:rsidR="0098105F">
        <w:t>’</w:t>
      </w:r>
      <w:r w:rsidRPr="009026A4">
        <w:t>écologie végétale :</w:t>
      </w:r>
    </w:p>
    <w:p w14:paraId="63CA0207" w14:textId="77777777" w:rsidR="009401CA" w:rsidRPr="009026A4" w:rsidRDefault="009401CA" w:rsidP="009401CA">
      <w:pPr>
        <w:keepNext/>
        <w:jc w:val="both"/>
      </w:pPr>
    </w:p>
    <w:p w14:paraId="57BCB549" w14:textId="77777777" w:rsidR="009401CA" w:rsidRPr="00581494" w:rsidRDefault="009401CA" w:rsidP="009401CA">
      <w:pPr>
        <w:ind w:left="1680" w:right="884" w:hanging="480"/>
        <w:jc w:val="both"/>
        <w:rPr>
          <w:sz w:val="22"/>
          <w:szCs w:val="22"/>
          <w:lang w:val="en-CA"/>
        </w:rPr>
      </w:pPr>
      <w:r w:rsidRPr="009026A4">
        <w:rPr>
          <w:sz w:val="22"/>
        </w:rPr>
        <w:t xml:space="preserve">Andalou, C.; Beaulieu, J.; Bousquet, J. 2005. </w:t>
      </w:r>
      <w:r w:rsidRPr="00581494">
        <w:rPr>
          <w:sz w:val="22"/>
          <w:lang w:val="en-CA"/>
        </w:rPr>
        <w:t xml:space="preserve">The impact of climate change on growth of local white spruce populations in </w:t>
      </w:r>
      <w:smartTag w:uri="urn:schemas-microsoft-com:office:smarttags" w:element="place">
        <w:smartTag w:uri="urn:schemas-microsoft-com:office:smarttags" w:element="City">
          <w:r w:rsidRPr="00581494">
            <w:rPr>
              <w:sz w:val="22"/>
              <w:lang w:val="en-CA"/>
            </w:rPr>
            <w:t>Québec</w:t>
          </w:r>
        </w:smartTag>
        <w:r w:rsidRPr="00581494">
          <w:rPr>
            <w:sz w:val="22"/>
            <w:lang w:val="en-CA"/>
          </w:rPr>
          <w:t xml:space="preserve">, </w:t>
        </w:r>
        <w:smartTag w:uri="urn:schemas-microsoft-com:office:smarttags" w:element="country-region">
          <w:r w:rsidRPr="00581494">
            <w:rPr>
              <w:sz w:val="22"/>
              <w:lang w:val="en-CA"/>
            </w:rPr>
            <w:t>Canada</w:t>
          </w:r>
        </w:smartTag>
      </w:smartTag>
      <w:r w:rsidRPr="00581494">
        <w:rPr>
          <w:sz w:val="22"/>
          <w:lang w:val="en-CA"/>
        </w:rPr>
        <w:t xml:space="preserve">. For. Ecol. </w:t>
      </w:r>
      <w:proofErr w:type="spellStart"/>
      <w:r w:rsidRPr="00581494">
        <w:rPr>
          <w:sz w:val="22"/>
          <w:lang w:val="en-CA"/>
        </w:rPr>
        <w:t>Manag</w:t>
      </w:r>
      <w:proofErr w:type="spellEnd"/>
      <w:r w:rsidRPr="00581494">
        <w:rPr>
          <w:sz w:val="22"/>
          <w:lang w:val="en-CA"/>
        </w:rPr>
        <w:t>. 205:169-182.</w:t>
      </w:r>
    </w:p>
    <w:p w14:paraId="7D839D30" w14:textId="77777777" w:rsidR="009401CA" w:rsidRPr="00581494" w:rsidRDefault="009401CA" w:rsidP="009401CA">
      <w:pPr>
        <w:ind w:left="1680" w:right="884" w:hanging="480"/>
        <w:jc w:val="both"/>
        <w:rPr>
          <w:sz w:val="22"/>
          <w:szCs w:val="22"/>
          <w:lang w:val="en-CA"/>
        </w:rPr>
      </w:pPr>
    </w:p>
    <w:p w14:paraId="3D323B51" w14:textId="77777777" w:rsidR="009401CA" w:rsidRPr="00581494" w:rsidRDefault="009401CA" w:rsidP="009401CA">
      <w:pPr>
        <w:ind w:left="1680" w:right="884" w:hanging="480"/>
        <w:jc w:val="both"/>
        <w:rPr>
          <w:sz w:val="22"/>
          <w:szCs w:val="22"/>
          <w:lang w:val="en-CA"/>
        </w:rPr>
      </w:pPr>
      <w:r w:rsidRPr="00581494">
        <w:rPr>
          <w:sz w:val="22"/>
          <w:lang w:val="en-CA"/>
        </w:rPr>
        <w:t xml:space="preserve">Beaulieu, J.; Perron, M.; Bousquet, J. 2004. Multivariate patterns of adaptive genetic variation and seed source transfer in </w:t>
      </w:r>
      <w:proofErr w:type="spellStart"/>
      <w:r w:rsidRPr="00581494">
        <w:rPr>
          <w:i/>
          <w:sz w:val="22"/>
          <w:lang w:val="en-CA"/>
        </w:rPr>
        <w:t>Picea</w:t>
      </w:r>
      <w:proofErr w:type="spellEnd"/>
      <w:r w:rsidRPr="00581494">
        <w:rPr>
          <w:i/>
          <w:sz w:val="22"/>
          <w:lang w:val="en-CA"/>
        </w:rPr>
        <w:t xml:space="preserve"> </w:t>
      </w:r>
      <w:proofErr w:type="spellStart"/>
      <w:r w:rsidRPr="00581494">
        <w:rPr>
          <w:i/>
          <w:sz w:val="22"/>
          <w:lang w:val="en-CA"/>
        </w:rPr>
        <w:t>mariana</w:t>
      </w:r>
      <w:proofErr w:type="spellEnd"/>
      <w:r w:rsidRPr="00581494">
        <w:rPr>
          <w:sz w:val="22"/>
          <w:lang w:val="en-CA"/>
        </w:rPr>
        <w:t xml:space="preserve">. </w:t>
      </w:r>
      <w:smartTag w:uri="urn:schemas-microsoft-com:office:smarttags" w:element="country-region">
        <w:smartTag w:uri="urn:schemas-microsoft-com:office:smarttags" w:element="place">
          <w:r w:rsidRPr="00581494">
            <w:rPr>
              <w:sz w:val="22"/>
              <w:lang w:val="en-CA"/>
            </w:rPr>
            <w:t>Can.</w:t>
          </w:r>
        </w:smartTag>
      </w:smartTag>
      <w:r w:rsidRPr="00581494">
        <w:rPr>
          <w:sz w:val="22"/>
          <w:lang w:val="en-CA"/>
        </w:rPr>
        <w:t xml:space="preserve"> J. For. Res. 34: 531-545.</w:t>
      </w:r>
    </w:p>
    <w:p w14:paraId="4B1A5616" w14:textId="77777777" w:rsidR="009401CA" w:rsidRPr="00581494" w:rsidRDefault="009401CA" w:rsidP="009401CA">
      <w:pPr>
        <w:ind w:left="1680" w:right="884" w:hanging="480"/>
        <w:jc w:val="both"/>
        <w:rPr>
          <w:sz w:val="22"/>
          <w:szCs w:val="22"/>
          <w:lang w:val="en-CA"/>
        </w:rPr>
      </w:pPr>
    </w:p>
    <w:p w14:paraId="4C6564A8" w14:textId="77777777" w:rsidR="009401CA" w:rsidRPr="00581494" w:rsidRDefault="009401CA" w:rsidP="009401CA">
      <w:pPr>
        <w:ind w:left="1680" w:right="884" w:hanging="480"/>
        <w:jc w:val="both"/>
        <w:rPr>
          <w:sz w:val="22"/>
          <w:szCs w:val="22"/>
          <w:lang w:val="en-CA"/>
        </w:rPr>
      </w:pPr>
      <w:r w:rsidRPr="00581494">
        <w:rPr>
          <w:sz w:val="22"/>
          <w:lang w:val="en-CA"/>
        </w:rPr>
        <w:t xml:space="preserve">Beaulieu, J.; </w:t>
      </w:r>
      <w:proofErr w:type="spellStart"/>
      <w:r w:rsidRPr="00581494">
        <w:rPr>
          <w:sz w:val="22"/>
          <w:lang w:val="en-CA"/>
        </w:rPr>
        <w:t>Rainville</w:t>
      </w:r>
      <w:proofErr w:type="spellEnd"/>
      <w:r w:rsidRPr="00581494">
        <w:rPr>
          <w:sz w:val="22"/>
          <w:lang w:val="en-CA"/>
        </w:rPr>
        <w:t>, A. 2005. Adaptation to climate change: genetic variation is both a short and a long-term solution. The Forestry Chronicle. 8: 704-709.</w:t>
      </w:r>
    </w:p>
    <w:p w14:paraId="68D352A0" w14:textId="77777777" w:rsidR="009401CA" w:rsidRPr="00581494" w:rsidRDefault="009401CA" w:rsidP="009401CA">
      <w:pPr>
        <w:ind w:left="1680" w:right="884" w:hanging="480"/>
        <w:jc w:val="both"/>
        <w:rPr>
          <w:sz w:val="22"/>
          <w:szCs w:val="22"/>
          <w:lang w:val="en-CA"/>
        </w:rPr>
      </w:pPr>
    </w:p>
    <w:p w14:paraId="0E15BCEA" w14:textId="32535F88" w:rsidR="009401CA" w:rsidRDefault="009401CA" w:rsidP="009401CA">
      <w:pPr>
        <w:ind w:left="1680" w:right="884" w:hanging="480"/>
        <w:jc w:val="both"/>
        <w:rPr>
          <w:sz w:val="22"/>
          <w:lang w:val="en-CA"/>
        </w:rPr>
      </w:pPr>
      <w:r w:rsidRPr="00581494">
        <w:rPr>
          <w:sz w:val="22"/>
          <w:lang w:val="en-CA"/>
        </w:rPr>
        <w:t xml:space="preserve">Coulombe, S.; Bernier, P.Y.; </w:t>
      </w:r>
      <w:proofErr w:type="spellStart"/>
      <w:r w:rsidRPr="00581494">
        <w:rPr>
          <w:sz w:val="22"/>
          <w:lang w:val="en-CA"/>
        </w:rPr>
        <w:t>Raulier</w:t>
      </w:r>
      <w:proofErr w:type="spellEnd"/>
      <w:r w:rsidRPr="00581494">
        <w:rPr>
          <w:sz w:val="22"/>
          <w:lang w:val="en-CA"/>
        </w:rPr>
        <w:t>, F. 2010. Uncertainty in detecting climate change impact on the projected yield of black spruce (</w:t>
      </w:r>
      <w:proofErr w:type="spellStart"/>
      <w:r w:rsidRPr="00581494">
        <w:rPr>
          <w:i/>
          <w:sz w:val="22"/>
          <w:lang w:val="en-CA"/>
        </w:rPr>
        <w:t>Picea</w:t>
      </w:r>
      <w:proofErr w:type="spellEnd"/>
      <w:r w:rsidRPr="00581494">
        <w:rPr>
          <w:i/>
          <w:sz w:val="22"/>
          <w:lang w:val="en-CA"/>
        </w:rPr>
        <w:t xml:space="preserve"> </w:t>
      </w:r>
      <w:proofErr w:type="spellStart"/>
      <w:r w:rsidRPr="00581494">
        <w:rPr>
          <w:i/>
          <w:sz w:val="22"/>
          <w:lang w:val="en-CA"/>
        </w:rPr>
        <w:t>mariana</w:t>
      </w:r>
      <w:proofErr w:type="spellEnd"/>
      <w:r w:rsidRPr="00581494">
        <w:rPr>
          <w:sz w:val="22"/>
          <w:lang w:val="en-CA"/>
        </w:rPr>
        <w:t xml:space="preserve">). For. Ecol. </w:t>
      </w:r>
      <w:proofErr w:type="spellStart"/>
      <w:r w:rsidRPr="00581494">
        <w:rPr>
          <w:sz w:val="22"/>
          <w:lang w:val="en-CA"/>
        </w:rPr>
        <w:t>Manag</w:t>
      </w:r>
      <w:proofErr w:type="spellEnd"/>
      <w:r w:rsidRPr="00581494">
        <w:rPr>
          <w:sz w:val="22"/>
          <w:lang w:val="en-CA"/>
        </w:rPr>
        <w:t>. 259: 730-738.</w:t>
      </w:r>
    </w:p>
    <w:p w14:paraId="4384AC43" w14:textId="77777777" w:rsidR="00E23E94" w:rsidRDefault="00E23E94" w:rsidP="009401CA">
      <w:pPr>
        <w:ind w:left="1680" w:right="884" w:hanging="480"/>
        <w:jc w:val="both"/>
        <w:rPr>
          <w:sz w:val="22"/>
          <w:lang w:val="en-CA"/>
        </w:rPr>
      </w:pPr>
    </w:p>
    <w:p w14:paraId="47C305E3" w14:textId="42FEF734" w:rsidR="00E23E94" w:rsidRPr="00581494" w:rsidRDefault="00E23E94" w:rsidP="009401CA">
      <w:pPr>
        <w:ind w:left="1680" w:right="884" w:hanging="480"/>
        <w:jc w:val="both"/>
        <w:rPr>
          <w:sz w:val="22"/>
          <w:szCs w:val="22"/>
          <w:lang w:val="en-CA"/>
        </w:rPr>
      </w:pPr>
      <w:proofErr w:type="spellStart"/>
      <w:r w:rsidRPr="00E23E94">
        <w:rPr>
          <w:sz w:val="22"/>
          <w:szCs w:val="22"/>
          <w:lang w:val="en-CA"/>
        </w:rPr>
        <w:t>Fougère</w:t>
      </w:r>
      <w:proofErr w:type="spellEnd"/>
      <w:r w:rsidRPr="00E23E94">
        <w:rPr>
          <w:sz w:val="22"/>
          <w:szCs w:val="22"/>
          <w:lang w:val="en-CA"/>
        </w:rPr>
        <w:t xml:space="preserve">, A.; Girardin, M.P.; Terrier, A.; </w:t>
      </w:r>
      <w:proofErr w:type="spellStart"/>
      <w:r w:rsidRPr="00E23E94">
        <w:rPr>
          <w:sz w:val="22"/>
          <w:szCs w:val="22"/>
          <w:lang w:val="en-CA"/>
        </w:rPr>
        <w:t>Grondin</w:t>
      </w:r>
      <w:proofErr w:type="spellEnd"/>
      <w:r w:rsidRPr="00E23E94">
        <w:rPr>
          <w:sz w:val="22"/>
          <w:szCs w:val="22"/>
          <w:lang w:val="en-CA"/>
        </w:rPr>
        <w:t xml:space="preserve">, P.; Lambert, M.-C.; Leduc, A.; Bergeron, Y. 2022. Projected changes in fire activity and severity feedback in the spruce-feather moss forest of western Quebec, Canada. </w:t>
      </w:r>
      <w:r w:rsidRPr="00351772">
        <w:rPr>
          <w:sz w:val="22"/>
          <w:szCs w:val="22"/>
          <w:lang w:val="en-CA"/>
        </w:rPr>
        <w:t>Trees, Forests and People. DOI: 10.1016/j.tfp.2022.100229</w:t>
      </w:r>
    </w:p>
    <w:p w14:paraId="72FD08FD" w14:textId="77777777" w:rsidR="009401CA" w:rsidRPr="00581494" w:rsidRDefault="009401CA" w:rsidP="009401CA">
      <w:pPr>
        <w:ind w:left="1680" w:right="884" w:hanging="480"/>
        <w:jc w:val="both"/>
        <w:rPr>
          <w:sz w:val="22"/>
          <w:szCs w:val="22"/>
          <w:lang w:val="en-CA"/>
        </w:rPr>
      </w:pPr>
    </w:p>
    <w:p w14:paraId="704EC3A6" w14:textId="77777777" w:rsidR="009401CA" w:rsidRPr="00581494" w:rsidRDefault="009401CA" w:rsidP="009401CA">
      <w:pPr>
        <w:ind w:left="1680" w:right="884" w:hanging="480"/>
        <w:jc w:val="both"/>
        <w:rPr>
          <w:sz w:val="22"/>
          <w:szCs w:val="22"/>
          <w:lang w:val="en-CA"/>
        </w:rPr>
      </w:pPr>
      <w:r w:rsidRPr="00581494">
        <w:rPr>
          <w:sz w:val="22"/>
          <w:lang w:val="en-CA"/>
        </w:rPr>
        <w:t>Girardin, M.P.; Bernier, P.Y.; Gauthier, S. 2011. Increasing potential NEP of eastern boreal North American forests constrained by decreasing wildlife activity. Ecosphere. 2: 1-23.</w:t>
      </w:r>
    </w:p>
    <w:p w14:paraId="18B4AD52" w14:textId="77777777" w:rsidR="009401CA" w:rsidRPr="00581494" w:rsidRDefault="009401CA" w:rsidP="009401CA">
      <w:pPr>
        <w:ind w:left="1680" w:right="884" w:hanging="480"/>
        <w:jc w:val="both"/>
        <w:rPr>
          <w:sz w:val="22"/>
          <w:szCs w:val="22"/>
          <w:lang w:val="en-CA"/>
        </w:rPr>
      </w:pPr>
    </w:p>
    <w:p w14:paraId="6669D98F" w14:textId="77777777" w:rsidR="009401CA" w:rsidRPr="005477CA" w:rsidRDefault="009401CA" w:rsidP="009401CA">
      <w:pPr>
        <w:ind w:left="1680" w:right="884" w:hanging="480"/>
        <w:jc w:val="both"/>
        <w:rPr>
          <w:sz w:val="22"/>
          <w:szCs w:val="22"/>
          <w:lang w:val="en-CA"/>
        </w:rPr>
      </w:pPr>
      <w:r w:rsidRPr="00581494">
        <w:rPr>
          <w:sz w:val="22"/>
          <w:lang w:val="en-CA"/>
        </w:rPr>
        <w:t xml:space="preserve">Girardin, M.P.; Wotton, B.M. 2009. Summer Moisture and Wildfire Risks across </w:t>
      </w:r>
      <w:smartTag w:uri="urn:schemas-microsoft-com:office:smarttags" w:element="place">
        <w:smartTag w:uri="urn:schemas-microsoft-com:office:smarttags" w:element="country-region">
          <w:r w:rsidRPr="00581494">
            <w:rPr>
              <w:sz w:val="22"/>
              <w:lang w:val="en-CA"/>
            </w:rPr>
            <w:t>Canada</w:t>
          </w:r>
        </w:smartTag>
      </w:smartTag>
      <w:r w:rsidRPr="00581494">
        <w:rPr>
          <w:sz w:val="22"/>
          <w:lang w:val="en-CA"/>
        </w:rPr>
        <w:t xml:space="preserve">. </w:t>
      </w:r>
      <w:r w:rsidRPr="005477CA">
        <w:rPr>
          <w:sz w:val="22"/>
          <w:lang w:val="en-CA"/>
        </w:rPr>
        <w:t xml:space="preserve">J. Appl. Meteor. </w:t>
      </w:r>
      <w:proofErr w:type="spellStart"/>
      <w:r w:rsidRPr="005477CA">
        <w:rPr>
          <w:sz w:val="22"/>
          <w:lang w:val="en-CA"/>
        </w:rPr>
        <w:t>Climatol</w:t>
      </w:r>
      <w:proofErr w:type="spellEnd"/>
      <w:r w:rsidRPr="005477CA">
        <w:rPr>
          <w:sz w:val="22"/>
          <w:lang w:val="en-CA"/>
        </w:rPr>
        <w:t>. 48: 517-533.</w:t>
      </w:r>
    </w:p>
    <w:p w14:paraId="05CC3AB0" w14:textId="77777777" w:rsidR="009401CA" w:rsidRPr="005477CA" w:rsidRDefault="009401CA" w:rsidP="009401CA">
      <w:pPr>
        <w:ind w:left="1680" w:right="884" w:hanging="480"/>
        <w:jc w:val="both"/>
        <w:rPr>
          <w:sz w:val="22"/>
          <w:szCs w:val="22"/>
          <w:lang w:val="en-CA"/>
        </w:rPr>
      </w:pPr>
    </w:p>
    <w:p w14:paraId="06F42F75" w14:textId="77777777" w:rsidR="009401CA" w:rsidRPr="00581494" w:rsidRDefault="009401CA" w:rsidP="009401CA">
      <w:pPr>
        <w:ind w:left="1680" w:right="884" w:hanging="480"/>
        <w:jc w:val="both"/>
        <w:rPr>
          <w:sz w:val="22"/>
          <w:szCs w:val="22"/>
          <w:lang w:val="en-CA"/>
        </w:rPr>
      </w:pPr>
      <w:r w:rsidRPr="00581494">
        <w:rPr>
          <w:sz w:val="22"/>
          <w:lang w:val="en-CA"/>
        </w:rPr>
        <w:t>Govind, A.; Chen, J.M.; Bernier, P.; Margolis, H.; Guindon, L.; Beaudoin, A. 2011. Spatially distributed modeling of the long-term carbon balance of a boreal landscape. Ecol. Modell. 222: 2780-2795.</w:t>
      </w:r>
    </w:p>
    <w:p w14:paraId="60CD53D9" w14:textId="77777777" w:rsidR="009401CA" w:rsidRPr="00581494" w:rsidRDefault="009401CA" w:rsidP="009401CA">
      <w:pPr>
        <w:ind w:left="1680" w:right="884" w:hanging="480"/>
        <w:jc w:val="both"/>
        <w:rPr>
          <w:sz w:val="22"/>
          <w:szCs w:val="22"/>
          <w:lang w:val="en-CA"/>
        </w:rPr>
      </w:pPr>
    </w:p>
    <w:p w14:paraId="40169C73" w14:textId="77777777" w:rsidR="009401CA" w:rsidRPr="00581494" w:rsidRDefault="009401CA" w:rsidP="009401CA">
      <w:pPr>
        <w:ind w:left="1680" w:right="884" w:hanging="480"/>
        <w:jc w:val="both"/>
        <w:rPr>
          <w:sz w:val="22"/>
          <w:szCs w:val="22"/>
          <w:lang w:val="en-CA"/>
        </w:rPr>
      </w:pPr>
      <w:r w:rsidRPr="00581494">
        <w:rPr>
          <w:sz w:val="22"/>
          <w:lang w:val="en-CA"/>
        </w:rPr>
        <w:t>Guillemette, F.; Bédard, S.; Fortin, M. 2008. Evaluation of a tree classification system in relation to mortality risk in Québec northern hardwoods. The Forestry Chronicle. 84: 886-899.</w:t>
      </w:r>
    </w:p>
    <w:p w14:paraId="3E7CC1D7" w14:textId="77777777" w:rsidR="009401CA" w:rsidRPr="00581494" w:rsidRDefault="009401CA" w:rsidP="009401CA">
      <w:pPr>
        <w:ind w:left="1680" w:right="884" w:hanging="480"/>
        <w:jc w:val="both"/>
        <w:rPr>
          <w:sz w:val="22"/>
          <w:szCs w:val="22"/>
          <w:lang w:val="en-CA"/>
        </w:rPr>
      </w:pPr>
    </w:p>
    <w:p w14:paraId="53253BAE" w14:textId="77777777" w:rsidR="009401CA" w:rsidRPr="00581494" w:rsidRDefault="009401CA" w:rsidP="009401CA">
      <w:pPr>
        <w:ind w:left="1680" w:right="884" w:hanging="480"/>
        <w:jc w:val="both"/>
        <w:rPr>
          <w:sz w:val="22"/>
          <w:szCs w:val="22"/>
          <w:lang w:val="en-CA"/>
        </w:rPr>
      </w:pPr>
      <w:r w:rsidRPr="00581494">
        <w:rPr>
          <w:sz w:val="22"/>
          <w:lang w:val="en-CA"/>
        </w:rPr>
        <w:t xml:space="preserve">Hamel, B.; </w:t>
      </w:r>
      <w:proofErr w:type="spellStart"/>
      <w:r w:rsidRPr="00581494">
        <w:rPr>
          <w:sz w:val="22"/>
          <w:lang w:val="en-CA"/>
        </w:rPr>
        <w:t>Bélanger</w:t>
      </w:r>
      <w:proofErr w:type="spellEnd"/>
      <w:r w:rsidRPr="00581494">
        <w:rPr>
          <w:sz w:val="22"/>
          <w:lang w:val="en-CA"/>
        </w:rPr>
        <w:t xml:space="preserve">, N.; </w:t>
      </w:r>
      <w:proofErr w:type="spellStart"/>
      <w:r w:rsidRPr="00581494">
        <w:rPr>
          <w:sz w:val="22"/>
          <w:lang w:val="en-CA"/>
        </w:rPr>
        <w:t>Paré</w:t>
      </w:r>
      <w:proofErr w:type="spellEnd"/>
      <w:r w:rsidRPr="00581494">
        <w:rPr>
          <w:sz w:val="22"/>
          <w:lang w:val="en-CA"/>
        </w:rPr>
        <w:t xml:space="preserve">, D. 2004. Productivity of black spruce and Jack pine stands in Québec as related to climate, site biological features and soil properties. </w:t>
      </w:r>
      <w:smartTag w:uri="urn:schemas-microsoft-com:office:smarttags" w:element="place">
        <w:r w:rsidRPr="00581494">
          <w:rPr>
            <w:sz w:val="22"/>
            <w:lang w:val="en-CA"/>
          </w:rPr>
          <w:t>Forest</w:t>
        </w:r>
      </w:smartTag>
      <w:r w:rsidRPr="00581494">
        <w:rPr>
          <w:sz w:val="22"/>
          <w:lang w:val="en-CA"/>
        </w:rPr>
        <w:t xml:space="preserve"> Ecology and Management. 191: 239-251. </w:t>
      </w:r>
    </w:p>
    <w:p w14:paraId="566F7599" w14:textId="77777777" w:rsidR="009401CA" w:rsidRPr="00581494" w:rsidRDefault="009401CA" w:rsidP="009401CA">
      <w:pPr>
        <w:ind w:left="1680" w:right="884" w:hanging="480"/>
        <w:jc w:val="both"/>
        <w:rPr>
          <w:sz w:val="22"/>
          <w:szCs w:val="22"/>
          <w:lang w:val="en-CA"/>
        </w:rPr>
      </w:pPr>
    </w:p>
    <w:p w14:paraId="0CFF644C" w14:textId="77777777" w:rsidR="009401CA" w:rsidRPr="00581494" w:rsidRDefault="009401CA" w:rsidP="009401CA">
      <w:pPr>
        <w:ind w:left="1680" w:right="884" w:hanging="480"/>
        <w:jc w:val="both"/>
        <w:rPr>
          <w:sz w:val="22"/>
          <w:szCs w:val="22"/>
          <w:lang w:val="en-CA"/>
        </w:rPr>
      </w:pPr>
      <w:r w:rsidRPr="00581494">
        <w:rPr>
          <w:sz w:val="22"/>
          <w:lang w:val="en-CA"/>
        </w:rPr>
        <w:t xml:space="preserve">Houle, D.; Couture, S.; Gagnon. C. 2010. Relative role of decreasing precipitation sulfate and climate on recent lake recovery. Global Biogeochemical Cycles 24 (4). </w:t>
      </w:r>
    </w:p>
    <w:p w14:paraId="3CB778CC" w14:textId="77777777" w:rsidR="009401CA" w:rsidRPr="00581494" w:rsidRDefault="009401CA" w:rsidP="009401CA">
      <w:pPr>
        <w:ind w:left="1680" w:right="884" w:hanging="480"/>
        <w:jc w:val="both"/>
        <w:rPr>
          <w:sz w:val="22"/>
          <w:szCs w:val="22"/>
          <w:lang w:val="en-CA"/>
        </w:rPr>
      </w:pPr>
    </w:p>
    <w:p w14:paraId="65A204FF" w14:textId="77777777" w:rsidR="009401CA" w:rsidRPr="00581494" w:rsidRDefault="009401CA" w:rsidP="009401CA">
      <w:pPr>
        <w:ind w:left="1680" w:right="884" w:hanging="480"/>
        <w:jc w:val="both"/>
        <w:rPr>
          <w:sz w:val="22"/>
          <w:szCs w:val="22"/>
          <w:lang w:val="en-CA"/>
        </w:rPr>
      </w:pPr>
      <w:r w:rsidRPr="00581494">
        <w:rPr>
          <w:sz w:val="22"/>
          <w:lang w:val="en-CA"/>
        </w:rPr>
        <w:t xml:space="preserve">Le Goff, H.; Flannigan, M.D.; Bergeron, Y. 2009. Potential changes in monthly fire risk in the eastern Canadian boreal forest under future climate change. </w:t>
      </w:r>
      <w:smartTag w:uri="urn:schemas-microsoft-com:office:smarttags" w:element="country-region">
        <w:smartTag w:uri="urn:schemas-microsoft-com:office:smarttags" w:element="place">
          <w:r w:rsidRPr="00581494">
            <w:rPr>
              <w:sz w:val="22"/>
              <w:lang w:val="en-CA"/>
            </w:rPr>
            <w:t>Can.</w:t>
          </w:r>
        </w:smartTag>
      </w:smartTag>
      <w:r w:rsidRPr="00581494">
        <w:rPr>
          <w:sz w:val="22"/>
          <w:lang w:val="en-CA"/>
        </w:rPr>
        <w:t xml:space="preserve"> J. For. Res. 39: 2369-2380.</w:t>
      </w:r>
    </w:p>
    <w:p w14:paraId="13A69124" w14:textId="77777777" w:rsidR="009401CA" w:rsidRPr="00581494" w:rsidRDefault="009401CA" w:rsidP="009401CA">
      <w:pPr>
        <w:ind w:left="1680" w:right="884" w:hanging="480"/>
        <w:jc w:val="both"/>
        <w:rPr>
          <w:sz w:val="22"/>
          <w:szCs w:val="22"/>
          <w:lang w:val="en-CA"/>
        </w:rPr>
      </w:pPr>
    </w:p>
    <w:p w14:paraId="781AD822" w14:textId="77777777" w:rsidR="009401CA" w:rsidRPr="00581494" w:rsidRDefault="009401CA" w:rsidP="009401CA">
      <w:pPr>
        <w:ind w:left="1680" w:right="884" w:hanging="480"/>
        <w:jc w:val="both"/>
        <w:rPr>
          <w:sz w:val="22"/>
          <w:szCs w:val="22"/>
          <w:lang w:val="en-CA"/>
        </w:rPr>
      </w:pPr>
      <w:r w:rsidRPr="00581494">
        <w:rPr>
          <w:sz w:val="22"/>
          <w:lang w:val="en-CA"/>
        </w:rPr>
        <w:lastRenderedPageBreak/>
        <w:t>Michaelian, M.; Hogg, E.H.; Hall, R.J.; Arsenault, E. 2011. Massive mortality of aspen following severe drought along the southern edge of the Canadian boreal forest. Global Change Biology. 17: 2084-2094.</w:t>
      </w:r>
    </w:p>
    <w:p w14:paraId="38E28A30" w14:textId="77777777" w:rsidR="009401CA" w:rsidRPr="00581494" w:rsidRDefault="009401CA" w:rsidP="009401CA">
      <w:pPr>
        <w:ind w:left="1680" w:right="884" w:hanging="480"/>
        <w:jc w:val="both"/>
        <w:rPr>
          <w:sz w:val="22"/>
          <w:szCs w:val="22"/>
          <w:lang w:val="en-CA"/>
        </w:rPr>
      </w:pPr>
    </w:p>
    <w:p w14:paraId="65DC1466" w14:textId="77777777" w:rsidR="009401CA" w:rsidRPr="00581494" w:rsidRDefault="009401CA" w:rsidP="009401CA">
      <w:pPr>
        <w:ind w:left="1680" w:right="884" w:hanging="480"/>
        <w:jc w:val="both"/>
        <w:rPr>
          <w:sz w:val="22"/>
          <w:szCs w:val="22"/>
          <w:lang w:val="en-CA"/>
        </w:rPr>
      </w:pPr>
      <w:r w:rsidRPr="00581494">
        <w:rPr>
          <w:sz w:val="22"/>
          <w:lang w:val="en-CA"/>
        </w:rPr>
        <w:t xml:space="preserve">Pedlar, J.H.; McKenney, D.W.; Beaulieu, J.; </w:t>
      </w:r>
      <w:smartTag w:uri="urn:schemas-microsoft-com:office:smarttags" w:element="place">
        <w:smartTag w:uri="urn:schemas-microsoft-com:office:smarttags" w:element="City">
          <w:r w:rsidRPr="00581494">
            <w:rPr>
              <w:sz w:val="22"/>
              <w:lang w:val="en-CA"/>
            </w:rPr>
            <w:t>Colombo</w:t>
          </w:r>
        </w:smartTag>
      </w:smartTag>
      <w:r w:rsidRPr="00581494">
        <w:rPr>
          <w:sz w:val="22"/>
          <w:lang w:val="en-CA"/>
        </w:rPr>
        <w:t>, S.J.; McLachlan, J.S.; O</w:t>
      </w:r>
      <w:r w:rsidR="0098105F" w:rsidRPr="00581494">
        <w:rPr>
          <w:sz w:val="22"/>
          <w:lang w:val="en-CA"/>
        </w:rPr>
        <w:t>’</w:t>
      </w:r>
      <w:r w:rsidRPr="00581494">
        <w:rPr>
          <w:sz w:val="22"/>
          <w:lang w:val="en-CA"/>
        </w:rPr>
        <w:t>Neill, G.A. 2011. The implementation of assisted migration in Canadian forests. The Forestry Chronicle. 87: 766-777.</w:t>
      </w:r>
    </w:p>
    <w:p w14:paraId="47077967" w14:textId="77777777" w:rsidR="009401CA" w:rsidRPr="00581494" w:rsidRDefault="009401CA" w:rsidP="009401CA">
      <w:pPr>
        <w:ind w:left="1680" w:right="884" w:hanging="480"/>
        <w:jc w:val="both"/>
        <w:rPr>
          <w:sz w:val="22"/>
          <w:szCs w:val="22"/>
          <w:lang w:val="en-CA"/>
        </w:rPr>
      </w:pPr>
    </w:p>
    <w:p w14:paraId="04C930EC"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Pinno</w:t>
      </w:r>
      <w:proofErr w:type="spellEnd"/>
      <w:r w:rsidRPr="00581494">
        <w:rPr>
          <w:sz w:val="22"/>
          <w:lang w:val="en-CA"/>
        </w:rPr>
        <w:t xml:space="preserve">, B.D.; </w:t>
      </w:r>
      <w:proofErr w:type="spellStart"/>
      <w:r w:rsidRPr="00581494">
        <w:rPr>
          <w:sz w:val="22"/>
          <w:lang w:val="en-CA"/>
        </w:rPr>
        <w:t>Paré</w:t>
      </w:r>
      <w:proofErr w:type="spellEnd"/>
      <w:r w:rsidRPr="00581494">
        <w:rPr>
          <w:sz w:val="22"/>
          <w:lang w:val="en-CA"/>
        </w:rPr>
        <w:t xml:space="preserve">, D.; Guindon, L.; </w:t>
      </w:r>
      <w:proofErr w:type="spellStart"/>
      <w:r w:rsidRPr="00581494">
        <w:rPr>
          <w:sz w:val="22"/>
          <w:lang w:val="en-CA"/>
        </w:rPr>
        <w:t>Bélanger</w:t>
      </w:r>
      <w:proofErr w:type="spellEnd"/>
      <w:r w:rsidRPr="00581494">
        <w:rPr>
          <w:sz w:val="22"/>
          <w:lang w:val="en-CA"/>
        </w:rPr>
        <w:t xml:space="preserve">, N. 2009. Predicting productivity of trembling aspen in the Boreal Shield ecozone of </w:t>
      </w:r>
      <w:smartTag w:uri="urn:schemas-microsoft-com:office:smarttags" w:element="place">
        <w:smartTag w:uri="urn:schemas-microsoft-com:office:smarttags" w:element="State">
          <w:r w:rsidRPr="00581494">
            <w:rPr>
              <w:sz w:val="22"/>
              <w:lang w:val="en-CA"/>
            </w:rPr>
            <w:t>Quebec</w:t>
          </w:r>
        </w:smartTag>
      </w:smartTag>
      <w:r w:rsidRPr="00581494">
        <w:rPr>
          <w:sz w:val="22"/>
          <w:lang w:val="en-CA"/>
        </w:rPr>
        <w:t xml:space="preserve"> using different sources of soil and site information. </w:t>
      </w:r>
      <w:smartTag w:uri="urn:schemas-microsoft-com:office:smarttags" w:element="place">
        <w:r w:rsidRPr="00581494">
          <w:rPr>
            <w:sz w:val="22"/>
            <w:lang w:val="en-CA"/>
          </w:rPr>
          <w:t>Forest</w:t>
        </w:r>
      </w:smartTag>
      <w:r w:rsidRPr="00581494">
        <w:rPr>
          <w:sz w:val="22"/>
          <w:lang w:val="en-CA"/>
        </w:rPr>
        <w:t xml:space="preserve"> Ecology and Management. 257: 782-789.</w:t>
      </w:r>
    </w:p>
    <w:p w14:paraId="356692AB" w14:textId="77777777" w:rsidR="009401CA" w:rsidRPr="00581494" w:rsidRDefault="009401CA" w:rsidP="009401CA">
      <w:pPr>
        <w:ind w:left="1680" w:right="884" w:hanging="480"/>
        <w:jc w:val="both"/>
        <w:rPr>
          <w:sz w:val="22"/>
          <w:szCs w:val="22"/>
          <w:lang w:val="en-CA"/>
        </w:rPr>
      </w:pPr>
    </w:p>
    <w:p w14:paraId="3B158828" w14:textId="77777777" w:rsidR="009401CA" w:rsidRPr="009026A4" w:rsidRDefault="009401CA" w:rsidP="009401CA">
      <w:pPr>
        <w:ind w:left="1680" w:right="884" w:hanging="480"/>
        <w:jc w:val="both"/>
        <w:rPr>
          <w:sz w:val="22"/>
          <w:szCs w:val="22"/>
        </w:rPr>
      </w:pPr>
      <w:proofErr w:type="spellStart"/>
      <w:r w:rsidRPr="00581494">
        <w:rPr>
          <w:sz w:val="22"/>
          <w:lang w:val="en-CA"/>
        </w:rPr>
        <w:t>Raulier</w:t>
      </w:r>
      <w:proofErr w:type="spellEnd"/>
      <w:r w:rsidRPr="00581494">
        <w:rPr>
          <w:sz w:val="22"/>
          <w:lang w:val="en-CA"/>
        </w:rPr>
        <w:t xml:space="preserve">, F.; Bernier, P.Y.; Ung, C.-H. 2000. Modeling the influence of temperature on monthly gross primary productivity of sugar maple stands. </w:t>
      </w:r>
      <w:proofErr w:type="spellStart"/>
      <w:r w:rsidRPr="009026A4">
        <w:rPr>
          <w:sz w:val="22"/>
        </w:rPr>
        <w:t>Tree</w:t>
      </w:r>
      <w:proofErr w:type="spellEnd"/>
      <w:r w:rsidRPr="009026A4">
        <w:rPr>
          <w:sz w:val="22"/>
        </w:rPr>
        <w:t xml:space="preserve"> </w:t>
      </w:r>
      <w:proofErr w:type="spellStart"/>
      <w:r w:rsidRPr="009026A4">
        <w:rPr>
          <w:sz w:val="22"/>
        </w:rPr>
        <w:t>Physiology</w:t>
      </w:r>
      <w:proofErr w:type="spellEnd"/>
      <w:r w:rsidRPr="009026A4">
        <w:rPr>
          <w:sz w:val="22"/>
        </w:rPr>
        <w:t xml:space="preserve"> 20: 333-345.</w:t>
      </w:r>
    </w:p>
    <w:p w14:paraId="44153ECC" w14:textId="77777777" w:rsidR="009401CA" w:rsidRPr="009026A4" w:rsidRDefault="009401CA" w:rsidP="009401CA">
      <w:pPr>
        <w:ind w:left="1680" w:right="884" w:hanging="480"/>
        <w:jc w:val="both"/>
        <w:rPr>
          <w:sz w:val="22"/>
          <w:szCs w:val="22"/>
        </w:rPr>
      </w:pPr>
    </w:p>
    <w:p w14:paraId="7E16F0E5" w14:textId="77777777" w:rsidR="009401CA" w:rsidRPr="00581494" w:rsidRDefault="009401CA" w:rsidP="009401CA">
      <w:pPr>
        <w:ind w:left="1680" w:right="884" w:hanging="480"/>
        <w:jc w:val="both"/>
        <w:rPr>
          <w:sz w:val="22"/>
          <w:szCs w:val="22"/>
          <w:lang w:val="en-CA"/>
        </w:rPr>
      </w:pPr>
      <w:proofErr w:type="spellStart"/>
      <w:r w:rsidRPr="009026A4">
        <w:rPr>
          <w:sz w:val="22"/>
        </w:rPr>
        <w:t>Riopel</w:t>
      </w:r>
      <w:proofErr w:type="spellEnd"/>
      <w:r w:rsidRPr="009026A4">
        <w:rPr>
          <w:sz w:val="22"/>
        </w:rPr>
        <w:t xml:space="preserve">, M.; Bégin, J.; Ruel, J.-C. 2011. Coefficients de distribution de la régénération, cinq ans après des coupes avec protection des petites tiges marchandes appliquées dans des sapinières et des pressières noires du Québec. </w:t>
      </w:r>
      <w:r w:rsidRPr="00581494">
        <w:rPr>
          <w:sz w:val="22"/>
          <w:lang w:val="en-CA"/>
        </w:rPr>
        <w:t>The Forestry Chronicle. 87: 669-683.</w:t>
      </w:r>
    </w:p>
    <w:p w14:paraId="51248AC2" w14:textId="77777777" w:rsidR="009401CA" w:rsidRPr="00581494" w:rsidRDefault="009401CA" w:rsidP="009401CA">
      <w:pPr>
        <w:ind w:left="1680" w:right="884" w:hanging="480"/>
        <w:jc w:val="both"/>
        <w:rPr>
          <w:sz w:val="22"/>
          <w:szCs w:val="22"/>
          <w:lang w:val="en-CA"/>
        </w:rPr>
      </w:pPr>
    </w:p>
    <w:p w14:paraId="01EC2134" w14:textId="77777777" w:rsidR="009401CA" w:rsidRPr="00581494" w:rsidRDefault="009401CA" w:rsidP="009401CA">
      <w:pPr>
        <w:ind w:left="1680" w:right="884" w:hanging="480"/>
        <w:jc w:val="both"/>
        <w:rPr>
          <w:sz w:val="22"/>
          <w:szCs w:val="22"/>
          <w:lang w:val="en-CA"/>
        </w:rPr>
      </w:pPr>
      <w:r w:rsidRPr="00581494">
        <w:rPr>
          <w:sz w:val="22"/>
          <w:lang w:val="en-CA"/>
        </w:rPr>
        <w:t xml:space="preserve">Tardif, J.; Girardin, M.P.; </w:t>
      </w:r>
      <w:proofErr w:type="spellStart"/>
      <w:r w:rsidRPr="00581494">
        <w:rPr>
          <w:sz w:val="22"/>
          <w:lang w:val="en-CA"/>
        </w:rPr>
        <w:t>Conciatori</w:t>
      </w:r>
      <w:proofErr w:type="spellEnd"/>
      <w:r w:rsidRPr="00581494">
        <w:rPr>
          <w:sz w:val="22"/>
          <w:lang w:val="en-CA"/>
        </w:rPr>
        <w:t xml:space="preserve">, F. 2011. Light rings as bioindicators of climate change in interior </w:t>
      </w:r>
      <w:smartTag w:uri="urn:schemas-microsoft-com:office:smarttags" w:element="place">
        <w:r w:rsidRPr="00581494">
          <w:rPr>
            <w:sz w:val="22"/>
            <w:lang w:val="en-CA"/>
          </w:rPr>
          <w:t>North America</w:t>
        </w:r>
      </w:smartTag>
      <w:r w:rsidRPr="00581494">
        <w:rPr>
          <w:sz w:val="22"/>
          <w:lang w:val="en-CA"/>
        </w:rPr>
        <w:t>. Global and Planetary Change. 79: 134-144.</w:t>
      </w:r>
    </w:p>
    <w:p w14:paraId="5AC26A82" w14:textId="77777777" w:rsidR="009401CA" w:rsidRPr="00581494" w:rsidRDefault="009401CA" w:rsidP="009401CA">
      <w:pPr>
        <w:ind w:left="1680" w:right="884" w:hanging="480"/>
        <w:jc w:val="both"/>
        <w:rPr>
          <w:sz w:val="22"/>
          <w:szCs w:val="22"/>
          <w:lang w:val="en-CA"/>
        </w:rPr>
      </w:pPr>
    </w:p>
    <w:p w14:paraId="6F7CD3EB" w14:textId="77777777" w:rsidR="009401CA" w:rsidRPr="009026A4" w:rsidRDefault="009401CA" w:rsidP="009401CA">
      <w:pPr>
        <w:ind w:left="1680" w:right="884" w:hanging="480"/>
        <w:jc w:val="both"/>
        <w:rPr>
          <w:sz w:val="22"/>
          <w:szCs w:val="22"/>
        </w:rPr>
      </w:pPr>
      <w:r w:rsidRPr="00581494">
        <w:rPr>
          <w:sz w:val="22"/>
          <w:lang w:val="en-CA"/>
        </w:rPr>
        <w:t xml:space="preserve">Ung, C.-H.; Bernier, P.Y.; </w:t>
      </w:r>
      <w:proofErr w:type="spellStart"/>
      <w:r w:rsidRPr="00581494">
        <w:rPr>
          <w:sz w:val="22"/>
          <w:lang w:val="en-CA"/>
        </w:rPr>
        <w:t>Raulier</w:t>
      </w:r>
      <w:proofErr w:type="spellEnd"/>
      <w:r w:rsidRPr="00581494">
        <w:rPr>
          <w:sz w:val="22"/>
          <w:lang w:val="en-CA"/>
        </w:rPr>
        <w:t xml:space="preserve">, F.; Fournier, R.A.; Lambert, M.-C.; Régnière, J. 2001. Biophysical site indices for shade tolerant and intolerant boreal species. </w:t>
      </w:r>
      <w:r w:rsidRPr="009026A4">
        <w:rPr>
          <w:sz w:val="22"/>
        </w:rPr>
        <w:t xml:space="preserve">For. </w:t>
      </w:r>
      <w:proofErr w:type="spellStart"/>
      <w:r w:rsidRPr="009026A4">
        <w:rPr>
          <w:sz w:val="22"/>
        </w:rPr>
        <w:t>Sci</w:t>
      </w:r>
      <w:proofErr w:type="spellEnd"/>
      <w:r w:rsidRPr="009026A4">
        <w:rPr>
          <w:sz w:val="22"/>
        </w:rPr>
        <w:t>. 47:83-95.</w:t>
      </w:r>
    </w:p>
    <w:p w14:paraId="22DAD549" w14:textId="77777777" w:rsidR="009401CA" w:rsidRPr="009026A4" w:rsidRDefault="009401CA" w:rsidP="009401CA">
      <w:pPr>
        <w:ind w:right="884"/>
        <w:jc w:val="both"/>
        <w:rPr>
          <w:sz w:val="22"/>
          <w:szCs w:val="22"/>
        </w:rPr>
      </w:pPr>
    </w:p>
    <w:p w14:paraId="40350F30" w14:textId="77777777" w:rsidR="009401CA" w:rsidRPr="009026A4" w:rsidRDefault="009401CA" w:rsidP="009401CA">
      <w:pPr>
        <w:jc w:val="both"/>
      </w:pPr>
      <w:r w:rsidRPr="009026A4">
        <w:t>Il a été appliqué à l</w:t>
      </w:r>
      <w:r w:rsidR="0098105F">
        <w:t>’</w:t>
      </w:r>
      <w:r w:rsidRPr="009026A4">
        <w:t>étude de plusieurs insectes :</w:t>
      </w:r>
    </w:p>
    <w:p w14:paraId="4E946AB8" w14:textId="77777777" w:rsidR="009401CA" w:rsidRPr="009026A4" w:rsidRDefault="009401CA" w:rsidP="009401CA">
      <w:pPr>
        <w:ind w:left="600"/>
        <w:jc w:val="both"/>
      </w:pPr>
    </w:p>
    <w:p w14:paraId="2ECEFD38" w14:textId="77777777" w:rsidR="009401CA" w:rsidRPr="00581494" w:rsidRDefault="009401CA" w:rsidP="009401CA">
      <w:pPr>
        <w:ind w:left="1680" w:right="884" w:hanging="480"/>
        <w:jc w:val="both"/>
        <w:rPr>
          <w:sz w:val="22"/>
          <w:szCs w:val="22"/>
          <w:lang w:val="en-CA"/>
        </w:rPr>
      </w:pPr>
      <w:r w:rsidRPr="00581494">
        <w:rPr>
          <w:sz w:val="22"/>
          <w:lang w:val="en-CA"/>
        </w:rPr>
        <w:t xml:space="preserve">Anderson, D. P.; Sturtevant, B.R. 2011. Pattern analysis of eastern spruce budworm </w:t>
      </w:r>
      <w:proofErr w:type="spellStart"/>
      <w:r w:rsidRPr="00581494">
        <w:rPr>
          <w:i/>
          <w:sz w:val="22"/>
          <w:lang w:val="en-CA"/>
        </w:rPr>
        <w:t>Choristoneura</w:t>
      </w:r>
      <w:proofErr w:type="spellEnd"/>
      <w:r w:rsidRPr="00581494">
        <w:rPr>
          <w:i/>
          <w:sz w:val="22"/>
          <w:lang w:val="en-CA"/>
        </w:rPr>
        <w:t xml:space="preserve"> </w:t>
      </w:r>
      <w:proofErr w:type="spellStart"/>
      <w:r w:rsidRPr="00581494">
        <w:rPr>
          <w:i/>
          <w:sz w:val="22"/>
          <w:lang w:val="en-CA"/>
        </w:rPr>
        <w:t>fumiferana</w:t>
      </w:r>
      <w:proofErr w:type="spellEnd"/>
      <w:r w:rsidRPr="00581494">
        <w:rPr>
          <w:sz w:val="22"/>
          <w:lang w:val="en-CA"/>
        </w:rPr>
        <w:t xml:space="preserve"> dispersal. </w:t>
      </w:r>
      <w:proofErr w:type="spellStart"/>
      <w:r w:rsidRPr="00581494">
        <w:rPr>
          <w:sz w:val="22"/>
          <w:lang w:val="en-CA"/>
        </w:rPr>
        <w:t>Ecography</w:t>
      </w:r>
      <w:proofErr w:type="spellEnd"/>
      <w:r w:rsidRPr="00581494">
        <w:rPr>
          <w:sz w:val="22"/>
          <w:lang w:val="en-CA"/>
        </w:rPr>
        <w:t>. 34: 488-497.</w:t>
      </w:r>
    </w:p>
    <w:p w14:paraId="55D52828" w14:textId="77777777" w:rsidR="009401CA" w:rsidRPr="00581494" w:rsidRDefault="009401CA" w:rsidP="009401CA">
      <w:pPr>
        <w:ind w:left="1680" w:right="884" w:hanging="480"/>
        <w:jc w:val="both"/>
        <w:rPr>
          <w:sz w:val="22"/>
          <w:szCs w:val="22"/>
          <w:lang w:val="en-CA"/>
        </w:rPr>
      </w:pPr>
    </w:p>
    <w:p w14:paraId="6D726610" w14:textId="77777777" w:rsidR="009401CA" w:rsidRPr="00581494" w:rsidRDefault="009401CA" w:rsidP="009401CA">
      <w:pPr>
        <w:ind w:left="1680" w:right="884" w:hanging="480"/>
        <w:jc w:val="both"/>
        <w:rPr>
          <w:sz w:val="22"/>
          <w:szCs w:val="22"/>
          <w:lang w:val="en-CA"/>
        </w:rPr>
      </w:pPr>
      <w:r w:rsidRPr="00581494">
        <w:rPr>
          <w:sz w:val="22"/>
          <w:lang w:val="en-CA"/>
        </w:rPr>
        <w:t>Bentz, B.; Régnière, J.; Fettig, C.J.; Hansen, E.M.; Hayes, J.L.; </w:t>
      </w:r>
      <w:proofErr w:type="spellStart"/>
      <w:r w:rsidRPr="00581494">
        <w:rPr>
          <w:sz w:val="22"/>
          <w:lang w:val="en-CA"/>
        </w:rPr>
        <w:t>Hicke</w:t>
      </w:r>
      <w:proofErr w:type="spellEnd"/>
      <w:r w:rsidRPr="00581494">
        <w:rPr>
          <w:sz w:val="22"/>
          <w:lang w:val="en-CA"/>
        </w:rPr>
        <w:t xml:space="preserve">, J.A.; Kelsey, R.G.; Lundquist, J.; </w:t>
      </w:r>
      <w:proofErr w:type="spellStart"/>
      <w:r w:rsidRPr="00581494">
        <w:rPr>
          <w:sz w:val="22"/>
          <w:lang w:val="en-CA"/>
        </w:rPr>
        <w:t>Negrón</w:t>
      </w:r>
      <w:proofErr w:type="spellEnd"/>
      <w:r w:rsidRPr="00581494">
        <w:rPr>
          <w:sz w:val="22"/>
          <w:lang w:val="en-CA"/>
        </w:rPr>
        <w:t xml:space="preserve">, J.F.; Seybold, S.J. 2010. Climate Change and Bark Beetles of the Western US and </w:t>
      </w:r>
      <w:smartTag w:uri="urn:schemas-microsoft-com:office:smarttags" w:element="country-region">
        <w:smartTag w:uri="urn:schemas-microsoft-com:office:smarttags" w:element="place">
          <w:r w:rsidRPr="00581494">
            <w:rPr>
              <w:sz w:val="22"/>
              <w:lang w:val="en-CA"/>
            </w:rPr>
            <w:t>Canada</w:t>
          </w:r>
        </w:smartTag>
      </w:smartTag>
      <w:r w:rsidRPr="00581494">
        <w:rPr>
          <w:sz w:val="22"/>
          <w:lang w:val="en-CA"/>
        </w:rPr>
        <w:t xml:space="preserve">: Direct and Indirect Effects. </w:t>
      </w:r>
      <w:proofErr w:type="spellStart"/>
      <w:r w:rsidRPr="00581494">
        <w:rPr>
          <w:sz w:val="22"/>
          <w:lang w:val="en-CA"/>
        </w:rPr>
        <w:t>BioScience</w:t>
      </w:r>
      <w:proofErr w:type="spellEnd"/>
      <w:r w:rsidRPr="00581494">
        <w:rPr>
          <w:sz w:val="22"/>
          <w:lang w:val="en-CA"/>
        </w:rPr>
        <w:t xml:space="preserve"> 60: 602-613.</w:t>
      </w:r>
    </w:p>
    <w:p w14:paraId="58C2645B" w14:textId="77777777" w:rsidR="009401CA" w:rsidRPr="00581494" w:rsidRDefault="009401CA" w:rsidP="009401CA">
      <w:pPr>
        <w:ind w:left="1680" w:right="884" w:hanging="480"/>
        <w:jc w:val="both"/>
        <w:rPr>
          <w:sz w:val="22"/>
          <w:szCs w:val="22"/>
          <w:lang w:val="en-CA"/>
        </w:rPr>
      </w:pPr>
    </w:p>
    <w:p w14:paraId="3490CA4E" w14:textId="77777777" w:rsidR="009401CA" w:rsidRPr="00581494" w:rsidRDefault="009401CA" w:rsidP="009401CA">
      <w:pPr>
        <w:ind w:left="1680" w:right="884" w:hanging="480"/>
        <w:jc w:val="both"/>
        <w:rPr>
          <w:i/>
          <w:sz w:val="22"/>
          <w:szCs w:val="22"/>
          <w:lang w:val="en-CA"/>
        </w:rPr>
      </w:pPr>
      <w:proofErr w:type="spellStart"/>
      <w:r w:rsidRPr="00581494">
        <w:rPr>
          <w:sz w:val="22"/>
          <w:lang w:val="en-CA"/>
        </w:rPr>
        <w:t>Bourchier</w:t>
      </w:r>
      <w:proofErr w:type="spellEnd"/>
      <w:r w:rsidRPr="00581494">
        <w:rPr>
          <w:sz w:val="22"/>
          <w:lang w:val="en-CA"/>
        </w:rPr>
        <w:t xml:space="preserve">, R.S.; van </w:t>
      </w:r>
      <w:proofErr w:type="spellStart"/>
      <w:r w:rsidRPr="00581494">
        <w:rPr>
          <w:sz w:val="22"/>
          <w:lang w:val="en-CA"/>
        </w:rPr>
        <w:t>Herewijk</w:t>
      </w:r>
      <w:proofErr w:type="spellEnd"/>
      <w:r w:rsidRPr="00581494">
        <w:rPr>
          <w:sz w:val="22"/>
          <w:lang w:val="en-CA"/>
        </w:rPr>
        <w:t xml:space="preserve">, B.H. 2010. Distribution and potential spread of </w:t>
      </w:r>
      <w:proofErr w:type="spellStart"/>
      <w:r w:rsidRPr="00581494">
        <w:rPr>
          <w:sz w:val="22"/>
          <w:lang w:val="en-CA"/>
        </w:rPr>
        <w:t>Japanses</w:t>
      </w:r>
      <w:proofErr w:type="spellEnd"/>
      <w:r w:rsidRPr="00581494">
        <w:rPr>
          <w:sz w:val="22"/>
          <w:lang w:val="en-CA"/>
        </w:rPr>
        <w:t xml:space="preserve"> knotweed (</w:t>
      </w:r>
      <w:r w:rsidRPr="00581494">
        <w:rPr>
          <w:i/>
          <w:sz w:val="22"/>
          <w:lang w:val="en-CA"/>
        </w:rPr>
        <w:t xml:space="preserve">Polygonum </w:t>
      </w:r>
      <w:proofErr w:type="spellStart"/>
      <w:r w:rsidRPr="00581494">
        <w:rPr>
          <w:i/>
          <w:sz w:val="22"/>
          <w:lang w:val="en-CA"/>
        </w:rPr>
        <w:t>cuspidatum</w:t>
      </w:r>
      <w:proofErr w:type="spellEnd"/>
      <w:r w:rsidRPr="00581494">
        <w:rPr>
          <w:sz w:val="22"/>
          <w:lang w:val="en-CA"/>
        </w:rPr>
        <w:t xml:space="preserve">) in </w:t>
      </w:r>
      <w:smartTag w:uri="urn:schemas-microsoft-com:office:smarttags" w:element="place">
        <w:smartTag w:uri="urn:schemas-microsoft-com:office:smarttags" w:element="country-region">
          <w:r w:rsidRPr="00581494">
            <w:rPr>
              <w:sz w:val="22"/>
              <w:lang w:val="en-CA"/>
            </w:rPr>
            <w:t>Canada</w:t>
          </w:r>
        </w:smartTag>
      </w:smartTag>
      <w:r w:rsidRPr="00581494">
        <w:rPr>
          <w:sz w:val="22"/>
          <w:lang w:val="en-CA"/>
        </w:rPr>
        <w:t xml:space="preserve"> relative to climate </w:t>
      </w:r>
      <w:proofErr w:type="spellStart"/>
      <w:r w:rsidRPr="00581494">
        <w:rPr>
          <w:sz w:val="22"/>
          <w:lang w:val="en-CA"/>
        </w:rPr>
        <w:t>tresholds</w:t>
      </w:r>
      <w:proofErr w:type="spellEnd"/>
      <w:r w:rsidRPr="00581494">
        <w:rPr>
          <w:sz w:val="22"/>
          <w:lang w:val="en-CA"/>
        </w:rPr>
        <w:t xml:space="preserve">. Invasive Plant Sci. </w:t>
      </w:r>
      <w:proofErr w:type="spellStart"/>
      <w:r w:rsidRPr="00581494">
        <w:rPr>
          <w:sz w:val="22"/>
          <w:lang w:val="en-CA"/>
        </w:rPr>
        <w:t>Manag</w:t>
      </w:r>
      <w:proofErr w:type="spellEnd"/>
      <w:r w:rsidRPr="00581494">
        <w:rPr>
          <w:sz w:val="22"/>
          <w:lang w:val="en-CA"/>
        </w:rPr>
        <w:t>. 3: 32-39.</w:t>
      </w:r>
      <w:r w:rsidRPr="00581494">
        <w:rPr>
          <w:i/>
          <w:sz w:val="22"/>
          <w:lang w:val="en-CA"/>
        </w:rPr>
        <w:t xml:space="preserve"> </w:t>
      </w:r>
    </w:p>
    <w:p w14:paraId="31ADE49C" w14:textId="77777777" w:rsidR="009401CA" w:rsidRPr="00581494" w:rsidRDefault="009401CA" w:rsidP="009401CA">
      <w:pPr>
        <w:ind w:left="1680" w:right="884" w:hanging="480"/>
        <w:jc w:val="both"/>
        <w:rPr>
          <w:i/>
          <w:sz w:val="22"/>
          <w:szCs w:val="22"/>
          <w:lang w:val="en-CA"/>
        </w:rPr>
      </w:pPr>
    </w:p>
    <w:p w14:paraId="7727F914" w14:textId="77777777" w:rsidR="009401CA" w:rsidRPr="00581494" w:rsidRDefault="009401CA" w:rsidP="009401CA">
      <w:pPr>
        <w:ind w:left="1680" w:right="884" w:hanging="480"/>
        <w:jc w:val="both"/>
        <w:rPr>
          <w:sz w:val="22"/>
          <w:szCs w:val="22"/>
          <w:lang w:val="en-CA"/>
        </w:rPr>
      </w:pPr>
      <w:r w:rsidRPr="00581494">
        <w:rPr>
          <w:sz w:val="22"/>
          <w:lang w:val="en-CA"/>
        </w:rPr>
        <w:t xml:space="preserve">Carroll, A.; Régnière, J.; Logan, J.A.; Taylor, S.W.; Bentz, B.J.; Powell, J.A. 2006. Impacts of climate change on range expansion by the mountain pine beetle.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r w:rsidRPr="00581494">
        <w:rPr>
          <w:sz w:val="22"/>
          <w:lang w:val="en-CA"/>
        </w:rPr>
        <w:t xml:space="preserve"> Service, Pacific Forestry Centre, </w:t>
      </w:r>
      <w:smartTag w:uri="urn:schemas-microsoft-com:office:smarttags" w:element="place">
        <w:smartTag w:uri="urn:schemas-microsoft-com:office:smarttags" w:element="City">
          <w:r w:rsidRPr="00581494">
            <w:rPr>
              <w:sz w:val="22"/>
              <w:lang w:val="en-CA"/>
            </w:rPr>
            <w:t>Victoria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Mountain Pine Beetle Initiative Working Paper No. 2006-14.</w:t>
      </w:r>
    </w:p>
    <w:p w14:paraId="538B6E3F" w14:textId="77777777" w:rsidR="009401CA" w:rsidRPr="00581494" w:rsidRDefault="009401CA" w:rsidP="009401CA">
      <w:pPr>
        <w:ind w:left="1680" w:right="884" w:hanging="480"/>
        <w:jc w:val="both"/>
        <w:rPr>
          <w:i/>
          <w:sz w:val="22"/>
          <w:szCs w:val="22"/>
          <w:lang w:val="en-CA"/>
        </w:rPr>
      </w:pPr>
    </w:p>
    <w:p w14:paraId="27115C00" w14:textId="77777777" w:rsidR="009401CA" w:rsidRPr="00581494" w:rsidRDefault="009401CA" w:rsidP="009401CA">
      <w:pPr>
        <w:ind w:left="1680" w:right="884" w:hanging="480"/>
        <w:jc w:val="both"/>
        <w:rPr>
          <w:sz w:val="22"/>
          <w:szCs w:val="22"/>
          <w:lang w:val="en-CA"/>
        </w:rPr>
      </w:pPr>
      <w:r w:rsidRPr="00581494">
        <w:rPr>
          <w:sz w:val="22"/>
          <w:lang w:val="en-CA"/>
        </w:rPr>
        <w:t xml:space="preserve">Carroll, A.L.; Taylor, S.W.; Régnière, J.; </w:t>
      </w:r>
      <w:proofErr w:type="spellStart"/>
      <w:r w:rsidRPr="00581494">
        <w:rPr>
          <w:sz w:val="22"/>
          <w:lang w:val="en-CA"/>
        </w:rPr>
        <w:t>Safranyik</w:t>
      </w:r>
      <w:proofErr w:type="spellEnd"/>
      <w:r w:rsidRPr="00581494">
        <w:rPr>
          <w:sz w:val="22"/>
          <w:lang w:val="en-CA"/>
        </w:rPr>
        <w:t xml:space="preserve">, L. 2004. Effects of climate change on range expansion by the mountain pine beetle in </w:t>
      </w:r>
      <w:smartTag w:uri="urn:schemas-microsoft-com:office:smarttags" w:element="State">
        <w:smartTag w:uri="urn:schemas-microsoft-com:office:smarttags" w:element="place">
          <w:r w:rsidRPr="00581494">
            <w:rPr>
              <w:sz w:val="22"/>
              <w:lang w:val="en-CA"/>
            </w:rPr>
            <w:t>British Columbia</w:t>
          </w:r>
        </w:smartTag>
      </w:smartTag>
      <w:r w:rsidRPr="00581494">
        <w:rPr>
          <w:sz w:val="22"/>
          <w:lang w:val="en-CA"/>
        </w:rPr>
        <w:t>. 2004. Pages 223-</w:t>
      </w:r>
      <w:smartTag w:uri="urn:schemas-microsoft-com:office:smarttags" w:element="metricconverter">
        <w:smartTagPr>
          <w:attr w:name="ProductID" w:val="232 in"/>
        </w:smartTagPr>
        <w:r w:rsidRPr="00581494">
          <w:rPr>
            <w:sz w:val="22"/>
            <w:lang w:val="en-CA"/>
          </w:rPr>
          <w:t xml:space="preserve">232 </w:t>
        </w:r>
        <w:r w:rsidRPr="00581494">
          <w:rPr>
            <w:i/>
            <w:sz w:val="22"/>
            <w:lang w:val="en-CA"/>
          </w:rPr>
          <w:t>in</w:t>
        </w:r>
      </w:smartTag>
      <w:r w:rsidRPr="00581494">
        <w:rPr>
          <w:sz w:val="22"/>
          <w:lang w:val="en-CA"/>
        </w:rPr>
        <w:t xml:space="preserve"> </w:t>
      </w:r>
      <w:smartTag w:uri="urn:schemas-microsoft-com:office:smarttags" w:element="PlaceName">
        <w:r w:rsidRPr="00581494">
          <w:rPr>
            <w:sz w:val="22"/>
            <w:lang w:val="en-CA"/>
          </w:rPr>
          <w:t>T.L.</w:t>
        </w:r>
      </w:smartTag>
      <w:r w:rsidRPr="00581494">
        <w:rPr>
          <w:sz w:val="22"/>
          <w:lang w:val="en-CA"/>
        </w:rPr>
        <w:t xml:space="preserve"> </w:t>
      </w:r>
      <w:smartTag w:uri="urn:schemas-microsoft-com:office:smarttags" w:element="PlaceType">
        <w:r w:rsidRPr="00581494">
          <w:rPr>
            <w:sz w:val="22"/>
            <w:lang w:val="en-CA"/>
          </w:rPr>
          <w:t>Shore</w:t>
        </w:r>
      </w:smartTag>
      <w:r w:rsidRPr="00581494">
        <w:rPr>
          <w:sz w:val="22"/>
          <w:lang w:val="en-CA"/>
        </w:rPr>
        <w:t xml:space="preserve">, J.E. Brooks et J.E. Stone, </w:t>
      </w:r>
      <w:smartTag w:uri="urn:schemas-microsoft-com:office:smarttags" w:element="PlaceName">
        <w:r w:rsidRPr="00581494">
          <w:rPr>
            <w:sz w:val="22"/>
            <w:lang w:val="en-CA"/>
          </w:rPr>
          <w:t>eds.</w:t>
        </w:r>
      </w:smartTag>
      <w:r w:rsidRPr="00581494">
        <w:rPr>
          <w:sz w:val="22"/>
          <w:lang w:val="en-CA"/>
        </w:rPr>
        <w:t xml:space="preserve"> </w:t>
      </w:r>
      <w:smartTag w:uri="urn:schemas-microsoft-com:office:smarttags" w:element="PlaceType">
        <w:r w:rsidRPr="00581494">
          <w:rPr>
            <w:sz w:val="22"/>
            <w:lang w:val="en-CA"/>
          </w:rPr>
          <w:t>Mountain</w:t>
        </w:r>
      </w:smartTag>
      <w:r w:rsidRPr="00581494">
        <w:rPr>
          <w:sz w:val="22"/>
          <w:lang w:val="en-CA"/>
        </w:rPr>
        <w:t xml:space="preserve"> Pine Beetle Symposium: Challenges and Solutions, October 30-31, 2003, </w:t>
      </w:r>
      <w:smartTag w:uri="urn:schemas-microsoft-com:office:smarttags" w:element="place">
        <w:smartTag w:uri="urn:schemas-microsoft-com:office:smarttags" w:element="City">
          <w:r w:rsidRPr="00581494">
            <w:rPr>
              <w:sz w:val="22"/>
              <w:lang w:val="en-CA"/>
            </w:rPr>
            <w:t>Kelowna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xml:space="preserve">. </w:t>
      </w:r>
      <w:r w:rsidRPr="00581494">
        <w:rPr>
          <w:sz w:val="22"/>
          <w:lang w:val="en-CA"/>
        </w:rPr>
        <w:lastRenderedPageBreak/>
        <w:t xml:space="preserve">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r w:rsidRPr="00581494">
        <w:rPr>
          <w:sz w:val="22"/>
          <w:lang w:val="en-CA"/>
        </w:rPr>
        <w:t xml:space="preserve"> Service, Pacific Forestry Centre, </w:t>
      </w:r>
      <w:smartTag w:uri="urn:schemas-microsoft-com:office:smarttags" w:element="place">
        <w:smartTag w:uri="urn:schemas-microsoft-com:office:smarttags" w:element="City">
          <w:r w:rsidRPr="00581494">
            <w:rPr>
              <w:sz w:val="22"/>
              <w:lang w:val="en-CA"/>
            </w:rPr>
            <w:t>Victoria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xml:space="preserve">. Information Report BC-X-399. </w:t>
      </w:r>
    </w:p>
    <w:p w14:paraId="6003422A" w14:textId="77777777" w:rsidR="009401CA" w:rsidRPr="00581494" w:rsidRDefault="009401CA" w:rsidP="009401CA">
      <w:pPr>
        <w:ind w:left="1680" w:right="884" w:hanging="480"/>
        <w:jc w:val="both"/>
        <w:rPr>
          <w:sz w:val="22"/>
          <w:szCs w:val="22"/>
          <w:lang w:val="en-CA"/>
        </w:rPr>
      </w:pPr>
    </w:p>
    <w:p w14:paraId="780E411C" w14:textId="77777777" w:rsidR="009401CA" w:rsidRPr="00581494" w:rsidRDefault="009401CA" w:rsidP="009401CA">
      <w:pPr>
        <w:ind w:left="1680" w:right="884" w:hanging="480"/>
        <w:jc w:val="both"/>
        <w:rPr>
          <w:sz w:val="22"/>
          <w:szCs w:val="22"/>
          <w:lang w:val="en-CA"/>
        </w:rPr>
      </w:pPr>
      <w:r w:rsidRPr="00581494">
        <w:rPr>
          <w:sz w:val="22"/>
          <w:lang w:val="en-CA"/>
        </w:rPr>
        <w:t xml:space="preserve">Cudmore, T.J.; Björklund, N.; </w:t>
      </w:r>
      <w:proofErr w:type="spellStart"/>
      <w:r w:rsidRPr="00581494">
        <w:rPr>
          <w:sz w:val="22"/>
          <w:lang w:val="en-CA"/>
        </w:rPr>
        <w:t>Caroll</w:t>
      </w:r>
      <w:proofErr w:type="spellEnd"/>
      <w:r w:rsidRPr="00581494">
        <w:rPr>
          <w:sz w:val="22"/>
          <w:lang w:val="en-CA"/>
        </w:rPr>
        <w:t xml:space="preserve">, A.L.; Lindgren, B.S. 2010. Climate change and range expansion of an aggressive bark beetle: evidence of higher beetle reproduction in naïve host tree populations. Journal of Applied Ecology. 47: 1036-1043. </w:t>
      </w:r>
    </w:p>
    <w:p w14:paraId="55E4D90A" w14:textId="77777777" w:rsidR="009401CA" w:rsidRPr="00581494" w:rsidRDefault="009401CA" w:rsidP="009401CA">
      <w:pPr>
        <w:ind w:right="884"/>
        <w:jc w:val="both"/>
        <w:rPr>
          <w:sz w:val="22"/>
          <w:szCs w:val="22"/>
          <w:lang w:val="en-CA"/>
        </w:rPr>
      </w:pPr>
    </w:p>
    <w:p w14:paraId="476736DD" w14:textId="77777777" w:rsidR="009401CA" w:rsidRPr="00581494" w:rsidRDefault="009401CA" w:rsidP="009401CA">
      <w:pPr>
        <w:ind w:left="1680" w:right="884" w:hanging="480"/>
        <w:jc w:val="both"/>
        <w:rPr>
          <w:sz w:val="22"/>
          <w:szCs w:val="22"/>
          <w:lang w:val="en-CA"/>
        </w:rPr>
      </w:pPr>
      <w:r w:rsidRPr="00581494">
        <w:rPr>
          <w:sz w:val="22"/>
          <w:lang w:val="en-CA"/>
        </w:rPr>
        <w:t xml:space="preserve">Hansen, E.M.; Bentz, B.J.; Turner, D.L. 2001. Temperature-based model for predicting </w:t>
      </w:r>
      <w:proofErr w:type="spellStart"/>
      <w:r w:rsidRPr="00581494">
        <w:rPr>
          <w:sz w:val="22"/>
          <w:lang w:val="en-CA"/>
        </w:rPr>
        <w:t>univoltine</w:t>
      </w:r>
      <w:proofErr w:type="spellEnd"/>
      <w:r w:rsidRPr="00581494">
        <w:rPr>
          <w:sz w:val="22"/>
          <w:lang w:val="en-CA"/>
        </w:rPr>
        <w:t xml:space="preserve"> brood proportions in spruce beetle (Coleoptera: Scolytidae). </w:t>
      </w:r>
      <w:smartTag w:uri="urn:schemas-microsoft-com:office:smarttags" w:element="place">
        <w:smartTag w:uri="urn:schemas-microsoft-com:office:smarttags" w:element="country-region">
          <w:r w:rsidRPr="00581494">
            <w:rPr>
              <w:sz w:val="22"/>
              <w:lang w:val="en-CA"/>
            </w:rPr>
            <w:t>Can.</w:t>
          </w:r>
        </w:smartTag>
      </w:smartTag>
      <w:r w:rsidRPr="00581494">
        <w:rPr>
          <w:sz w:val="22"/>
          <w:lang w:val="en-CA"/>
        </w:rPr>
        <w:t xml:space="preserve"> </w:t>
      </w:r>
      <w:proofErr w:type="spellStart"/>
      <w:r w:rsidRPr="00581494">
        <w:rPr>
          <w:sz w:val="22"/>
          <w:lang w:val="en-CA"/>
        </w:rPr>
        <w:t>Entomol</w:t>
      </w:r>
      <w:proofErr w:type="spellEnd"/>
      <w:r w:rsidRPr="00581494">
        <w:rPr>
          <w:sz w:val="22"/>
          <w:lang w:val="en-CA"/>
        </w:rPr>
        <w:t>. 133:827-841.</w:t>
      </w:r>
    </w:p>
    <w:p w14:paraId="5DB09B25" w14:textId="77777777" w:rsidR="009401CA" w:rsidRPr="00581494" w:rsidRDefault="009401CA" w:rsidP="009401CA">
      <w:pPr>
        <w:ind w:left="1680" w:right="884" w:hanging="480"/>
        <w:jc w:val="both"/>
        <w:rPr>
          <w:sz w:val="22"/>
          <w:szCs w:val="22"/>
          <w:lang w:val="en-CA"/>
        </w:rPr>
      </w:pPr>
    </w:p>
    <w:p w14:paraId="5B3CB2A1" w14:textId="77777777" w:rsidR="009401CA" w:rsidRPr="00581494" w:rsidRDefault="009401CA" w:rsidP="009401CA">
      <w:pPr>
        <w:ind w:left="1680" w:right="884" w:hanging="480"/>
        <w:jc w:val="both"/>
        <w:rPr>
          <w:sz w:val="22"/>
          <w:szCs w:val="22"/>
          <w:lang w:val="en-CA"/>
        </w:rPr>
      </w:pPr>
      <w:r w:rsidRPr="00581494">
        <w:rPr>
          <w:sz w:val="22"/>
          <w:lang w:val="en-CA"/>
        </w:rPr>
        <w:t>Houle, D.; Duchesne, L.; Boutin, R. 2009. Effects of a spruce budworm outbreak on element export below the rooting zone: a case study for a balsam fir forest. Ann. For. Sci. 66: 707</w:t>
      </w:r>
    </w:p>
    <w:p w14:paraId="429DC2AC" w14:textId="77777777" w:rsidR="009401CA" w:rsidRPr="00581494" w:rsidRDefault="009401CA" w:rsidP="009401CA">
      <w:pPr>
        <w:ind w:left="1680" w:right="884" w:hanging="480"/>
        <w:jc w:val="both"/>
        <w:rPr>
          <w:sz w:val="22"/>
          <w:szCs w:val="22"/>
          <w:lang w:val="en-CA"/>
        </w:rPr>
      </w:pPr>
    </w:p>
    <w:p w14:paraId="394227D0" w14:textId="77777777" w:rsidR="009401CA" w:rsidRPr="00581494" w:rsidRDefault="009401CA" w:rsidP="009401CA">
      <w:pPr>
        <w:ind w:left="1680" w:right="884" w:hanging="480"/>
        <w:jc w:val="both"/>
        <w:rPr>
          <w:sz w:val="22"/>
          <w:szCs w:val="22"/>
          <w:lang w:val="en-CA"/>
        </w:rPr>
      </w:pPr>
      <w:r w:rsidRPr="00581494">
        <w:rPr>
          <w:sz w:val="22"/>
          <w:lang w:val="en-CA"/>
        </w:rPr>
        <w:t xml:space="preserve">Logan, J.A.; Macfarlane, W.W.; Wilcox, L. 2010. </w:t>
      </w:r>
      <w:proofErr w:type="spellStart"/>
      <w:r w:rsidRPr="00581494">
        <w:rPr>
          <w:sz w:val="22"/>
          <w:lang w:val="en-CA"/>
        </w:rPr>
        <w:t>Whitebark</w:t>
      </w:r>
      <w:proofErr w:type="spellEnd"/>
      <w:r w:rsidRPr="00581494">
        <w:rPr>
          <w:sz w:val="22"/>
          <w:lang w:val="en-CA"/>
        </w:rPr>
        <w:t xml:space="preserve"> pine vulnerability to climate driven mountain pine beetle disturbance in the Greater Yellowstone ecosystem. Ecol. Appl. 20: 895-902.</w:t>
      </w:r>
    </w:p>
    <w:p w14:paraId="39FE1C8C" w14:textId="77777777" w:rsidR="009401CA" w:rsidRPr="00581494" w:rsidRDefault="009401CA" w:rsidP="009401CA">
      <w:pPr>
        <w:ind w:left="1680" w:right="884" w:hanging="480"/>
        <w:jc w:val="both"/>
        <w:rPr>
          <w:sz w:val="22"/>
          <w:szCs w:val="22"/>
          <w:lang w:val="en-CA"/>
        </w:rPr>
      </w:pPr>
    </w:p>
    <w:p w14:paraId="6499F35C" w14:textId="77777777" w:rsidR="009401CA" w:rsidRPr="00581494" w:rsidRDefault="009401CA" w:rsidP="009401CA">
      <w:pPr>
        <w:ind w:left="1680" w:right="884" w:hanging="480"/>
        <w:jc w:val="both"/>
        <w:rPr>
          <w:sz w:val="22"/>
          <w:szCs w:val="22"/>
          <w:lang w:val="en-CA"/>
        </w:rPr>
      </w:pPr>
      <w:r w:rsidRPr="00581494">
        <w:rPr>
          <w:sz w:val="22"/>
          <w:lang w:val="en-CA"/>
        </w:rPr>
        <w:t>Logan, J.A.; Régnière, J.; Powell, J.A. 2003. Assessing the impacts of global warming on forest pest dynamics. Frontiers in Ecology and the Environment 1: 130-137</w:t>
      </w:r>
    </w:p>
    <w:p w14:paraId="0119FBB9" w14:textId="77777777" w:rsidR="009401CA" w:rsidRPr="00581494" w:rsidRDefault="009401CA" w:rsidP="009401CA">
      <w:pPr>
        <w:ind w:left="1680" w:right="884" w:hanging="480"/>
        <w:jc w:val="both"/>
        <w:rPr>
          <w:sz w:val="22"/>
          <w:szCs w:val="22"/>
          <w:lang w:val="en-CA"/>
        </w:rPr>
      </w:pPr>
    </w:p>
    <w:p w14:paraId="5CDA9FE1" w14:textId="77777777" w:rsidR="009401CA" w:rsidRPr="00581494" w:rsidRDefault="009401CA" w:rsidP="009401CA">
      <w:pPr>
        <w:ind w:left="1680" w:right="884" w:hanging="480"/>
        <w:jc w:val="both"/>
        <w:rPr>
          <w:sz w:val="22"/>
          <w:szCs w:val="22"/>
          <w:lang w:val="en-CA"/>
        </w:rPr>
      </w:pPr>
      <w:r w:rsidRPr="00581494">
        <w:rPr>
          <w:sz w:val="22"/>
          <w:lang w:val="en-CA"/>
        </w:rPr>
        <w:t xml:space="preserve">Logan, J.A.; Régnière, J.; Gray, D.R.; Munson, A.S. 2007. Risk assessment in the face of a changing environment: gypsy moth and climate change in </w:t>
      </w:r>
      <w:smartTag w:uri="urn:schemas-microsoft-com:office:smarttags" w:element="State">
        <w:smartTag w:uri="urn:schemas-microsoft-com:office:smarttags" w:element="place">
          <w:r w:rsidRPr="00581494">
            <w:rPr>
              <w:sz w:val="22"/>
              <w:lang w:val="en-CA"/>
            </w:rPr>
            <w:t>Utah</w:t>
          </w:r>
        </w:smartTag>
      </w:smartTag>
      <w:r w:rsidRPr="00581494">
        <w:rPr>
          <w:sz w:val="22"/>
          <w:lang w:val="en-CA"/>
        </w:rPr>
        <w:t>. Ecol. Appl. 17:101-117.</w:t>
      </w:r>
    </w:p>
    <w:p w14:paraId="4A345301" w14:textId="77777777" w:rsidR="009401CA" w:rsidRPr="00581494" w:rsidRDefault="009401CA" w:rsidP="009401CA">
      <w:pPr>
        <w:ind w:left="1680" w:right="884" w:hanging="480"/>
        <w:jc w:val="both"/>
        <w:rPr>
          <w:sz w:val="22"/>
          <w:szCs w:val="22"/>
          <w:lang w:val="en-CA"/>
        </w:rPr>
      </w:pPr>
    </w:p>
    <w:p w14:paraId="5461319E"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Nealis</w:t>
      </w:r>
      <w:proofErr w:type="spellEnd"/>
      <w:r w:rsidRPr="00581494">
        <w:rPr>
          <w:sz w:val="22"/>
          <w:lang w:val="en-CA"/>
        </w:rPr>
        <w:t>, V.G.; Régnière, J.; Gray, D.R. 2001. Modeling seasonal development of gypsy moth in a novel environment for decision support of an eradication program. Pages 124-</w:t>
      </w:r>
      <w:smartTag w:uri="urn:schemas-microsoft-com:office:smarttags" w:element="metricconverter">
        <w:smartTagPr>
          <w:attr w:name="ProductID" w:val="132 in"/>
        </w:smartTagPr>
        <w:r w:rsidRPr="00581494">
          <w:rPr>
            <w:sz w:val="22"/>
            <w:lang w:val="en-CA"/>
          </w:rPr>
          <w:t xml:space="preserve">132 </w:t>
        </w:r>
        <w:r w:rsidRPr="00581494">
          <w:rPr>
            <w:i/>
            <w:sz w:val="22"/>
            <w:lang w:val="en-CA"/>
          </w:rPr>
          <w:t>in</w:t>
        </w:r>
      </w:smartTag>
      <w:r w:rsidRPr="00581494">
        <w:rPr>
          <w:sz w:val="22"/>
          <w:lang w:val="en-CA"/>
        </w:rPr>
        <w:t xml:space="preserve"> A.M. </w:t>
      </w:r>
      <w:proofErr w:type="spellStart"/>
      <w:r w:rsidRPr="00581494">
        <w:rPr>
          <w:sz w:val="22"/>
          <w:lang w:val="en-CA"/>
        </w:rPr>
        <w:t>Liebhold</w:t>
      </w:r>
      <w:proofErr w:type="spellEnd"/>
      <w:r w:rsidRPr="00581494">
        <w:rPr>
          <w:sz w:val="22"/>
          <w:lang w:val="en-CA"/>
        </w:rPr>
        <w:t xml:space="preserve">, M.L. McManus, </w:t>
      </w:r>
      <w:proofErr w:type="spellStart"/>
      <w:r w:rsidRPr="00581494">
        <w:rPr>
          <w:sz w:val="22"/>
          <w:lang w:val="en-CA"/>
        </w:rPr>
        <w:t>I.S.Otvos</w:t>
      </w:r>
      <w:proofErr w:type="spellEnd"/>
      <w:r w:rsidRPr="00581494">
        <w:rPr>
          <w:sz w:val="22"/>
          <w:lang w:val="en-CA"/>
        </w:rPr>
        <w:t xml:space="preserve"> and S.L.C. </w:t>
      </w:r>
      <w:proofErr w:type="spellStart"/>
      <w:r w:rsidRPr="00581494">
        <w:rPr>
          <w:sz w:val="22"/>
          <w:lang w:val="en-CA"/>
        </w:rPr>
        <w:t>Fosbroke</w:t>
      </w:r>
      <w:proofErr w:type="spellEnd"/>
      <w:r w:rsidRPr="00581494">
        <w:rPr>
          <w:sz w:val="22"/>
          <w:lang w:val="en-CA"/>
        </w:rPr>
        <w:t xml:space="preserve">, eds. Proc. Integrated Management and Dynamics of Forest Defoliating Insects, August 15-19, 1999, Victoria BC. </w:t>
      </w:r>
      <w:smartTag w:uri="urn:schemas-microsoft-com:office:smarttags" w:element="place">
        <w:smartTag w:uri="urn:schemas-microsoft-com:office:smarttags" w:element="PlaceName">
          <w:r w:rsidRPr="00581494">
            <w:rPr>
              <w:sz w:val="22"/>
              <w:lang w:val="en-CA"/>
            </w:rPr>
            <w:t>USDA</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General Technical Report NE-277.</w:t>
      </w:r>
    </w:p>
    <w:p w14:paraId="2FB95596" w14:textId="77777777" w:rsidR="009401CA" w:rsidRPr="00581494" w:rsidRDefault="009401CA" w:rsidP="009401CA">
      <w:pPr>
        <w:ind w:left="1680" w:right="884" w:hanging="480"/>
        <w:jc w:val="both"/>
        <w:rPr>
          <w:sz w:val="22"/>
          <w:szCs w:val="22"/>
          <w:lang w:val="en-CA"/>
        </w:rPr>
      </w:pPr>
    </w:p>
    <w:p w14:paraId="74153780" w14:textId="77777777" w:rsidR="009401CA" w:rsidRPr="00581494" w:rsidRDefault="009401CA" w:rsidP="009401CA">
      <w:pPr>
        <w:ind w:left="1680" w:right="884" w:hanging="480"/>
        <w:jc w:val="both"/>
        <w:rPr>
          <w:sz w:val="22"/>
          <w:szCs w:val="22"/>
          <w:lang w:val="en-CA"/>
        </w:rPr>
      </w:pPr>
      <w:r w:rsidRPr="00581494">
        <w:rPr>
          <w:sz w:val="22"/>
          <w:lang w:val="en-CA"/>
        </w:rPr>
        <w:t xml:space="preserve">Pitt, J.P.; Régnière, J.; </w:t>
      </w:r>
      <w:proofErr w:type="spellStart"/>
      <w:r w:rsidRPr="00581494">
        <w:rPr>
          <w:sz w:val="22"/>
          <w:lang w:val="en-CA"/>
        </w:rPr>
        <w:t>Worner</w:t>
      </w:r>
      <w:proofErr w:type="spellEnd"/>
      <w:r w:rsidRPr="00581494">
        <w:rPr>
          <w:sz w:val="22"/>
          <w:lang w:val="en-CA"/>
        </w:rPr>
        <w:t xml:space="preserve">, S. 2007. Risk assessment of the gypsy moth, </w:t>
      </w:r>
      <w:r w:rsidRPr="00581494">
        <w:rPr>
          <w:i/>
          <w:sz w:val="22"/>
          <w:lang w:val="en-CA"/>
        </w:rPr>
        <w:t xml:space="preserve">Lymantria </w:t>
      </w:r>
      <w:proofErr w:type="spellStart"/>
      <w:r w:rsidRPr="00581494">
        <w:rPr>
          <w:i/>
          <w:sz w:val="22"/>
          <w:lang w:val="en-CA"/>
        </w:rPr>
        <w:t>dispar</w:t>
      </w:r>
      <w:proofErr w:type="spellEnd"/>
      <w:r w:rsidRPr="00581494">
        <w:rPr>
          <w:sz w:val="22"/>
          <w:lang w:val="en-CA"/>
        </w:rPr>
        <w:t xml:space="preserve"> (L), in </w:t>
      </w:r>
      <w:smartTag w:uri="urn:schemas-microsoft-com:office:smarttags" w:element="country-region">
        <w:smartTag w:uri="urn:schemas-microsoft-com:office:smarttags" w:element="place">
          <w:r w:rsidRPr="00581494">
            <w:rPr>
              <w:sz w:val="22"/>
              <w:lang w:val="en-CA"/>
            </w:rPr>
            <w:t>New Zealand</w:t>
          </w:r>
        </w:smartTag>
      </w:smartTag>
      <w:r w:rsidRPr="00581494">
        <w:rPr>
          <w:sz w:val="22"/>
          <w:lang w:val="en-CA"/>
        </w:rPr>
        <w:t xml:space="preserve"> based on phenology modelling. Int. J. </w:t>
      </w:r>
      <w:proofErr w:type="spellStart"/>
      <w:r w:rsidRPr="00581494">
        <w:rPr>
          <w:sz w:val="22"/>
          <w:lang w:val="en-CA"/>
        </w:rPr>
        <w:t>Biometeorol</w:t>
      </w:r>
      <w:proofErr w:type="spellEnd"/>
      <w:r w:rsidRPr="00581494">
        <w:rPr>
          <w:sz w:val="22"/>
          <w:lang w:val="en-CA"/>
        </w:rPr>
        <w:t>. 51:295-305.</w:t>
      </w:r>
    </w:p>
    <w:p w14:paraId="6CFF2BCC" w14:textId="77777777" w:rsidR="009401CA" w:rsidRPr="00581494" w:rsidRDefault="009401CA" w:rsidP="009401CA">
      <w:pPr>
        <w:ind w:left="1680" w:right="884" w:hanging="480"/>
        <w:jc w:val="both"/>
        <w:rPr>
          <w:sz w:val="22"/>
          <w:szCs w:val="22"/>
          <w:lang w:val="en-CA"/>
        </w:rPr>
      </w:pPr>
    </w:p>
    <w:p w14:paraId="14402C85" w14:textId="77777777" w:rsidR="009401CA" w:rsidRPr="005477CA" w:rsidRDefault="009401CA" w:rsidP="009401CA">
      <w:pPr>
        <w:ind w:left="1680" w:right="884" w:hanging="480"/>
        <w:jc w:val="both"/>
        <w:rPr>
          <w:sz w:val="22"/>
          <w:szCs w:val="22"/>
          <w:lang w:val="en-CA"/>
        </w:rPr>
      </w:pPr>
      <w:r w:rsidRPr="00581494">
        <w:rPr>
          <w:sz w:val="22"/>
          <w:lang w:val="en-CA"/>
        </w:rPr>
        <w:t xml:space="preserve">Régnière, J.; Bentz, B. 2007. Modelling cold tolerance in the mountain pine beetle, </w:t>
      </w:r>
      <w:proofErr w:type="spellStart"/>
      <w:r w:rsidRPr="00581494">
        <w:rPr>
          <w:i/>
          <w:sz w:val="22"/>
          <w:lang w:val="en-CA"/>
        </w:rPr>
        <w:t>Dendroctonus</w:t>
      </w:r>
      <w:proofErr w:type="spellEnd"/>
      <w:r w:rsidRPr="00581494">
        <w:rPr>
          <w:i/>
          <w:sz w:val="22"/>
          <w:lang w:val="en-CA"/>
        </w:rPr>
        <w:t xml:space="preserve"> </w:t>
      </w:r>
      <w:proofErr w:type="spellStart"/>
      <w:r w:rsidRPr="00581494">
        <w:rPr>
          <w:i/>
          <w:sz w:val="22"/>
          <w:lang w:val="en-CA"/>
        </w:rPr>
        <w:t>ponderosae</w:t>
      </w:r>
      <w:proofErr w:type="spellEnd"/>
      <w:r w:rsidRPr="00581494">
        <w:rPr>
          <w:sz w:val="22"/>
          <w:lang w:val="en-CA"/>
        </w:rPr>
        <w:t xml:space="preserve">. </w:t>
      </w:r>
      <w:r w:rsidRPr="005477CA">
        <w:rPr>
          <w:sz w:val="22"/>
          <w:lang w:val="en-CA"/>
        </w:rPr>
        <w:t>J. Insect Physiol.</w:t>
      </w:r>
      <w:r w:rsidRPr="005477CA">
        <w:rPr>
          <w:sz w:val="20"/>
          <w:lang w:val="en-CA"/>
        </w:rPr>
        <w:t xml:space="preserve"> 53:559-572</w:t>
      </w:r>
    </w:p>
    <w:p w14:paraId="7CF8A415" w14:textId="77777777" w:rsidR="009401CA" w:rsidRPr="005477CA" w:rsidRDefault="009401CA" w:rsidP="009401CA">
      <w:pPr>
        <w:ind w:left="1680" w:right="884" w:hanging="480"/>
        <w:jc w:val="both"/>
        <w:rPr>
          <w:sz w:val="22"/>
          <w:szCs w:val="22"/>
          <w:lang w:val="en-CA"/>
        </w:rPr>
      </w:pPr>
    </w:p>
    <w:p w14:paraId="69BBBB8D" w14:textId="77777777" w:rsidR="009401CA" w:rsidRPr="00581494" w:rsidRDefault="009401CA" w:rsidP="009401CA">
      <w:pPr>
        <w:ind w:left="1680" w:right="884" w:hanging="480"/>
        <w:jc w:val="both"/>
        <w:rPr>
          <w:sz w:val="22"/>
          <w:szCs w:val="22"/>
          <w:lang w:val="en-CA"/>
        </w:rPr>
      </w:pPr>
      <w:r w:rsidRPr="00581494">
        <w:rPr>
          <w:sz w:val="22"/>
          <w:lang w:val="en-CA"/>
        </w:rPr>
        <w:t xml:space="preserve">Régnière, J.; </w:t>
      </w:r>
      <w:proofErr w:type="spellStart"/>
      <w:r w:rsidRPr="00581494">
        <w:rPr>
          <w:sz w:val="22"/>
          <w:lang w:val="en-CA"/>
        </w:rPr>
        <w:t>Nealis</w:t>
      </w:r>
      <w:proofErr w:type="spellEnd"/>
      <w:r w:rsidRPr="00581494">
        <w:rPr>
          <w:sz w:val="22"/>
          <w:lang w:val="en-CA"/>
        </w:rPr>
        <w:t xml:space="preserve">, V. 2002. Modelling seasonality of gypsy moth, </w:t>
      </w:r>
      <w:r w:rsidRPr="00581494">
        <w:rPr>
          <w:i/>
          <w:sz w:val="22"/>
          <w:lang w:val="en-CA"/>
        </w:rPr>
        <w:t xml:space="preserve">Lymantria </w:t>
      </w:r>
      <w:proofErr w:type="spellStart"/>
      <w:r w:rsidRPr="00581494">
        <w:rPr>
          <w:i/>
          <w:sz w:val="22"/>
          <w:lang w:val="en-CA"/>
        </w:rPr>
        <w:t>dispar</w:t>
      </w:r>
      <w:proofErr w:type="spellEnd"/>
      <w:r w:rsidRPr="00581494">
        <w:rPr>
          <w:sz w:val="22"/>
          <w:lang w:val="en-CA"/>
        </w:rPr>
        <w:t xml:space="preserve"> (Lepidoptera: </w:t>
      </w:r>
      <w:proofErr w:type="spellStart"/>
      <w:r w:rsidRPr="00581494">
        <w:rPr>
          <w:sz w:val="22"/>
          <w:lang w:val="en-CA"/>
        </w:rPr>
        <w:t>Lymantriidae</w:t>
      </w:r>
      <w:proofErr w:type="spellEnd"/>
      <w:r w:rsidRPr="00581494">
        <w:rPr>
          <w:sz w:val="22"/>
          <w:lang w:val="en-CA"/>
        </w:rPr>
        <w:t xml:space="preserve">), to evaluate probability of its persistence in novel environments. </w:t>
      </w:r>
      <w:smartTag w:uri="urn:schemas-microsoft-com:office:smarttags" w:element="place">
        <w:smartTag w:uri="urn:schemas-microsoft-com:office:smarttags" w:element="country-region">
          <w:r w:rsidRPr="00581494">
            <w:rPr>
              <w:sz w:val="22"/>
              <w:lang w:val="en-CA"/>
            </w:rPr>
            <w:t>Can.</w:t>
          </w:r>
        </w:smartTag>
      </w:smartTag>
      <w:r w:rsidRPr="00581494">
        <w:rPr>
          <w:sz w:val="22"/>
          <w:lang w:val="en-CA"/>
        </w:rPr>
        <w:t xml:space="preserve"> </w:t>
      </w:r>
      <w:proofErr w:type="spellStart"/>
      <w:r w:rsidRPr="00581494">
        <w:rPr>
          <w:sz w:val="22"/>
          <w:lang w:val="en-CA"/>
        </w:rPr>
        <w:t>Entomol</w:t>
      </w:r>
      <w:proofErr w:type="spellEnd"/>
      <w:r w:rsidRPr="00581494">
        <w:rPr>
          <w:sz w:val="22"/>
          <w:lang w:val="en-CA"/>
        </w:rPr>
        <w:t>. 134:805-824.</w:t>
      </w:r>
    </w:p>
    <w:p w14:paraId="62170F39" w14:textId="77777777" w:rsidR="009401CA" w:rsidRPr="00581494" w:rsidRDefault="009401CA" w:rsidP="009401CA">
      <w:pPr>
        <w:ind w:left="1680" w:right="884" w:hanging="480"/>
        <w:jc w:val="both"/>
        <w:rPr>
          <w:sz w:val="22"/>
          <w:szCs w:val="22"/>
          <w:lang w:val="en-CA"/>
        </w:rPr>
      </w:pPr>
    </w:p>
    <w:p w14:paraId="29AFF957" w14:textId="77777777" w:rsidR="009401CA" w:rsidRPr="00581494" w:rsidRDefault="009401CA" w:rsidP="009401CA">
      <w:pPr>
        <w:ind w:left="1680" w:right="884" w:hanging="480"/>
        <w:jc w:val="both"/>
        <w:rPr>
          <w:sz w:val="22"/>
          <w:szCs w:val="22"/>
          <w:lang w:val="en-CA"/>
        </w:rPr>
      </w:pPr>
      <w:r w:rsidRPr="00581494">
        <w:rPr>
          <w:sz w:val="22"/>
          <w:lang w:val="en-CA"/>
        </w:rPr>
        <w:t>Régnière, J.; Sharov, A. 1997. Forecasting gypsy moth flight in the northeastern US with BioSIM. Pages 99-</w:t>
      </w:r>
      <w:smartTag w:uri="urn:schemas-microsoft-com:office:smarttags" w:element="metricconverter">
        <w:smartTagPr>
          <w:attr w:name="ProductID" w:val="103 in"/>
        </w:smartTagPr>
        <w:r w:rsidRPr="00581494">
          <w:rPr>
            <w:sz w:val="22"/>
            <w:lang w:val="en-CA"/>
          </w:rPr>
          <w:t xml:space="preserve">103 </w:t>
        </w:r>
        <w:r w:rsidRPr="00581494">
          <w:rPr>
            <w:i/>
            <w:sz w:val="22"/>
            <w:lang w:val="en-CA"/>
          </w:rPr>
          <w:t>in</w:t>
        </w:r>
      </w:smartTag>
      <w:r w:rsidRPr="00581494">
        <w:rPr>
          <w:sz w:val="22"/>
          <w:lang w:val="en-CA"/>
        </w:rPr>
        <w:t xml:space="preserve"> Integrating Spatial Information Technologies for Tomorrow, GIS-97 Conference Proceedings, February 18, 1997, </w:t>
      </w:r>
      <w:smartTag w:uri="urn:schemas-microsoft-com:office:smarttags" w:element="place">
        <w:smartTag w:uri="urn:schemas-microsoft-com:office:smarttags" w:element="City">
          <w:r w:rsidRPr="00581494">
            <w:rPr>
              <w:sz w:val="22"/>
              <w:lang w:val="en-CA"/>
            </w:rPr>
            <w:t>Vancouver</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w:t>
      </w:r>
    </w:p>
    <w:p w14:paraId="5EFD4D34" w14:textId="77777777" w:rsidR="009401CA" w:rsidRPr="00581494" w:rsidRDefault="009401CA" w:rsidP="009401CA">
      <w:pPr>
        <w:ind w:left="1680" w:right="884" w:hanging="480"/>
        <w:jc w:val="both"/>
        <w:rPr>
          <w:sz w:val="22"/>
          <w:szCs w:val="22"/>
          <w:lang w:val="en-CA"/>
        </w:rPr>
      </w:pPr>
    </w:p>
    <w:p w14:paraId="3687B27C" w14:textId="77777777" w:rsidR="009401CA" w:rsidRPr="009026A4" w:rsidRDefault="009401CA" w:rsidP="009401CA">
      <w:pPr>
        <w:ind w:left="1680" w:right="884" w:hanging="480"/>
        <w:jc w:val="both"/>
        <w:rPr>
          <w:sz w:val="22"/>
          <w:szCs w:val="22"/>
        </w:rPr>
      </w:pPr>
      <w:r w:rsidRPr="00581494">
        <w:rPr>
          <w:sz w:val="22"/>
          <w:lang w:val="en-CA"/>
        </w:rPr>
        <w:lastRenderedPageBreak/>
        <w:t xml:space="preserve">Régnière, J.; Sharov, A. 1999. Simulating temperature-dependent processes at the sub-continental scale: male gypsy moth flight phenology as an example. </w:t>
      </w:r>
      <w:r w:rsidRPr="009026A4">
        <w:rPr>
          <w:sz w:val="22"/>
        </w:rPr>
        <w:t xml:space="preserve">Int. J. </w:t>
      </w:r>
      <w:proofErr w:type="spellStart"/>
      <w:r w:rsidRPr="009026A4">
        <w:rPr>
          <w:sz w:val="22"/>
        </w:rPr>
        <w:t>Biometeorol</w:t>
      </w:r>
      <w:proofErr w:type="spellEnd"/>
      <w:r w:rsidRPr="009026A4">
        <w:rPr>
          <w:sz w:val="22"/>
        </w:rPr>
        <w:t>. 42:146-152.</w:t>
      </w:r>
    </w:p>
    <w:p w14:paraId="0ED71CC9" w14:textId="77777777" w:rsidR="009401CA" w:rsidRPr="009026A4" w:rsidRDefault="009401CA" w:rsidP="009401CA">
      <w:pPr>
        <w:ind w:right="884"/>
        <w:jc w:val="both"/>
        <w:rPr>
          <w:sz w:val="22"/>
        </w:rPr>
      </w:pPr>
    </w:p>
    <w:p w14:paraId="6D780769" w14:textId="77777777" w:rsidR="009401CA" w:rsidRPr="00581494" w:rsidRDefault="009401CA" w:rsidP="009401CA">
      <w:pPr>
        <w:ind w:left="1680" w:right="884" w:hanging="480"/>
        <w:jc w:val="both"/>
        <w:rPr>
          <w:sz w:val="22"/>
          <w:szCs w:val="22"/>
          <w:lang w:val="en-CA"/>
        </w:rPr>
      </w:pPr>
      <w:r w:rsidRPr="009026A4">
        <w:rPr>
          <w:sz w:val="22"/>
        </w:rPr>
        <w:t xml:space="preserve">Régnière, J.; Lavigne, D.; </w:t>
      </w:r>
      <w:proofErr w:type="spellStart"/>
      <w:r w:rsidRPr="009026A4">
        <w:rPr>
          <w:sz w:val="22"/>
        </w:rPr>
        <w:t>Dickison</w:t>
      </w:r>
      <w:proofErr w:type="spellEnd"/>
      <w:r w:rsidRPr="009026A4">
        <w:rPr>
          <w:sz w:val="22"/>
        </w:rPr>
        <w:t xml:space="preserve">, R.; </w:t>
      </w:r>
      <w:proofErr w:type="spellStart"/>
      <w:r w:rsidRPr="009026A4">
        <w:rPr>
          <w:sz w:val="22"/>
        </w:rPr>
        <w:t>Staples</w:t>
      </w:r>
      <w:proofErr w:type="spellEnd"/>
      <w:r w:rsidRPr="009026A4">
        <w:rPr>
          <w:sz w:val="22"/>
        </w:rPr>
        <w:t xml:space="preserve">, A. 1995. </w:t>
      </w:r>
      <w:r w:rsidRPr="00581494">
        <w:rPr>
          <w:sz w:val="22"/>
          <w:lang w:val="en-CA"/>
        </w:rPr>
        <w:t xml:space="preserve">Performance analysis of BioSIM, a seasonal pest management planning tool, in </w:t>
      </w:r>
      <w:smartTag w:uri="urn:schemas-microsoft-com:office:smarttags" w:element="place">
        <w:smartTag w:uri="urn:schemas-microsoft-com:office:smarttags" w:element="State">
          <w:r w:rsidRPr="00581494">
            <w:rPr>
              <w:sz w:val="22"/>
              <w:lang w:val="en-CA"/>
            </w:rPr>
            <w:t>New Brunswick</w:t>
          </w:r>
        </w:smartTag>
      </w:smartTag>
      <w:r w:rsidRPr="00581494">
        <w:rPr>
          <w:sz w:val="22"/>
          <w:lang w:val="en-CA"/>
        </w:rPr>
        <w:t xml:space="preserve"> in 1992 and 1993.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Laurentian Forestry Centre, Sainte-Foy, QC. Information Report LAU-X-115. </w:t>
      </w:r>
    </w:p>
    <w:p w14:paraId="30C1306C" w14:textId="77777777" w:rsidR="009401CA" w:rsidRPr="00581494" w:rsidRDefault="009401CA" w:rsidP="009401CA">
      <w:pPr>
        <w:ind w:left="1680" w:right="884" w:hanging="480"/>
        <w:jc w:val="both"/>
        <w:rPr>
          <w:sz w:val="22"/>
          <w:szCs w:val="22"/>
          <w:lang w:val="en-CA"/>
        </w:rPr>
      </w:pPr>
    </w:p>
    <w:p w14:paraId="7E6B5AA6" w14:textId="77777777" w:rsidR="009401CA" w:rsidRPr="00581494" w:rsidRDefault="009401CA" w:rsidP="009401CA">
      <w:pPr>
        <w:ind w:left="1680" w:right="884" w:hanging="480"/>
        <w:jc w:val="both"/>
        <w:rPr>
          <w:sz w:val="22"/>
          <w:szCs w:val="22"/>
          <w:lang w:val="en-CA"/>
        </w:rPr>
      </w:pPr>
      <w:r w:rsidRPr="00581494">
        <w:rPr>
          <w:sz w:val="22"/>
          <w:lang w:val="en-CA"/>
        </w:rPr>
        <w:t xml:space="preserve">Régnière, J.; Lavigne, D.; Dupont, A.; Carter, N. 2007. Predicting the seasonal development of the </w:t>
      </w:r>
      <w:proofErr w:type="spellStart"/>
      <w:r w:rsidRPr="00581494">
        <w:rPr>
          <w:sz w:val="22"/>
          <w:lang w:val="en-CA"/>
        </w:rPr>
        <w:t>yellowheaded</w:t>
      </w:r>
      <w:proofErr w:type="spellEnd"/>
      <w:r w:rsidRPr="00581494">
        <w:rPr>
          <w:sz w:val="22"/>
          <w:lang w:val="en-CA"/>
        </w:rPr>
        <w:t xml:space="preserve"> spruce sawfly, </w:t>
      </w:r>
      <w:proofErr w:type="spellStart"/>
      <w:r w:rsidRPr="00581494">
        <w:rPr>
          <w:i/>
          <w:sz w:val="22"/>
          <w:lang w:val="en-CA"/>
        </w:rPr>
        <w:t>Pikonema</w:t>
      </w:r>
      <w:proofErr w:type="spellEnd"/>
      <w:r w:rsidRPr="00581494">
        <w:rPr>
          <w:i/>
          <w:sz w:val="22"/>
          <w:lang w:val="en-CA"/>
        </w:rPr>
        <w:t xml:space="preserve"> </w:t>
      </w:r>
      <w:proofErr w:type="spellStart"/>
      <w:r w:rsidRPr="00581494">
        <w:rPr>
          <w:i/>
          <w:sz w:val="22"/>
          <w:lang w:val="en-CA"/>
        </w:rPr>
        <w:t>alaskensis</w:t>
      </w:r>
      <w:proofErr w:type="spellEnd"/>
      <w:r w:rsidRPr="00581494">
        <w:rPr>
          <w:sz w:val="22"/>
          <w:lang w:val="en-CA"/>
        </w:rPr>
        <w:t xml:space="preserve"> (Hymenoptera: </w:t>
      </w:r>
      <w:proofErr w:type="spellStart"/>
      <w:r w:rsidRPr="00581494">
        <w:rPr>
          <w:sz w:val="22"/>
          <w:lang w:val="en-CA"/>
        </w:rPr>
        <w:t>Tenthredinidae</w:t>
      </w:r>
      <w:proofErr w:type="spellEnd"/>
      <w:r w:rsidRPr="00581494">
        <w:rPr>
          <w:sz w:val="22"/>
          <w:lang w:val="en-CA"/>
        </w:rPr>
        <w:t xml:space="preserve">), in </w:t>
      </w:r>
      <w:smartTag w:uri="urn:schemas-microsoft-com:office:smarttags" w:element="place">
        <w:r w:rsidRPr="00581494">
          <w:rPr>
            <w:sz w:val="22"/>
            <w:lang w:val="en-CA"/>
          </w:rPr>
          <w:t>Eastern Canada</w:t>
        </w:r>
      </w:smartTag>
      <w:r w:rsidRPr="00581494">
        <w:rPr>
          <w:sz w:val="22"/>
          <w:lang w:val="en-CA"/>
        </w:rPr>
        <w:t xml:space="preserve">. </w:t>
      </w:r>
      <w:smartTag w:uri="urn:schemas-microsoft-com:office:smarttags" w:element="place">
        <w:smartTag w:uri="urn:schemas-microsoft-com:office:smarttags" w:element="country-region">
          <w:r w:rsidRPr="00581494">
            <w:rPr>
              <w:sz w:val="22"/>
              <w:lang w:val="en-CA"/>
            </w:rPr>
            <w:t>Can.</w:t>
          </w:r>
        </w:smartTag>
      </w:smartTag>
      <w:r w:rsidRPr="00581494">
        <w:rPr>
          <w:sz w:val="22"/>
          <w:lang w:val="en-CA"/>
        </w:rPr>
        <w:t xml:space="preserve"> </w:t>
      </w:r>
      <w:proofErr w:type="spellStart"/>
      <w:r w:rsidRPr="00581494">
        <w:rPr>
          <w:sz w:val="22"/>
          <w:lang w:val="en-CA"/>
        </w:rPr>
        <w:t>Entomol</w:t>
      </w:r>
      <w:proofErr w:type="spellEnd"/>
      <w:r w:rsidRPr="00581494">
        <w:rPr>
          <w:sz w:val="22"/>
          <w:lang w:val="en-CA"/>
        </w:rPr>
        <w:t xml:space="preserve">. </w:t>
      </w:r>
      <w:r w:rsidRPr="00581494">
        <w:rPr>
          <w:sz w:val="20"/>
          <w:lang w:val="en-CA"/>
        </w:rPr>
        <w:t>139:365-377</w:t>
      </w:r>
    </w:p>
    <w:p w14:paraId="77819414" w14:textId="77777777" w:rsidR="009401CA" w:rsidRPr="00581494" w:rsidRDefault="009401CA" w:rsidP="009401CA">
      <w:pPr>
        <w:ind w:left="1684" w:right="885" w:hanging="482"/>
        <w:jc w:val="both"/>
        <w:rPr>
          <w:sz w:val="22"/>
          <w:szCs w:val="22"/>
          <w:lang w:val="en-CA"/>
        </w:rPr>
      </w:pPr>
    </w:p>
    <w:p w14:paraId="411AB42F" w14:textId="77777777" w:rsidR="009401CA" w:rsidRPr="005477CA" w:rsidRDefault="009401CA" w:rsidP="009401CA">
      <w:pPr>
        <w:ind w:left="1680" w:right="884" w:hanging="480"/>
        <w:jc w:val="both"/>
        <w:rPr>
          <w:sz w:val="22"/>
          <w:lang w:val="en-CA"/>
        </w:rPr>
      </w:pPr>
      <w:bookmarkStart w:id="11" w:name="_Toc162663956"/>
      <w:r w:rsidRPr="00581494">
        <w:rPr>
          <w:sz w:val="22"/>
          <w:lang w:val="en-CA"/>
        </w:rPr>
        <w:t xml:space="preserve">Régnière, J.; </w:t>
      </w:r>
      <w:proofErr w:type="spellStart"/>
      <w:r w:rsidRPr="00581494">
        <w:rPr>
          <w:sz w:val="22"/>
          <w:lang w:val="en-CA"/>
        </w:rPr>
        <w:t>Nealis</w:t>
      </w:r>
      <w:proofErr w:type="spellEnd"/>
      <w:r w:rsidRPr="00581494">
        <w:rPr>
          <w:sz w:val="22"/>
          <w:lang w:val="en-CA"/>
        </w:rPr>
        <w:t xml:space="preserve">, V.; Porter, K. 2007. </w:t>
      </w:r>
      <w:bookmarkStart w:id="12" w:name="_top"/>
      <w:bookmarkEnd w:id="12"/>
      <w:r w:rsidRPr="00581494">
        <w:rPr>
          <w:sz w:val="22"/>
          <w:lang w:val="en-CA"/>
        </w:rPr>
        <w:t xml:space="preserve">Climate suitability and management of biological invasions: gypsy moth in </w:t>
      </w:r>
      <w:smartTag w:uri="urn:schemas-microsoft-com:office:smarttags" w:element="country-region">
        <w:smartTag w:uri="urn:schemas-microsoft-com:office:smarttags" w:element="place">
          <w:r w:rsidRPr="00581494">
            <w:rPr>
              <w:sz w:val="22"/>
              <w:lang w:val="en-CA"/>
            </w:rPr>
            <w:t>Canada</w:t>
          </w:r>
        </w:smartTag>
      </w:smartTag>
      <w:r w:rsidRPr="00581494">
        <w:rPr>
          <w:sz w:val="22"/>
          <w:lang w:val="en-CA"/>
        </w:rPr>
        <w:t xml:space="preserve">. </w:t>
      </w:r>
      <w:r w:rsidRPr="005477CA">
        <w:rPr>
          <w:sz w:val="22"/>
          <w:lang w:val="en-CA"/>
        </w:rPr>
        <w:t>Biol. Invasions (in press).</w:t>
      </w:r>
      <w:bookmarkEnd w:id="11"/>
    </w:p>
    <w:p w14:paraId="387F3EB9" w14:textId="77777777" w:rsidR="009401CA" w:rsidRPr="005477CA" w:rsidRDefault="009401CA" w:rsidP="009401CA">
      <w:pPr>
        <w:ind w:left="1680" w:right="884" w:hanging="480"/>
        <w:jc w:val="both"/>
        <w:rPr>
          <w:sz w:val="22"/>
          <w:szCs w:val="22"/>
          <w:lang w:val="en-CA"/>
        </w:rPr>
      </w:pPr>
    </w:p>
    <w:p w14:paraId="04961C46" w14:textId="77777777" w:rsidR="009401CA" w:rsidRPr="00581494" w:rsidRDefault="009401CA" w:rsidP="009401CA">
      <w:pPr>
        <w:ind w:left="1680" w:right="884" w:hanging="480"/>
        <w:jc w:val="both"/>
        <w:rPr>
          <w:sz w:val="22"/>
          <w:szCs w:val="22"/>
          <w:lang w:val="en-CA"/>
        </w:rPr>
      </w:pPr>
      <w:r w:rsidRPr="005477CA">
        <w:rPr>
          <w:sz w:val="22"/>
          <w:lang w:val="en-CA"/>
        </w:rPr>
        <w:t xml:space="preserve">Régnière, J.; St-Amant, R.; Duval, P. 2010. </w:t>
      </w:r>
      <w:r w:rsidRPr="00581494">
        <w:rPr>
          <w:color w:val="000000"/>
          <w:sz w:val="22"/>
          <w:lang w:val="en-CA"/>
        </w:rPr>
        <w:t>Predicting Insect Distributions under Climate Change from Physiological Responses: Spruce budworm as an example. Biological Invasions (DOI 10.1007/s10530-010-9918-1.</w:t>
      </w:r>
      <w:r w:rsidRPr="00581494">
        <w:rPr>
          <w:sz w:val="22"/>
          <w:lang w:val="en-CA"/>
        </w:rPr>
        <w:t xml:space="preserve"> </w:t>
      </w:r>
    </w:p>
    <w:p w14:paraId="0DC74D79" w14:textId="77777777" w:rsidR="009401CA" w:rsidRPr="00581494" w:rsidRDefault="009401CA" w:rsidP="009401CA">
      <w:pPr>
        <w:ind w:left="1680" w:right="884" w:hanging="480"/>
        <w:jc w:val="both"/>
        <w:rPr>
          <w:sz w:val="22"/>
          <w:szCs w:val="22"/>
          <w:lang w:val="en-CA"/>
        </w:rPr>
      </w:pPr>
    </w:p>
    <w:p w14:paraId="31F3DC98" w14:textId="77777777" w:rsidR="009401CA" w:rsidRPr="00581494" w:rsidRDefault="009401CA" w:rsidP="009401CA">
      <w:pPr>
        <w:ind w:left="1680" w:right="884" w:hanging="480"/>
        <w:jc w:val="both"/>
        <w:rPr>
          <w:bCs/>
          <w:sz w:val="22"/>
          <w:szCs w:val="22"/>
          <w:lang w:val="en-CA"/>
        </w:rPr>
      </w:pPr>
      <w:proofErr w:type="spellStart"/>
      <w:r w:rsidRPr="00581494">
        <w:rPr>
          <w:sz w:val="22"/>
          <w:lang w:val="en-CA"/>
        </w:rPr>
        <w:t>Safranyik</w:t>
      </w:r>
      <w:proofErr w:type="spellEnd"/>
      <w:r w:rsidRPr="00581494">
        <w:rPr>
          <w:sz w:val="22"/>
          <w:lang w:val="en-CA"/>
        </w:rPr>
        <w:t>, L.; Carroll, AL.; Régnière, J.; </w:t>
      </w:r>
      <w:proofErr w:type="spellStart"/>
      <w:r w:rsidRPr="00581494">
        <w:rPr>
          <w:sz w:val="22"/>
          <w:lang w:val="en-CA"/>
        </w:rPr>
        <w:t>Langor</w:t>
      </w:r>
      <w:proofErr w:type="spellEnd"/>
      <w:r w:rsidRPr="00581494">
        <w:rPr>
          <w:sz w:val="22"/>
          <w:lang w:val="en-CA"/>
        </w:rPr>
        <w:t>, D.W.; Riel, W.G.; Shore, T.L.; Peter, B.; Cooke, B.J.; </w:t>
      </w:r>
      <w:proofErr w:type="spellStart"/>
      <w:r w:rsidRPr="00581494">
        <w:rPr>
          <w:sz w:val="22"/>
          <w:lang w:val="en-CA"/>
        </w:rPr>
        <w:t>Nealis</w:t>
      </w:r>
      <w:proofErr w:type="spellEnd"/>
      <w:r w:rsidRPr="00581494">
        <w:rPr>
          <w:sz w:val="22"/>
          <w:lang w:val="en-CA"/>
        </w:rPr>
        <w:t>, V.G.; Taylor, S.W. 2010. Assessment of range expansion of the mountain pine beetle in the boreal forest. The Canadian Entomologist 142: 415-442.</w:t>
      </w:r>
    </w:p>
    <w:p w14:paraId="7362918D" w14:textId="77777777" w:rsidR="009401CA" w:rsidRPr="00581494" w:rsidRDefault="009401CA" w:rsidP="009401CA">
      <w:pPr>
        <w:ind w:left="1680" w:right="884" w:hanging="480"/>
        <w:jc w:val="both"/>
        <w:rPr>
          <w:bCs/>
          <w:sz w:val="22"/>
          <w:szCs w:val="22"/>
          <w:lang w:val="en-CA"/>
        </w:rPr>
      </w:pPr>
    </w:p>
    <w:p w14:paraId="2776C25D" w14:textId="77777777" w:rsidR="009401CA" w:rsidRPr="00581494" w:rsidRDefault="009401CA" w:rsidP="009401CA">
      <w:pPr>
        <w:ind w:left="1680" w:right="884" w:hanging="480"/>
        <w:jc w:val="both"/>
        <w:rPr>
          <w:bCs/>
          <w:sz w:val="22"/>
          <w:szCs w:val="22"/>
          <w:lang w:val="en-CA"/>
        </w:rPr>
      </w:pPr>
      <w:r w:rsidRPr="00581494">
        <w:rPr>
          <w:sz w:val="22"/>
          <w:lang w:val="en-CA"/>
        </w:rPr>
        <w:t xml:space="preserve">Tobin, P.C.; Sharov, A.A.; </w:t>
      </w:r>
      <w:proofErr w:type="spellStart"/>
      <w:r w:rsidRPr="00581494">
        <w:rPr>
          <w:sz w:val="22"/>
          <w:lang w:val="en-CA"/>
        </w:rPr>
        <w:t>Liebhold</w:t>
      </w:r>
      <w:proofErr w:type="spellEnd"/>
      <w:r w:rsidRPr="00581494">
        <w:rPr>
          <w:sz w:val="22"/>
          <w:lang w:val="en-CA"/>
        </w:rPr>
        <w:t>, A.A.; Leonard, D.S.; Roberts, E.A.; Learn, M.R. 2004. Management of the Gypsy Moth through a Decision Algorithm under the STS Project. American Entomologist. 50: 200-209.</w:t>
      </w:r>
    </w:p>
    <w:p w14:paraId="120B323E" w14:textId="77777777" w:rsidR="009401CA" w:rsidRPr="00581494" w:rsidRDefault="009401CA" w:rsidP="009401CA">
      <w:pPr>
        <w:ind w:left="1680" w:right="884" w:hanging="480"/>
        <w:jc w:val="both"/>
        <w:rPr>
          <w:bCs/>
          <w:sz w:val="22"/>
          <w:szCs w:val="22"/>
          <w:lang w:val="en-CA"/>
        </w:rPr>
      </w:pPr>
    </w:p>
    <w:p w14:paraId="529340CD" w14:textId="77777777" w:rsidR="009401CA" w:rsidRPr="00581494" w:rsidRDefault="009401CA" w:rsidP="009401CA">
      <w:pPr>
        <w:ind w:left="1680" w:right="884" w:hanging="480"/>
        <w:jc w:val="both"/>
        <w:rPr>
          <w:sz w:val="22"/>
          <w:szCs w:val="22"/>
          <w:lang w:val="en-CA"/>
        </w:rPr>
      </w:pPr>
      <w:r w:rsidRPr="00581494">
        <w:rPr>
          <w:sz w:val="22"/>
          <w:lang w:val="en-CA"/>
        </w:rPr>
        <w:t xml:space="preserve">Tobin, P.C.; Van </w:t>
      </w:r>
      <w:proofErr w:type="spellStart"/>
      <w:r w:rsidRPr="00581494">
        <w:rPr>
          <w:sz w:val="22"/>
          <w:lang w:val="en-CA"/>
        </w:rPr>
        <w:t>Stappen</w:t>
      </w:r>
      <w:proofErr w:type="spellEnd"/>
      <w:r w:rsidRPr="00581494">
        <w:rPr>
          <w:sz w:val="22"/>
          <w:lang w:val="en-CA"/>
        </w:rPr>
        <w:t xml:space="preserve">, J.; </w:t>
      </w:r>
      <w:smartTag w:uri="urn:schemas-microsoft-com:office:smarttags" w:element="place">
        <w:r w:rsidRPr="00581494">
          <w:rPr>
            <w:sz w:val="22"/>
            <w:lang w:val="en-CA"/>
          </w:rPr>
          <w:t>Blackburn</w:t>
        </w:r>
      </w:smartTag>
      <w:r w:rsidRPr="00581494">
        <w:rPr>
          <w:sz w:val="22"/>
          <w:lang w:val="en-CA"/>
        </w:rPr>
        <w:t xml:space="preserve">, L.M. 2010. Human visitation rates to the Apostle Islands National Lakeshore and the introduction of the non-native species </w:t>
      </w:r>
      <w:r w:rsidRPr="00581494">
        <w:rPr>
          <w:i/>
          <w:sz w:val="22"/>
          <w:lang w:val="en-CA"/>
        </w:rPr>
        <w:t xml:space="preserve">Lymantria </w:t>
      </w:r>
      <w:proofErr w:type="spellStart"/>
      <w:r w:rsidRPr="00581494">
        <w:rPr>
          <w:i/>
          <w:sz w:val="22"/>
          <w:lang w:val="en-CA"/>
        </w:rPr>
        <w:t>dispar</w:t>
      </w:r>
      <w:proofErr w:type="spellEnd"/>
      <w:r w:rsidRPr="00581494">
        <w:rPr>
          <w:sz w:val="22"/>
          <w:lang w:val="en-CA"/>
        </w:rPr>
        <w:t xml:space="preserve"> (L.). Journal of Environmental Management. 91: 1991-1996.</w:t>
      </w:r>
    </w:p>
    <w:p w14:paraId="7629CEDD" w14:textId="77777777" w:rsidR="009401CA" w:rsidRPr="00581494" w:rsidRDefault="009401CA" w:rsidP="009401CA">
      <w:pPr>
        <w:ind w:right="884"/>
        <w:jc w:val="both"/>
        <w:rPr>
          <w:rFonts w:ascii="Arial" w:hAnsi="Arial" w:cs="Arial"/>
          <w:sz w:val="20"/>
          <w:lang w:val="en-CA"/>
        </w:rPr>
      </w:pPr>
    </w:p>
    <w:p w14:paraId="3CF1DEAF" w14:textId="77777777" w:rsidR="009401CA" w:rsidRPr="009026A4" w:rsidRDefault="009401CA" w:rsidP="009401CA">
      <w:pPr>
        <w:ind w:left="1680" w:right="884" w:hanging="480"/>
        <w:jc w:val="both"/>
        <w:rPr>
          <w:sz w:val="22"/>
          <w:szCs w:val="22"/>
        </w:rPr>
      </w:pPr>
      <w:r w:rsidRPr="00581494">
        <w:rPr>
          <w:sz w:val="22"/>
          <w:lang w:val="en-CA"/>
        </w:rPr>
        <w:t xml:space="preserve">Tran, J.K.; </w:t>
      </w:r>
      <w:proofErr w:type="spellStart"/>
      <w:r w:rsidRPr="00581494">
        <w:rPr>
          <w:sz w:val="22"/>
          <w:lang w:val="en-CA"/>
        </w:rPr>
        <w:t>Ylioja</w:t>
      </w:r>
      <w:proofErr w:type="spellEnd"/>
      <w:r w:rsidRPr="00581494">
        <w:rPr>
          <w:sz w:val="22"/>
          <w:lang w:val="en-CA"/>
        </w:rPr>
        <w:t xml:space="preserve">, T.; </w:t>
      </w:r>
      <w:smartTag w:uri="urn:schemas-microsoft-com:office:smarttags" w:element="place">
        <w:smartTag w:uri="urn:schemas-microsoft-com:office:smarttags" w:element="City">
          <w:r w:rsidRPr="00581494">
            <w:rPr>
              <w:sz w:val="22"/>
              <w:lang w:val="en-CA"/>
            </w:rPr>
            <w:t>Billings</w:t>
          </w:r>
        </w:smartTag>
      </w:smartTag>
      <w:r w:rsidRPr="00581494">
        <w:rPr>
          <w:sz w:val="22"/>
          <w:lang w:val="en-CA"/>
        </w:rPr>
        <w:t xml:space="preserve">, R.F.; Régnière, J.; Ayres, M.P. 2007. Impact of minimum winter temperatures on the population dynamics of </w:t>
      </w:r>
      <w:proofErr w:type="spellStart"/>
      <w:r w:rsidRPr="00581494">
        <w:rPr>
          <w:i/>
          <w:sz w:val="22"/>
          <w:lang w:val="en-CA"/>
        </w:rPr>
        <w:t>Dendroctonus</w:t>
      </w:r>
      <w:proofErr w:type="spellEnd"/>
      <w:r w:rsidRPr="00581494">
        <w:rPr>
          <w:i/>
          <w:sz w:val="22"/>
          <w:lang w:val="en-CA"/>
        </w:rPr>
        <w:t xml:space="preserve"> frontalis</w:t>
      </w:r>
      <w:r w:rsidRPr="00581494">
        <w:rPr>
          <w:sz w:val="22"/>
          <w:lang w:val="en-CA"/>
        </w:rPr>
        <w:t xml:space="preserve"> (Coleoptera: </w:t>
      </w:r>
      <w:proofErr w:type="spellStart"/>
      <w:r w:rsidRPr="00581494">
        <w:rPr>
          <w:sz w:val="22"/>
          <w:lang w:val="en-CA"/>
        </w:rPr>
        <w:t>Scolytinae</w:t>
      </w:r>
      <w:proofErr w:type="spellEnd"/>
      <w:r w:rsidRPr="00581494">
        <w:rPr>
          <w:sz w:val="22"/>
          <w:lang w:val="en-CA"/>
        </w:rPr>
        <w:t xml:space="preserve">). </w:t>
      </w:r>
      <w:proofErr w:type="spellStart"/>
      <w:r w:rsidRPr="009026A4">
        <w:rPr>
          <w:sz w:val="22"/>
        </w:rPr>
        <w:t>Ecol</w:t>
      </w:r>
      <w:proofErr w:type="spellEnd"/>
      <w:r w:rsidRPr="009026A4">
        <w:rPr>
          <w:sz w:val="22"/>
        </w:rPr>
        <w:t xml:space="preserve">. </w:t>
      </w:r>
      <w:proofErr w:type="spellStart"/>
      <w:r w:rsidRPr="009026A4">
        <w:rPr>
          <w:sz w:val="22"/>
        </w:rPr>
        <w:t>Appl</w:t>
      </w:r>
      <w:proofErr w:type="spellEnd"/>
      <w:r w:rsidRPr="009026A4">
        <w:rPr>
          <w:sz w:val="22"/>
        </w:rPr>
        <w:t xml:space="preserve">. </w:t>
      </w:r>
      <w:r w:rsidRPr="009026A4">
        <w:rPr>
          <w:sz w:val="20"/>
        </w:rPr>
        <w:t>17:882-899.</w:t>
      </w:r>
    </w:p>
    <w:p w14:paraId="25F8B6B8" w14:textId="77777777" w:rsidR="009401CA" w:rsidRPr="009026A4" w:rsidRDefault="009401CA" w:rsidP="009401CA">
      <w:pPr>
        <w:ind w:left="1680" w:right="884" w:hanging="480"/>
        <w:jc w:val="both"/>
        <w:rPr>
          <w:sz w:val="22"/>
          <w:szCs w:val="22"/>
        </w:rPr>
      </w:pPr>
    </w:p>
    <w:p w14:paraId="51866DD6" w14:textId="77777777" w:rsidR="009401CA" w:rsidRPr="009026A4" w:rsidRDefault="009401CA" w:rsidP="009401CA">
      <w:pPr>
        <w:ind w:right="884"/>
        <w:jc w:val="both"/>
        <w:rPr>
          <w:sz w:val="22"/>
          <w:szCs w:val="22"/>
        </w:rPr>
      </w:pPr>
    </w:p>
    <w:p w14:paraId="2D307F0A" w14:textId="77777777" w:rsidR="009401CA" w:rsidRPr="009026A4" w:rsidRDefault="009401CA" w:rsidP="009401CA">
      <w:pPr>
        <w:ind w:right="884"/>
        <w:jc w:val="both"/>
        <w:rPr>
          <w:sz w:val="22"/>
          <w:szCs w:val="22"/>
        </w:rPr>
      </w:pPr>
    </w:p>
    <w:p w14:paraId="3886635F" w14:textId="77777777" w:rsidR="009401CA" w:rsidRPr="009026A4" w:rsidRDefault="009401CA" w:rsidP="00EF059B">
      <w:pPr>
        <w:pStyle w:val="Titre2"/>
      </w:pPr>
      <w:bookmarkStart w:id="13" w:name="_Toc348100089"/>
      <w:bookmarkStart w:id="14" w:name="_Toc503271147"/>
      <w:r w:rsidRPr="009026A4">
        <w:t>Installation de BioSIM</w:t>
      </w:r>
      <w:bookmarkEnd w:id="13"/>
      <w:bookmarkEnd w:id="14"/>
    </w:p>
    <w:p w14:paraId="169F0AF5" w14:textId="77777777" w:rsidR="009401CA" w:rsidRPr="009026A4" w:rsidRDefault="009401CA" w:rsidP="009401CA">
      <w:bookmarkStart w:id="15" w:name="_Technical_support"/>
      <w:bookmarkEnd w:id="15"/>
    </w:p>
    <w:p w14:paraId="6E740B81" w14:textId="140A6E91" w:rsidR="009401CA" w:rsidRPr="009026A4" w:rsidRDefault="009401CA" w:rsidP="00E95183">
      <w:pPr>
        <w:pStyle w:val="Titre3"/>
      </w:pPr>
      <w:bookmarkStart w:id="16" w:name="TechSupport"/>
      <w:bookmarkStart w:id="17" w:name="_Toc348100090"/>
      <w:bookmarkStart w:id="18" w:name="_Toc503271148"/>
      <w:r w:rsidRPr="009026A4">
        <w:t>Soutien technique</w:t>
      </w:r>
      <w:bookmarkEnd w:id="16"/>
      <w:bookmarkEnd w:id="17"/>
      <w:bookmarkEnd w:id="18"/>
    </w:p>
    <w:p w14:paraId="74EA3E09" w14:textId="77777777" w:rsidR="009401CA" w:rsidRPr="009026A4" w:rsidRDefault="009401CA" w:rsidP="009401CA"/>
    <w:p w14:paraId="595AC7F1" w14:textId="48EBB032" w:rsidR="009401CA" w:rsidRPr="009026A4" w:rsidRDefault="009401CA" w:rsidP="009401CA">
      <w:pPr>
        <w:jc w:val="both"/>
      </w:pPr>
      <w:r w:rsidRPr="009026A4">
        <w:t>BioSIM est distribué gratuitement, mais le Service canadien des forêts ne peut assurer un soutien technique complet gratuit. Néanmoins, si vous avez des questions, vous pouvez les adresser aux développeurs, aux adresses électroniques indiquées ci-dessous. Pour les questions générales concernant l</w:t>
      </w:r>
      <w:r w:rsidR="0098105F">
        <w:t>’</w:t>
      </w:r>
      <w:r w:rsidRPr="009026A4">
        <w:t>utilité et l</w:t>
      </w:r>
      <w:r w:rsidR="0098105F">
        <w:t>’</w:t>
      </w:r>
      <w:r w:rsidRPr="009026A4">
        <w:t>approche de BioSIM, veuillez communiquer avec Jacques Régnière à l</w:t>
      </w:r>
      <w:r w:rsidR="0098105F">
        <w:t>’</w:t>
      </w:r>
      <w:r w:rsidRPr="009026A4">
        <w:t xml:space="preserve">adresse </w:t>
      </w:r>
      <w:hyperlink r:id="rId16" w:history="1">
        <w:r w:rsidR="005477CA" w:rsidRPr="00DE4953">
          <w:rPr>
            <w:rStyle w:val="Hyperlien"/>
          </w:rPr>
          <w:t>Jacques.Regniere@canada.ca</w:t>
        </w:r>
      </w:hyperlink>
      <w:r w:rsidRPr="009026A4">
        <w:t>. Pour les questions plus techniques concernant l</w:t>
      </w:r>
      <w:r w:rsidR="0098105F">
        <w:t>’</w:t>
      </w:r>
      <w:r w:rsidRPr="009026A4">
        <w:t>installation et l</w:t>
      </w:r>
      <w:r w:rsidR="0098105F">
        <w:t>’</w:t>
      </w:r>
      <w:r w:rsidRPr="009026A4">
        <w:t>utilisation du logiciel, veuillez communiquer avec Rémi Saint-Amant à l</w:t>
      </w:r>
      <w:r w:rsidR="0098105F">
        <w:t>’</w:t>
      </w:r>
      <w:r w:rsidRPr="009026A4">
        <w:t xml:space="preserve">adresse </w:t>
      </w:r>
      <w:hyperlink r:id="rId17" w:history="1">
        <w:r w:rsidR="005477CA" w:rsidRPr="00DE4953">
          <w:rPr>
            <w:rStyle w:val="Hyperlien"/>
          </w:rPr>
          <w:t>Remi.Saint-</w:t>
        </w:r>
        <w:r w:rsidR="005477CA" w:rsidRPr="00DE4953">
          <w:rPr>
            <w:rStyle w:val="Hyperlien"/>
          </w:rPr>
          <w:lastRenderedPageBreak/>
          <w:t>Amant@Canada.ca</w:t>
        </w:r>
      </w:hyperlink>
      <w:r w:rsidRPr="009026A4">
        <w:t>. Si vous avez d</w:t>
      </w:r>
      <w:r w:rsidR="0098105F">
        <w:t>’</w:t>
      </w:r>
      <w:r w:rsidRPr="009026A4">
        <w:t>importants besoins de soutien technique, vous pouvez conclure un arrangement à cette fin avec le Service canadien des forêts et les développeurs de BioSIM. Vous pouvez joindre les développeurs de BioSIM par courriel aux adresses électroniques susmentionnées, ou par la poste à l</w:t>
      </w:r>
      <w:r w:rsidR="0098105F">
        <w:t>’</w:t>
      </w:r>
      <w:r w:rsidRPr="009026A4">
        <w:t>adresse suivante :</w:t>
      </w:r>
    </w:p>
    <w:p w14:paraId="0AB55F51" w14:textId="77777777" w:rsidR="009401CA" w:rsidRPr="009026A4" w:rsidRDefault="009401CA" w:rsidP="009401CA">
      <w:pPr>
        <w:pStyle w:val="Normalcentr"/>
        <w:jc w:val="both"/>
      </w:pPr>
    </w:p>
    <w:p w14:paraId="6B165614" w14:textId="77777777" w:rsidR="009401CA" w:rsidRPr="009026A4" w:rsidRDefault="009401CA" w:rsidP="009401CA">
      <w:pPr>
        <w:pStyle w:val="Normalcentr"/>
        <w:spacing w:after="0"/>
      </w:pPr>
      <w:smartTag w:uri="urn:schemas-microsoft-com:office:smarttags" w:element="PersonName">
        <w:smartTagPr>
          <w:attr w:name="ProductID" w:val="Jacques R￩gni￨re"/>
        </w:smartTagPr>
        <w:r w:rsidRPr="009026A4">
          <w:t>Jacques Régnière</w:t>
        </w:r>
      </w:smartTag>
      <w:r w:rsidRPr="009026A4">
        <w:t xml:space="preserve"> ou Rémi Saint-Amant</w:t>
      </w:r>
    </w:p>
    <w:p w14:paraId="52F12B2F" w14:textId="77777777" w:rsidR="009401CA" w:rsidRPr="009026A4" w:rsidRDefault="009401CA" w:rsidP="009401CA">
      <w:pPr>
        <w:pStyle w:val="Normalcentr"/>
        <w:spacing w:after="0"/>
      </w:pPr>
      <w:r w:rsidRPr="009026A4">
        <w:t>Ressources naturelles Canada</w:t>
      </w:r>
    </w:p>
    <w:p w14:paraId="091295E6" w14:textId="77777777" w:rsidR="009401CA" w:rsidRPr="009026A4" w:rsidRDefault="009401CA" w:rsidP="009401CA">
      <w:pPr>
        <w:pStyle w:val="Normalcentr"/>
        <w:spacing w:after="0"/>
      </w:pPr>
      <w:r w:rsidRPr="009026A4">
        <w:t>Service canadien des forêts</w:t>
      </w:r>
    </w:p>
    <w:p w14:paraId="290D5AA5" w14:textId="77777777" w:rsidR="009401CA" w:rsidRPr="009026A4" w:rsidRDefault="009401CA" w:rsidP="009401CA">
      <w:pPr>
        <w:pStyle w:val="Normalcentr"/>
        <w:spacing w:after="0"/>
      </w:pPr>
      <w:r w:rsidRPr="009026A4">
        <w:t>Centre de foresterie des Laurentides</w:t>
      </w:r>
    </w:p>
    <w:p w14:paraId="005B275D" w14:textId="77777777" w:rsidR="009401CA" w:rsidRPr="009026A4" w:rsidRDefault="009401CA" w:rsidP="009401CA">
      <w:pPr>
        <w:pStyle w:val="Normalcentr"/>
        <w:spacing w:after="0"/>
      </w:pPr>
      <w:r w:rsidRPr="009026A4">
        <w:t>1055, rue du P.E.P.S.</w:t>
      </w:r>
    </w:p>
    <w:p w14:paraId="4401CFD6" w14:textId="77777777" w:rsidR="009401CA" w:rsidRPr="009026A4" w:rsidRDefault="009401CA" w:rsidP="009401CA">
      <w:pPr>
        <w:pStyle w:val="Normalcentr"/>
        <w:spacing w:after="0"/>
      </w:pPr>
      <w:r w:rsidRPr="009026A4">
        <w:t xml:space="preserve">C.P. 10380, </w:t>
      </w:r>
      <w:proofErr w:type="spellStart"/>
      <w:r w:rsidRPr="009026A4">
        <w:t>succ</w:t>
      </w:r>
      <w:proofErr w:type="spellEnd"/>
      <w:r w:rsidRPr="009026A4">
        <w:t>. Sainte-Foy</w:t>
      </w:r>
    </w:p>
    <w:p w14:paraId="148F0F4D" w14:textId="77777777" w:rsidR="009401CA" w:rsidRPr="009026A4" w:rsidRDefault="009401CA" w:rsidP="009401CA">
      <w:pPr>
        <w:pStyle w:val="Normalcentr"/>
        <w:spacing w:after="0"/>
      </w:pPr>
      <w:r w:rsidRPr="009026A4">
        <w:t>Québec (Québec)  G1V 4C7  Canada</w:t>
      </w:r>
    </w:p>
    <w:p w14:paraId="4F4AB492" w14:textId="77777777" w:rsidR="009401CA" w:rsidRPr="009026A4" w:rsidRDefault="009401CA" w:rsidP="009401CA">
      <w:pPr>
        <w:pStyle w:val="Normalcentr"/>
      </w:pPr>
    </w:p>
    <w:p w14:paraId="7FFE1655" w14:textId="77777777" w:rsidR="009401CA" w:rsidRPr="009026A4" w:rsidRDefault="009401CA" w:rsidP="00E95183">
      <w:pPr>
        <w:pStyle w:val="Titre3"/>
      </w:pPr>
      <w:bookmarkStart w:id="19" w:name="_Toc348100091"/>
      <w:bookmarkStart w:id="20" w:name="_Toc503271149"/>
      <w:r w:rsidRPr="009026A4">
        <w:t>Installation</w:t>
      </w:r>
      <w:bookmarkEnd w:id="19"/>
      <w:bookmarkEnd w:id="20"/>
    </w:p>
    <w:p w14:paraId="51ABBE27" w14:textId="77777777" w:rsidR="009401CA" w:rsidRPr="009026A4" w:rsidRDefault="009401CA" w:rsidP="009401CA"/>
    <w:p w14:paraId="44AAC100" w14:textId="77777777" w:rsidR="009401CA" w:rsidRPr="009026A4" w:rsidRDefault="009401CA" w:rsidP="009401CA">
      <w:r w:rsidRPr="009026A4">
        <w:t>BioSIM est distribué sur Internet sous forme d</w:t>
      </w:r>
      <w:r w:rsidR="0098105F">
        <w:t>’</w:t>
      </w:r>
      <w:r w:rsidRPr="009026A4">
        <w:t>un fichier exécutable, et il suffit de cliquer sur le lien suivant :</w:t>
      </w:r>
    </w:p>
    <w:p w14:paraId="65BAE6E1" w14:textId="7AA04045" w:rsidR="009401CA" w:rsidRDefault="00000000" w:rsidP="009401CA">
      <w:hyperlink r:id="rId18" w:history="1">
        <w:r w:rsidR="00021889" w:rsidRPr="00635E5A">
          <w:rPr>
            <w:rStyle w:val="Hyperlien"/>
          </w:rPr>
          <w:t>https://apps-scf-cfs.nrcan.gc.ca/biosim</w:t>
        </w:r>
      </w:hyperlink>
    </w:p>
    <w:p w14:paraId="4D6D4869" w14:textId="5E2BA12A" w:rsidR="00021889" w:rsidRDefault="00021889" w:rsidP="009401CA"/>
    <w:p w14:paraId="4AD2B0A2" w14:textId="0BE065D9" w:rsidR="00021889" w:rsidRPr="009026A4" w:rsidRDefault="00021889" w:rsidP="009401CA">
      <w:bookmarkStart w:id="21" w:name="_Hlk132698710"/>
      <w:r>
        <w:t>Optionnellement, on peut aussi utiliser le lien FTP :</w:t>
      </w:r>
    </w:p>
    <w:p w14:paraId="4E382353" w14:textId="67F4DEA7" w:rsidR="009401CA" w:rsidRPr="009026A4" w:rsidRDefault="00000000" w:rsidP="009401CA">
      <w:hyperlink r:id="rId19" w:history="1">
        <w:r w:rsidR="009401CA" w:rsidRPr="009026A4">
          <w:rPr>
            <w:rStyle w:val="Hyperlien"/>
          </w:rPr>
          <w:t>ftp://ftp.cfl.scf.rncan.gc.ca/regniere/software/</w:t>
        </w:r>
      </w:hyperlink>
      <w:r w:rsidR="009401CA" w:rsidRPr="009026A4">
        <w:rPr>
          <w:rStyle w:val="Hyperlien"/>
        </w:rPr>
        <w:t>BioSIM/</w:t>
      </w:r>
    </w:p>
    <w:bookmarkEnd w:id="21"/>
    <w:p w14:paraId="5AAFFBF8" w14:textId="77777777" w:rsidR="009401CA" w:rsidRPr="009026A4" w:rsidRDefault="009401CA" w:rsidP="009401CA"/>
    <w:p w14:paraId="2C624A9D" w14:textId="0233AFA5" w:rsidR="009401CA" w:rsidRPr="009026A4" w:rsidRDefault="00021889" w:rsidP="009401CA">
      <w:pPr>
        <w:rPr>
          <w:snapToGrid/>
          <w:szCs w:val="24"/>
        </w:rPr>
      </w:pPr>
      <w:r>
        <w:t>L’usager doit t</w:t>
      </w:r>
      <w:r w:rsidR="009401CA" w:rsidRPr="009026A4">
        <w:t>élécharge</w:t>
      </w:r>
      <w:r w:rsidR="00BC4FAE">
        <w:t>r</w:t>
      </w:r>
      <w:r w:rsidR="009401CA" w:rsidRPr="009026A4">
        <w:t xml:space="preserve"> le fichier BioSIM</w:t>
      </w:r>
      <w:r w:rsidR="00BC4FAE">
        <w:t>11</w:t>
      </w:r>
      <w:r w:rsidR="009401CA" w:rsidRPr="009026A4">
        <w:t>_x_x.</w:t>
      </w:r>
      <w:r w:rsidR="005477CA">
        <w:t>zip</w:t>
      </w:r>
      <w:r w:rsidR="009401CA" w:rsidRPr="009026A4">
        <w:t xml:space="preserve"> et </w:t>
      </w:r>
      <w:r>
        <w:t>l’</w:t>
      </w:r>
      <w:r w:rsidR="009401CA" w:rsidRPr="009026A4">
        <w:t>enregistre</w:t>
      </w:r>
      <w:r>
        <w:t>r</w:t>
      </w:r>
      <w:r w:rsidR="009401CA" w:rsidRPr="009026A4">
        <w:t xml:space="preserve"> dans un répertoire sur l</w:t>
      </w:r>
      <w:r w:rsidR="0098105F">
        <w:t>’</w:t>
      </w:r>
      <w:r w:rsidR="009401CA" w:rsidRPr="009026A4">
        <w:t>ordinateur cible</w:t>
      </w:r>
      <w:r w:rsidR="00BC4FAE">
        <w:t xml:space="preserve"> et d</w:t>
      </w:r>
      <w:r w:rsidR="005477CA">
        <w:t>ézipper le fichier dans un répertoire</w:t>
      </w:r>
      <w:r w:rsidR="009401CA" w:rsidRPr="009026A4">
        <w:t>.</w:t>
      </w:r>
    </w:p>
    <w:p w14:paraId="51D523A1" w14:textId="77777777" w:rsidR="009401CA" w:rsidRPr="009026A4" w:rsidRDefault="009401CA" w:rsidP="009401CA">
      <w:pPr>
        <w:jc w:val="both"/>
      </w:pPr>
    </w:p>
    <w:p w14:paraId="5A83F456" w14:textId="5FF60E0E" w:rsidR="00021889" w:rsidRPr="00021889" w:rsidRDefault="00021889" w:rsidP="00021889">
      <w:r w:rsidRPr="00021889">
        <w:t>Une démo avec les base</w:t>
      </w:r>
      <w:r>
        <w:t>s</w:t>
      </w:r>
      <w:r w:rsidRPr="00021889">
        <w:t xml:space="preserve"> de do</w:t>
      </w:r>
      <w:r>
        <w:t>nnées par défaut est aussi disponible :</w:t>
      </w:r>
      <w:r w:rsidRPr="00021889">
        <w:t xml:space="preserve"> DemoBioSIM.zip</w:t>
      </w:r>
    </w:p>
    <w:p w14:paraId="134174F1" w14:textId="77777777" w:rsidR="00021889" w:rsidRPr="00021889" w:rsidRDefault="00021889" w:rsidP="00021889"/>
    <w:p w14:paraId="512FF207" w14:textId="77777777" w:rsidR="00021889" w:rsidRPr="00021889" w:rsidRDefault="00021889" w:rsidP="00021889">
      <w:pPr>
        <w:rPr>
          <w:lang w:val="en-CA"/>
        </w:rPr>
      </w:pPr>
      <w:r w:rsidRPr="00021889">
        <w:rPr>
          <w:lang w:val="en-CA"/>
        </w:rPr>
        <w:t>Advanced user can also download many databases from the ftp site:</w:t>
      </w:r>
    </w:p>
    <w:p w14:paraId="3764E464" w14:textId="69B41AC1" w:rsidR="00021889" w:rsidRPr="00351772" w:rsidRDefault="00000000" w:rsidP="00021889">
      <w:pPr>
        <w:rPr>
          <w:rStyle w:val="Hyperlien"/>
          <w:lang w:val="en-CA"/>
        </w:rPr>
      </w:pPr>
      <w:hyperlink r:id="rId20" w:history="1">
        <w:r w:rsidR="00021889" w:rsidRPr="00021889">
          <w:rPr>
            <w:rStyle w:val="Hyperlien"/>
            <w:lang w:val="en-CA"/>
          </w:rPr>
          <w:t>ftp://ftp.cfl.scf.rncan.gc.ca/regniere/Data11</w:t>
        </w:r>
      </w:hyperlink>
    </w:p>
    <w:p w14:paraId="3D733FE5" w14:textId="193FECA0" w:rsidR="00021889" w:rsidRPr="00351772" w:rsidRDefault="00021889" w:rsidP="00021889">
      <w:pPr>
        <w:rPr>
          <w:rStyle w:val="Hyperlien"/>
          <w:lang w:val="en-CA"/>
        </w:rPr>
      </w:pPr>
    </w:p>
    <w:p w14:paraId="4465785D" w14:textId="128BDEBD" w:rsidR="00021889" w:rsidRPr="00021889" w:rsidRDefault="00021889" w:rsidP="00021889">
      <w:r>
        <w:t>Noté que les liens FTP ne sont plus accessibles par des fureteur internet comme Google Chrome et Microsoft Edge. Les usagers doivent utiliser l’exp</w:t>
      </w:r>
      <w:r w:rsidR="00BC4FAE">
        <w:t>l</w:t>
      </w:r>
      <w:r>
        <w:t xml:space="preserve">orateur Windows ou un logiciel FTP comme </w:t>
      </w:r>
      <w:proofErr w:type="spellStart"/>
      <w:r>
        <w:t>FileZilla</w:t>
      </w:r>
      <w:proofErr w:type="spellEnd"/>
      <w:r>
        <w:t>.</w:t>
      </w:r>
    </w:p>
    <w:p w14:paraId="08078DE1" w14:textId="34A4224A" w:rsidR="009401CA" w:rsidRPr="00021889" w:rsidRDefault="009401CA" w:rsidP="009401CA">
      <w:pPr>
        <w:jc w:val="both"/>
      </w:pPr>
    </w:p>
    <w:p w14:paraId="24DAB54D" w14:textId="77777777" w:rsidR="009401CA" w:rsidRPr="00021889" w:rsidRDefault="009401CA" w:rsidP="009401CA"/>
    <w:p w14:paraId="756A062A" w14:textId="77777777" w:rsidR="009401CA" w:rsidRPr="009026A4" w:rsidRDefault="009401CA" w:rsidP="00E95183">
      <w:pPr>
        <w:pStyle w:val="Titre3"/>
      </w:pPr>
      <w:bookmarkStart w:id="22" w:name="_Toc348100092"/>
      <w:bookmarkStart w:id="23" w:name="_Toc503271150"/>
      <w:r w:rsidRPr="009026A4">
        <w:t>Configuration requise</w:t>
      </w:r>
      <w:bookmarkEnd w:id="22"/>
      <w:bookmarkEnd w:id="23"/>
    </w:p>
    <w:p w14:paraId="7F7B6620" w14:textId="77777777" w:rsidR="009401CA" w:rsidRPr="009026A4" w:rsidRDefault="009401CA" w:rsidP="009401CA"/>
    <w:p w14:paraId="3C09D6FB" w14:textId="668971F2" w:rsidR="009401CA" w:rsidRDefault="009401CA" w:rsidP="009401CA">
      <w:pPr>
        <w:jc w:val="both"/>
      </w:pPr>
      <w:r w:rsidRPr="009026A4">
        <w:t>BioSIM est compatible avec les systèmes d</w:t>
      </w:r>
      <w:r w:rsidR="0098105F">
        <w:t>’</w:t>
      </w:r>
      <w:r w:rsidRPr="009026A4">
        <w:t>exploitation Microsoft Windows XP</w:t>
      </w:r>
      <w:r w:rsidR="005477CA">
        <w:t>,</w:t>
      </w:r>
      <w:r w:rsidRPr="009026A4">
        <w:t xml:space="preserve"> Windows 7</w:t>
      </w:r>
      <w:r w:rsidR="00BC4FAE">
        <w:t>, 8,</w:t>
      </w:r>
      <w:r w:rsidR="005477CA">
        <w:t xml:space="preserve"> 10</w:t>
      </w:r>
      <w:r w:rsidR="00BC4FAE">
        <w:t xml:space="preserve"> et Windows 11</w:t>
      </w:r>
      <w:r w:rsidRPr="009026A4">
        <w:t>, et il fonctionnera sur les ordinateurs disposant d</w:t>
      </w:r>
      <w:r w:rsidR="0098105F">
        <w:t>’</w:t>
      </w:r>
      <w:r w:rsidRPr="009026A4">
        <w:t xml:space="preserve">au moins </w:t>
      </w:r>
      <w:r w:rsidR="00BC4FAE">
        <w:t>2</w:t>
      </w:r>
      <w:r w:rsidRPr="009026A4">
        <w:t>50 Mo d</w:t>
      </w:r>
      <w:r w:rsidR="0098105F">
        <w:t>’</w:t>
      </w:r>
      <w:r w:rsidRPr="009026A4">
        <w:t>espace disque libre.</w:t>
      </w:r>
    </w:p>
    <w:p w14:paraId="608930AD" w14:textId="77777777" w:rsidR="00804DDE" w:rsidRDefault="00804DDE" w:rsidP="009401CA">
      <w:pPr>
        <w:jc w:val="both"/>
      </w:pPr>
    </w:p>
    <w:p w14:paraId="0A1D405B" w14:textId="77BD7906" w:rsidR="00804DDE" w:rsidRPr="009026A4" w:rsidRDefault="00804DDE" w:rsidP="009401CA">
      <w:pPr>
        <w:jc w:val="both"/>
      </w:pPr>
      <w:r>
        <w:t>BioSIM 1</w:t>
      </w:r>
      <w:r w:rsidR="005477CA">
        <w:t>1</w:t>
      </w:r>
      <w:r>
        <w:t xml:space="preserve"> est un logi</w:t>
      </w:r>
      <w:r w:rsidR="005477CA">
        <w:t>ciel capable de calcul parallèle</w:t>
      </w:r>
      <w:r>
        <w:t xml:space="preserve">. Il fait automatiquement plein usage des machines à cœur multiple. </w:t>
      </w:r>
    </w:p>
    <w:p w14:paraId="1F3A9EEE" w14:textId="77777777" w:rsidR="009401CA" w:rsidRPr="009026A4" w:rsidRDefault="009401CA" w:rsidP="009401CA">
      <w:pPr>
        <w:jc w:val="both"/>
      </w:pPr>
    </w:p>
    <w:p w14:paraId="26EFC8F5" w14:textId="77777777" w:rsidR="009401CA" w:rsidRPr="009026A4" w:rsidRDefault="009401CA" w:rsidP="00E95183">
      <w:pPr>
        <w:pStyle w:val="Titre3"/>
      </w:pPr>
      <w:bookmarkStart w:id="24" w:name="_Toc348100093"/>
      <w:bookmarkStart w:id="25" w:name="_Toc503271151"/>
      <w:r w:rsidRPr="009026A4">
        <w:t>Utilitaires</w:t>
      </w:r>
      <w:bookmarkEnd w:id="24"/>
      <w:bookmarkEnd w:id="25"/>
    </w:p>
    <w:p w14:paraId="57FD3732" w14:textId="77777777" w:rsidR="009401CA" w:rsidRPr="009026A4" w:rsidRDefault="009401CA" w:rsidP="009401CA"/>
    <w:p w14:paraId="283B4AFD" w14:textId="77777777" w:rsidR="009401CA" w:rsidRPr="009026A4" w:rsidRDefault="009401CA" w:rsidP="009401CA">
      <w:pPr>
        <w:jc w:val="both"/>
      </w:pPr>
      <w:r w:rsidRPr="009026A4">
        <w:lastRenderedPageBreak/>
        <w:t>Six programmes distincts sont fournis avec BioSIM pour compléter les capacités du système (voir le système d</w:t>
      </w:r>
      <w:r w:rsidR="0098105F">
        <w:t>’</w:t>
      </w:r>
      <w:r w:rsidRPr="009026A4">
        <w:t>aide de chaque utilitaire pour plus d</w:t>
      </w:r>
      <w:r w:rsidR="0098105F">
        <w:t>’</w:t>
      </w:r>
      <w:r w:rsidRPr="009026A4">
        <w:t>information sur son utilisation) :</w:t>
      </w:r>
    </w:p>
    <w:p w14:paraId="05B88CE0" w14:textId="77777777" w:rsidR="009401CA" w:rsidRPr="009026A4" w:rsidRDefault="009401CA" w:rsidP="009401CA">
      <w:pPr>
        <w:jc w:val="both"/>
      </w:pPr>
    </w:p>
    <w:p w14:paraId="1401335C" w14:textId="77777777" w:rsidR="009401CA" w:rsidRPr="009026A4" w:rsidRDefault="009401CA" w:rsidP="000C369D">
      <w:pPr>
        <w:numPr>
          <w:ilvl w:val="0"/>
          <w:numId w:val="1"/>
        </w:numPr>
        <w:tabs>
          <w:tab w:val="left" w:pos="720"/>
        </w:tabs>
        <w:snapToGrid w:val="0"/>
        <w:jc w:val="both"/>
      </w:pPr>
      <w:r w:rsidRPr="009026A4">
        <w:t>Éditeur de bases de données de normales : permet de modifier les bases de données contenant les normales.</w:t>
      </w:r>
    </w:p>
    <w:p w14:paraId="0D1C1CED" w14:textId="3A29CCFD" w:rsidR="009401CA" w:rsidRDefault="009401CA" w:rsidP="000C369D">
      <w:pPr>
        <w:numPr>
          <w:ilvl w:val="0"/>
          <w:numId w:val="1"/>
        </w:numPr>
        <w:tabs>
          <w:tab w:val="left" w:pos="720"/>
        </w:tabs>
        <w:snapToGrid w:val="0"/>
        <w:jc w:val="both"/>
      </w:pPr>
      <w:r w:rsidRPr="009026A4">
        <w:t>Éditeur de bases de données quotidiennes : permet de modifier les bases de données quotidiennes.</w:t>
      </w:r>
    </w:p>
    <w:p w14:paraId="3285536B" w14:textId="0581FF95" w:rsidR="00E23E94" w:rsidRPr="009026A4" w:rsidRDefault="00E23E94" w:rsidP="00E23E94">
      <w:pPr>
        <w:numPr>
          <w:ilvl w:val="0"/>
          <w:numId w:val="1"/>
        </w:numPr>
        <w:tabs>
          <w:tab w:val="left" w:pos="720"/>
        </w:tabs>
        <w:snapToGrid w:val="0"/>
        <w:jc w:val="both"/>
      </w:pPr>
      <w:r w:rsidRPr="009026A4">
        <w:t xml:space="preserve">Éditeur de bases de données </w:t>
      </w:r>
      <w:r>
        <w:t xml:space="preserve">horaires </w:t>
      </w:r>
      <w:r w:rsidRPr="009026A4">
        <w:t xml:space="preserve">: permet de modifier les bases de données </w:t>
      </w:r>
      <w:r>
        <w:t>horaires</w:t>
      </w:r>
      <w:r w:rsidRPr="009026A4">
        <w:t>.</w:t>
      </w:r>
    </w:p>
    <w:p w14:paraId="162C91F2" w14:textId="1E557B6C" w:rsidR="009401CA" w:rsidRDefault="00BC4FAE" w:rsidP="000C369D">
      <w:pPr>
        <w:numPr>
          <w:ilvl w:val="0"/>
          <w:numId w:val="1"/>
        </w:numPr>
        <w:tabs>
          <w:tab w:val="left" w:pos="720"/>
        </w:tabs>
        <w:snapToGrid w:val="0"/>
        <w:jc w:val="both"/>
      </w:pPr>
      <w:r>
        <w:t>Stations appariées</w:t>
      </w:r>
      <w:r w:rsidR="009401CA" w:rsidRPr="009026A4">
        <w:t xml:space="preserve"> : </w:t>
      </w:r>
      <w:r>
        <w:t>Voir les stations météorologiques sélectionner et les gradients climatiques</w:t>
      </w:r>
    </w:p>
    <w:p w14:paraId="506C9408" w14:textId="7EE53306" w:rsidR="00BC4FAE" w:rsidRPr="009026A4" w:rsidRDefault="00BC4FAE" w:rsidP="000C369D">
      <w:pPr>
        <w:numPr>
          <w:ilvl w:val="0"/>
          <w:numId w:val="1"/>
        </w:numPr>
        <w:tabs>
          <w:tab w:val="left" w:pos="720"/>
        </w:tabs>
        <w:snapToGrid w:val="0"/>
        <w:jc w:val="both"/>
      </w:pPr>
      <w:r>
        <w:t xml:space="preserve">Téléchargeurs météo : </w:t>
      </w:r>
      <w:r w:rsidR="00D4479F">
        <w:t>Téléchargement et création de bases de données météorologiques.</w:t>
      </w:r>
    </w:p>
    <w:p w14:paraId="14E7C3B0" w14:textId="77777777" w:rsidR="009401CA" w:rsidRPr="009026A4" w:rsidRDefault="009401CA" w:rsidP="009401CA">
      <w:pPr>
        <w:tabs>
          <w:tab w:val="left" w:pos="720"/>
        </w:tabs>
        <w:snapToGrid w:val="0"/>
        <w:jc w:val="both"/>
      </w:pPr>
    </w:p>
    <w:p w14:paraId="1A4AFD4C" w14:textId="1A462DD3" w:rsidR="009401CA" w:rsidRPr="009026A4" w:rsidRDefault="009401CA" w:rsidP="009401CA">
      <w:pPr>
        <w:jc w:val="both"/>
      </w:pPr>
      <w:r w:rsidRPr="009026A4">
        <w:t>BioSIM peut également exporter les données d</w:t>
      </w:r>
      <w:r w:rsidR="0098105F">
        <w:t>’</w:t>
      </w:r>
      <w:r w:rsidRPr="009026A4">
        <w:t>analyse vers votre tableur Windows favori (p. ex., Microsoft Excel</w:t>
      </w:r>
      <w:r w:rsidR="00CD7EEA">
        <w:t>, LibreOffice</w:t>
      </w:r>
      <w:r w:rsidRPr="009026A4">
        <w:t>).</w:t>
      </w:r>
    </w:p>
    <w:p w14:paraId="49E41597" w14:textId="77777777" w:rsidR="009401CA" w:rsidRPr="009026A4" w:rsidRDefault="009401CA" w:rsidP="009401CA">
      <w:pPr>
        <w:jc w:val="both"/>
      </w:pPr>
    </w:p>
    <w:p w14:paraId="4E1D188C" w14:textId="77777777" w:rsidR="009401CA" w:rsidRPr="009026A4" w:rsidRDefault="009401CA" w:rsidP="00E95183">
      <w:pPr>
        <w:pStyle w:val="Titre3"/>
      </w:pPr>
      <w:bookmarkStart w:id="26" w:name="_Toc348100094"/>
      <w:bookmarkStart w:id="27" w:name="_Toc503271152"/>
      <w:r w:rsidRPr="009026A4">
        <w:t>Langue</w:t>
      </w:r>
      <w:bookmarkEnd w:id="26"/>
      <w:bookmarkEnd w:id="27"/>
    </w:p>
    <w:p w14:paraId="4D4392C4" w14:textId="77777777" w:rsidR="009401CA" w:rsidRPr="009026A4" w:rsidRDefault="009401CA" w:rsidP="009401CA">
      <w:pPr>
        <w:jc w:val="both"/>
      </w:pPr>
    </w:p>
    <w:p w14:paraId="3462563A" w14:textId="77777777" w:rsidR="009401CA" w:rsidRPr="009026A4" w:rsidRDefault="009401CA" w:rsidP="009401CA">
      <w:pPr>
        <w:jc w:val="both"/>
      </w:pPr>
      <w:r w:rsidRPr="009026A4">
        <w:t>BioSIM est disponible en français et en anglais. Pour changer la langue, vous devez sélectionner [Outils] [Langue] puis cliquer [(Français ou English)] dans la barre de menu. Pour que le changement entre en vigueur, vous devez fermer et redémarrer BioSIM.</w:t>
      </w:r>
    </w:p>
    <w:p w14:paraId="3B92AD90" w14:textId="77777777" w:rsidR="009401CA" w:rsidRPr="009026A4" w:rsidRDefault="009401CA" w:rsidP="009401CA">
      <w:pPr>
        <w:jc w:val="both"/>
        <w:rPr>
          <w:b/>
        </w:rPr>
      </w:pPr>
    </w:p>
    <w:p w14:paraId="05193386" w14:textId="77777777" w:rsidR="009401CA" w:rsidRPr="009026A4" w:rsidRDefault="009401CA" w:rsidP="00EF059B">
      <w:pPr>
        <w:pStyle w:val="Titre2"/>
      </w:pPr>
      <w:bookmarkStart w:id="28" w:name="_Toc348017867"/>
      <w:bookmarkStart w:id="29" w:name="_Toc348100095"/>
      <w:bookmarkStart w:id="30" w:name="_Toc503271153"/>
      <w:r w:rsidRPr="009026A4">
        <w:t>Exécuter BioSIM</w:t>
      </w:r>
      <w:bookmarkEnd w:id="28"/>
      <w:bookmarkEnd w:id="29"/>
      <w:bookmarkEnd w:id="30"/>
    </w:p>
    <w:p w14:paraId="32DA56B9" w14:textId="77777777" w:rsidR="009401CA" w:rsidRPr="009026A4" w:rsidRDefault="009401CA" w:rsidP="009401CA">
      <w:pPr>
        <w:jc w:val="both"/>
      </w:pPr>
    </w:p>
    <w:p w14:paraId="7D3DD623" w14:textId="77777777" w:rsidR="009401CA" w:rsidRPr="009026A4" w:rsidRDefault="009401CA" w:rsidP="00E95183">
      <w:pPr>
        <w:pStyle w:val="Titre3"/>
      </w:pPr>
      <w:bookmarkStart w:id="31" w:name="_Toc348100096"/>
      <w:bookmarkStart w:id="32" w:name="_Toc503271154"/>
      <w:r w:rsidRPr="009026A4">
        <w:t>Par l</w:t>
      </w:r>
      <w:r w:rsidR="0098105F">
        <w:t>’</w:t>
      </w:r>
      <w:r w:rsidRPr="009026A4">
        <w:t>interface usagé</w:t>
      </w:r>
      <w:bookmarkEnd w:id="31"/>
      <w:bookmarkEnd w:id="32"/>
    </w:p>
    <w:p w14:paraId="484D023D" w14:textId="77777777" w:rsidR="009401CA" w:rsidRPr="009026A4" w:rsidRDefault="009401CA" w:rsidP="009401CA">
      <w:pPr>
        <w:jc w:val="both"/>
      </w:pPr>
    </w:p>
    <w:p w14:paraId="4D5BAC03" w14:textId="6DCF630B" w:rsidR="009401CA" w:rsidRPr="00651234" w:rsidRDefault="00566189" w:rsidP="009401CA">
      <w:pPr>
        <w:jc w:val="both"/>
      </w:pPr>
      <w:r w:rsidRPr="00651234">
        <w:t xml:space="preserve">Pour </w:t>
      </w:r>
      <w:r w:rsidR="00651234">
        <w:t>d</w:t>
      </w:r>
      <w:r w:rsidRPr="00651234">
        <w:t>émarrer BioSIM, l</w:t>
      </w:r>
      <w:r w:rsidR="00651234">
        <w:t>’</w:t>
      </w:r>
      <w:r w:rsidRPr="00651234">
        <w:t xml:space="preserve">usager doit double-cliquer sur l’application BioSIM </w:t>
      </w:r>
      <w:r>
        <w:rPr>
          <w:noProof/>
          <w:lang w:eastAsia="en-CA"/>
        </w:rPr>
        <w:drawing>
          <wp:inline distT="0" distB="0" distL="0" distR="0" wp14:anchorId="3096A1A5" wp14:editId="1DC415E1">
            <wp:extent cx="201190" cy="211455"/>
            <wp:effectExtent l="0" t="0" r="8890" b="0"/>
            <wp:docPr id="139" name="Image 1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1190" cy="211455"/>
                    </a:xfrm>
                    <a:prstGeom prst="rect">
                      <a:avLst/>
                    </a:prstGeom>
                    <a:noFill/>
                    <a:ln>
                      <a:noFill/>
                      <a:prstDash/>
                    </a:ln>
                  </pic:spPr>
                </pic:pic>
              </a:graphicData>
            </a:graphic>
          </wp:inline>
        </w:drawing>
      </w:r>
      <w:r w:rsidRPr="00651234">
        <w:t xml:space="preserve"> </w:t>
      </w:r>
      <w:r w:rsidR="00651234" w:rsidRPr="00651234">
        <w:t xml:space="preserve">du répertoire principal. </w:t>
      </w:r>
    </w:p>
    <w:p w14:paraId="50E2BE5D" w14:textId="77777777" w:rsidR="009401CA" w:rsidRPr="00651234" w:rsidRDefault="009401CA" w:rsidP="009401CA">
      <w:pPr>
        <w:jc w:val="both"/>
      </w:pPr>
    </w:p>
    <w:p w14:paraId="25ADD65F" w14:textId="77777777" w:rsidR="009401CA" w:rsidRPr="009026A4" w:rsidRDefault="009401CA" w:rsidP="00E95183">
      <w:pPr>
        <w:pStyle w:val="Titre3"/>
      </w:pPr>
      <w:bookmarkStart w:id="33" w:name="_Toc348017869"/>
      <w:bookmarkStart w:id="34" w:name="_Toc348100097"/>
      <w:bookmarkStart w:id="35" w:name="_Toc503271155"/>
      <w:r w:rsidRPr="009026A4">
        <w:t>Par ligne de commande</w:t>
      </w:r>
      <w:bookmarkEnd w:id="33"/>
      <w:bookmarkEnd w:id="34"/>
      <w:bookmarkEnd w:id="35"/>
    </w:p>
    <w:p w14:paraId="1905B329" w14:textId="77777777" w:rsidR="009401CA" w:rsidRPr="009026A4" w:rsidRDefault="009401CA" w:rsidP="009401CA">
      <w:pPr>
        <w:keepNext/>
        <w:jc w:val="both"/>
        <w:rPr>
          <w:b/>
        </w:rPr>
      </w:pPr>
    </w:p>
    <w:p w14:paraId="0AB6EBA9" w14:textId="38517333" w:rsidR="009401CA" w:rsidRPr="00651234" w:rsidRDefault="009401CA" w:rsidP="009401CA">
      <w:pPr>
        <w:keepNext/>
        <w:jc w:val="both"/>
      </w:pPr>
      <w:r w:rsidRPr="00566189">
        <w:t xml:space="preserve">BioSIM </w:t>
      </w:r>
      <w:r w:rsidR="00566189" w:rsidRPr="00566189">
        <w:t>peut être exécut</w:t>
      </w:r>
      <w:r w:rsidR="00566189">
        <w:t>é</w:t>
      </w:r>
      <w:r w:rsidR="00566189" w:rsidRPr="00566189">
        <w:t xml:space="preserve"> en mode ligne de commande</w:t>
      </w:r>
      <w:r w:rsidR="00566189">
        <w:t xml:space="preserve"> (scripte) en utilisant le planificateur de tâches Windows.</w:t>
      </w:r>
      <w:r w:rsidRPr="00566189">
        <w:t xml:space="preserve"> </w:t>
      </w:r>
      <w:r w:rsidR="00566189" w:rsidRPr="00651234">
        <w:t xml:space="preserve">C’est très utile pour </w:t>
      </w:r>
      <w:proofErr w:type="spellStart"/>
      <w:r w:rsidR="00566189" w:rsidRPr="00651234">
        <w:t>executer</w:t>
      </w:r>
      <w:proofErr w:type="spellEnd"/>
      <w:r w:rsidR="00566189" w:rsidRPr="00651234">
        <w:t xml:space="preserve"> automatiquement une tâche à répéti</w:t>
      </w:r>
      <w:r w:rsidR="00651234" w:rsidRPr="00651234">
        <w:t>ti</w:t>
      </w:r>
      <w:r w:rsidR="00566189" w:rsidRPr="00651234">
        <w:t>on (quotidiennement par exemple</w:t>
      </w:r>
      <w:r w:rsidRPr="00651234">
        <w:t xml:space="preserve">. </w:t>
      </w:r>
      <w:r w:rsidR="00651234" w:rsidRPr="00651234">
        <w:t xml:space="preserve">Quand </w:t>
      </w:r>
      <w:r w:rsidRPr="00651234">
        <w:t xml:space="preserve">BioSIM </w:t>
      </w:r>
      <w:r w:rsidR="00651234" w:rsidRPr="00651234">
        <w:t xml:space="preserve">est </w:t>
      </w:r>
      <w:proofErr w:type="spellStart"/>
      <w:r w:rsidR="00651234" w:rsidRPr="00651234">
        <w:t>execute</w:t>
      </w:r>
      <w:proofErr w:type="spellEnd"/>
      <w:r w:rsidR="00651234" w:rsidRPr="00651234">
        <w:t xml:space="preserve"> en ligne de commande, seules les composants coch</w:t>
      </w:r>
      <w:r w:rsidR="00651234">
        <w:t xml:space="preserve">és sont exécutés. </w:t>
      </w:r>
      <w:r w:rsidR="00651234" w:rsidRPr="00651234">
        <w:t xml:space="preserve">Pour exécuter </w:t>
      </w:r>
      <w:r w:rsidRPr="00651234">
        <w:t xml:space="preserve">BioSIM </w:t>
      </w:r>
      <w:r w:rsidR="00651234" w:rsidRPr="00651234">
        <w:t>en mode scripte, utiliser la syntaxe suivante</w:t>
      </w:r>
      <w:r w:rsidR="00651234">
        <w:t xml:space="preserve"> </w:t>
      </w:r>
      <w:r w:rsidRPr="00651234">
        <w:t>:</w:t>
      </w:r>
    </w:p>
    <w:p w14:paraId="267B7BFA" w14:textId="77777777" w:rsidR="009401CA" w:rsidRPr="00651234" w:rsidRDefault="009401CA" w:rsidP="009401CA">
      <w:pPr>
        <w:jc w:val="both"/>
      </w:pPr>
    </w:p>
    <w:p w14:paraId="6A4FE788" w14:textId="2CE2B98E" w:rsidR="009401CA" w:rsidRPr="00651234" w:rsidRDefault="009401CA" w:rsidP="009401CA">
      <w:pPr>
        <w:jc w:val="both"/>
      </w:pPr>
      <w:r w:rsidRPr="00651234">
        <w:t>BioSIM1</w:t>
      </w:r>
      <w:r w:rsidR="00651234" w:rsidRPr="00651234">
        <w:t>1</w:t>
      </w:r>
      <w:r w:rsidRPr="00651234">
        <w:t>.exe "</w:t>
      </w:r>
      <w:proofErr w:type="spellStart"/>
      <w:r w:rsidR="00651234" w:rsidRPr="00651234">
        <w:t>Chemin</w:t>
      </w:r>
      <w:r w:rsidRPr="00651234">
        <w:t>Project</w:t>
      </w:r>
      <w:proofErr w:type="spellEnd"/>
      <w:r w:rsidRPr="00651234">
        <w:t>" -</w:t>
      </w:r>
      <w:r w:rsidR="00082E46">
        <w:t>e</w:t>
      </w:r>
    </w:p>
    <w:p w14:paraId="167231B6" w14:textId="77777777" w:rsidR="009401CA" w:rsidRPr="00651234" w:rsidRDefault="009401CA" w:rsidP="009401CA">
      <w:pPr>
        <w:jc w:val="both"/>
      </w:pPr>
      <w:r w:rsidRPr="00651234">
        <w:t xml:space="preserve"> </w:t>
      </w:r>
    </w:p>
    <w:p w14:paraId="35E9DCC6" w14:textId="43615133" w:rsidR="009401CA" w:rsidRPr="00651234" w:rsidRDefault="00651234" w:rsidP="009401CA">
      <w:pPr>
        <w:jc w:val="both"/>
      </w:pPr>
      <w:r w:rsidRPr="00651234">
        <w:t xml:space="preserve">Où </w:t>
      </w:r>
      <w:r w:rsidR="009401CA" w:rsidRPr="00651234">
        <w:t>"</w:t>
      </w:r>
      <w:proofErr w:type="spellStart"/>
      <w:r w:rsidRPr="00651234">
        <w:t>Chemin</w:t>
      </w:r>
      <w:r w:rsidR="009401CA" w:rsidRPr="00651234">
        <w:t>Project</w:t>
      </w:r>
      <w:proofErr w:type="spellEnd"/>
      <w:r w:rsidR="009401CA" w:rsidRPr="00651234">
        <w:t xml:space="preserve">" </w:t>
      </w:r>
      <w:r w:rsidRPr="00651234">
        <w:t xml:space="preserve">est le chemin complet vers un projet </w:t>
      </w:r>
      <w:r w:rsidR="009401CA" w:rsidRPr="00651234">
        <w:t>BioSI</w:t>
      </w:r>
      <w:r>
        <w:t>M (.</w:t>
      </w:r>
      <w:proofErr w:type="spellStart"/>
      <w:r>
        <w:t>biox</w:t>
      </w:r>
      <w:proofErr w:type="spellEnd"/>
      <w:r>
        <w:t>)</w:t>
      </w:r>
      <w:r w:rsidR="009401CA" w:rsidRPr="00651234">
        <w:t>.</w:t>
      </w:r>
      <w:r w:rsidR="00082E46">
        <w:t xml:space="preserve"> Deux autres options sont disponible, -Show pour afficher la progression et -log « </w:t>
      </w:r>
      <w:proofErr w:type="spellStart"/>
      <w:r w:rsidR="00082E46">
        <w:t>FichierLog</w:t>
      </w:r>
      <w:proofErr w:type="spellEnd"/>
      <w:r w:rsidR="00082E46">
        <w:t> » pour exporter l’information de suivi.</w:t>
      </w:r>
    </w:p>
    <w:p w14:paraId="67C7609C" w14:textId="77777777" w:rsidR="009401CA" w:rsidRPr="00651234" w:rsidRDefault="009401CA" w:rsidP="009401CA">
      <w:pPr>
        <w:jc w:val="both"/>
      </w:pPr>
    </w:p>
    <w:p w14:paraId="66D221DA" w14:textId="77777777" w:rsidR="009401CA" w:rsidRPr="00651234" w:rsidRDefault="009401CA" w:rsidP="009401CA">
      <w:pPr>
        <w:jc w:val="both"/>
      </w:pPr>
    </w:p>
    <w:p w14:paraId="26699897" w14:textId="77777777" w:rsidR="009401CA" w:rsidRPr="00651234" w:rsidRDefault="009401CA" w:rsidP="009401CA">
      <w:pPr>
        <w:jc w:val="both"/>
        <w:rPr>
          <w:b/>
        </w:rPr>
      </w:pPr>
    </w:p>
    <w:p w14:paraId="3C0F9E04" w14:textId="77777777" w:rsidR="009401CA" w:rsidRPr="009026A4" w:rsidRDefault="009401CA" w:rsidP="00EF059B">
      <w:pPr>
        <w:pStyle w:val="Titre2"/>
      </w:pPr>
      <w:bookmarkStart w:id="36" w:name="_Toc348100098"/>
      <w:bookmarkStart w:id="37" w:name="_Toc503271156"/>
      <w:r w:rsidRPr="009026A4">
        <w:t>Fonctionnement de BioSIM</w:t>
      </w:r>
      <w:bookmarkEnd w:id="36"/>
      <w:bookmarkEnd w:id="37"/>
    </w:p>
    <w:p w14:paraId="3E2DCC08" w14:textId="77777777" w:rsidR="009401CA" w:rsidRPr="009026A4" w:rsidRDefault="009401CA" w:rsidP="009401CA"/>
    <w:p w14:paraId="7DF91ACE" w14:textId="77777777" w:rsidR="009401CA" w:rsidRPr="009026A4" w:rsidRDefault="009401CA" w:rsidP="00E95183">
      <w:pPr>
        <w:pStyle w:val="Titre3"/>
      </w:pPr>
      <w:bookmarkStart w:id="38" w:name="_Toc348100099"/>
      <w:bookmarkStart w:id="39" w:name="_Toc503271157"/>
      <w:r w:rsidRPr="009026A4">
        <w:t>Information requise</w:t>
      </w:r>
      <w:bookmarkEnd w:id="38"/>
      <w:bookmarkEnd w:id="39"/>
    </w:p>
    <w:p w14:paraId="5886511D" w14:textId="77777777" w:rsidR="009401CA" w:rsidRPr="009026A4" w:rsidRDefault="009401CA" w:rsidP="009401CA"/>
    <w:p w14:paraId="33E29E2D" w14:textId="77777777" w:rsidR="009401CA" w:rsidRPr="009026A4" w:rsidRDefault="009401CA" w:rsidP="009401CA">
      <w:r w:rsidRPr="009026A4">
        <w:lastRenderedPageBreak/>
        <w:t>BioSIM contrôle l</w:t>
      </w:r>
      <w:r w:rsidR="0098105F">
        <w:t>’</w:t>
      </w:r>
      <w:r w:rsidRPr="009026A4">
        <w:t>exécution des modèles de simulation régis par la température pour la prévision des processus saisonniers. Pour ce faire, le système doit :</w:t>
      </w:r>
    </w:p>
    <w:p w14:paraId="17DAF99E" w14:textId="77777777" w:rsidR="009401CA" w:rsidRPr="009026A4" w:rsidRDefault="009401CA" w:rsidP="009401CA">
      <w:pPr>
        <w:jc w:val="both"/>
      </w:pPr>
    </w:p>
    <w:p w14:paraId="46A6F100" w14:textId="77777777" w:rsidR="009401CA" w:rsidRPr="009026A4" w:rsidRDefault="009401CA" w:rsidP="000C369D">
      <w:pPr>
        <w:numPr>
          <w:ilvl w:val="0"/>
          <w:numId w:val="2"/>
        </w:numPr>
        <w:tabs>
          <w:tab w:val="left" w:pos="720"/>
        </w:tabs>
        <w:snapToGrid w:val="0"/>
        <w:jc w:val="both"/>
      </w:pPr>
      <w:r w:rsidRPr="009026A4">
        <w:t>fournir au modèle de simulation des séries chronologiques de températures quotidiennes de l</w:t>
      </w:r>
      <w:r w:rsidR="0098105F">
        <w:t>’</w:t>
      </w:r>
      <w:r w:rsidRPr="009026A4">
        <w:t>air (minimum et maximum) propres à une région géographique et, facultativement, des données de précipitations, de la vitesse du vent, des chutes et de l</w:t>
      </w:r>
      <w:r w:rsidR="0098105F">
        <w:t>’</w:t>
      </w:r>
      <w:r w:rsidRPr="009026A4">
        <w:t>accumulation de neige, du point de rosée, de l</w:t>
      </w:r>
      <w:r w:rsidR="0098105F">
        <w:t>’</w:t>
      </w:r>
      <w:r w:rsidRPr="009026A4">
        <w:t>humidité relative et/ou du rayonnement solaire;</w:t>
      </w:r>
    </w:p>
    <w:p w14:paraId="0D78553C" w14:textId="77777777" w:rsidR="009401CA" w:rsidRPr="009026A4" w:rsidRDefault="009401CA" w:rsidP="000C369D">
      <w:pPr>
        <w:numPr>
          <w:ilvl w:val="0"/>
          <w:numId w:val="2"/>
        </w:numPr>
        <w:tabs>
          <w:tab w:val="left" w:pos="720"/>
        </w:tabs>
        <w:snapToGrid w:val="0"/>
        <w:jc w:val="both"/>
      </w:pPr>
      <w:r w:rsidRPr="009026A4">
        <w:t>contrôle l</w:t>
      </w:r>
      <w:r w:rsidR="0098105F">
        <w:t>’</w:t>
      </w:r>
      <w:r w:rsidRPr="009026A4">
        <w:t>exécution du modèle de simulation sélectionné, en variant facultativement certains paramètres du modèle;</w:t>
      </w:r>
    </w:p>
    <w:p w14:paraId="5C6A962B" w14:textId="77777777" w:rsidR="009401CA" w:rsidRPr="009026A4" w:rsidRDefault="009401CA" w:rsidP="000C369D">
      <w:pPr>
        <w:numPr>
          <w:ilvl w:val="0"/>
          <w:numId w:val="2"/>
        </w:numPr>
        <w:tabs>
          <w:tab w:val="left" w:pos="720"/>
        </w:tabs>
        <w:snapToGrid w:val="0"/>
        <w:jc w:val="both"/>
      </w:pPr>
      <w:r w:rsidRPr="009026A4">
        <w:t>fusionner tous les extrants dans une base de données;</w:t>
      </w:r>
    </w:p>
    <w:p w14:paraId="000FD261" w14:textId="3E785D89" w:rsidR="009401CA" w:rsidRPr="009026A4" w:rsidRDefault="009401CA" w:rsidP="000C369D">
      <w:pPr>
        <w:numPr>
          <w:ilvl w:val="0"/>
          <w:numId w:val="2"/>
        </w:numPr>
        <w:tabs>
          <w:tab w:val="left" w:pos="720"/>
        </w:tabs>
        <w:snapToGrid w:val="0"/>
        <w:jc w:val="both"/>
      </w:pPr>
      <w:r w:rsidRPr="009026A4">
        <w:t xml:space="preserve">examiner les extrants du modèle pour extraire les caractéristiques statistiques </w:t>
      </w:r>
      <w:r w:rsidR="00556389">
        <w:t>précisées</w:t>
      </w:r>
      <w:r w:rsidRPr="009026A4">
        <w:t xml:space="preserve"> par l</w:t>
      </w:r>
      <w:r w:rsidR="0098105F">
        <w:t>’</w:t>
      </w:r>
      <w:r w:rsidRPr="009026A4">
        <w:t>utilisateur et présenter cette information sous forme de tableaux ou de cartes.</w:t>
      </w:r>
    </w:p>
    <w:p w14:paraId="7A069625" w14:textId="77777777" w:rsidR="009401CA" w:rsidRPr="009026A4" w:rsidRDefault="009401CA" w:rsidP="009401CA">
      <w:pPr>
        <w:jc w:val="both"/>
      </w:pPr>
    </w:p>
    <w:p w14:paraId="69BB1183" w14:textId="77777777" w:rsidR="009401CA" w:rsidRPr="009026A4" w:rsidRDefault="009401CA" w:rsidP="009401CA">
      <w:pPr>
        <w:jc w:val="both"/>
      </w:pPr>
      <w:r w:rsidRPr="009026A4">
        <w:t>BioSIM utilise sept sources principales de données :</w:t>
      </w:r>
    </w:p>
    <w:p w14:paraId="489BB0D2" w14:textId="77777777" w:rsidR="009401CA" w:rsidRPr="009026A4" w:rsidRDefault="009401CA" w:rsidP="009401CA">
      <w:pPr>
        <w:jc w:val="both"/>
      </w:pPr>
    </w:p>
    <w:p w14:paraId="17DB4727" w14:textId="77777777" w:rsidR="009401CA" w:rsidRPr="009026A4" w:rsidRDefault="009401CA" w:rsidP="000C369D">
      <w:pPr>
        <w:numPr>
          <w:ilvl w:val="0"/>
          <w:numId w:val="3"/>
        </w:numPr>
        <w:tabs>
          <w:tab w:val="left" w:pos="720"/>
        </w:tabs>
        <w:snapToGrid w:val="0"/>
        <w:jc w:val="both"/>
      </w:pPr>
      <w:r w:rsidRPr="009026A4">
        <w:t>données météorologiques (accessibles par l</w:t>
      </w:r>
      <w:r w:rsidR="0098105F">
        <w:t>’</w:t>
      </w:r>
      <w:hyperlink w:history="1">
        <w:r w:rsidRPr="009026A4">
          <w:rPr>
            <w:rStyle w:val="Hyperlien"/>
          </w:rPr>
          <w:t>Éditeur de données liées</w:t>
        </w:r>
      </w:hyperlink>
      <w:r w:rsidRPr="009026A4">
        <w:t>)</w:t>
      </w:r>
    </w:p>
    <w:p w14:paraId="524554FF" w14:textId="6CA75723" w:rsidR="009401CA" w:rsidRPr="009026A4" w:rsidRDefault="009401CA" w:rsidP="000C369D">
      <w:pPr>
        <w:numPr>
          <w:ilvl w:val="1"/>
          <w:numId w:val="3"/>
        </w:numPr>
        <w:tabs>
          <w:tab w:val="left" w:pos="1440"/>
        </w:tabs>
        <w:snapToGrid w:val="0"/>
        <w:jc w:val="both"/>
      </w:pPr>
      <w:r w:rsidRPr="009026A4">
        <w:t>normales (statistiques mensuelles)</w:t>
      </w:r>
    </w:p>
    <w:p w14:paraId="48DA8C75" w14:textId="2E8F2645" w:rsidR="009401CA" w:rsidRDefault="009401CA" w:rsidP="000C369D">
      <w:pPr>
        <w:numPr>
          <w:ilvl w:val="1"/>
          <w:numId w:val="3"/>
        </w:numPr>
        <w:tabs>
          <w:tab w:val="left" w:pos="1440"/>
        </w:tabs>
        <w:snapToGrid w:val="0"/>
        <w:jc w:val="both"/>
      </w:pPr>
      <w:r w:rsidRPr="009026A4">
        <w:rPr>
          <w:spacing w:val="-2"/>
        </w:rPr>
        <w:t>données quotidiennes</w:t>
      </w:r>
      <w:r w:rsidRPr="009026A4">
        <w:t xml:space="preserve"> (y compris les prévisions)</w:t>
      </w:r>
    </w:p>
    <w:p w14:paraId="0D6790FE" w14:textId="75BD4D06" w:rsidR="00921C8C" w:rsidRPr="009026A4" w:rsidRDefault="00921C8C" w:rsidP="00921C8C">
      <w:pPr>
        <w:numPr>
          <w:ilvl w:val="1"/>
          <w:numId w:val="3"/>
        </w:numPr>
        <w:tabs>
          <w:tab w:val="left" w:pos="1440"/>
        </w:tabs>
        <w:snapToGrid w:val="0"/>
        <w:jc w:val="both"/>
      </w:pPr>
      <w:r w:rsidRPr="009026A4">
        <w:rPr>
          <w:spacing w:val="-2"/>
        </w:rPr>
        <w:t xml:space="preserve">données </w:t>
      </w:r>
      <w:r>
        <w:rPr>
          <w:spacing w:val="-2"/>
        </w:rPr>
        <w:t>horaires</w:t>
      </w:r>
      <w:r w:rsidRPr="009026A4">
        <w:t xml:space="preserve"> (y compris les prévisions)</w:t>
      </w:r>
    </w:p>
    <w:p w14:paraId="74A0AC2B" w14:textId="4C07AF96" w:rsidR="00921C8C" w:rsidRPr="009026A4" w:rsidRDefault="00921C8C" w:rsidP="00921C8C">
      <w:pPr>
        <w:numPr>
          <w:ilvl w:val="1"/>
          <w:numId w:val="3"/>
        </w:numPr>
        <w:tabs>
          <w:tab w:val="left" w:pos="1440"/>
        </w:tabs>
        <w:snapToGrid w:val="0"/>
        <w:jc w:val="both"/>
      </w:pPr>
      <w:r w:rsidRPr="009026A4">
        <w:rPr>
          <w:spacing w:val="-2"/>
        </w:rPr>
        <w:t xml:space="preserve">données </w:t>
      </w:r>
      <w:r>
        <w:rPr>
          <w:spacing w:val="-2"/>
        </w:rPr>
        <w:t>grilles</w:t>
      </w:r>
    </w:p>
    <w:p w14:paraId="034B4BD6" w14:textId="77777777" w:rsidR="009401CA" w:rsidRPr="009026A4" w:rsidRDefault="009401CA" w:rsidP="000C369D">
      <w:pPr>
        <w:numPr>
          <w:ilvl w:val="0"/>
          <w:numId w:val="3"/>
        </w:numPr>
        <w:tabs>
          <w:tab w:val="left" w:pos="720"/>
        </w:tabs>
        <w:snapToGrid w:val="0"/>
        <w:jc w:val="both"/>
      </w:pPr>
      <w:r w:rsidRPr="009026A4">
        <w:t>modèles altimétriques numériques (DEM), accessibles par l</w:t>
      </w:r>
      <w:r w:rsidR="0098105F">
        <w:t>’</w:t>
      </w:r>
      <w:hyperlink w:history="1">
        <w:r w:rsidRPr="009026A4">
          <w:rPr>
            <w:rStyle w:val="Hyperlien"/>
          </w:rPr>
          <w:t>Éditeur de données liées</w:t>
        </w:r>
      </w:hyperlink>
      <w:r w:rsidRPr="009026A4">
        <w:t>);</w:t>
      </w:r>
    </w:p>
    <w:p w14:paraId="7AA8F05C" w14:textId="77777777" w:rsidR="009401CA" w:rsidRPr="009026A4" w:rsidRDefault="009401CA" w:rsidP="000C369D">
      <w:pPr>
        <w:numPr>
          <w:ilvl w:val="0"/>
          <w:numId w:val="3"/>
        </w:numPr>
        <w:tabs>
          <w:tab w:val="left" w:pos="720"/>
        </w:tabs>
        <w:snapToGrid w:val="0"/>
        <w:jc w:val="both"/>
      </w:pPr>
      <w:r w:rsidRPr="009026A4">
        <w:t>modèles (accessibles par l</w:t>
      </w:r>
      <w:r w:rsidR="0098105F">
        <w:t>’</w:t>
      </w:r>
      <w:hyperlink w:history="1">
        <w:r w:rsidRPr="009026A4">
          <w:rPr>
            <w:rStyle w:val="Hyperlien"/>
          </w:rPr>
          <w:t>Éditeur de données liées</w:t>
        </w:r>
      </w:hyperlink>
      <w:r w:rsidRPr="009026A4">
        <w:t>);</w:t>
      </w:r>
    </w:p>
    <w:p w14:paraId="3E19EC4A" w14:textId="77777777" w:rsidR="009401CA" w:rsidRPr="009026A4" w:rsidRDefault="009401CA" w:rsidP="000C369D">
      <w:pPr>
        <w:numPr>
          <w:ilvl w:val="0"/>
          <w:numId w:val="3"/>
        </w:numPr>
        <w:tabs>
          <w:tab w:val="left" w:pos="720"/>
        </w:tabs>
        <w:snapToGrid w:val="0"/>
        <w:jc w:val="both"/>
      </w:pPr>
      <w:r w:rsidRPr="009026A4">
        <w:t>intrants du modèle (propres à chaque modèle et accessibles par l</w:t>
      </w:r>
      <w:r w:rsidR="0098105F">
        <w:t>’</w:t>
      </w:r>
      <w:r w:rsidRPr="009026A4">
        <w:t xml:space="preserve">onglet </w:t>
      </w:r>
      <w:r w:rsidRPr="009026A4">
        <w:rPr>
          <w:i/>
        </w:rPr>
        <w:t>Intrants</w:t>
      </w:r>
      <w:r w:rsidRPr="009026A4">
        <w:t xml:space="preserve"> de l</w:t>
      </w:r>
      <w:r w:rsidR="0098105F">
        <w:t>’</w:t>
      </w:r>
      <w:hyperlink w:history="1">
        <w:r w:rsidRPr="009026A4">
          <w:rPr>
            <w:rStyle w:val="Hyperlien"/>
          </w:rPr>
          <w:t>Éditeur de modèles</w:t>
        </w:r>
      </w:hyperlink>
      <w:r w:rsidRPr="009026A4">
        <w:t>);</w:t>
      </w:r>
    </w:p>
    <w:p w14:paraId="038AAED3" w14:textId="77777777" w:rsidR="009401CA" w:rsidRPr="009026A4" w:rsidRDefault="009401CA" w:rsidP="000C369D">
      <w:pPr>
        <w:numPr>
          <w:ilvl w:val="0"/>
          <w:numId w:val="3"/>
        </w:numPr>
        <w:tabs>
          <w:tab w:val="left" w:pos="720"/>
        </w:tabs>
        <w:snapToGrid w:val="0"/>
        <w:jc w:val="both"/>
      </w:pPr>
      <w:r w:rsidRPr="009026A4">
        <w:t>intrants météorologiques (accessibles par l</w:t>
      </w:r>
      <w:r w:rsidR="0098105F">
        <w:t>’</w:t>
      </w:r>
      <w:hyperlink w:history="1">
        <w:r w:rsidRPr="009026A4">
          <w:rPr>
            <w:rStyle w:val="Hyperlien"/>
          </w:rPr>
          <w:t>Éditeur d</w:t>
        </w:r>
        <w:r w:rsidR="0098105F">
          <w:rPr>
            <w:rStyle w:val="Hyperlien"/>
          </w:rPr>
          <w:t>’</w:t>
        </w:r>
        <w:r w:rsidRPr="009026A4">
          <w:rPr>
            <w:rStyle w:val="Hyperlien"/>
          </w:rPr>
          <w:t>intrants du générateur météo</w:t>
        </w:r>
      </w:hyperlink>
      <w:r w:rsidRPr="009026A4">
        <w:t>);</w:t>
      </w:r>
    </w:p>
    <w:p w14:paraId="7A618341" w14:textId="77777777" w:rsidR="009401CA" w:rsidRPr="009026A4" w:rsidRDefault="009401CA" w:rsidP="000C369D">
      <w:pPr>
        <w:numPr>
          <w:ilvl w:val="0"/>
          <w:numId w:val="3"/>
        </w:numPr>
        <w:tabs>
          <w:tab w:val="left" w:pos="720"/>
        </w:tabs>
        <w:snapToGrid w:val="0"/>
        <w:jc w:val="both"/>
      </w:pPr>
      <w:r w:rsidRPr="009026A4">
        <w:t>listes d</w:t>
      </w:r>
      <w:r w:rsidR="0098105F">
        <w:t>’</w:t>
      </w:r>
      <w:r w:rsidRPr="009026A4">
        <w:t>emplacements (accessibles par l</w:t>
      </w:r>
      <w:r w:rsidR="0098105F">
        <w:t>’</w:t>
      </w:r>
      <w:hyperlink w:history="1">
        <w:r w:rsidRPr="009026A4">
          <w:rPr>
            <w:rStyle w:val="Hyperlien"/>
          </w:rPr>
          <w:t>Éditeur de listes de localisations</w:t>
        </w:r>
      </w:hyperlink>
      <w:r w:rsidRPr="009026A4">
        <w:t>).</w:t>
      </w:r>
    </w:p>
    <w:p w14:paraId="09F55412" w14:textId="77777777" w:rsidR="009401CA" w:rsidRPr="009026A4" w:rsidRDefault="009401CA" w:rsidP="009401CA">
      <w:pPr>
        <w:snapToGrid w:val="0"/>
        <w:ind w:left="360"/>
        <w:jc w:val="both"/>
      </w:pPr>
    </w:p>
    <w:p w14:paraId="23A6E8F8" w14:textId="77777777" w:rsidR="009401CA" w:rsidRPr="009026A4" w:rsidRDefault="009401CA" w:rsidP="009401CA">
      <w:pPr>
        <w:jc w:val="both"/>
      </w:pPr>
      <w:r w:rsidRPr="009026A4">
        <w:t>Une extension spécifique est associée à chacun de ces fichiers d</w:t>
      </w:r>
      <w:r w:rsidR="0098105F">
        <w:t>’</w:t>
      </w:r>
      <w:r w:rsidRPr="009026A4">
        <w:t>intrants :</w:t>
      </w:r>
    </w:p>
    <w:p w14:paraId="55442EEF" w14:textId="77777777" w:rsidR="009401CA" w:rsidRPr="009026A4" w:rsidRDefault="009401CA" w:rsidP="009401CA">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2"/>
        <w:gridCol w:w="2124"/>
        <w:gridCol w:w="2619"/>
        <w:gridCol w:w="2749"/>
      </w:tblGrid>
      <w:tr w:rsidR="009401CA" w:rsidRPr="009026A4" w14:paraId="4E34A079" w14:textId="77777777" w:rsidTr="00F73B49">
        <w:tc>
          <w:tcPr>
            <w:tcW w:w="1902" w:type="dxa"/>
            <w:shd w:val="clear" w:color="auto" w:fill="auto"/>
          </w:tcPr>
          <w:p w14:paraId="33C9738C" w14:textId="77777777" w:rsidR="009401CA" w:rsidRPr="009026A4" w:rsidRDefault="009401CA" w:rsidP="009401CA">
            <w:r w:rsidRPr="009026A4">
              <w:t>Type de données</w:t>
            </w:r>
          </w:p>
        </w:tc>
        <w:tc>
          <w:tcPr>
            <w:tcW w:w="2124" w:type="dxa"/>
            <w:shd w:val="clear" w:color="auto" w:fill="auto"/>
          </w:tcPr>
          <w:p w14:paraId="52628AD7" w14:textId="77777777" w:rsidR="009401CA" w:rsidRPr="009026A4" w:rsidRDefault="009401CA" w:rsidP="009401CA">
            <w:r w:rsidRPr="009026A4">
              <w:t>Extension de fichier</w:t>
            </w:r>
          </w:p>
        </w:tc>
        <w:tc>
          <w:tcPr>
            <w:tcW w:w="2619" w:type="dxa"/>
            <w:shd w:val="clear" w:color="auto" w:fill="auto"/>
          </w:tcPr>
          <w:p w14:paraId="297530CD" w14:textId="77777777" w:rsidR="009401CA" w:rsidRPr="009026A4" w:rsidRDefault="009401CA" w:rsidP="009401CA">
            <w:r w:rsidRPr="009026A4">
              <w:t>Sous-répertoire du projet où se trouve le fichier</w:t>
            </w:r>
          </w:p>
        </w:tc>
        <w:tc>
          <w:tcPr>
            <w:tcW w:w="2749" w:type="dxa"/>
            <w:shd w:val="clear" w:color="auto" w:fill="auto"/>
          </w:tcPr>
          <w:p w14:paraId="0FDDE205" w14:textId="77777777" w:rsidR="009401CA" w:rsidRPr="009026A4" w:rsidRDefault="009401CA" w:rsidP="009401CA">
            <w:r w:rsidRPr="009026A4">
              <w:t>Peut être enregistré dans l</w:t>
            </w:r>
            <w:r w:rsidR="0098105F">
              <w:t>’</w:t>
            </w:r>
            <w:r w:rsidRPr="009026A4">
              <w:t>un des répertoires globaux de BioSIM?</w:t>
            </w:r>
          </w:p>
        </w:tc>
      </w:tr>
      <w:tr w:rsidR="009401CA" w:rsidRPr="009026A4" w14:paraId="5602BF7C" w14:textId="77777777" w:rsidTr="00F73B49">
        <w:tc>
          <w:tcPr>
            <w:tcW w:w="1902" w:type="dxa"/>
            <w:shd w:val="clear" w:color="auto" w:fill="auto"/>
          </w:tcPr>
          <w:p w14:paraId="53FD26CF" w14:textId="77777777" w:rsidR="009401CA" w:rsidRPr="009026A4" w:rsidRDefault="009401CA" w:rsidP="009401CA">
            <w:r w:rsidRPr="009026A4">
              <w:t xml:space="preserve">Normales météorologiques </w:t>
            </w:r>
          </w:p>
        </w:tc>
        <w:tc>
          <w:tcPr>
            <w:tcW w:w="2124" w:type="dxa"/>
            <w:shd w:val="clear" w:color="auto" w:fill="auto"/>
          </w:tcPr>
          <w:p w14:paraId="31C6BFC6" w14:textId="57C409B7" w:rsidR="009401CA" w:rsidRPr="009026A4" w:rsidRDefault="009401CA" w:rsidP="009401CA">
            <w:r w:rsidRPr="009026A4">
              <w:t>.</w:t>
            </w:r>
            <w:proofErr w:type="spellStart"/>
            <w:r w:rsidRPr="009026A4">
              <w:t>Normals</w:t>
            </w:r>
            <w:r w:rsidR="00F73B49">
              <w:t>DB</w:t>
            </w:r>
            <w:proofErr w:type="spellEnd"/>
          </w:p>
        </w:tc>
        <w:tc>
          <w:tcPr>
            <w:tcW w:w="2619" w:type="dxa"/>
            <w:shd w:val="clear" w:color="auto" w:fill="auto"/>
          </w:tcPr>
          <w:p w14:paraId="30B7C9F9" w14:textId="77777777" w:rsidR="009401CA" w:rsidRPr="009026A4" w:rsidRDefault="009401CA" w:rsidP="009401CA">
            <w:r w:rsidRPr="009026A4">
              <w:t>\</w:t>
            </w:r>
            <w:proofErr w:type="spellStart"/>
            <w:r w:rsidRPr="009026A4">
              <w:t>Weather</w:t>
            </w:r>
            <w:proofErr w:type="spellEnd"/>
            <w:r w:rsidRPr="009026A4">
              <w:t>\</w:t>
            </w:r>
          </w:p>
        </w:tc>
        <w:tc>
          <w:tcPr>
            <w:tcW w:w="2749" w:type="dxa"/>
            <w:shd w:val="clear" w:color="auto" w:fill="auto"/>
          </w:tcPr>
          <w:p w14:paraId="15CC3465" w14:textId="77777777" w:rsidR="009401CA" w:rsidRPr="009026A4" w:rsidRDefault="009401CA" w:rsidP="009401CA">
            <w:r w:rsidRPr="009026A4">
              <w:t>Oui</w:t>
            </w:r>
          </w:p>
        </w:tc>
      </w:tr>
      <w:tr w:rsidR="009401CA" w:rsidRPr="009026A4" w14:paraId="0730712D" w14:textId="77777777" w:rsidTr="00F73B49">
        <w:tc>
          <w:tcPr>
            <w:tcW w:w="1902" w:type="dxa"/>
            <w:shd w:val="clear" w:color="auto" w:fill="auto"/>
          </w:tcPr>
          <w:p w14:paraId="4278EC1C" w14:textId="77777777" w:rsidR="009401CA" w:rsidRPr="009026A4" w:rsidRDefault="009401CA" w:rsidP="009401CA">
            <w:r w:rsidRPr="009026A4">
              <w:t>Données météorologiques quotidiennes</w:t>
            </w:r>
          </w:p>
        </w:tc>
        <w:tc>
          <w:tcPr>
            <w:tcW w:w="2124" w:type="dxa"/>
            <w:shd w:val="clear" w:color="auto" w:fill="auto"/>
          </w:tcPr>
          <w:p w14:paraId="3406D5E0" w14:textId="53662DAA" w:rsidR="009401CA" w:rsidRPr="009026A4" w:rsidRDefault="009401CA" w:rsidP="00F73B49">
            <w:r w:rsidRPr="009026A4">
              <w:t>.</w:t>
            </w:r>
            <w:proofErr w:type="spellStart"/>
            <w:r w:rsidRPr="009026A4">
              <w:t>Daily</w:t>
            </w:r>
            <w:r w:rsidR="00F73B49">
              <w:t>DB</w:t>
            </w:r>
            <w:proofErr w:type="spellEnd"/>
          </w:p>
        </w:tc>
        <w:tc>
          <w:tcPr>
            <w:tcW w:w="2619" w:type="dxa"/>
            <w:shd w:val="clear" w:color="auto" w:fill="auto"/>
          </w:tcPr>
          <w:p w14:paraId="0547B4D7" w14:textId="77777777" w:rsidR="009401CA" w:rsidRPr="009026A4" w:rsidRDefault="009401CA" w:rsidP="009401CA">
            <w:r w:rsidRPr="009026A4">
              <w:t>\</w:t>
            </w:r>
            <w:proofErr w:type="spellStart"/>
            <w:r w:rsidRPr="009026A4">
              <w:t>Weather</w:t>
            </w:r>
            <w:proofErr w:type="spellEnd"/>
            <w:r w:rsidRPr="009026A4">
              <w:t>\</w:t>
            </w:r>
          </w:p>
        </w:tc>
        <w:tc>
          <w:tcPr>
            <w:tcW w:w="2749" w:type="dxa"/>
            <w:shd w:val="clear" w:color="auto" w:fill="auto"/>
          </w:tcPr>
          <w:p w14:paraId="2AF15401" w14:textId="77777777" w:rsidR="009401CA" w:rsidRPr="009026A4" w:rsidRDefault="009401CA" w:rsidP="009401CA">
            <w:r w:rsidRPr="009026A4">
              <w:t>Oui</w:t>
            </w:r>
          </w:p>
        </w:tc>
      </w:tr>
      <w:tr w:rsidR="00F73B49" w:rsidRPr="009026A4" w14:paraId="3B2748FD" w14:textId="77777777" w:rsidTr="00F73B49">
        <w:tc>
          <w:tcPr>
            <w:tcW w:w="1902" w:type="dxa"/>
            <w:shd w:val="clear" w:color="auto" w:fill="auto"/>
          </w:tcPr>
          <w:p w14:paraId="184C2190" w14:textId="1E407348" w:rsidR="00F73B49" w:rsidRPr="009026A4" w:rsidRDefault="00F73B49" w:rsidP="00F73B49">
            <w:r w:rsidRPr="009026A4">
              <w:t xml:space="preserve">Données météorologiques </w:t>
            </w:r>
            <w:r>
              <w:t>horaires</w:t>
            </w:r>
          </w:p>
        </w:tc>
        <w:tc>
          <w:tcPr>
            <w:tcW w:w="2124" w:type="dxa"/>
            <w:shd w:val="clear" w:color="auto" w:fill="auto"/>
          </w:tcPr>
          <w:p w14:paraId="3BB04CA8" w14:textId="3CB62F44" w:rsidR="00F73B49" w:rsidRPr="009026A4" w:rsidRDefault="00F73B49" w:rsidP="00F73B49">
            <w:r>
              <w:t>.</w:t>
            </w:r>
            <w:proofErr w:type="spellStart"/>
            <w:r>
              <w:t>HourlyDB</w:t>
            </w:r>
            <w:proofErr w:type="spellEnd"/>
          </w:p>
        </w:tc>
        <w:tc>
          <w:tcPr>
            <w:tcW w:w="2619" w:type="dxa"/>
            <w:shd w:val="clear" w:color="auto" w:fill="auto"/>
          </w:tcPr>
          <w:p w14:paraId="75799D79" w14:textId="209F24F4" w:rsidR="00F73B49" w:rsidRPr="009026A4" w:rsidRDefault="00F73B49" w:rsidP="00F73B49">
            <w:r>
              <w:t>\</w:t>
            </w:r>
            <w:proofErr w:type="spellStart"/>
            <w:r>
              <w:t>Weather</w:t>
            </w:r>
            <w:proofErr w:type="spellEnd"/>
            <w:r>
              <w:t>\</w:t>
            </w:r>
          </w:p>
        </w:tc>
        <w:tc>
          <w:tcPr>
            <w:tcW w:w="2749" w:type="dxa"/>
            <w:shd w:val="clear" w:color="auto" w:fill="auto"/>
          </w:tcPr>
          <w:p w14:paraId="559B1FFE" w14:textId="7C8B6227" w:rsidR="00F73B49" w:rsidRPr="009026A4" w:rsidRDefault="00F73B49" w:rsidP="00F73B49">
            <w:r>
              <w:t>Oui</w:t>
            </w:r>
          </w:p>
        </w:tc>
      </w:tr>
      <w:tr w:rsidR="00F73B49" w:rsidRPr="009026A4" w14:paraId="603E26E9" w14:textId="77777777" w:rsidTr="00F73B49">
        <w:tc>
          <w:tcPr>
            <w:tcW w:w="1902" w:type="dxa"/>
            <w:shd w:val="clear" w:color="auto" w:fill="auto"/>
          </w:tcPr>
          <w:p w14:paraId="68727169" w14:textId="77777777" w:rsidR="00F73B49" w:rsidRPr="009026A4" w:rsidRDefault="00F73B49" w:rsidP="00F73B49">
            <w:r w:rsidRPr="009026A4">
              <w:t>DEM</w:t>
            </w:r>
          </w:p>
        </w:tc>
        <w:tc>
          <w:tcPr>
            <w:tcW w:w="2124" w:type="dxa"/>
            <w:shd w:val="clear" w:color="auto" w:fill="auto"/>
          </w:tcPr>
          <w:p w14:paraId="0975AD7A" w14:textId="77777777" w:rsidR="00F73B49" w:rsidRPr="009026A4" w:rsidRDefault="00F73B49" w:rsidP="00F73B49">
            <w:r w:rsidRPr="009026A4">
              <w:t>.tif, .</w:t>
            </w:r>
            <w:proofErr w:type="spellStart"/>
            <w:r w:rsidRPr="009026A4">
              <w:t>flt</w:t>
            </w:r>
            <w:proofErr w:type="spellEnd"/>
            <w:r w:rsidRPr="009026A4">
              <w:t>, .</w:t>
            </w:r>
            <w:proofErr w:type="spellStart"/>
            <w:r w:rsidRPr="009026A4">
              <w:t>adf</w:t>
            </w:r>
            <w:proofErr w:type="spellEnd"/>
            <w:r w:rsidRPr="009026A4">
              <w:t>, etc.</w:t>
            </w:r>
          </w:p>
        </w:tc>
        <w:tc>
          <w:tcPr>
            <w:tcW w:w="2619" w:type="dxa"/>
            <w:shd w:val="clear" w:color="auto" w:fill="auto"/>
          </w:tcPr>
          <w:p w14:paraId="028CDD1E" w14:textId="77777777" w:rsidR="00F73B49" w:rsidRPr="009026A4" w:rsidRDefault="00F73B49" w:rsidP="00F73B49">
            <w:r w:rsidRPr="009026A4">
              <w:t>\</w:t>
            </w:r>
            <w:proofErr w:type="spellStart"/>
            <w:r w:rsidRPr="009026A4">
              <w:t>MapInput</w:t>
            </w:r>
            <w:proofErr w:type="spellEnd"/>
            <w:r w:rsidRPr="009026A4">
              <w:t>\</w:t>
            </w:r>
          </w:p>
        </w:tc>
        <w:tc>
          <w:tcPr>
            <w:tcW w:w="2749" w:type="dxa"/>
            <w:shd w:val="clear" w:color="auto" w:fill="auto"/>
          </w:tcPr>
          <w:p w14:paraId="710B796C" w14:textId="77777777" w:rsidR="00F73B49" w:rsidRPr="009026A4" w:rsidRDefault="00F73B49" w:rsidP="00F73B49">
            <w:r w:rsidRPr="009026A4">
              <w:t>Oui</w:t>
            </w:r>
          </w:p>
        </w:tc>
      </w:tr>
      <w:tr w:rsidR="00F73B49" w:rsidRPr="009026A4" w14:paraId="1C77AE42" w14:textId="77777777" w:rsidTr="00F73B49">
        <w:tc>
          <w:tcPr>
            <w:tcW w:w="1902" w:type="dxa"/>
            <w:shd w:val="clear" w:color="auto" w:fill="auto"/>
          </w:tcPr>
          <w:p w14:paraId="4B67A12B" w14:textId="77777777" w:rsidR="00F73B49" w:rsidRPr="009026A4" w:rsidRDefault="00F73B49" w:rsidP="00F73B49">
            <w:r w:rsidRPr="009026A4">
              <w:t>Modèle</w:t>
            </w:r>
          </w:p>
        </w:tc>
        <w:tc>
          <w:tcPr>
            <w:tcW w:w="2124" w:type="dxa"/>
            <w:shd w:val="clear" w:color="auto" w:fill="auto"/>
          </w:tcPr>
          <w:p w14:paraId="619ED75E" w14:textId="77777777" w:rsidR="00F73B49" w:rsidRPr="009026A4" w:rsidRDefault="00F73B49" w:rsidP="00F73B49">
            <w:r w:rsidRPr="009026A4">
              <w:t>.mdl</w:t>
            </w:r>
          </w:p>
        </w:tc>
        <w:tc>
          <w:tcPr>
            <w:tcW w:w="2619" w:type="dxa"/>
            <w:shd w:val="clear" w:color="auto" w:fill="auto"/>
          </w:tcPr>
          <w:p w14:paraId="25B92ECE" w14:textId="77777777" w:rsidR="00F73B49" w:rsidRPr="009026A4" w:rsidRDefault="00F73B49" w:rsidP="00F73B49">
            <w:r w:rsidRPr="009026A4">
              <w:t>\</w:t>
            </w:r>
            <w:proofErr w:type="spellStart"/>
            <w:r w:rsidRPr="009026A4">
              <w:t>Models</w:t>
            </w:r>
            <w:proofErr w:type="spellEnd"/>
            <w:r w:rsidRPr="009026A4">
              <w:t>\ (sous BioSIM)</w:t>
            </w:r>
          </w:p>
        </w:tc>
        <w:tc>
          <w:tcPr>
            <w:tcW w:w="2749" w:type="dxa"/>
            <w:shd w:val="clear" w:color="auto" w:fill="auto"/>
          </w:tcPr>
          <w:p w14:paraId="4C455FC4" w14:textId="77777777" w:rsidR="00F73B49" w:rsidRPr="009026A4" w:rsidRDefault="00F73B49" w:rsidP="00F73B49">
            <w:r w:rsidRPr="009026A4">
              <w:t>Oui</w:t>
            </w:r>
          </w:p>
        </w:tc>
      </w:tr>
      <w:tr w:rsidR="00F73B49" w:rsidRPr="009026A4" w14:paraId="37470867" w14:textId="77777777" w:rsidTr="00F73B49">
        <w:tc>
          <w:tcPr>
            <w:tcW w:w="1902" w:type="dxa"/>
            <w:shd w:val="clear" w:color="auto" w:fill="auto"/>
          </w:tcPr>
          <w:p w14:paraId="3664DB77" w14:textId="77777777" w:rsidR="00F73B49" w:rsidRPr="009026A4" w:rsidRDefault="00F73B49" w:rsidP="00F73B49">
            <w:r w:rsidRPr="009026A4">
              <w:t>Intrants de modèle</w:t>
            </w:r>
          </w:p>
        </w:tc>
        <w:tc>
          <w:tcPr>
            <w:tcW w:w="2124" w:type="dxa"/>
            <w:shd w:val="clear" w:color="auto" w:fill="auto"/>
          </w:tcPr>
          <w:p w14:paraId="564434A1" w14:textId="77777777" w:rsidR="00F73B49" w:rsidRPr="009026A4" w:rsidRDefault="00F73B49" w:rsidP="00F73B49">
            <w:r w:rsidRPr="009026A4">
              <w:t>(propre à chaque modèle)</w:t>
            </w:r>
          </w:p>
        </w:tc>
        <w:tc>
          <w:tcPr>
            <w:tcW w:w="2619" w:type="dxa"/>
            <w:shd w:val="clear" w:color="auto" w:fill="auto"/>
          </w:tcPr>
          <w:p w14:paraId="11A3DA82" w14:textId="77777777" w:rsidR="00F73B49" w:rsidRPr="009026A4" w:rsidRDefault="00F73B49" w:rsidP="00F73B49">
            <w:r w:rsidRPr="009026A4">
              <w:t>\</w:t>
            </w:r>
            <w:proofErr w:type="spellStart"/>
            <w:r w:rsidRPr="009026A4">
              <w:t>ModelInput</w:t>
            </w:r>
            <w:proofErr w:type="spellEnd"/>
            <w:r w:rsidRPr="009026A4">
              <w:t>\</w:t>
            </w:r>
          </w:p>
        </w:tc>
        <w:tc>
          <w:tcPr>
            <w:tcW w:w="2749" w:type="dxa"/>
            <w:shd w:val="clear" w:color="auto" w:fill="auto"/>
          </w:tcPr>
          <w:p w14:paraId="560274C8" w14:textId="77777777" w:rsidR="00F73B49" w:rsidRPr="009026A4" w:rsidRDefault="00F73B49" w:rsidP="00F73B49">
            <w:r w:rsidRPr="009026A4">
              <w:t>Non</w:t>
            </w:r>
          </w:p>
        </w:tc>
      </w:tr>
      <w:tr w:rsidR="00F73B49" w:rsidRPr="009026A4" w14:paraId="07E0C318" w14:textId="77777777" w:rsidTr="00F73B49">
        <w:tc>
          <w:tcPr>
            <w:tcW w:w="1902" w:type="dxa"/>
            <w:shd w:val="clear" w:color="auto" w:fill="auto"/>
          </w:tcPr>
          <w:p w14:paraId="3B1A38E6" w14:textId="77777777" w:rsidR="00F73B49" w:rsidRPr="009026A4" w:rsidRDefault="00F73B49" w:rsidP="00F73B49">
            <w:r w:rsidRPr="009026A4">
              <w:t>Intrants météorologiques</w:t>
            </w:r>
          </w:p>
        </w:tc>
        <w:tc>
          <w:tcPr>
            <w:tcW w:w="2124" w:type="dxa"/>
            <w:shd w:val="clear" w:color="auto" w:fill="auto"/>
          </w:tcPr>
          <w:p w14:paraId="7805B574" w14:textId="11F49E14" w:rsidR="00F73B49" w:rsidRPr="009026A4" w:rsidRDefault="00F73B49" w:rsidP="00F73B49">
            <w:r w:rsidRPr="009026A4">
              <w:t>.</w:t>
            </w:r>
            <w:proofErr w:type="spellStart"/>
            <w:r>
              <w:t>w</w:t>
            </w:r>
            <w:r w:rsidRPr="009026A4">
              <w:t>gs</w:t>
            </w:r>
            <w:proofErr w:type="spellEnd"/>
          </w:p>
        </w:tc>
        <w:tc>
          <w:tcPr>
            <w:tcW w:w="2619" w:type="dxa"/>
            <w:shd w:val="clear" w:color="auto" w:fill="auto"/>
          </w:tcPr>
          <w:p w14:paraId="0E0F248C" w14:textId="7407D08B" w:rsidR="00F73B49" w:rsidRPr="009026A4" w:rsidRDefault="00F73B49" w:rsidP="00F73B49">
            <w:r w:rsidRPr="009026A4">
              <w:t>\</w:t>
            </w:r>
            <w:proofErr w:type="spellStart"/>
            <w:r>
              <w:t>WG</w:t>
            </w:r>
            <w:r w:rsidRPr="009026A4">
              <w:t>Input</w:t>
            </w:r>
            <w:proofErr w:type="spellEnd"/>
            <w:r w:rsidRPr="009026A4">
              <w:t>\</w:t>
            </w:r>
          </w:p>
        </w:tc>
        <w:tc>
          <w:tcPr>
            <w:tcW w:w="2749" w:type="dxa"/>
            <w:shd w:val="clear" w:color="auto" w:fill="auto"/>
          </w:tcPr>
          <w:p w14:paraId="75F9B6A5" w14:textId="77777777" w:rsidR="00F73B49" w:rsidRPr="009026A4" w:rsidRDefault="00F73B49" w:rsidP="00F73B49">
            <w:r w:rsidRPr="009026A4">
              <w:t>Non</w:t>
            </w:r>
          </w:p>
        </w:tc>
      </w:tr>
      <w:tr w:rsidR="00F73B49" w:rsidRPr="009026A4" w14:paraId="2A6A5929" w14:textId="77777777" w:rsidTr="00F73B49">
        <w:tc>
          <w:tcPr>
            <w:tcW w:w="1902" w:type="dxa"/>
            <w:shd w:val="clear" w:color="auto" w:fill="auto"/>
          </w:tcPr>
          <w:p w14:paraId="54A9199A" w14:textId="77777777" w:rsidR="00F73B49" w:rsidRPr="009026A4" w:rsidRDefault="00F73B49" w:rsidP="00F73B49">
            <w:r w:rsidRPr="009026A4">
              <w:lastRenderedPageBreak/>
              <w:t>Liste des emplacements</w:t>
            </w:r>
          </w:p>
        </w:tc>
        <w:tc>
          <w:tcPr>
            <w:tcW w:w="2124" w:type="dxa"/>
            <w:shd w:val="clear" w:color="auto" w:fill="auto"/>
          </w:tcPr>
          <w:p w14:paraId="76481763" w14:textId="77777777" w:rsidR="00F73B49" w:rsidRPr="009026A4" w:rsidRDefault="00F73B49" w:rsidP="00F73B49">
            <w:r w:rsidRPr="009026A4">
              <w:t>.csv</w:t>
            </w:r>
          </w:p>
        </w:tc>
        <w:tc>
          <w:tcPr>
            <w:tcW w:w="2619" w:type="dxa"/>
            <w:shd w:val="clear" w:color="auto" w:fill="auto"/>
          </w:tcPr>
          <w:p w14:paraId="46B62720" w14:textId="77777777" w:rsidR="00F73B49" w:rsidRPr="009026A4" w:rsidRDefault="00F73B49" w:rsidP="00F73B49">
            <w:r w:rsidRPr="009026A4">
              <w:t>\</w:t>
            </w:r>
            <w:proofErr w:type="spellStart"/>
            <w:r w:rsidRPr="009026A4">
              <w:t>Loc</w:t>
            </w:r>
            <w:proofErr w:type="spellEnd"/>
            <w:r w:rsidRPr="009026A4">
              <w:t>\</w:t>
            </w:r>
          </w:p>
        </w:tc>
        <w:tc>
          <w:tcPr>
            <w:tcW w:w="2749" w:type="dxa"/>
            <w:shd w:val="clear" w:color="auto" w:fill="auto"/>
          </w:tcPr>
          <w:p w14:paraId="5507E1B2" w14:textId="77777777" w:rsidR="00F73B49" w:rsidRPr="009026A4" w:rsidRDefault="00F73B49" w:rsidP="00F73B49">
            <w:r w:rsidRPr="009026A4">
              <w:t>Non</w:t>
            </w:r>
          </w:p>
        </w:tc>
      </w:tr>
      <w:tr w:rsidR="00F73B49" w:rsidRPr="009026A4" w14:paraId="3AD1FD18" w14:textId="77777777" w:rsidTr="00F73B49">
        <w:tc>
          <w:tcPr>
            <w:tcW w:w="1902" w:type="dxa"/>
            <w:shd w:val="clear" w:color="auto" w:fill="auto"/>
          </w:tcPr>
          <w:p w14:paraId="4E80BF9C" w14:textId="732900DB" w:rsidR="00F73B49" w:rsidRPr="009026A4" w:rsidRDefault="00F73B49" w:rsidP="00F73B49">
            <w:r>
              <w:t>Variation de paramètres du modèle</w:t>
            </w:r>
          </w:p>
        </w:tc>
        <w:tc>
          <w:tcPr>
            <w:tcW w:w="2124" w:type="dxa"/>
            <w:shd w:val="clear" w:color="auto" w:fill="auto"/>
          </w:tcPr>
          <w:p w14:paraId="3C43B171" w14:textId="61AD8A57" w:rsidR="00F73B49" w:rsidRPr="009026A4" w:rsidRDefault="00F73B49" w:rsidP="00F73B49">
            <w:r w:rsidRPr="009026A4">
              <w:t>(propre à chaque modèle)</w:t>
            </w:r>
          </w:p>
        </w:tc>
        <w:tc>
          <w:tcPr>
            <w:tcW w:w="2619" w:type="dxa"/>
            <w:shd w:val="clear" w:color="auto" w:fill="auto"/>
          </w:tcPr>
          <w:p w14:paraId="0BFB19DD" w14:textId="481D1BA5" w:rsidR="00F73B49" w:rsidRPr="009026A4" w:rsidRDefault="00F73B49" w:rsidP="00F73B49">
            <w:r>
              <w:t>\</w:t>
            </w:r>
            <w:proofErr w:type="spellStart"/>
            <w:r w:rsidRPr="00F73B49">
              <w:t>ParametersVariations</w:t>
            </w:r>
            <w:proofErr w:type="spellEnd"/>
            <w:r>
              <w:t>\</w:t>
            </w:r>
          </w:p>
        </w:tc>
        <w:tc>
          <w:tcPr>
            <w:tcW w:w="2749" w:type="dxa"/>
            <w:shd w:val="clear" w:color="auto" w:fill="auto"/>
          </w:tcPr>
          <w:p w14:paraId="3B1BF6A5" w14:textId="63F8581A" w:rsidR="00F73B49" w:rsidRPr="009026A4" w:rsidRDefault="00F73B49" w:rsidP="00F73B49">
            <w:r>
              <w:t>Non</w:t>
            </w:r>
          </w:p>
        </w:tc>
      </w:tr>
    </w:tbl>
    <w:p w14:paraId="4CEB3829" w14:textId="77777777" w:rsidR="009401CA" w:rsidRPr="009026A4" w:rsidRDefault="009401CA" w:rsidP="009401CA">
      <w:pPr>
        <w:jc w:val="both"/>
      </w:pPr>
    </w:p>
    <w:p w14:paraId="76D6548F" w14:textId="77777777" w:rsidR="009401CA" w:rsidRPr="009026A4" w:rsidRDefault="009401CA" w:rsidP="00E95183">
      <w:pPr>
        <w:pStyle w:val="Titre3"/>
      </w:pPr>
      <w:bookmarkStart w:id="40" w:name="_Toc348100100"/>
      <w:bookmarkStart w:id="41" w:name="_Toc503271158"/>
      <w:r w:rsidRPr="009026A4">
        <w:t>Données météorologiques pour les simulations</w:t>
      </w:r>
      <w:bookmarkEnd w:id="40"/>
      <w:bookmarkEnd w:id="41"/>
    </w:p>
    <w:p w14:paraId="1776DFB9" w14:textId="77777777" w:rsidR="009401CA" w:rsidRPr="009026A4" w:rsidRDefault="009401CA" w:rsidP="009401CA"/>
    <w:p w14:paraId="467173BB" w14:textId="6570AD92" w:rsidR="00C221B1" w:rsidRPr="009026A4" w:rsidRDefault="00C221B1" w:rsidP="00C221B1">
      <w:pPr>
        <w:jc w:val="both"/>
      </w:pPr>
      <w:r w:rsidRPr="009026A4">
        <w:t>L</w:t>
      </w:r>
      <w:r>
        <w:t>’</w:t>
      </w:r>
      <w:r w:rsidRPr="009026A4">
        <w:t>une des étapes les plus cruciales, mais aussi les plus longues, de l</w:t>
      </w:r>
      <w:r>
        <w:t>’</w:t>
      </w:r>
      <w:r w:rsidRPr="009026A4">
        <w:t xml:space="preserve">application de BioSIM est la création des bases de données météorologiques utilisées par le système. Il y a </w:t>
      </w:r>
      <w:r w:rsidR="00F73B49">
        <w:t>trois</w:t>
      </w:r>
      <w:r w:rsidRPr="009026A4">
        <w:t xml:space="preserve"> types de bases de données météorologiques : les </w:t>
      </w:r>
      <w:r w:rsidRPr="009026A4">
        <w:rPr>
          <w:i/>
        </w:rPr>
        <w:t>Bases de données normales</w:t>
      </w:r>
      <w:r w:rsidR="00F73B49">
        <w:rPr>
          <w:i/>
        </w:rPr>
        <w:t>,</w:t>
      </w:r>
      <w:r w:rsidRPr="009026A4">
        <w:t xml:space="preserve"> les </w:t>
      </w:r>
      <w:r w:rsidRPr="009026A4">
        <w:rPr>
          <w:i/>
        </w:rPr>
        <w:t xml:space="preserve">Bases de données quotidiennes </w:t>
      </w:r>
      <w:r w:rsidR="00F73B49">
        <w:t>et l</w:t>
      </w:r>
      <w:r w:rsidR="00F73B49" w:rsidRPr="009026A4">
        <w:t xml:space="preserve">es </w:t>
      </w:r>
      <w:r w:rsidR="00F73B49" w:rsidRPr="00F73B49">
        <w:rPr>
          <w:i/>
        </w:rPr>
        <w:t>Bases de données horaires</w:t>
      </w:r>
      <w:r w:rsidR="00F73B49">
        <w:t xml:space="preserve"> </w:t>
      </w:r>
      <w:r w:rsidRPr="009026A4">
        <w:t>(qui incluent les prévisions). Toutes les températures contenues dans les bases de données de BioSIM sont en °C. Les précipitations sont exprimées en mm (d</w:t>
      </w:r>
      <w:r>
        <w:t>’</w:t>
      </w:r>
      <w:r w:rsidRPr="009026A4">
        <w:t>eau), l</w:t>
      </w:r>
      <w:r>
        <w:t>’</w:t>
      </w:r>
      <w:r w:rsidRPr="009026A4">
        <w:t xml:space="preserve">humidité relative, en % et le point de rosée, en °C. Les chutes de neige </w:t>
      </w:r>
      <w:r w:rsidR="00F73B49">
        <w:t xml:space="preserve">sont en mm d’eau </w:t>
      </w:r>
      <w:r w:rsidRPr="009026A4">
        <w:t>et l</w:t>
      </w:r>
      <w:r>
        <w:t>’</w:t>
      </w:r>
      <w:r w:rsidRPr="009026A4">
        <w:t xml:space="preserve">accumulation de neige sont indiquées en </w:t>
      </w:r>
      <w:r w:rsidR="00F73B49">
        <w:t>c</w:t>
      </w:r>
      <w:r w:rsidRPr="009026A4">
        <w:t>m et la vitesse du vent, en km/h.</w:t>
      </w:r>
    </w:p>
    <w:p w14:paraId="09719744" w14:textId="77777777" w:rsidR="00C221B1" w:rsidRPr="009026A4" w:rsidRDefault="00C221B1" w:rsidP="00C221B1">
      <w:pPr>
        <w:jc w:val="both"/>
      </w:pPr>
    </w:p>
    <w:p w14:paraId="65C4C65F" w14:textId="594162E6" w:rsidR="009401CA" w:rsidRPr="009026A4" w:rsidRDefault="009401CA" w:rsidP="009401CA">
      <w:pPr>
        <w:jc w:val="both"/>
      </w:pPr>
      <w:r w:rsidRPr="009026A4">
        <w:t>BioSIM assemble des données météorologiques aux fins de simulations pour chaque point de la liste d</w:t>
      </w:r>
      <w:r w:rsidR="0098105F">
        <w:t>’</w:t>
      </w:r>
      <w:r w:rsidRPr="009026A4">
        <w:t xml:space="preserve">emplacements fournie, à partir de </w:t>
      </w:r>
      <w:r w:rsidR="00F73B49">
        <w:t>trois</w:t>
      </w:r>
      <w:r w:rsidRPr="009026A4">
        <w:t xml:space="preserve"> bases de données géoréférencées.</w:t>
      </w:r>
    </w:p>
    <w:p w14:paraId="48FB0CF8" w14:textId="77777777" w:rsidR="009401CA" w:rsidRPr="009026A4" w:rsidRDefault="009401CA" w:rsidP="009401CA">
      <w:pPr>
        <w:jc w:val="both"/>
      </w:pPr>
    </w:p>
    <w:p w14:paraId="622D537E" w14:textId="77777777" w:rsidR="009401CA" w:rsidRPr="009026A4" w:rsidRDefault="009401CA" w:rsidP="009401CA">
      <w:pPr>
        <w:rPr>
          <w:b/>
          <w:i/>
        </w:rPr>
      </w:pPr>
      <w:r w:rsidRPr="009026A4">
        <w:rPr>
          <w:b/>
        </w:rPr>
        <w:t>Base de données sur les normales</w:t>
      </w:r>
      <w:r w:rsidRPr="009026A4">
        <w:rPr>
          <w:b/>
          <w:i/>
        </w:rPr>
        <w:t> :</w:t>
      </w:r>
    </w:p>
    <w:p w14:paraId="7FE8FAF6" w14:textId="77777777" w:rsidR="009401CA" w:rsidRPr="009026A4" w:rsidRDefault="009401CA" w:rsidP="009401CA">
      <w:pPr>
        <w:snapToGrid w:val="0"/>
        <w:jc w:val="both"/>
      </w:pPr>
    </w:p>
    <w:p w14:paraId="27F0A8AE" w14:textId="284DE475" w:rsidR="009401CA" w:rsidRPr="009026A4" w:rsidRDefault="009401CA" w:rsidP="009401CA">
      <w:pPr>
        <w:snapToGrid w:val="0"/>
        <w:jc w:val="both"/>
      </w:pPr>
      <w:r w:rsidRPr="009026A4">
        <w:t xml:space="preserve">La « Base de données normales » contient les valeurs mensuelles moyennes à long terme (30 ans), qui sont mises à jour selon un cycle décennal. Par défaut, BioSIM est fourni avec une base de données des normales les plus récentes </w:t>
      </w:r>
      <w:r w:rsidR="00FA4DDC">
        <w:t xml:space="preserve">pour le monde </w:t>
      </w:r>
      <w:r w:rsidRPr="009026A4">
        <w:t>19</w:t>
      </w:r>
      <w:r w:rsidR="00FA4DDC">
        <w:t>9</w:t>
      </w:r>
      <w:r w:rsidRPr="009026A4">
        <w:t>1-20</w:t>
      </w:r>
      <w:r w:rsidR="00FA4DDC">
        <w:t>2</w:t>
      </w:r>
      <w:r w:rsidRPr="009026A4">
        <w:t xml:space="preserve">0. Toutefois, plusieurs autres </w:t>
      </w:r>
      <w:r w:rsidRPr="009026A4">
        <w:rPr>
          <w:i/>
        </w:rPr>
        <w:t>Bases de données normales</w:t>
      </w:r>
      <w:r w:rsidRPr="009026A4">
        <w:t xml:space="preserve"> </w:t>
      </w:r>
      <w:r w:rsidR="00A9595E">
        <w:t>historiques</w:t>
      </w:r>
      <w:r w:rsidRPr="009026A4">
        <w:t xml:space="preserve"> sont disponibles à l</w:t>
      </w:r>
      <w:r w:rsidR="0098105F">
        <w:t>’</w:t>
      </w:r>
      <w:r w:rsidRPr="009026A4">
        <w:t>adresse :</w:t>
      </w:r>
    </w:p>
    <w:p w14:paraId="5683D1AF" w14:textId="049A1EF5" w:rsidR="009401CA" w:rsidRPr="00581494" w:rsidRDefault="009401CA" w:rsidP="009401CA">
      <w:pPr>
        <w:snapToGrid w:val="0"/>
        <w:jc w:val="both"/>
        <w:rPr>
          <w:lang w:val="en-CA"/>
        </w:rPr>
      </w:pPr>
      <w:r w:rsidRPr="009D0FBB">
        <w:rPr>
          <w:rStyle w:val="Hyperlien"/>
        </w:rPr>
        <w:t xml:space="preserve"> </w:t>
      </w:r>
      <w:r>
        <w:fldChar w:fldCharType="begin"/>
      </w:r>
      <w:r w:rsidRPr="00662A72">
        <w:rPr>
          <w:lang w:val="en-CA"/>
          <w:rPrChange w:id="42" w:author="Saint-Amant, Rémi" w:date="2023-04-14T12:27:00Z">
            <w:rPr/>
          </w:rPrChange>
        </w:rPr>
        <w:instrText>HYPERLINK "ftp://ftp.cfl.scf.rncan.gc.ca/regniere/Data11/Weather/Normals/"</w:instrText>
      </w:r>
      <w:r>
        <w:fldChar w:fldCharType="separate"/>
      </w:r>
      <w:r w:rsidR="005477CA" w:rsidRPr="00DE4953">
        <w:rPr>
          <w:rStyle w:val="Hyperlien"/>
          <w:lang w:val="en-CA"/>
        </w:rPr>
        <w:t>ftp://ftp.cfl.scf.rncan.gc.ca/regniere/Data11/Weather/Normals/</w:t>
      </w:r>
      <w:r>
        <w:rPr>
          <w:rStyle w:val="Hyperlien"/>
          <w:lang w:val="en-CA"/>
        </w:rPr>
        <w:fldChar w:fldCharType="end"/>
      </w:r>
      <w:r w:rsidRPr="00581494">
        <w:rPr>
          <w:lang w:val="en-CA"/>
        </w:rPr>
        <w:t>.</w:t>
      </w:r>
    </w:p>
    <w:p w14:paraId="1A100270" w14:textId="77777777" w:rsidR="009401CA" w:rsidRPr="00581494" w:rsidRDefault="009401CA" w:rsidP="009401CA">
      <w:pPr>
        <w:snapToGrid w:val="0"/>
        <w:jc w:val="both"/>
        <w:rPr>
          <w:lang w:val="en-CA"/>
        </w:rPr>
      </w:pPr>
    </w:p>
    <w:p w14:paraId="733A50AF" w14:textId="77777777" w:rsidR="009401CA" w:rsidRPr="009026A4" w:rsidRDefault="009401CA" w:rsidP="009401CA">
      <w:pPr>
        <w:snapToGrid w:val="0"/>
        <w:jc w:val="both"/>
      </w:pPr>
      <w:r w:rsidRPr="009026A4">
        <w:t>Les bases de données qui tiennent compte des prévisions de changement climatique sont disponibles à l</w:t>
      </w:r>
      <w:r w:rsidR="0098105F">
        <w:t>’</w:t>
      </w:r>
      <w:r w:rsidRPr="009026A4">
        <w:t>adresse :</w:t>
      </w:r>
    </w:p>
    <w:p w14:paraId="1F364D27" w14:textId="204D0FED" w:rsidR="009401CA" w:rsidRPr="00581494" w:rsidRDefault="00000000" w:rsidP="009401CA">
      <w:pPr>
        <w:snapToGrid w:val="0"/>
        <w:jc w:val="both"/>
        <w:rPr>
          <w:rStyle w:val="Hyperlien"/>
          <w:lang w:val="en-CA"/>
        </w:rPr>
      </w:pPr>
      <w:r>
        <w:fldChar w:fldCharType="begin"/>
      </w:r>
      <w:r w:rsidRPr="00662A72">
        <w:rPr>
          <w:lang w:val="en-CA"/>
          <w:rPrChange w:id="43" w:author="Saint-Amant, Rémi" w:date="2023-04-14T12:27:00Z">
            <w:rPr/>
          </w:rPrChange>
        </w:rPr>
        <w:instrText>HYPERLINK "ftp://ftp.cfl.scf.rncan.gc.ca/regniere/Data11/Weather/Normals/ClimateChange"</w:instrText>
      </w:r>
      <w:r>
        <w:fldChar w:fldCharType="separate"/>
      </w:r>
      <w:r w:rsidR="00F73B49" w:rsidRPr="00DE4953">
        <w:rPr>
          <w:rStyle w:val="Hyperlien"/>
          <w:lang w:val="en-CA"/>
        </w:rPr>
        <w:t>ftp://ftp.cfl.scf.rncan.gc.ca/regniere/Data11/Weather/Normals/ClimateChange</w:t>
      </w:r>
      <w:r>
        <w:rPr>
          <w:rStyle w:val="Hyperlien"/>
          <w:lang w:val="en-CA"/>
        </w:rPr>
        <w:fldChar w:fldCharType="end"/>
      </w:r>
      <w:r w:rsidR="009401CA" w:rsidRPr="00581494">
        <w:rPr>
          <w:rStyle w:val="Hyperlien"/>
          <w:lang w:val="en-CA"/>
        </w:rPr>
        <w:t>.</w:t>
      </w:r>
    </w:p>
    <w:p w14:paraId="013A8326" w14:textId="77777777" w:rsidR="009401CA" w:rsidRPr="00581494" w:rsidRDefault="009401CA" w:rsidP="009401CA">
      <w:pPr>
        <w:jc w:val="both"/>
        <w:rPr>
          <w:lang w:val="en-CA"/>
        </w:rPr>
      </w:pPr>
    </w:p>
    <w:p w14:paraId="3CC60233" w14:textId="77777777" w:rsidR="009401CA" w:rsidRPr="009026A4" w:rsidRDefault="009401CA" w:rsidP="009401CA">
      <w:pPr>
        <w:jc w:val="both"/>
      </w:pPr>
      <w:r w:rsidRPr="009026A4">
        <w:t>Toute demande de bases de données personnalisées doit être adressée à l</w:t>
      </w:r>
      <w:r w:rsidR="0098105F">
        <w:t>’</w:t>
      </w:r>
      <w:hyperlink w:history="1">
        <w:r w:rsidRPr="009026A4">
          <w:rPr>
            <w:rStyle w:val="Hyperlien"/>
          </w:rPr>
          <w:t>équipe de développement</w:t>
        </w:r>
      </w:hyperlink>
      <w:r w:rsidRPr="009026A4">
        <w:t xml:space="preserve">. Pour en savoir plus sur les normales, veuillez consulter le document </w:t>
      </w:r>
      <w:r w:rsidRPr="009026A4">
        <w:rPr>
          <w:i/>
        </w:rPr>
        <w:t>Données normales et Éditeur des données normales</w:t>
      </w:r>
      <w:r w:rsidRPr="009026A4">
        <w:t>.</w:t>
      </w:r>
    </w:p>
    <w:p w14:paraId="134F3D9E" w14:textId="77777777" w:rsidR="009401CA" w:rsidRPr="009026A4" w:rsidRDefault="009401CA" w:rsidP="009401CA">
      <w:pPr>
        <w:snapToGrid w:val="0"/>
        <w:jc w:val="both"/>
      </w:pPr>
    </w:p>
    <w:p w14:paraId="61FB823B" w14:textId="0D4456AF" w:rsidR="009401CA" w:rsidRPr="009026A4" w:rsidRDefault="009401CA" w:rsidP="009401CA">
      <w:pPr>
        <w:rPr>
          <w:b/>
          <w:i/>
        </w:rPr>
      </w:pPr>
      <w:r w:rsidRPr="009026A4">
        <w:rPr>
          <w:b/>
        </w:rPr>
        <w:t>Base de données quotidiennes</w:t>
      </w:r>
      <w:r w:rsidR="00A9595E">
        <w:rPr>
          <w:b/>
        </w:rPr>
        <w:t xml:space="preserve"> et horaires</w:t>
      </w:r>
      <w:r w:rsidRPr="009026A4">
        <w:rPr>
          <w:b/>
          <w:i/>
        </w:rPr>
        <w:t> :</w:t>
      </w:r>
    </w:p>
    <w:p w14:paraId="08BFF53E" w14:textId="77777777" w:rsidR="009401CA" w:rsidRPr="009026A4" w:rsidRDefault="009401CA" w:rsidP="009401CA">
      <w:pPr>
        <w:keepNext/>
        <w:snapToGrid w:val="0"/>
        <w:jc w:val="both"/>
      </w:pPr>
    </w:p>
    <w:p w14:paraId="472FFCE7" w14:textId="5422A1E6" w:rsidR="009401CA" w:rsidRPr="009026A4" w:rsidRDefault="009401CA" w:rsidP="009401CA">
      <w:pPr>
        <w:snapToGrid w:val="0"/>
        <w:jc w:val="both"/>
        <w:rPr>
          <w:rStyle w:val="Hyperlien"/>
        </w:rPr>
      </w:pPr>
      <w:r w:rsidRPr="009026A4">
        <w:t>Les données météorologiques quotidiennes</w:t>
      </w:r>
      <w:r w:rsidR="00A9595E">
        <w:t xml:space="preserve">/horaires </w:t>
      </w:r>
      <w:r w:rsidRPr="009026A4">
        <w:t>observées, jusqu</w:t>
      </w:r>
      <w:r w:rsidR="0098105F">
        <w:t>’</w:t>
      </w:r>
      <w:r w:rsidRPr="009026A4">
        <w:t>à la date courante, sont contenues dans la base de données quotidiennes</w:t>
      </w:r>
      <w:r w:rsidR="00A9595E">
        <w:t>/horaires</w:t>
      </w:r>
      <w:r w:rsidRPr="009026A4">
        <w:t>. Des prévisions peuvent aussi être incluses dans cette base de données et être utilisées quand des prévisions météorologiques à court terme sont nécessaires pour obtenir des prévisions modélisées plus exactes (comme lors d</w:t>
      </w:r>
      <w:r w:rsidR="0098105F">
        <w:t>’</w:t>
      </w:r>
      <w:r w:rsidRPr="009026A4">
        <w:t>activités de lutte antiparasitaire comportant l</w:t>
      </w:r>
      <w:r w:rsidR="0098105F">
        <w:t>’</w:t>
      </w:r>
      <w:r w:rsidRPr="009026A4">
        <w:t xml:space="preserve">application de pesticides). Plusieurs </w:t>
      </w:r>
      <w:r w:rsidRPr="009026A4">
        <w:rPr>
          <w:i/>
        </w:rPr>
        <w:t>Bases de données quotidiennes</w:t>
      </w:r>
      <w:r w:rsidRPr="009026A4">
        <w:t xml:space="preserve"> sont disponibles à l</w:t>
      </w:r>
      <w:r w:rsidR="0098105F">
        <w:t>’</w:t>
      </w:r>
      <w:r w:rsidRPr="009026A4">
        <w:t>adresse :</w:t>
      </w:r>
    </w:p>
    <w:p w14:paraId="1705F84C" w14:textId="3B0C8A52" w:rsidR="009401CA" w:rsidRPr="00351772" w:rsidRDefault="00000000" w:rsidP="009401CA">
      <w:pPr>
        <w:snapToGrid w:val="0"/>
        <w:jc w:val="both"/>
        <w:rPr>
          <w:lang w:val="en-CA"/>
        </w:rPr>
      </w:pPr>
      <w:hyperlink r:id="rId22" w:history="1">
        <w:r w:rsidR="00F73B49" w:rsidRPr="00351772">
          <w:rPr>
            <w:rStyle w:val="Hyperlien"/>
            <w:lang w:val="en-CA"/>
          </w:rPr>
          <w:t>ftp://ftp.cfl.scf.rncan.gc.ca/regniere/Data11/Weather/Daily/</w:t>
        </w:r>
      </w:hyperlink>
      <w:r w:rsidR="009401CA" w:rsidRPr="00351772">
        <w:rPr>
          <w:lang w:val="en-CA"/>
        </w:rPr>
        <w:t>.</w:t>
      </w:r>
    </w:p>
    <w:p w14:paraId="5B132EEF" w14:textId="77777777" w:rsidR="009401CA" w:rsidRPr="00BE16FC" w:rsidRDefault="009401CA" w:rsidP="009401CA">
      <w:pPr>
        <w:jc w:val="both"/>
        <w:rPr>
          <w:lang w:val="en-CA"/>
        </w:rPr>
      </w:pPr>
    </w:p>
    <w:p w14:paraId="09FC70ED" w14:textId="77777777" w:rsidR="009401CA" w:rsidRPr="009026A4" w:rsidRDefault="009401CA" w:rsidP="009401CA">
      <w:pPr>
        <w:jc w:val="both"/>
      </w:pPr>
      <w:r w:rsidRPr="009026A4">
        <w:lastRenderedPageBreak/>
        <w:t>Il convient de noter que la base de données quotidiennes pour le Canada, qui contient les données météorologiques des deux dernières années, est disponible et mise à jour fréquemment (généralement tous les jours).</w:t>
      </w:r>
    </w:p>
    <w:p w14:paraId="1EFDFB42" w14:textId="77777777" w:rsidR="00BF0B0C" w:rsidRDefault="00BF0B0C" w:rsidP="009401CA">
      <w:pPr>
        <w:jc w:val="both"/>
      </w:pPr>
    </w:p>
    <w:p w14:paraId="7D0D9EFA" w14:textId="7101CD83" w:rsidR="00BF0B0C" w:rsidRPr="009026A4" w:rsidRDefault="00BF0B0C" w:rsidP="00BF0B0C">
      <w:pPr>
        <w:snapToGrid w:val="0"/>
        <w:jc w:val="both"/>
        <w:rPr>
          <w:rStyle w:val="Hyperlien"/>
        </w:rPr>
      </w:pPr>
      <w:r w:rsidRPr="009026A4">
        <w:t xml:space="preserve">Les données météorologiques </w:t>
      </w:r>
      <w:r>
        <w:t xml:space="preserve">horaires </w:t>
      </w:r>
      <w:r w:rsidRPr="009026A4">
        <w:t>observées</w:t>
      </w:r>
      <w:r>
        <w:t xml:space="preserve"> on la même forme que les données quotidienne</w:t>
      </w:r>
      <w:r w:rsidRPr="009026A4">
        <w:t xml:space="preserve">. Plusieurs </w:t>
      </w:r>
      <w:r w:rsidRPr="009026A4">
        <w:rPr>
          <w:i/>
        </w:rPr>
        <w:t xml:space="preserve">Bases de données </w:t>
      </w:r>
      <w:r w:rsidR="00A9595E">
        <w:rPr>
          <w:i/>
        </w:rPr>
        <w:t>horaires</w:t>
      </w:r>
      <w:r w:rsidRPr="009026A4">
        <w:t xml:space="preserve"> sont disponibles à l</w:t>
      </w:r>
      <w:r>
        <w:t>’</w:t>
      </w:r>
      <w:r w:rsidRPr="009026A4">
        <w:t>adresse :</w:t>
      </w:r>
    </w:p>
    <w:p w14:paraId="0E98EA5D" w14:textId="143A4435" w:rsidR="00BF0B0C" w:rsidRPr="00351772" w:rsidRDefault="00000000" w:rsidP="00BF0B0C">
      <w:pPr>
        <w:snapToGrid w:val="0"/>
        <w:jc w:val="both"/>
        <w:rPr>
          <w:lang w:val="en-CA"/>
        </w:rPr>
      </w:pPr>
      <w:hyperlink r:id="rId23" w:history="1">
        <w:r w:rsidR="00BF0B0C" w:rsidRPr="00351772">
          <w:rPr>
            <w:rStyle w:val="Hyperlien"/>
            <w:lang w:val="en-CA"/>
          </w:rPr>
          <w:t>ftp://ftp.cfl.scf.rncan.gc.ca/regniere/Data11/Weather/Hourly/</w:t>
        </w:r>
      </w:hyperlink>
      <w:r w:rsidR="00BF0B0C" w:rsidRPr="00351772">
        <w:rPr>
          <w:lang w:val="en-CA"/>
        </w:rPr>
        <w:t>.</w:t>
      </w:r>
    </w:p>
    <w:p w14:paraId="52BC5F76" w14:textId="77777777" w:rsidR="00BF0B0C" w:rsidRPr="00BE16FC" w:rsidRDefault="00BF0B0C" w:rsidP="009401CA">
      <w:pPr>
        <w:jc w:val="both"/>
        <w:rPr>
          <w:lang w:val="en-CA"/>
        </w:rPr>
      </w:pPr>
    </w:p>
    <w:p w14:paraId="236DEAEC" w14:textId="77777777" w:rsidR="009401CA" w:rsidRPr="00351772" w:rsidRDefault="009401CA" w:rsidP="009401CA">
      <w:pPr>
        <w:rPr>
          <w:lang w:val="en-CA"/>
        </w:rPr>
      </w:pPr>
    </w:p>
    <w:p w14:paraId="4ADA2EA2" w14:textId="25ED2F8C" w:rsidR="009401CA" w:rsidRPr="009026A4" w:rsidRDefault="009401CA" w:rsidP="009401CA">
      <w:pPr>
        <w:jc w:val="both"/>
      </w:pPr>
      <w:r w:rsidRPr="009026A4">
        <w:t>Dans ces bases de données, chaque source (station météorologique) de données météorologiques est géoréférencée (latitude, longitude, élévation). BioSIM sélectionne les « meilleures » sources de données météorologiques pour chaque point de la liste des emplacements, ajuste les données pour tenir compte des différences d</w:t>
      </w:r>
      <w:r w:rsidR="0098105F">
        <w:t>’</w:t>
      </w:r>
      <w:r w:rsidRPr="009026A4">
        <w:t xml:space="preserve">élévation, de latitude et de longitude, et génère des valeurs quotidiennes </w:t>
      </w:r>
      <w:r w:rsidR="00BF0B0C">
        <w:t xml:space="preserve">ou horaire </w:t>
      </w:r>
      <w:r w:rsidRPr="009026A4">
        <w:t>en restaurant les variations stochastiques dans les moyennes mensuelles à long terme basées sur les normales locales (voir la littérature scientifique à ce sujet). Les séries chronologiques de données météorologiques assimilées par le modèle de simulation peuvent être composées de données quotidiennes</w:t>
      </w:r>
      <w:r w:rsidR="00BF0B0C">
        <w:t xml:space="preserve"> ou horaires </w:t>
      </w:r>
      <w:r w:rsidRPr="009026A4">
        <w:t>lorsque celles-ci existent (ou sont demandées), de prévisions à court terme (lorsqu</w:t>
      </w:r>
      <w:r w:rsidR="0098105F">
        <w:t>’</w:t>
      </w:r>
      <w:r w:rsidRPr="009026A4">
        <w:t>elles sont disponibles) et de normales pour la prévision des processus dans des conditions « habituelles » ou « normales » à plus long terme ou pour corriger les lacunes dans les conditions météorologiques observées.</w:t>
      </w:r>
    </w:p>
    <w:p w14:paraId="2F3BE0F5" w14:textId="77777777" w:rsidR="009401CA" w:rsidRPr="009026A4" w:rsidRDefault="009401CA" w:rsidP="00EF059B">
      <w:pPr>
        <w:pStyle w:val="Titre2"/>
      </w:pPr>
      <w:r w:rsidRPr="009026A4">
        <w:br w:type="page"/>
      </w:r>
      <w:bookmarkStart w:id="44" w:name="_Toc348100101"/>
      <w:bookmarkStart w:id="45" w:name="_Toc503271159"/>
      <w:r w:rsidRPr="009026A4">
        <w:lastRenderedPageBreak/>
        <w:t>Fenêtre principale de BioSIM</w:t>
      </w:r>
      <w:bookmarkEnd w:id="44"/>
      <w:bookmarkEnd w:id="45"/>
    </w:p>
    <w:p w14:paraId="2731E442" w14:textId="77777777" w:rsidR="009401CA" w:rsidRPr="009026A4" w:rsidRDefault="009401CA" w:rsidP="009401CA">
      <w:pPr>
        <w:jc w:val="both"/>
      </w:pPr>
    </w:p>
    <w:p w14:paraId="400E75DE" w14:textId="77777777" w:rsidR="009401CA" w:rsidRPr="009026A4" w:rsidRDefault="000A014B" w:rsidP="009401CA">
      <w:pPr>
        <w:jc w:val="both"/>
      </w:pPr>
      <w:r>
        <w:rPr>
          <w:noProof/>
          <w:snapToGrid/>
          <w:lang w:val="en-CA" w:eastAsia="en-CA"/>
        </w:rPr>
        <mc:AlternateContent>
          <mc:Choice Requires="wpg">
            <w:drawing>
              <wp:anchor distT="0" distB="0" distL="114300" distR="114300" simplePos="0" relativeHeight="251680256" behindDoc="1" locked="0" layoutInCell="1" allowOverlap="1" wp14:anchorId="706107C7" wp14:editId="55745A6C">
                <wp:simplePos x="0" y="0"/>
                <wp:positionH relativeFrom="column">
                  <wp:posOffset>-74930</wp:posOffset>
                </wp:positionH>
                <wp:positionV relativeFrom="paragraph">
                  <wp:posOffset>332105</wp:posOffset>
                </wp:positionV>
                <wp:extent cx="5719445" cy="3709035"/>
                <wp:effectExtent l="0" t="0" r="0" b="5715"/>
                <wp:wrapSquare wrapText="bothSides"/>
                <wp:docPr id="46" name="Group 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3709035"/>
                          <a:chOff x="2641" y="2237"/>
                          <a:chExt cx="7664" cy="5841"/>
                        </a:xfrm>
                      </wpg:grpSpPr>
                      <pic:pic xmlns:pic="http://schemas.openxmlformats.org/drawingml/2006/picture">
                        <pic:nvPicPr>
                          <pic:cNvPr id="47" name="Picture 77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2641" y="2237"/>
                            <a:ext cx="7664" cy="5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AutoShape 779"/>
                        <wps:cNvSpPr>
                          <a:spLocks noChangeArrowheads="1"/>
                        </wps:cNvSpPr>
                        <wps:spPr bwMode="auto">
                          <a:xfrm>
                            <a:off x="4832" y="3541"/>
                            <a:ext cx="3173" cy="948"/>
                          </a:xfrm>
                          <a:prstGeom prst="wedgeRectCallout">
                            <a:avLst>
                              <a:gd name="adj1" fmla="val -10731"/>
                              <a:gd name="adj2" fmla="val -91560"/>
                            </a:avLst>
                          </a:prstGeom>
                          <a:solidFill>
                            <a:srgbClr val="FFFFFF"/>
                          </a:solidFill>
                          <a:ln w="28575">
                            <a:solidFill>
                              <a:srgbClr val="0000FF"/>
                            </a:solidFill>
                            <a:miter lim="800000"/>
                            <a:headEnd/>
                            <a:tailEnd/>
                          </a:ln>
                        </wps:spPr>
                        <wps:txbx>
                          <w:txbxContent>
                            <w:p w14:paraId="2E5513FB" w14:textId="77777777" w:rsidR="0063407F" w:rsidRPr="00BA0AB6" w:rsidRDefault="0063407F" w:rsidP="00581494">
                              <w:pPr>
                                <w:rPr>
                                  <w:sz w:val="14"/>
                                  <w:szCs w:val="14"/>
                                </w:rPr>
                              </w:pPr>
                              <w:r w:rsidRPr="00BA0AB6">
                                <w:rPr>
                                  <w:b/>
                                  <w:sz w:val="14"/>
                                  <w:szCs w:val="14"/>
                                </w:rPr>
                                <w:t>Fenêtre principale :</w:t>
                              </w:r>
                            </w:p>
                            <w:p w14:paraId="10EC5C3A" w14:textId="77777777" w:rsidR="0063407F" w:rsidRDefault="0063407F" w:rsidP="00581494">
                              <w:pPr>
                                <w:rPr>
                                  <w:sz w:val="14"/>
                                  <w:szCs w:val="14"/>
                                </w:rPr>
                              </w:pPr>
                              <w:r>
                                <w:rPr>
                                  <w:sz w:val="14"/>
                                  <w:szCs w:val="14"/>
                                </w:rPr>
                                <w:t xml:space="preserve">Présente </w:t>
                              </w:r>
                              <w:r w:rsidRPr="00BA0AB6">
                                <w:rPr>
                                  <w:sz w:val="14"/>
                                  <w:szCs w:val="14"/>
                                </w:rPr>
                                <w:t xml:space="preserve">les résultats </w:t>
                              </w:r>
                              <w:r>
                                <w:rPr>
                                  <w:sz w:val="14"/>
                                  <w:szCs w:val="14"/>
                                </w:rPr>
                                <w:t>pour l’élément</w:t>
                              </w:r>
                              <w:r w:rsidRPr="00BA0AB6">
                                <w:rPr>
                                  <w:sz w:val="14"/>
                                  <w:szCs w:val="14"/>
                                </w:rPr>
                                <w:t xml:space="preserve"> choisi.</w:t>
                              </w:r>
                            </w:p>
                            <w:p w14:paraId="569AE0F4" w14:textId="77777777" w:rsidR="0063407F" w:rsidRPr="00BA0AB6" w:rsidRDefault="0063407F" w:rsidP="00581494">
                              <w:pPr>
                                <w:rPr>
                                  <w:sz w:val="14"/>
                                  <w:szCs w:val="14"/>
                                </w:rPr>
                              </w:pPr>
                              <w:r w:rsidRPr="00BA0AB6">
                                <w:rPr>
                                  <w:sz w:val="14"/>
                                  <w:szCs w:val="14"/>
                                </w:rPr>
                                <w:t>Onglet</w:t>
                              </w:r>
                              <w:r w:rsidRPr="00BA0AB6">
                                <w:rPr>
                                  <w:i/>
                                  <w:sz w:val="14"/>
                                  <w:szCs w:val="14"/>
                                </w:rPr>
                                <w:t xml:space="preserve"> Données </w:t>
                              </w:r>
                              <w:r w:rsidRPr="00BA0AB6">
                                <w:rPr>
                                  <w:sz w:val="14"/>
                                  <w:szCs w:val="14"/>
                                </w:rPr>
                                <w:t xml:space="preserve">: </w:t>
                              </w:r>
                              <w:r>
                                <w:rPr>
                                  <w:sz w:val="14"/>
                                  <w:szCs w:val="14"/>
                                </w:rPr>
                                <w:t>sous forme de tableau</w:t>
                              </w:r>
                            </w:p>
                            <w:p w14:paraId="0EB4E036" w14:textId="77777777" w:rsidR="0063407F" w:rsidRPr="00BA0AB6" w:rsidRDefault="0063407F" w:rsidP="00581494">
                              <w:pPr>
                                <w:rPr>
                                  <w:sz w:val="14"/>
                                  <w:szCs w:val="14"/>
                                </w:rPr>
                              </w:pPr>
                              <w:r w:rsidRPr="00BA0AB6">
                                <w:rPr>
                                  <w:sz w:val="14"/>
                                  <w:szCs w:val="14"/>
                                </w:rPr>
                                <w:t>Onglet</w:t>
                              </w:r>
                              <w:r w:rsidRPr="00BA0AB6">
                                <w:rPr>
                                  <w:i/>
                                  <w:sz w:val="14"/>
                                  <w:szCs w:val="14"/>
                                </w:rPr>
                                <w:t xml:space="preserve"> Graphique</w:t>
                              </w:r>
                              <w:r w:rsidRPr="00BA0AB6">
                                <w:rPr>
                                  <w:sz w:val="14"/>
                                  <w:szCs w:val="14"/>
                                </w:rPr>
                                <w:t xml:space="preserve"> : </w:t>
                              </w:r>
                              <w:r>
                                <w:rPr>
                                  <w:sz w:val="14"/>
                                  <w:szCs w:val="14"/>
                                </w:rPr>
                                <w:t xml:space="preserve">sous forme de </w:t>
                              </w:r>
                              <w:r w:rsidRPr="00BA0AB6">
                                <w:rPr>
                                  <w:sz w:val="14"/>
                                  <w:szCs w:val="14"/>
                                </w:rPr>
                                <w:t>graphique</w:t>
                              </w:r>
                            </w:p>
                          </w:txbxContent>
                        </wps:txbx>
                        <wps:bodyPr rot="0" vert="horz" wrap="square" lIns="91440" tIns="45720" rIns="91440" bIns="45720" anchor="t" anchorCtr="0" upright="1">
                          <a:noAutofit/>
                        </wps:bodyPr>
                      </wps:wsp>
                      <wps:wsp>
                        <wps:cNvPr id="49" name="AutoShape 780"/>
                        <wps:cNvSpPr>
                          <a:spLocks noChangeArrowheads="1"/>
                        </wps:cNvSpPr>
                        <wps:spPr bwMode="auto">
                          <a:xfrm>
                            <a:off x="7459" y="4714"/>
                            <a:ext cx="1440" cy="1800"/>
                          </a:xfrm>
                          <a:prstGeom prst="wedgeRectCallout">
                            <a:avLst>
                              <a:gd name="adj1" fmla="val 61458"/>
                              <a:gd name="adj2" fmla="val -133833"/>
                            </a:avLst>
                          </a:prstGeom>
                          <a:solidFill>
                            <a:srgbClr val="FFFFFF"/>
                          </a:solidFill>
                          <a:ln w="9525">
                            <a:solidFill>
                              <a:srgbClr val="0000FF"/>
                            </a:solidFill>
                            <a:miter lim="800000"/>
                            <a:headEnd/>
                            <a:tailEnd/>
                          </a:ln>
                        </wps:spPr>
                        <wps:txbx>
                          <w:txbxContent>
                            <w:p w14:paraId="3FCD4ABE" w14:textId="77777777" w:rsidR="0063407F" w:rsidRPr="00BA0AB6" w:rsidRDefault="0063407F" w:rsidP="00581494">
                              <w:pPr>
                                <w:rPr>
                                  <w:sz w:val="14"/>
                                  <w:szCs w:val="14"/>
                                </w:rPr>
                              </w:pPr>
                              <w:r>
                                <w:rPr>
                                  <w:b/>
                                  <w:sz w:val="14"/>
                                  <w:szCs w:val="14"/>
                                </w:rPr>
                                <w:t>Fenêtre Export :</w:t>
                              </w:r>
                              <w:r w:rsidRPr="00BA0AB6">
                                <w:rPr>
                                  <w:sz w:val="14"/>
                                  <w:szCs w:val="14"/>
                                </w:rPr>
                                <w:t xml:space="preserve"> </w:t>
                              </w:r>
                              <w:r>
                                <w:rPr>
                                  <w:sz w:val="14"/>
                                  <w:szCs w:val="14"/>
                                </w:rPr>
                                <w:t>Pour exporter les</w:t>
                              </w:r>
                              <w:r w:rsidRPr="00BA0AB6">
                                <w:rPr>
                                  <w:sz w:val="14"/>
                                  <w:szCs w:val="14"/>
                                </w:rPr>
                                <w:t xml:space="preserve"> r</w:t>
                              </w:r>
                              <w:r>
                                <w:rPr>
                                  <w:sz w:val="14"/>
                                  <w:szCs w:val="14"/>
                                </w:rPr>
                                <w:t>é</w:t>
                              </w:r>
                              <w:r w:rsidRPr="00BA0AB6">
                                <w:rPr>
                                  <w:sz w:val="14"/>
                                  <w:szCs w:val="14"/>
                                </w:rPr>
                                <w:t>sult</w:t>
                              </w:r>
                              <w:r>
                                <w:rPr>
                                  <w:sz w:val="14"/>
                                  <w:szCs w:val="14"/>
                                </w:rPr>
                                <w:t>at</w:t>
                              </w:r>
                              <w:r w:rsidRPr="00BA0AB6">
                                <w:rPr>
                                  <w:sz w:val="14"/>
                                  <w:szCs w:val="14"/>
                                </w:rPr>
                                <w:t xml:space="preserve">s </w:t>
                              </w:r>
                              <w:r>
                                <w:rPr>
                                  <w:sz w:val="14"/>
                                  <w:szCs w:val="14"/>
                                </w:rPr>
                                <w:t>de l’élément actif</w:t>
                              </w:r>
                              <w:r w:rsidRPr="00BA0AB6">
                                <w:rPr>
                                  <w:sz w:val="14"/>
                                  <w:szCs w:val="14"/>
                                </w:rPr>
                                <w:t xml:space="preserve"> </w:t>
                              </w:r>
                              <w:r>
                                <w:rPr>
                                  <w:sz w:val="14"/>
                                  <w:szCs w:val="14"/>
                                </w:rPr>
                                <w:t>à l’extérieur de</w:t>
                              </w:r>
                              <w:r w:rsidRPr="00BA0AB6">
                                <w:rPr>
                                  <w:sz w:val="14"/>
                                  <w:szCs w:val="14"/>
                                </w:rPr>
                                <w:t xml:space="preserve"> BioSIM. </w:t>
                              </w:r>
                              <w:r>
                                <w:rPr>
                                  <w:sz w:val="14"/>
                                  <w:szCs w:val="14"/>
                                </w:rPr>
                                <w:t>Permet de sélectionner les</w:t>
                              </w:r>
                              <w:r w:rsidRPr="00BA0AB6">
                                <w:rPr>
                                  <w:sz w:val="14"/>
                                  <w:szCs w:val="14"/>
                                </w:rPr>
                                <w:t xml:space="preserve"> variables </w:t>
                              </w:r>
                              <w:r>
                                <w:rPr>
                                  <w:sz w:val="14"/>
                                  <w:szCs w:val="14"/>
                                </w:rPr>
                                <w:t>et les</w:t>
                              </w:r>
                              <w:r w:rsidRPr="00BA0AB6">
                                <w:rPr>
                                  <w:sz w:val="14"/>
                                  <w:szCs w:val="14"/>
                                </w:rPr>
                                <w:t xml:space="preserve"> statisti</w:t>
                              </w:r>
                              <w:r>
                                <w:rPr>
                                  <w:sz w:val="14"/>
                                  <w:szCs w:val="14"/>
                                </w:rPr>
                                <w:t>que</w:t>
                              </w:r>
                              <w:r w:rsidRPr="00BA0AB6">
                                <w:rPr>
                                  <w:sz w:val="14"/>
                                  <w:szCs w:val="14"/>
                                </w:rPr>
                                <w:t xml:space="preserve">s </w:t>
                              </w:r>
                              <w:r>
                                <w:rPr>
                                  <w:sz w:val="14"/>
                                  <w:szCs w:val="14"/>
                                </w:rPr>
                                <w:t>à</w:t>
                              </w:r>
                              <w:r w:rsidRPr="00BA0AB6">
                                <w:rPr>
                                  <w:sz w:val="14"/>
                                  <w:szCs w:val="14"/>
                                </w:rPr>
                                <w:t xml:space="preserve"> exporte</w:t>
                              </w:r>
                              <w:r>
                                <w:rPr>
                                  <w:sz w:val="14"/>
                                  <w:szCs w:val="14"/>
                                </w:rPr>
                                <w:t>r</w:t>
                              </w:r>
                              <w:r w:rsidRPr="00BA0AB6">
                                <w:rPr>
                                  <w:sz w:val="14"/>
                                  <w:szCs w:val="14"/>
                                </w:rPr>
                                <w:t>.</w:t>
                              </w:r>
                            </w:p>
                          </w:txbxContent>
                        </wps:txbx>
                        <wps:bodyPr rot="0" vert="horz" wrap="square" lIns="91440" tIns="45720" rIns="91440" bIns="45720" anchor="t" anchorCtr="0" upright="1">
                          <a:noAutofit/>
                        </wps:bodyPr>
                      </wps:wsp>
                      <wps:wsp>
                        <wps:cNvPr id="50" name="AutoShape 781"/>
                        <wps:cNvSpPr>
                          <a:spLocks noChangeArrowheads="1"/>
                        </wps:cNvSpPr>
                        <wps:spPr bwMode="auto">
                          <a:xfrm>
                            <a:off x="4478" y="5558"/>
                            <a:ext cx="2250" cy="837"/>
                          </a:xfrm>
                          <a:prstGeom prst="wedgeRectCallout">
                            <a:avLst>
                              <a:gd name="adj1" fmla="val -112889"/>
                              <a:gd name="adj2" fmla="val -4361"/>
                            </a:avLst>
                          </a:prstGeom>
                          <a:solidFill>
                            <a:srgbClr val="FFFFFF"/>
                          </a:solidFill>
                          <a:ln w="9525">
                            <a:solidFill>
                              <a:srgbClr val="0000FF"/>
                            </a:solidFill>
                            <a:miter lim="800000"/>
                            <a:headEnd/>
                            <a:tailEnd/>
                          </a:ln>
                        </wps:spPr>
                        <wps:txbx>
                          <w:txbxContent>
                            <w:p w14:paraId="7679131F" w14:textId="77777777" w:rsidR="0063407F" w:rsidRDefault="0063407F" w:rsidP="00581494">
                              <w:pPr>
                                <w:rPr>
                                  <w:sz w:val="14"/>
                                  <w:szCs w:val="14"/>
                                </w:rPr>
                              </w:pPr>
                              <w:r>
                                <w:rPr>
                                  <w:b/>
                                  <w:sz w:val="14"/>
                                  <w:szCs w:val="14"/>
                                </w:rPr>
                                <w:t>Fenêtre Propriétés :</w:t>
                              </w:r>
                            </w:p>
                            <w:p w14:paraId="1DDF87BF" w14:textId="77777777" w:rsidR="0063407F" w:rsidRPr="00BA0AB6" w:rsidRDefault="0063407F" w:rsidP="00581494">
                              <w:pPr>
                                <w:rPr>
                                  <w:sz w:val="14"/>
                                  <w:szCs w:val="14"/>
                                </w:rPr>
                              </w:pPr>
                              <w:r>
                                <w:rPr>
                                  <w:sz w:val="14"/>
                                  <w:szCs w:val="14"/>
                                </w:rPr>
                                <w:t>Indique les propriétés</w:t>
                              </w:r>
                              <w:r w:rsidRPr="00BA0AB6">
                                <w:rPr>
                                  <w:sz w:val="14"/>
                                  <w:szCs w:val="14"/>
                                </w:rPr>
                                <w:t xml:space="preserve"> </w:t>
                              </w:r>
                              <w:r>
                                <w:rPr>
                                  <w:sz w:val="14"/>
                                  <w:szCs w:val="14"/>
                                </w:rPr>
                                <w:t>de l’élément actif</w:t>
                              </w:r>
                              <w:r w:rsidRPr="00BA0AB6">
                                <w:rPr>
                                  <w:sz w:val="14"/>
                                  <w:szCs w:val="14"/>
                                </w:rPr>
                                <w:t>.</w:t>
                              </w:r>
                            </w:p>
                          </w:txbxContent>
                        </wps:txbx>
                        <wps:bodyPr rot="0" vert="horz" wrap="square" lIns="91440" tIns="45720" rIns="91440" bIns="45720" anchor="t" anchorCtr="0" upright="1">
                          <a:noAutofit/>
                        </wps:bodyPr>
                      </wps:wsp>
                      <wps:wsp>
                        <wps:cNvPr id="51" name="AutoShape 782"/>
                        <wps:cNvSpPr>
                          <a:spLocks noChangeArrowheads="1"/>
                        </wps:cNvSpPr>
                        <wps:spPr bwMode="auto">
                          <a:xfrm>
                            <a:off x="5198" y="6638"/>
                            <a:ext cx="3600" cy="540"/>
                          </a:xfrm>
                          <a:prstGeom prst="wedgeRectCallout">
                            <a:avLst>
                              <a:gd name="adj1" fmla="val -37944"/>
                              <a:gd name="adj2" fmla="val 119259"/>
                            </a:avLst>
                          </a:prstGeom>
                          <a:solidFill>
                            <a:srgbClr val="FFFFFF"/>
                          </a:solidFill>
                          <a:ln w="9525">
                            <a:solidFill>
                              <a:srgbClr val="0000FF"/>
                            </a:solidFill>
                            <a:miter lim="800000"/>
                            <a:headEnd/>
                            <a:tailEnd/>
                          </a:ln>
                        </wps:spPr>
                        <wps:txbx>
                          <w:txbxContent>
                            <w:p w14:paraId="5182A232" w14:textId="77777777" w:rsidR="0063407F" w:rsidRPr="00BA0AB6" w:rsidRDefault="0063407F" w:rsidP="00581494">
                              <w:pPr>
                                <w:rPr>
                                  <w:sz w:val="14"/>
                                  <w:szCs w:val="14"/>
                                </w:rPr>
                              </w:pPr>
                              <w:r>
                                <w:rPr>
                                  <w:b/>
                                  <w:sz w:val="14"/>
                                  <w:szCs w:val="14"/>
                                </w:rPr>
                                <w:t>Fenêtre Message de sortie :</w:t>
                              </w:r>
                            </w:p>
                            <w:p w14:paraId="1B953527" w14:textId="77777777" w:rsidR="0063407F" w:rsidRPr="00BA0AB6" w:rsidRDefault="0063407F" w:rsidP="00581494">
                              <w:pPr>
                                <w:rPr>
                                  <w:sz w:val="14"/>
                                  <w:szCs w:val="14"/>
                                </w:rPr>
                              </w:pPr>
                              <w:r>
                                <w:rPr>
                                  <w:sz w:val="14"/>
                                  <w:szCs w:val="14"/>
                                </w:rPr>
                                <w:t>Pour voir les commentaires</w:t>
                              </w:r>
                              <w:r w:rsidRPr="00BA0AB6">
                                <w:rPr>
                                  <w:sz w:val="14"/>
                                  <w:szCs w:val="14"/>
                                </w:rPr>
                                <w:t xml:space="preserve"> </w:t>
                              </w:r>
                              <w:r>
                                <w:rPr>
                                  <w:sz w:val="14"/>
                                  <w:szCs w:val="14"/>
                                </w:rPr>
                                <w:t>au sujet de</w:t>
                              </w:r>
                              <w:r w:rsidRPr="00BA0AB6">
                                <w:rPr>
                                  <w:sz w:val="14"/>
                                  <w:szCs w:val="14"/>
                                </w:rPr>
                                <w:t xml:space="preserve"> </w:t>
                              </w:r>
                              <w:r>
                                <w:rPr>
                                  <w:sz w:val="14"/>
                                  <w:szCs w:val="14"/>
                                </w:rPr>
                                <w:t>la</w:t>
                              </w:r>
                              <w:r w:rsidRPr="00BA0AB6">
                                <w:rPr>
                                  <w:sz w:val="14"/>
                                  <w:szCs w:val="14"/>
                                </w:rPr>
                                <w:t xml:space="preserve"> </w:t>
                              </w:r>
                              <w:r>
                                <w:rPr>
                                  <w:sz w:val="14"/>
                                  <w:szCs w:val="14"/>
                                </w:rPr>
                                <w:t xml:space="preserve">dernière </w:t>
                              </w:r>
                              <w:r w:rsidRPr="00BA0AB6">
                                <w:rPr>
                                  <w:sz w:val="14"/>
                                  <w:szCs w:val="14"/>
                                </w:rPr>
                                <w:t>ex</w:t>
                              </w:r>
                              <w:r>
                                <w:rPr>
                                  <w:sz w:val="14"/>
                                  <w:szCs w:val="14"/>
                                </w:rPr>
                                <w:t>é</w:t>
                              </w:r>
                              <w:r w:rsidRPr="00BA0AB6">
                                <w:rPr>
                                  <w:sz w:val="14"/>
                                  <w:szCs w:val="14"/>
                                </w:rPr>
                                <w:t>cution.</w:t>
                              </w:r>
                            </w:p>
                          </w:txbxContent>
                        </wps:txbx>
                        <wps:bodyPr rot="0" vert="horz" wrap="square" lIns="91440" tIns="45720" rIns="91440" bIns="45720" anchor="t" anchorCtr="0" upright="1">
                          <a:noAutofit/>
                        </wps:bodyPr>
                      </wps:wsp>
                      <wps:wsp>
                        <wps:cNvPr id="52" name="AutoShape 783"/>
                        <wps:cNvSpPr>
                          <a:spLocks noChangeArrowheads="1"/>
                        </wps:cNvSpPr>
                        <wps:spPr bwMode="auto">
                          <a:xfrm>
                            <a:off x="4118" y="4830"/>
                            <a:ext cx="2340" cy="540"/>
                          </a:xfrm>
                          <a:prstGeom prst="wedgeRectCallout">
                            <a:avLst>
                              <a:gd name="adj1" fmla="val -90092"/>
                              <a:gd name="adj2" fmla="val -307913"/>
                            </a:avLst>
                          </a:prstGeom>
                          <a:solidFill>
                            <a:srgbClr val="FFFFFF"/>
                          </a:solidFill>
                          <a:ln w="9525">
                            <a:solidFill>
                              <a:srgbClr val="0000FF"/>
                            </a:solidFill>
                            <a:miter lim="800000"/>
                            <a:headEnd/>
                            <a:tailEnd/>
                          </a:ln>
                        </wps:spPr>
                        <wps:txbx>
                          <w:txbxContent>
                            <w:p w14:paraId="0F2FEC12" w14:textId="77777777" w:rsidR="0063407F" w:rsidRPr="00BA0AB6" w:rsidRDefault="0063407F" w:rsidP="00581494">
                              <w:pPr>
                                <w:rPr>
                                  <w:sz w:val="16"/>
                                </w:rPr>
                              </w:pPr>
                              <w:r w:rsidRPr="00BA0AB6">
                                <w:rPr>
                                  <w:b/>
                                  <w:sz w:val="14"/>
                                  <w:szCs w:val="14"/>
                                </w:rPr>
                                <w:t>Fenêtre de projet :</w:t>
                              </w:r>
                              <w:r w:rsidRPr="00BA0AB6">
                                <w:rPr>
                                  <w:sz w:val="14"/>
                                  <w:szCs w:val="14"/>
                                </w:rPr>
                                <w:t xml:space="preserve"> Pour ajouter un nouve</w:t>
                              </w:r>
                              <w:r>
                                <w:rPr>
                                  <w:sz w:val="14"/>
                                  <w:szCs w:val="14"/>
                                </w:rPr>
                                <w:t>l élément</w:t>
                              </w:r>
                              <w:r w:rsidRPr="00BA0AB6">
                                <w:rPr>
                                  <w:sz w:val="14"/>
                                  <w:szCs w:val="14"/>
                                </w:rPr>
                                <w:t xml:space="preserve"> au projet.</w:t>
                              </w:r>
                            </w:p>
                            <w:p w14:paraId="3C802623" w14:textId="77777777" w:rsidR="0063407F" w:rsidRPr="00BA0AB6" w:rsidRDefault="0063407F" w:rsidP="00581494"/>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6107C7" id="Group 777" o:spid="_x0000_s1026" style="position:absolute;left:0;text-align:left;margin-left:-5.9pt;margin-top:26.15pt;width:450.35pt;height:292.05pt;z-index:-251636224" coordorigin="2641,2237" coordsize="7664,584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WhtZWQgQW1pbmUgTW91dGFvdWZpawAA&#10;AAWQAwACAAAAFAAAELCQBAACAAAAFAAAEMSSkQACAAAAAzY2AACSkgACAAAAAzY2AADqHAAHAAAI&#10;DAAACKQ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3OjA2OjI3IDE1OjIzOjMxADIwMTc6MDY6MjcgMTU6MjM6MzEA&#10;AABBAGgAbQBlAGQAIABBAG0AaQBuAGUAIABNAG8AdQB0AGEAbwB1AGYAaQBrAAAA/+ELKW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ctMDYtMjdUMTU6MjM6MzEuNjYz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Fo&#10;bWVkIEFtaW5lIE1vdXRhb3VmaWs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C/wO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">
                <v:shape id="Picture 778" o:spid="_x0000_s1027" type="#_x0000_t75" style="position:absolute;left:2641;top:2237;width:7664;height:5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">
                  <v:imagedata r:id="rId25" o:titl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779" o:spid="_x0000_s1028" type="#_x0000_t61" style="position:absolute;left:4832;top:3541;width:3173;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" adj="8482,-8977" strokecolor="blue" strokeweight="2.25pt">
                  <v:textbox>
                    <w:txbxContent>
                      <w:p w14:paraId="2E5513FB" w14:textId="77777777" w:rsidR="0063407F" w:rsidRPr="00BA0AB6" w:rsidRDefault="0063407F" w:rsidP="00581494">
                        <w:pPr>
                          <w:rPr>
                            <w:sz w:val="14"/>
                            <w:szCs w:val="14"/>
                          </w:rPr>
                        </w:pPr>
                        <w:r w:rsidRPr="00BA0AB6">
                          <w:rPr>
                            <w:b/>
                            <w:sz w:val="14"/>
                            <w:szCs w:val="14"/>
                          </w:rPr>
                          <w:t>Fenêtre principale :</w:t>
                        </w:r>
                      </w:p>
                      <w:p w14:paraId="10EC5C3A" w14:textId="77777777" w:rsidR="0063407F" w:rsidRDefault="0063407F" w:rsidP="00581494">
                        <w:pPr>
                          <w:rPr>
                            <w:sz w:val="14"/>
                            <w:szCs w:val="14"/>
                          </w:rPr>
                        </w:pPr>
                        <w:r>
                          <w:rPr>
                            <w:sz w:val="14"/>
                            <w:szCs w:val="14"/>
                          </w:rPr>
                          <w:t xml:space="preserve">Présente </w:t>
                        </w:r>
                        <w:r w:rsidRPr="00BA0AB6">
                          <w:rPr>
                            <w:sz w:val="14"/>
                            <w:szCs w:val="14"/>
                          </w:rPr>
                          <w:t xml:space="preserve">les résultats </w:t>
                        </w:r>
                        <w:r>
                          <w:rPr>
                            <w:sz w:val="14"/>
                            <w:szCs w:val="14"/>
                          </w:rPr>
                          <w:t>pour l’élément</w:t>
                        </w:r>
                        <w:r w:rsidRPr="00BA0AB6">
                          <w:rPr>
                            <w:sz w:val="14"/>
                            <w:szCs w:val="14"/>
                          </w:rPr>
                          <w:t xml:space="preserve"> choisi.</w:t>
                        </w:r>
                      </w:p>
                      <w:p w14:paraId="569AE0F4" w14:textId="77777777" w:rsidR="0063407F" w:rsidRPr="00BA0AB6" w:rsidRDefault="0063407F" w:rsidP="00581494">
                        <w:pPr>
                          <w:rPr>
                            <w:sz w:val="14"/>
                            <w:szCs w:val="14"/>
                          </w:rPr>
                        </w:pPr>
                        <w:r w:rsidRPr="00BA0AB6">
                          <w:rPr>
                            <w:sz w:val="14"/>
                            <w:szCs w:val="14"/>
                          </w:rPr>
                          <w:t>Onglet</w:t>
                        </w:r>
                        <w:r w:rsidRPr="00BA0AB6">
                          <w:rPr>
                            <w:i/>
                            <w:sz w:val="14"/>
                            <w:szCs w:val="14"/>
                          </w:rPr>
                          <w:t xml:space="preserve"> Données </w:t>
                        </w:r>
                        <w:r w:rsidRPr="00BA0AB6">
                          <w:rPr>
                            <w:sz w:val="14"/>
                            <w:szCs w:val="14"/>
                          </w:rPr>
                          <w:t xml:space="preserve">: </w:t>
                        </w:r>
                        <w:r>
                          <w:rPr>
                            <w:sz w:val="14"/>
                            <w:szCs w:val="14"/>
                          </w:rPr>
                          <w:t>sous forme de tableau</w:t>
                        </w:r>
                      </w:p>
                      <w:p w14:paraId="0EB4E036" w14:textId="77777777" w:rsidR="0063407F" w:rsidRPr="00BA0AB6" w:rsidRDefault="0063407F" w:rsidP="00581494">
                        <w:pPr>
                          <w:rPr>
                            <w:sz w:val="14"/>
                            <w:szCs w:val="14"/>
                          </w:rPr>
                        </w:pPr>
                        <w:r w:rsidRPr="00BA0AB6">
                          <w:rPr>
                            <w:sz w:val="14"/>
                            <w:szCs w:val="14"/>
                          </w:rPr>
                          <w:t>Onglet</w:t>
                        </w:r>
                        <w:r w:rsidRPr="00BA0AB6">
                          <w:rPr>
                            <w:i/>
                            <w:sz w:val="14"/>
                            <w:szCs w:val="14"/>
                          </w:rPr>
                          <w:t xml:space="preserve"> Graphique</w:t>
                        </w:r>
                        <w:r w:rsidRPr="00BA0AB6">
                          <w:rPr>
                            <w:sz w:val="14"/>
                            <w:szCs w:val="14"/>
                          </w:rPr>
                          <w:t xml:space="preserve"> : </w:t>
                        </w:r>
                        <w:r>
                          <w:rPr>
                            <w:sz w:val="14"/>
                            <w:szCs w:val="14"/>
                          </w:rPr>
                          <w:t xml:space="preserve">sous forme de </w:t>
                        </w:r>
                        <w:r w:rsidRPr="00BA0AB6">
                          <w:rPr>
                            <w:sz w:val="14"/>
                            <w:szCs w:val="14"/>
                          </w:rPr>
                          <w:t>graphique</w:t>
                        </w:r>
                      </w:p>
                    </w:txbxContent>
                  </v:textbox>
                </v:shape>
                <v:shape id="AutoShape 780" o:spid="_x0000_s1029" type="#_x0000_t61" style="position:absolute;left:7459;top:4714;width:144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" adj="24075,-18108" strokecolor="blue">
                  <v:textbox>
                    <w:txbxContent>
                      <w:p w14:paraId="3FCD4ABE" w14:textId="77777777" w:rsidR="0063407F" w:rsidRPr="00BA0AB6" w:rsidRDefault="0063407F" w:rsidP="00581494">
                        <w:pPr>
                          <w:rPr>
                            <w:sz w:val="14"/>
                            <w:szCs w:val="14"/>
                          </w:rPr>
                        </w:pPr>
                        <w:r>
                          <w:rPr>
                            <w:b/>
                            <w:sz w:val="14"/>
                            <w:szCs w:val="14"/>
                          </w:rPr>
                          <w:t>Fenêtre Export :</w:t>
                        </w:r>
                        <w:r w:rsidRPr="00BA0AB6">
                          <w:rPr>
                            <w:sz w:val="14"/>
                            <w:szCs w:val="14"/>
                          </w:rPr>
                          <w:t xml:space="preserve"> </w:t>
                        </w:r>
                        <w:r>
                          <w:rPr>
                            <w:sz w:val="14"/>
                            <w:szCs w:val="14"/>
                          </w:rPr>
                          <w:t>Pour exporter les</w:t>
                        </w:r>
                        <w:r w:rsidRPr="00BA0AB6">
                          <w:rPr>
                            <w:sz w:val="14"/>
                            <w:szCs w:val="14"/>
                          </w:rPr>
                          <w:t xml:space="preserve"> r</w:t>
                        </w:r>
                        <w:r>
                          <w:rPr>
                            <w:sz w:val="14"/>
                            <w:szCs w:val="14"/>
                          </w:rPr>
                          <w:t>é</w:t>
                        </w:r>
                        <w:r w:rsidRPr="00BA0AB6">
                          <w:rPr>
                            <w:sz w:val="14"/>
                            <w:szCs w:val="14"/>
                          </w:rPr>
                          <w:t>sult</w:t>
                        </w:r>
                        <w:r>
                          <w:rPr>
                            <w:sz w:val="14"/>
                            <w:szCs w:val="14"/>
                          </w:rPr>
                          <w:t>at</w:t>
                        </w:r>
                        <w:r w:rsidRPr="00BA0AB6">
                          <w:rPr>
                            <w:sz w:val="14"/>
                            <w:szCs w:val="14"/>
                          </w:rPr>
                          <w:t xml:space="preserve">s </w:t>
                        </w:r>
                        <w:r>
                          <w:rPr>
                            <w:sz w:val="14"/>
                            <w:szCs w:val="14"/>
                          </w:rPr>
                          <w:t>de l’élément actif</w:t>
                        </w:r>
                        <w:r w:rsidRPr="00BA0AB6">
                          <w:rPr>
                            <w:sz w:val="14"/>
                            <w:szCs w:val="14"/>
                          </w:rPr>
                          <w:t xml:space="preserve"> </w:t>
                        </w:r>
                        <w:r>
                          <w:rPr>
                            <w:sz w:val="14"/>
                            <w:szCs w:val="14"/>
                          </w:rPr>
                          <w:t>à l’extérieur de</w:t>
                        </w:r>
                        <w:r w:rsidRPr="00BA0AB6">
                          <w:rPr>
                            <w:sz w:val="14"/>
                            <w:szCs w:val="14"/>
                          </w:rPr>
                          <w:t xml:space="preserve"> BioSIM. </w:t>
                        </w:r>
                        <w:r>
                          <w:rPr>
                            <w:sz w:val="14"/>
                            <w:szCs w:val="14"/>
                          </w:rPr>
                          <w:t>Permet de sélectionner les</w:t>
                        </w:r>
                        <w:r w:rsidRPr="00BA0AB6">
                          <w:rPr>
                            <w:sz w:val="14"/>
                            <w:szCs w:val="14"/>
                          </w:rPr>
                          <w:t xml:space="preserve"> variables </w:t>
                        </w:r>
                        <w:r>
                          <w:rPr>
                            <w:sz w:val="14"/>
                            <w:szCs w:val="14"/>
                          </w:rPr>
                          <w:t>et les</w:t>
                        </w:r>
                        <w:r w:rsidRPr="00BA0AB6">
                          <w:rPr>
                            <w:sz w:val="14"/>
                            <w:szCs w:val="14"/>
                          </w:rPr>
                          <w:t xml:space="preserve"> statisti</w:t>
                        </w:r>
                        <w:r>
                          <w:rPr>
                            <w:sz w:val="14"/>
                            <w:szCs w:val="14"/>
                          </w:rPr>
                          <w:t>que</w:t>
                        </w:r>
                        <w:r w:rsidRPr="00BA0AB6">
                          <w:rPr>
                            <w:sz w:val="14"/>
                            <w:szCs w:val="14"/>
                          </w:rPr>
                          <w:t xml:space="preserve">s </w:t>
                        </w:r>
                        <w:r>
                          <w:rPr>
                            <w:sz w:val="14"/>
                            <w:szCs w:val="14"/>
                          </w:rPr>
                          <w:t>à</w:t>
                        </w:r>
                        <w:r w:rsidRPr="00BA0AB6">
                          <w:rPr>
                            <w:sz w:val="14"/>
                            <w:szCs w:val="14"/>
                          </w:rPr>
                          <w:t xml:space="preserve"> exporte</w:t>
                        </w:r>
                        <w:r>
                          <w:rPr>
                            <w:sz w:val="14"/>
                            <w:szCs w:val="14"/>
                          </w:rPr>
                          <w:t>r</w:t>
                        </w:r>
                        <w:r w:rsidRPr="00BA0AB6">
                          <w:rPr>
                            <w:sz w:val="14"/>
                            <w:szCs w:val="14"/>
                          </w:rPr>
                          <w:t>.</w:t>
                        </w:r>
                      </w:p>
                    </w:txbxContent>
                  </v:textbox>
                </v:shape>
                <v:shape id="AutoShape 781" o:spid="_x0000_s1030" type="#_x0000_t61" style="position:absolute;left:4478;top:5558;width:2250;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" adj="-13584,9858" strokecolor="blue">
                  <v:textbox>
                    <w:txbxContent>
                      <w:p w14:paraId="7679131F" w14:textId="77777777" w:rsidR="0063407F" w:rsidRDefault="0063407F" w:rsidP="00581494">
                        <w:pPr>
                          <w:rPr>
                            <w:sz w:val="14"/>
                            <w:szCs w:val="14"/>
                          </w:rPr>
                        </w:pPr>
                        <w:r>
                          <w:rPr>
                            <w:b/>
                            <w:sz w:val="14"/>
                            <w:szCs w:val="14"/>
                          </w:rPr>
                          <w:t>Fenêtre Propriétés :</w:t>
                        </w:r>
                      </w:p>
                      <w:p w14:paraId="1DDF87BF" w14:textId="77777777" w:rsidR="0063407F" w:rsidRPr="00BA0AB6" w:rsidRDefault="0063407F" w:rsidP="00581494">
                        <w:pPr>
                          <w:rPr>
                            <w:sz w:val="14"/>
                            <w:szCs w:val="14"/>
                          </w:rPr>
                        </w:pPr>
                        <w:r>
                          <w:rPr>
                            <w:sz w:val="14"/>
                            <w:szCs w:val="14"/>
                          </w:rPr>
                          <w:t>Indique les propriétés</w:t>
                        </w:r>
                        <w:r w:rsidRPr="00BA0AB6">
                          <w:rPr>
                            <w:sz w:val="14"/>
                            <w:szCs w:val="14"/>
                          </w:rPr>
                          <w:t xml:space="preserve"> </w:t>
                        </w:r>
                        <w:r>
                          <w:rPr>
                            <w:sz w:val="14"/>
                            <w:szCs w:val="14"/>
                          </w:rPr>
                          <w:t>de l’élément actif</w:t>
                        </w:r>
                        <w:r w:rsidRPr="00BA0AB6">
                          <w:rPr>
                            <w:sz w:val="14"/>
                            <w:szCs w:val="14"/>
                          </w:rPr>
                          <w:t>.</w:t>
                        </w:r>
                      </w:p>
                    </w:txbxContent>
                  </v:textbox>
                </v:shape>
                <v:shape id="AutoShape 782" o:spid="_x0000_s1031" type="#_x0000_t61" style="position:absolute;left:5198;top:6638;width:3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" adj="2604,36560" strokecolor="blue">
                  <v:textbox>
                    <w:txbxContent>
                      <w:p w14:paraId="5182A232" w14:textId="77777777" w:rsidR="0063407F" w:rsidRPr="00BA0AB6" w:rsidRDefault="0063407F" w:rsidP="00581494">
                        <w:pPr>
                          <w:rPr>
                            <w:sz w:val="14"/>
                            <w:szCs w:val="14"/>
                          </w:rPr>
                        </w:pPr>
                        <w:r>
                          <w:rPr>
                            <w:b/>
                            <w:sz w:val="14"/>
                            <w:szCs w:val="14"/>
                          </w:rPr>
                          <w:t>Fenêtre Message de sortie :</w:t>
                        </w:r>
                      </w:p>
                      <w:p w14:paraId="1B953527" w14:textId="77777777" w:rsidR="0063407F" w:rsidRPr="00BA0AB6" w:rsidRDefault="0063407F" w:rsidP="00581494">
                        <w:pPr>
                          <w:rPr>
                            <w:sz w:val="14"/>
                            <w:szCs w:val="14"/>
                          </w:rPr>
                        </w:pPr>
                        <w:r>
                          <w:rPr>
                            <w:sz w:val="14"/>
                            <w:szCs w:val="14"/>
                          </w:rPr>
                          <w:t>Pour voir les commentaires</w:t>
                        </w:r>
                        <w:r w:rsidRPr="00BA0AB6">
                          <w:rPr>
                            <w:sz w:val="14"/>
                            <w:szCs w:val="14"/>
                          </w:rPr>
                          <w:t xml:space="preserve"> </w:t>
                        </w:r>
                        <w:r>
                          <w:rPr>
                            <w:sz w:val="14"/>
                            <w:szCs w:val="14"/>
                          </w:rPr>
                          <w:t>au sujet de</w:t>
                        </w:r>
                        <w:r w:rsidRPr="00BA0AB6">
                          <w:rPr>
                            <w:sz w:val="14"/>
                            <w:szCs w:val="14"/>
                          </w:rPr>
                          <w:t xml:space="preserve"> </w:t>
                        </w:r>
                        <w:r>
                          <w:rPr>
                            <w:sz w:val="14"/>
                            <w:szCs w:val="14"/>
                          </w:rPr>
                          <w:t>la</w:t>
                        </w:r>
                        <w:r w:rsidRPr="00BA0AB6">
                          <w:rPr>
                            <w:sz w:val="14"/>
                            <w:szCs w:val="14"/>
                          </w:rPr>
                          <w:t xml:space="preserve"> </w:t>
                        </w:r>
                        <w:r>
                          <w:rPr>
                            <w:sz w:val="14"/>
                            <w:szCs w:val="14"/>
                          </w:rPr>
                          <w:t xml:space="preserve">dernière </w:t>
                        </w:r>
                        <w:r w:rsidRPr="00BA0AB6">
                          <w:rPr>
                            <w:sz w:val="14"/>
                            <w:szCs w:val="14"/>
                          </w:rPr>
                          <w:t>ex</w:t>
                        </w:r>
                        <w:r>
                          <w:rPr>
                            <w:sz w:val="14"/>
                            <w:szCs w:val="14"/>
                          </w:rPr>
                          <w:t>é</w:t>
                        </w:r>
                        <w:r w:rsidRPr="00BA0AB6">
                          <w:rPr>
                            <w:sz w:val="14"/>
                            <w:szCs w:val="14"/>
                          </w:rPr>
                          <w:t>cution.</w:t>
                        </w:r>
                      </w:p>
                    </w:txbxContent>
                  </v:textbox>
                </v:shape>
                <v:shape id="AutoShape 783" o:spid="_x0000_s1032" type="#_x0000_t61" style="position:absolute;left:4118;top:4830;width:23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" adj="-8660,-55709" strokecolor="blue">
                  <v:textbox>
                    <w:txbxContent>
                      <w:p w14:paraId="0F2FEC12" w14:textId="77777777" w:rsidR="0063407F" w:rsidRPr="00BA0AB6" w:rsidRDefault="0063407F" w:rsidP="00581494">
                        <w:pPr>
                          <w:rPr>
                            <w:sz w:val="16"/>
                          </w:rPr>
                        </w:pPr>
                        <w:r w:rsidRPr="00BA0AB6">
                          <w:rPr>
                            <w:b/>
                            <w:sz w:val="14"/>
                            <w:szCs w:val="14"/>
                          </w:rPr>
                          <w:t>Fenêtre de projet :</w:t>
                        </w:r>
                        <w:r w:rsidRPr="00BA0AB6">
                          <w:rPr>
                            <w:sz w:val="14"/>
                            <w:szCs w:val="14"/>
                          </w:rPr>
                          <w:t xml:space="preserve"> Pour ajouter un nouve</w:t>
                        </w:r>
                        <w:r>
                          <w:rPr>
                            <w:sz w:val="14"/>
                            <w:szCs w:val="14"/>
                          </w:rPr>
                          <w:t>l élément</w:t>
                        </w:r>
                        <w:r w:rsidRPr="00BA0AB6">
                          <w:rPr>
                            <w:sz w:val="14"/>
                            <w:szCs w:val="14"/>
                          </w:rPr>
                          <w:t xml:space="preserve"> au projet.</w:t>
                        </w:r>
                      </w:p>
                      <w:p w14:paraId="3C802623" w14:textId="77777777" w:rsidR="0063407F" w:rsidRPr="00BA0AB6" w:rsidRDefault="0063407F" w:rsidP="00581494"/>
                    </w:txbxContent>
                  </v:textbox>
                </v:shape>
                <w10:wrap type="square"/>
              </v:group>
            </w:pict>
          </mc:Fallback>
        </mc:AlternateContent>
      </w:r>
    </w:p>
    <w:p w14:paraId="05CCA0D7" w14:textId="77777777" w:rsidR="009401CA" w:rsidRPr="009026A4" w:rsidRDefault="009401CA" w:rsidP="009401CA">
      <w:pPr>
        <w:jc w:val="both"/>
      </w:pPr>
    </w:p>
    <w:p w14:paraId="16430DC2" w14:textId="77777777" w:rsidR="009401CA" w:rsidRPr="009026A4" w:rsidRDefault="009401CA" w:rsidP="009401CA">
      <w:pPr>
        <w:jc w:val="both"/>
      </w:pPr>
      <w:r w:rsidRPr="009026A4">
        <w:t>Les boutons de la barre d</w:t>
      </w:r>
      <w:r w:rsidR="0098105F">
        <w:t>’</w:t>
      </w:r>
      <w:r w:rsidRPr="009026A4">
        <w:t>outils de la fenêtre principale contiennent les fonctions Windows habituelles pour l</w:t>
      </w:r>
      <w:r w:rsidR="0098105F">
        <w:t>’</w:t>
      </w:r>
      <w:r w:rsidRPr="009026A4">
        <w:t>édition, l</w:t>
      </w:r>
      <w:r w:rsidR="0098105F">
        <w:t>’</w:t>
      </w:r>
      <w:r w:rsidRPr="009026A4">
        <w:t>ouverture, l</w:t>
      </w:r>
      <w:r w:rsidR="0098105F">
        <w:t>’</w:t>
      </w:r>
      <w:r w:rsidRPr="009026A4">
        <w:t>enregistrement et le copier-coller. Certains boutons, toutefois, sont propres à BioSIM. Nous expliquons leur utilisation dans les pages suivantes.</w:t>
      </w:r>
    </w:p>
    <w:p w14:paraId="2573810D" w14:textId="77777777" w:rsidR="009401CA" w:rsidRPr="009026A4" w:rsidRDefault="009401CA" w:rsidP="009401CA">
      <w:pPr>
        <w:jc w:val="both"/>
      </w:pPr>
    </w:p>
    <w:p w14:paraId="5B2AA4B1" w14:textId="4E8EF680" w:rsidR="009401CA" w:rsidRPr="009026A4" w:rsidRDefault="009401CA" w:rsidP="009401CA">
      <w:pPr>
        <w:jc w:val="both"/>
      </w:pPr>
      <w:r w:rsidRPr="009026A4">
        <w:t xml:space="preserve">La fenêtre principale de BioSIM comporte </w:t>
      </w:r>
      <w:r w:rsidR="00BF0B0C">
        <w:t>un onglet</w:t>
      </w:r>
      <w:r w:rsidRPr="009026A4">
        <w:t xml:space="preserve"> : </w:t>
      </w:r>
      <w:r w:rsidRPr="009026A4">
        <w:rPr>
          <w:i/>
        </w:rPr>
        <w:t>Données</w:t>
      </w:r>
      <w:r w:rsidRPr="009026A4">
        <w:t>.</w:t>
      </w:r>
    </w:p>
    <w:p w14:paraId="0DFCF365" w14:textId="77777777" w:rsidR="009401CA" w:rsidRPr="009026A4" w:rsidRDefault="009401CA" w:rsidP="009401CA">
      <w:pPr>
        <w:jc w:val="both"/>
      </w:pPr>
      <w:r w:rsidRPr="009026A4">
        <w:t>La fenêtre principale présente en outre quatre fenêtres secondaires : Projet, Propriétés, Registre de messages d</w:t>
      </w:r>
      <w:r w:rsidR="0098105F">
        <w:t>’</w:t>
      </w:r>
      <w:r w:rsidRPr="009026A4">
        <w:t>exécution et Export, que vous pouvez déplacer et fermer à volonté.</w:t>
      </w:r>
    </w:p>
    <w:p w14:paraId="3C121C0B" w14:textId="77777777" w:rsidR="009401CA" w:rsidRPr="009026A4" w:rsidRDefault="000A014B" w:rsidP="009401CA">
      <w:pPr>
        <w:jc w:val="both"/>
      </w:pPr>
      <w:r w:rsidRPr="009026A4">
        <w:rPr>
          <w:noProof/>
          <w:lang w:val="en-CA" w:eastAsia="en-CA"/>
        </w:rPr>
        <w:drawing>
          <wp:anchor distT="0" distB="0" distL="114300" distR="114300" simplePos="0" relativeHeight="251640320" behindDoc="1" locked="0" layoutInCell="1" allowOverlap="1" wp14:anchorId="6BBDC842" wp14:editId="6AB882D0">
            <wp:simplePos x="0" y="0"/>
            <wp:positionH relativeFrom="column">
              <wp:posOffset>4074928</wp:posOffset>
            </wp:positionH>
            <wp:positionV relativeFrom="paragraph">
              <wp:posOffset>75925</wp:posOffset>
            </wp:positionV>
            <wp:extent cx="2367915" cy="1978660"/>
            <wp:effectExtent l="0" t="0" r="0" b="2540"/>
            <wp:wrapTight wrapText="bothSides">
              <wp:wrapPolygon edited="0">
                <wp:start x="0" y="0"/>
                <wp:lineTo x="0" y="21420"/>
                <wp:lineTo x="21374" y="21420"/>
                <wp:lineTo x="21374" y="0"/>
                <wp:lineTo x="0" y="0"/>
              </wp:wrapPolygon>
            </wp:wrapTight>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2_Fenêtres_secondaires"/>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367915" cy="1978660"/>
                    </a:xfrm>
                    <a:prstGeom prst="rect">
                      <a:avLst/>
                    </a:prstGeom>
                    <a:noFill/>
                  </pic:spPr>
                </pic:pic>
              </a:graphicData>
            </a:graphic>
            <wp14:sizeRelH relativeFrom="page">
              <wp14:pctWidth>0</wp14:pctWidth>
            </wp14:sizeRelH>
            <wp14:sizeRelV relativeFrom="page">
              <wp14:pctHeight>0</wp14:pctHeight>
            </wp14:sizeRelV>
          </wp:anchor>
        </w:drawing>
      </w:r>
    </w:p>
    <w:p w14:paraId="1DCAAE3C" w14:textId="77777777" w:rsidR="009401CA" w:rsidRPr="009026A4" w:rsidRDefault="009401CA" w:rsidP="009401CA">
      <w:pPr>
        <w:jc w:val="both"/>
      </w:pPr>
      <w:r w:rsidRPr="009026A4">
        <w:t>Vous pouvez configurer les quatre fenêtres secondaires. Quand vous déplacez-glissez une fenêtre secondaire à l</w:t>
      </w:r>
      <w:r w:rsidR="0098105F">
        <w:t>’</w:t>
      </w:r>
      <w:r w:rsidRPr="009026A4">
        <w:t>aide de la souris, deux pictogrammes s</w:t>
      </w:r>
      <w:r w:rsidR="0098105F">
        <w:t>’</w:t>
      </w:r>
      <w:r w:rsidRPr="009026A4">
        <w:t>affichent à l</w:t>
      </w:r>
      <w:r w:rsidR="0098105F">
        <w:t>’</w:t>
      </w:r>
      <w:r w:rsidRPr="009026A4">
        <w:t>écran : un qui entoure la fenêtre principale, et un dans la fenêtre principale (</w:t>
      </w:r>
      <w:r w:rsidR="008F78E1" w:rsidRPr="009026A4">
        <w:rPr>
          <w:noProof/>
          <w:lang w:val="en-CA" w:eastAsia="en-CA"/>
        </w:rPr>
        <w:drawing>
          <wp:inline distT="0" distB="0" distL="0" distR="0" wp14:anchorId="06C367F7" wp14:editId="11781CF7">
            <wp:extent cx="136525" cy="136525"/>
            <wp:effectExtent l="0" t="0" r="0" b="0"/>
            <wp:docPr id="4" name="Picture 4" descr="Fenêtres_princi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nêtres_principal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ou dans n</w:t>
      </w:r>
      <w:r w:rsidR="0098105F">
        <w:t>’</w:t>
      </w:r>
      <w:r w:rsidRPr="009026A4">
        <w:t>importe quelle fenêtre secondaire (</w:t>
      </w:r>
      <w:r w:rsidR="008F78E1" w:rsidRPr="009026A4">
        <w:rPr>
          <w:noProof/>
          <w:lang w:val="en-CA" w:eastAsia="en-CA"/>
        </w:rPr>
        <w:drawing>
          <wp:inline distT="0" distB="0" distL="0" distR="0" wp14:anchorId="47FBF3A2" wp14:editId="27BE7593">
            <wp:extent cx="136525" cy="136525"/>
            <wp:effectExtent l="0" t="0" r="0" b="0"/>
            <wp:docPr id="5" name="Picture 5" descr="Fenêtres_second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nêtres_secondair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que vous tentez de faire glisser dans la première fenêtre secondaire. Ces pictogrammes indiquent l</w:t>
      </w:r>
      <w:r w:rsidR="0098105F">
        <w:t>’</w:t>
      </w:r>
      <w:r w:rsidRPr="009026A4">
        <w:t xml:space="preserve">endroit où la fenêtre secondaire qui est actuellement déplacée sera ancrée quand vous relâcherez le bouton de </w:t>
      </w:r>
      <w:smartTag w:uri="urn:schemas-microsoft-com:office:smarttags" w:element="PersonName">
        <w:smartTagPr>
          <w:attr w:name="ProductID" w:val="la souris. Vous"/>
        </w:smartTagPr>
        <w:r w:rsidRPr="009026A4">
          <w:t>la souris. Vous</w:t>
        </w:r>
      </w:smartTag>
      <w:r w:rsidRPr="009026A4">
        <w:t xml:space="preserve"> pouvez également laisser flotter les fenêtres secondaires (en d</w:t>
      </w:r>
      <w:r w:rsidR="0098105F">
        <w:t>’</w:t>
      </w:r>
      <w:r w:rsidRPr="009026A4">
        <w:t>autres mots, ne pas les ancrer).</w:t>
      </w:r>
    </w:p>
    <w:p w14:paraId="038AFE48" w14:textId="77777777" w:rsidR="009401CA" w:rsidRPr="009026A4" w:rsidRDefault="009401CA" w:rsidP="009401CA">
      <w:pPr>
        <w:jc w:val="both"/>
      </w:pPr>
    </w:p>
    <w:p w14:paraId="0649B267" w14:textId="77777777" w:rsidR="009401CA" w:rsidRPr="009026A4" w:rsidRDefault="009401CA" w:rsidP="009401CA">
      <w:pPr>
        <w:jc w:val="both"/>
      </w:pPr>
      <w:r w:rsidRPr="009026A4">
        <w:t>Toutes les fenêtres secondaires peuvent être regroupées ensemble dans une même fenêtre attachée à la fenêtre principale, et elles deviennent alors accessibles sous forme d</w:t>
      </w:r>
      <w:r w:rsidR="0098105F">
        <w:t>’</w:t>
      </w:r>
      <w:r w:rsidRPr="009026A4">
        <w:t>onglets dans cette fenêtre.</w:t>
      </w:r>
    </w:p>
    <w:p w14:paraId="544DCD44" w14:textId="77777777" w:rsidR="009401CA" w:rsidRPr="009026A4" w:rsidRDefault="009401CA" w:rsidP="009401CA">
      <w:pPr>
        <w:jc w:val="both"/>
      </w:pPr>
    </w:p>
    <w:p w14:paraId="47C89E37" w14:textId="77777777" w:rsidR="009401CA" w:rsidRPr="009026A4" w:rsidRDefault="009401CA" w:rsidP="009401CA">
      <w:pPr>
        <w:jc w:val="both"/>
      </w:pPr>
      <w:r w:rsidRPr="009026A4">
        <w:lastRenderedPageBreak/>
        <w:t>Une fois fermée, une fenêtre secondaire peut être rouverte en sélectionnant [Affichage] [Barres d</w:t>
      </w:r>
      <w:r w:rsidR="0098105F">
        <w:t>’</w:t>
      </w:r>
      <w:r w:rsidRPr="009026A4">
        <w:t>outils et fenêtres d</w:t>
      </w:r>
      <w:r w:rsidR="0098105F">
        <w:t>’</w:t>
      </w:r>
      <w:r w:rsidRPr="009026A4">
        <w:t>ancrage] dans la barre de menu.</w:t>
      </w:r>
    </w:p>
    <w:p w14:paraId="766A8F20" w14:textId="77777777" w:rsidR="009401CA" w:rsidRPr="009026A4" w:rsidRDefault="009401CA" w:rsidP="009401CA">
      <w:pPr>
        <w:jc w:val="both"/>
      </w:pPr>
    </w:p>
    <w:p w14:paraId="7101B515" w14:textId="77777777" w:rsidR="009401CA" w:rsidRPr="009026A4" w:rsidRDefault="009401CA" w:rsidP="009401CA">
      <w:pPr>
        <w:jc w:val="both"/>
      </w:pPr>
      <w:smartTag w:uri="urn:schemas-microsoft-com:office:smarttags" w:element="PersonName">
        <w:smartTagPr>
          <w:attr w:name="ProductID" w:val="La fen￪tre Projet"/>
        </w:smartTagPr>
        <w:r w:rsidRPr="009026A4">
          <w:t>La fenêtre Projet</w:t>
        </w:r>
      </w:smartTag>
      <w:r w:rsidRPr="009026A4">
        <w:t xml:space="preserve"> contient tous les éléments d</w:t>
      </w:r>
      <w:r w:rsidR="0098105F">
        <w:t>’</w:t>
      </w:r>
      <w:r w:rsidRPr="009026A4">
        <w:t>un projet. C</w:t>
      </w:r>
      <w:r w:rsidR="0098105F">
        <w:t>’</w:t>
      </w:r>
      <w:r w:rsidRPr="009026A4">
        <w:t>est dans cette fenêtre que vous ajoutez, retirez et modifiez des éléments de projet. Tous les onglets et toutes les fenêtres dans BioSIM sont liés à l</w:t>
      </w:r>
      <w:r w:rsidR="0098105F">
        <w:t>’</w:t>
      </w:r>
      <w:r w:rsidRPr="009026A4">
        <w:t xml:space="preserve">élément sélectionné dans </w:t>
      </w:r>
      <w:smartTag w:uri="urn:schemas-microsoft-com:office:smarttags" w:element="PersonName">
        <w:smartTagPr>
          <w:attr w:name="ProductID" w:val="la fen￪tre Projet. Un"/>
        </w:smartTagPr>
        <w:r w:rsidRPr="009026A4">
          <w:t>la fenêtre Projet. Un</w:t>
        </w:r>
      </w:smartTag>
      <w:r w:rsidRPr="009026A4">
        <w:t xml:space="preserve"> projet est composé d</w:t>
      </w:r>
      <w:r w:rsidR="0098105F">
        <w:t>’</w:t>
      </w:r>
      <w:r w:rsidRPr="009026A4">
        <w:t>un ensemble d</w:t>
      </w:r>
      <w:r w:rsidR="0098105F">
        <w:t>’</w:t>
      </w:r>
      <w:r w:rsidRPr="009026A4">
        <w:t xml:space="preserve">éléments que vous pouvez regrouper en sous-ensembles. Quand vous sélectionnez un élément dans </w:t>
      </w:r>
      <w:smartTag w:uri="urn:schemas-microsoft-com:office:smarttags" w:element="PersonName">
        <w:smartTagPr>
          <w:attr w:name="ProductID" w:val="La fen￪tre Projet"/>
        </w:smartTagPr>
        <w:r w:rsidRPr="009026A4">
          <w:t>la fenêtre Projet</w:t>
        </w:r>
      </w:smartTag>
      <w:r w:rsidRPr="009026A4">
        <w:t>, tous les autres onglets et toutes les fenêtres sont automatiquement mis à jour avec l</w:t>
      </w:r>
      <w:r w:rsidR="0098105F">
        <w:t>’</w:t>
      </w:r>
      <w:r w:rsidRPr="009026A4">
        <w:t>information au sujet de cet élément.</w:t>
      </w:r>
    </w:p>
    <w:p w14:paraId="698CED93" w14:textId="77777777" w:rsidR="009401CA" w:rsidRPr="009026A4" w:rsidRDefault="009401CA" w:rsidP="009401CA">
      <w:pPr>
        <w:jc w:val="both"/>
      </w:pPr>
    </w:p>
    <w:p w14:paraId="5E82FF7C" w14:textId="77777777" w:rsidR="009401CA" w:rsidRPr="009026A4" w:rsidRDefault="009401CA" w:rsidP="009401CA">
      <w:pPr>
        <w:jc w:val="both"/>
      </w:pPr>
      <w:r w:rsidRPr="009026A4">
        <w:t>Quand un élément est exécuté, à l</w:t>
      </w:r>
      <w:r w:rsidR="0098105F">
        <w:t>’</w:t>
      </w:r>
      <w:r w:rsidRPr="009026A4">
        <w:t xml:space="preserve">aide du bouton Exécuter cochés </w:t>
      </w:r>
      <w:r w:rsidR="008F78E1" w:rsidRPr="009026A4">
        <w:rPr>
          <w:noProof/>
          <w:lang w:val="en-CA" w:eastAsia="en-CA"/>
        </w:rPr>
        <w:drawing>
          <wp:inline distT="0" distB="0" distL="0" distR="0" wp14:anchorId="50B142FF" wp14:editId="3B640C20">
            <wp:extent cx="136525" cy="136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ecute_Checked_button"/>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 xml:space="preserve"> dans la barre d</w:t>
      </w:r>
      <w:r w:rsidR="0098105F">
        <w:t>’</w:t>
      </w:r>
      <w:r w:rsidRPr="009026A4">
        <w:t>outils de la fenêtre principale, l</w:t>
      </w:r>
      <w:r w:rsidR="0098105F">
        <w:t>’</w:t>
      </w:r>
      <w:r w:rsidRPr="009026A4">
        <w:t xml:space="preserve">onglet </w:t>
      </w:r>
      <w:r w:rsidRPr="009026A4">
        <w:rPr>
          <w:i/>
        </w:rPr>
        <w:t>Données</w:t>
      </w:r>
      <w:r w:rsidRPr="009026A4">
        <w:t xml:space="preserve"> dans la fenêtre principale indiquera les résultats numériques de l</w:t>
      </w:r>
      <w:r w:rsidR="0098105F">
        <w:t>’</w:t>
      </w:r>
      <w:r w:rsidRPr="009026A4">
        <w:t>élément en question, tandis que l</w:t>
      </w:r>
      <w:r w:rsidR="0098105F">
        <w:t>’</w:t>
      </w:r>
      <w:r w:rsidRPr="009026A4">
        <w:t xml:space="preserve">onglet </w:t>
      </w:r>
      <w:r w:rsidRPr="009026A4">
        <w:rPr>
          <w:i/>
        </w:rPr>
        <w:t>Graphique</w:t>
      </w:r>
      <w:r w:rsidRPr="009026A4">
        <w:t xml:space="preserve"> vous permettra de créer et de faire afficher des graphiques représentant ces résultats.</w:t>
      </w:r>
    </w:p>
    <w:p w14:paraId="62902524" w14:textId="77777777" w:rsidR="009401CA" w:rsidRPr="009026A4" w:rsidRDefault="009401CA" w:rsidP="009401CA">
      <w:pPr>
        <w:jc w:val="both"/>
      </w:pPr>
    </w:p>
    <w:p w14:paraId="4EEDC1E6" w14:textId="77777777" w:rsidR="009401CA" w:rsidRPr="009026A4" w:rsidRDefault="009401CA" w:rsidP="009401CA">
      <w:pPr>
        <w:jc w:val="both"/>
      </w:pPr>
      <w:smartTag w:uri="urn:schemas-microsoft-com:office:smarttags" w:element="PersonName">
        <w:smartTagPr>
          <w:attr w:name="ProductID" w:val="La fen￪tre Propri￩t￩s"/>
        </w:smartTagPr>
        <w:r w:rsidRPr="009026A4">
          <w:t>La fenêtre Propriétés</w:t>
        </w:r>
      </w:smartTag>
      <w:r w:rsidRPr="009026A4">
        <w:t xml:space="preserve"> précise les paramètres internes de l</w:t>
      </w:r>
      <w:r w:rsidR="0098105F">
        <w:t>’</w:t>
      </w:r>
      <w:r w:rsidRPr="009026A4">
        <w:t xml:space="preserve">élément.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exécution affiche les derniers messages d</w:t>
      </w:r>
      <w:r w:rsidR="0098105F">
        <w:t>’</w:t>
      </w:r>
      <w:r w:rsidRPr="009026A4">
        <w:t xml:space="preserve">exécution. </w:t>
      </w:r>
      <w:smartTag w:uri="urn:schemas-microsoft-com:office:smarttags" w:element="PersonName">
        <w:smartTagPr>
          <w:attr w:name="ProductID" w:val="La fen￪tre Export"/>
        </w:smartTagPr>
        <w:r w:rsidRPr="009026A4">
          <w:t>La fenêtre Export</w:t>
        </w:r>
      </w:smartTag>
      <w:r w:rsidRPr="009026A4">
        <w:t xml:space="preserve"> indique toutes les variables que vous avez sélectionnées en vue de les exporter (peu importe leur dimension).</w:t>
      </w:r>
    </w:p>
    <w:p w14:paraId="12347D02" w14:textId="77777777" w:rsidR="009401CA" w:rsidRPr="009026A4" w:rsidRDefault="009401CA" w:rsidP="009401CA">
      <w:pPr>
        <w:jc w:val="both"/>
      </w:pPr>
    </w:p>
    <w:p w14:paraId="02AC7126" w14:textId="77777777" w:rsidR="009401CA" w:rsidRPr="009026A4" w:rsidRDefault="009401CA" w:rsidP="00EF059B">
      <w:pPr>
        <w:pStyle w:val="Titre2"/>
      </w:pPr>
      <w:bookmarkStart w:id="46" w:name="_Toc348100102"/>
      <w:bookmarkStart w:id="47" w:name="_Toc503271160"/>
      <w:r w:rsidRPr="009026A4">
        <w:t>Fenêtre Projet</w:t>
      </w:r>
      <w:bookmarkEnd w:id="46"/>
      <w:bookmarkEnd w:id="47"/>
    </w:p>
    <w:p w14:paraId="2C7D73DB" w14:textId="77777777" w:rsidR="009401CA" w:rsidRPr="009026A4" w:rsidRDefault="009401CA" w:rsidP="009401CA">
      <w:pPr>
        <w:jc w:val="both"/>
        <w:rPr>
          <w:b/>
        </w:rPr>
      </w:pPr>
    </w:p>
    <w:p w14:paraId="63D2631D" w14:textId="77777777" w:rsidR="009401CA" w:rsidRPr="009026A4" w:rsidRDefault="00A5460F" w:rsidP="009401CA">
      <w:pPr>
        <w:jc w:val="both"/>
      </w:pPr>
      <w:r w:rsidRPr="009026A4">
        <w:rPr>
          <w:noProof/>
          <w:lang w:val="en-CA" w:eastAsia="en-CA"/>
        </w:rPr>
        <w:drawing>
          <wp:anchor distT="0" distB="0" distL="114300" distR="114300" simplePos="0" relativeHeight="251641344" behindDoc="1" locked="0" layoutInCell="1" allowOverlap="1" wp14:anchorId="437F42B3" wp14:editId="042E9E67">
            <wp:simplePos x="0" y="0"/>
            <wp:positionH relativeFrom="column">
              <wp:posOffset>4369843</wp:posOffset>
            </wp:positionH>
            <wp:positionV relativeFrom="paragraph">
              <wp:posOffset>38100</wp:posOffset>
            </wp:positionV>
            <wp:extent cx="1771650" cy="2141930"/>
            <wp:effectExtent l="0" t="0" r="0" b="0"/>
            <wp:wrapTight wrapText="bothSides">
              <wp:wrapPolygon edited="0">
                <wp:start x="0" y="0"/>
                <wp:lineTo x="0" y="21325"/>
                <wp:lineTo x="21368" y="21325"/>
                <wp:lineTo x="21368" y="0"/>
                <wp:lineTo x="0" y="0"/>
              </wp:wrapPolygon>
            </wp:wrapTight>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Fenête_Projet"/>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771650" cy="214193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La barre d</w:t>
      </w:r>
      <w:r w:rsidR="0098105F">
        <w:t>’</w:t>
      </w:r>
      <w:r w:rsidR="009401CA" w:rsidRPr="009026A4">
        <w:t xml:space="preserve">outils de </w:t>
      </w:r>
      <w:smartTag w:uri="urn:schemas-microsoft-com:office:smarttags" w:element="PersonName">
        <w:smartTagPr>
          <w:attr w:name="ProductID" w:val="La fen￪tre Projet"/>
        </w:smartTagPr>
        <w:r w:rsidR="009401CA" w:rsidRPr="009026A4">
          <w:t>la fenêtre Projet</w:t>
        </w:r>
      </w:smartTag>
      <w:r w:rsidR="009401CA" w:rsidRPr="009026A4">
        <w:t xml:space="preserve"> comporte deux rangées de boutons.</w:t>
      </w:r>
    </w:p>
    <w:p w14:paraId="1931361D" w14:textId="77777777" w:rsidR="009401CA" w:rsidRPr="009026A4" w:rsidRDefault="009401CA" w:rsidP="009401CA">
      <w:pPr>
        <w:jc w:val="both"/>
      </w:pPr>
    </w:p>
    <w:p w14:paraId="0FF5C391" w14:textId="77777777" w:rsidR="009401CA" w:rsidRPr="009026A4" w:rsidRDefault="009401CA" w:rsidP="009401CA">
      <w:pPr>
        <w:jc w:val="both"/>
      </w:pPr>
      <w:r w:rsidRPr="009026A4">
        <w:t>La première rangée contient les boutons qui vous permettent d</w:t>
      </w:r>
      <w:r w:rsidR="0098105F">
        <w:t>’</w:t>
      </w:r>
      <w:r w:rsidRPr="009026A4">
        <w:t>ajouter divers éléments à un projet, à savoir :</w:t>
      </w:r>
    </w:p>
    <w:p w14:paraId="625C3AA9" w14:textId="77777777" w:rsidR="009401CA" w:rsidRPr="009026A4" w:rsidRDefault="009401CA" w:rsidP="009401CA">
      <w:pPr>
        <w:jc w:val="both"/>
        <w:rPr>
          <w:b/>
        </w:rPr>
      </w:pPr>
    </w:p>
    <w:p w14:paraId="07434CF3" w14:textId="77777777" w:rsidR="009401CA" w:rsidRPr="009026A4" w:rsidRDefault="008F78E1" w:rsidP="009401CA">
      <w:pPr>
        <w:jc w:val="both"/>
      </w:pPr>
      <w:r w:rsidRPr="009026A4">
        <w:rPr>
          <w:b/>
          <w:noProof/>
          <w:lang w:val="en-CA" w:eastAsia="en-CA"/>
        </w:rPr>
        <w:drawing>
          <wp:inline distT="0" distB="0" distL="0" distR="0" wp14:anchorId="4A6DA472" wp14:editId="6B4A746B">
            <wp:extent cx="136525" cy="136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jouter_groupe"/>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009401CA" w:rsidRPr="009026A4">
        <w:rPr>
          <w:b/>
        </w:rPr>
        <w:t xml:space="preserve"> Ajouter groupe</w:t>
      </w:r>
      <w:r w:rsidR="009401CA" w:rsidRPr="009026A4">
        <w:t> : Regroupe les éléments en sous-projets.</w:t>
      </w:r>
    </w:p>
    <w:p w14:paraId="3BEBBACD" w14:textId="77777777" w:rsidR="00C32729" w:rsidRDefault="00C32729" w:rsidP="003B7CBE"/>
    <w:p w14:paraId="5D6A30F9" w14:textId="3BD04FC2" w:rsidR="00C32729" w:rsidRDefault="003B7CBE" w:rsidP="003B7CBE">
      <w:pPr>
        <w:jc w:val="both"/>
      </w:pPr>
      <w:r>
        <w:rPr>
          <w:noProof/>
          <w:snapToGrid/>
          <w:lang w:val="en-CA" w:eastAsia="en-CA"/>
        </w:rPr>
        <w:drawing>
          <wp:inline distT="0" distB="0" distL="0" distR="0" wp14:anchorId="7AE953CC" wp14:editId="6440BD0E">
            <wp:extent cx="135255" cy="1421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00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4917" cy="152348"/>
                    </a:xfrm>
                    <a:prstGeom prst="rect">
                      <a:avLst/>
                    </a:prstGeom>
                  </pic:spPr>
                </pic:pic>
              </a:graphicData>
            </a:graphic>
          </wp:inline>
        </w:drawing>
      </w:r>
      <w:r w:rsidR="00C32729" w:rsidRPr="003B7CBE">
        <w:rPr>
          <w:b/>
        </w:rPr>
        <w:t>Ajouter mise-a-jour météorologique :</w:t>
      </w:r>
      <w:r w:rsidR="00BF0B0C">
        <w:t xml:space="preserve"> crée et mise-a-jour d</w:t>
      </w:r>
      <w:r>
        <w:t xml:space="preserve">es </w:t>
      </w:r>
      <w:r w:rsidRPr="003B7CBE">
        <w:t>données météorologiques</w:t>
      </w:r>
      <w:r w:rsidR="00BF0B0C">
        <w:t xml:space="preserve"> en appelant l’application </w:t>
      </w:r>
      <w:proofErr w:type="spellStart"/>
      <w:r w:rsidR="00BF0B0C">
        <w:t>TéléchargeurMétéo</w:t>
      </w:r>
      <w:proofErr w:type="spellEnd"/>
      <w:r>
        <w:t>.</w:t>
      </w:r>
    </w:p>
    <w:p w14:paraId="4DE5ACE1" w14:textId="77777777" w:rsidR="00C32729" w:rsidRDefault="00C32729" w:rsidP="009401CA">
      <w:pPr>
        <w:jc w:val="both"/>
      </w:pPr>
    </w:p>
    <w:p w14:paraId="7F260734" w14:textId="77777777" w:rsidR="009401CA" w:rsidRDefault="003B7CBE" w:rsidP="009401CA">
      <w:pPr>
        <w:jc w:val="both"/>
      </w:pPr>
      <w:r>
        <w:rPr>
          <w:noProof/>
          <w:snapToGrid/>
          <w:lang w:val="en-CA" w:eastAsia="en-CA"/>
        </w:rPr>
        <w:drawing>
          <wp:inline distT="0" distB="0" distL="0" distR="0" wp14:anchorId="0788F6BC" wp14:editId="2C6E31A3">
            <wp:extent cx="154248" cy="14927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006.png"/>
                    <pic:cNvPicPr/>
                  </pic:nvPicPr>
                  <pic:blipFill>
                    <a:blip r:embed="rId33">
                      <a:extLst>
                        <a:ext uri="{28A0092B-C50C-407E-A947-70E740481C1C}">
                          <a14:useLocalDpi xmlns:a14="http://schemas.microsoft.com/office/drawing/2010/main" val="0"/>
                        </a:ext>
                      </a:extLst>
                    </a:blip>
                    <a:stretch>
                      <a:fillRect/>
                    </a:stretch>
                  </pic:blipFill>
                  <pic:spPr>
                    <a:xfrm>
                      <a:off x="0" y="0"/>
                      <a:ext cx="162473" cy="157231"/>
                    </a:xfrm>
                    <a:prstGeom prst="rect">
                      <a:avLst/>
                    </a:prstGeom>
                  </pic:spPr>
                </pic:pic>
              </a:graphicData>
            </a:graphic>
          </wp:inline>
        </w:drawing>
      </w:r>
      <w:r w:rsidR="00C32729" w:rsidRPr="003B7CBE">
        <w:rPr>
          <w:b/>
        </w:rPr>
        <w:t>Ajouter Génération météorologique :</w:t>
      </w:r>
      <w:r w:rsidR="00C32729">
        <w:t xml:space="preserve"> </w:t>
      </w:r>
      <w:r>
        <w:t xml:space="preserve">généré des données météorologiques horaires ou quotidiennes à partir d’observations ou de normales mensuelles ou un mixte entre les deux. </w:t>
      </w:r>
    </w:p>
    <w:p w14:paraId="70EF636D" w14:textId="77777777" w:rsidR="00C32729" w:rsidRDefault="00C32729" w:rsidP="009401CA">
      <w:pPr>
        <w:jc w:val="both"/>
      </w:pPr>
    </w:p>
    <w:p w14:paraId="2AC65172" w14:textId="77777777" w:rsidR="00C32729" w:rsidRDefault="003B7CBE" w:rsidP="009401CA">
      <w:pPr>
        <w:jc w:val="both"/>
      </w:pPr>
      <w:r>
        <w:rPr>
          <w:noProof/>
          <w:snapToGrid/>
          <w:lang w:val="en-CA" w:eastAsia="en-CA"/>
        </w:rPr>
        <w:drawing>
          <wp:inline distT="0" distB="0" distL="0" distR="0" wp14:anchorId="1A73070E" wp14:editId="49E27532">
            <wp:extent cx="155842" cy="132924"/>
            <wp:effectExtent l="0" t="0" r="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007.png"/>
                    <pic:cNvPicPr/>
                  </pic:nvPicPr>
                  <pic:blipFill>
                    <a:blip r:embed="rId34">
                      <a:extLst>
                        <a:ext uri="{28A0092B-C50C-407E-A947-70E740481C1C}">
                          <a14:useLocalDpi xmlns:a14="http://schemas.microsoft.com/office/drawing/2010/main" val="0"/>
                        </a:ext>
                      </a:extLst>
                    </a:blip>
                    <a:stretch>
                      <a:fillRect/>
                    </a:stretch>
                  </pic:blipFill>
                  <pic:spPr>
                    <a:xfrm>
                      <a:off x="0" y="0"/>
                      <a:ext cx="160594" cy="136977"/>
                    </a:xfrm>
                    <a:prstGeom prst="rect">
                      <a:avLst/>
                    </a:prstGeom>
                  </pic:spPr>
                </pic:pic>
              </a:graphicData>
            </a:graphic>
          </wp:inline>
        </w:drawing>
      </w:r>
      <w:r w:rsidR="00C32729" w:rsidRPr="003B7CBE">
        <w:rPr>
          <w:b/>
        </w:rPr>
        <w:t>Ajouter exécution d’un modèle :</w:t>
      </w:r>
      <w:r w:rsidR="005F6D5C" w:rsidRPr="00A5460F">
        <w:rPr>
          <w:color w:val="FF0000"/>
        </w:rPr>
        <w:t xml:space="preserve"> </w:t>
      </w:r>
      <w:r w:rsidR="005F6D5C" w:rsidRPr="005F6D5C">
        <w:t>exécute les modèles pour transformer les données météorologiques en extrants propres au modèle (les modèles sont en fait des fichiers .dll ou .exe externes). Par exemple, le modèle de saisonnalité de la tordeuse des bourgeons de l’épinette transforme les données météorologiques en étapes du cycle de vie de la tordeuse.</w:t>
      </w:r>
    </w:p>
    <w:p w14:paraId="152F5E34" w14:textId="77777777" w:rsidR="00C32729" w:rsidRPr="009026A4" w:rsidRDefault="00C32729" w:rsidP="009401CA">
      <w:pPr>
        <w:jc w:val="both"/>
      </w:pPr>
      <w:r>
        <w:t xml:space="preserve"> </w:t>
      </w:r>
    </w:p>
    <w:p w14:paraId="553DB7EC" w14:textId="77777777" w:rsidR="009401CA" w:rsidRPr="009026A4" w:rsidRDefault="009401CA" w:rsidP="009401CA">
      <w:pPr>
        <w:jc w:val="both"/>
      </w:pPr>
    </w:p>
    <w:p w14:paraId="3BC5BA11" w14:textId="77777777" w:rsidR="009401CA" w:rsidRPr="009026A4" w:rsidRDefault="008F78E1" w:rsidP="009401CA">
      <w:pPr>
        <w:jc w:val="both"/>
      </w:pPr>
      <w:r w:rsidRPr="009026A4">
        <w:rPr>
          <w:b/>
          <w:noProof/>
          <w:lang w:val="en-CA" w:eastAsia="en-CA"/>
        </w:rPr>
        <w:drawing>
          <wp:inline distT="0" distB="0" distL="0" distR="0" wp14:anchorId="0FB6DDD7" wp14:editId="756934A7">
            <wp:extent cx="122401" cy="136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jouter_analyse"/>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009401CA" w:rsidRPr="009026A4">
        <w:rPr>
          <w:b/>
        </w:rPr>
        <w:t xml:space="preserve"> Ajouter analyse :</w:t>
      </w:r>
      <w:r w:rsidR="009401CA" w:rsidRPr="009026A4">
        <w:t xml:space="preserve"> Selon l</w:t>
      </w:r>
      <w:r w:rsidR="0098105F">
        <w:t>’</w:t>
      </w:r>
      <w:r w:rsidR="009401CA" w:rsidRPr="009026A4">
        <w:t>extrant d</w:t>
      </w:r>
      <w:r w:rsidR="0098105F">
        <w:t>’</w:t>
      </w:r>
      <w:r w:rsidR="009401CA" w:rsidRPr="009026A4">
        <w:t>un autre élément (simulation, analyse, etc.), cette fonction crée un sous-ensemble de résultats pour cet élément ou extrait de l</w:t>
      </w:r>
      <w:r w:rsidR="0098105F">
        <w:t>’</w:t>
      </w:r>
      <w:r w:rsidR="009401CA" w:rsidRPr="009026A4">
        <w:t>information, comme les transformations temporelles, les événements ou les statistiques.</w:t>
      </w:r>
    </w:p>
    <w:p w14:paraId="2B7FF625" w14:textId="77777777" w:rsidR="009401CA" w:rsidRPr="009026A4" w:rsidRDefault="009401CA" w:rsidP="009401CA">
      <w:pPr>
        <w:jc w:val="both"/>
      </w:pPr>
    </w:p>
    <w:p w14:paraId="6712A65B" w14:textId="77777777" w:rsidR="009401CA" w:rsidRPr="009026A4" w:rsidRDefault="008F78E1" w:rsidP="009401CA">
      <w:pPr>
        <w:jc w:val="both"/>
      </w:pPr>
      <w:r w:rsidRPr="009026A4">
        <w:rPr>
          <w:b/>
          <w:noProof/>
          <w:lang w:val="en-CA" w:eastAsia="en-CA"/>
        </w:rPr>
        <w:lastRenderedPageBreak/>
        <w:drawing>
          <wp:inline distT="0" distB="0" distL="0" distR="0" wp14:anchorId="6015E9AB" wp14:editId="43B240D4">
            <wp:extent cx="124113" cy="1365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jouter_analyse_fonction"/>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24113" cy="136525"/>
                    </a:xfrm>
                    <a:prstGeom prst="rect">
                      <a:avLst/>
                    </a:prstGeom>
                    <a:noFill/>
                    <a:ln>
                      <a:noFill/>
                    </a:ln>
                  </pic:spPr>
                </pic:pic>
              </a:graphicData>
            </a:graphic>
          </wp:inline>
        </w:drawing>
      </w:r>
      <w:r w:rsidR="009401CA" w:rsidRPr="009026A4">
        <w:rPr>
          <w:b/>
        </w:rPr>
        <w:t xml:space="preserve"> Ajouter analyse fonction</w:t>
      </w:r>
      <w:r w:rsidR="009401CA" w:rsidRPr="009026A4">
        <w:t> : Exécute des calculs par ligne, d</w:t>
      </w:r>
      <w:r w:rsidR="0098105F">
        <w:t>’</w:t>
      </w:r>
      <w:r w:rsidR="009401CA" w:rsidRPr="009026A4">
        <w:t>après une formule.</w:t>
      </w:r>
    </w:p>
    <w:p w14:paraId="5184E4BF" w14:textId="77777777" w:rsidR="009401CA" w:rsidRPr="009026A4" w:rsidRDefault="009401CA" w:rsidP="009401CA">
      <w:pPr>
        <w:jc w:val="both"/>
      </w:pPr>
    </w:p>
    <w:p w14:paraId="72485E9B" w14:textId="77777777" w:rsidR="009401CA" w:rsidRPr="009026A4" w:rsidRDefault="008F78E1" w:rsidP="009401CA">
      <w:pPr>
        <w:jc w:val="both"/>
      </w:pPr>
      <w:r w:rsidRPr="009026A4">
        <w:rPr>
          <w:b/>
          <w:noProof/>
          <w:lang w:val="en-CA" w:eastAsia="en-CA"/>
        </w:rPr>
        <w:drawing>
          <wp:inline distT="0" distB="0" distL="0" distR="0" wp14:anchorId="286DDA96" wp14:editId="1967709B">
            <wp:extent cx="132258" cy="13652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jouter_cartographie"/>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009401CA" w:rsidRPr="009026A4">
        <w:rPr>
          <w:b/>
        </w:rPr>
        <w:t xml:space="preserve"> Ajouter cartographie</w:t>
      </w:r>
      <w:r w:rsidR="009401CA" w:rsidRPr="009026A4">
        <w:t> : Ajoute un élément cartographique à un élément parent (p. ex., pour une simulation, il peut s</w:t>
      </w:r>
      <w:r w:rsidR="0098105F">
        <w:t>’</w:t>
      </w:r>
      <w:r w:rsidR="009401CA" w:rsidRPr="009026A4">
        <w:t>agir d</w:t>
      </w:r>
      <w:r w:rsidR="0098105F">
        <w:t>’</w:t>
      </w:r>
      <w:r w:rsidR="009401CA" w:rsidRPr="009026A4">
        <w:t>une analyse, d</w:t>
      </w:r>
      <w:r w:rsidR="0098105F">
        <w:t>’</w:t>
      </w:r>
      <w:r w:rsidR="009401CA" w:rsidRPr="009026A4">
        <w:t>une analyse de fonction, etc.). Exécute des interpolations spatiales afin de créer des cartes à partir de points de données.</w:t>
      </w:r>
    </w:p>
    <w:p w14:paraId="5D625DBD" w14:textId="77777777" w:rsidR="009401CA" w:rsidRPr="009026A4" w:rsidRDefault="009401CA" w:rsidP="009401CA">
      <w:pPr>
        <w:jc w:val="both"/>
      </w:pPr>
    </w:p>
    <w:p w14:paraId="21B2F833" w14:textId="77777777" w:rsidR="009401CA" w:rsidRPr="009026A4" w:rsidRDefault="009401CA" w:rsidP="009401CA">
      <w:pPr>
        <w:jc w:val="both"/>
      </w:pPr>
    </w:p>
    <w:p w14:paraId="69E87C84" w14:textId="77777777" w:rsidR="009401CA" w:rsidRPr="009026A4" w:rsidRDefault="008F78E1" w:rsidP="009401CA">
      <w:pPr>
        <w:jc w:val="both"/>
      </w:pPr>
      <w:r w:rsidRPr="009026A4">
        <w:rPr>
          <w:b/>
          <w:noProof/>
          <w:lang w:val="en-CA" w:eastAsia="en-CA"/>
        </w:rPr>
        <w:drawing>
          <wp:inline distT="0" distB="0" distL="0" distR="0" wp14:anchorId="3057A20E" wp14:editId="2CF0D252">
            <wp:extent cx="191116" cy="1911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jouter_fusion"/>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96709" cy="196709"/>
                    </a:xfrm>
                    <a:prstGeom prst="rect">
                      <a:avLst/>
                    </a:prstGeom>
                    <a:noFill/>
                    <a:ln>
                      <a:noFill/>
                    </a:ln>
                  </pic:spPr>
                </pic:pic>
              </a:graphicData>
            </a:graphic>
          </wp:inline>
        </w:drawing>
      </w:r>
      <w:r w:rsidR="009401CA" w:rsidRPr="009026A4">
        <w:rPr>
          <w:b/>
        </w:rPr>
        <w:t xml:space="preserve"> Ajouter fusion</w:t>
      </w:r>
      <w:r w:rsidR="009401CA" w:rsidRPr="009026A4">
        <w:t> : Fusionne plusieurs éléments d</w:t>
      </w:r>
      <w:r w:rsidR="0098105F">
        <w:t>’</w:t>
      </w:r>
      <w:r w:rsidR="009401CA" w:rsidRPr="009026A4">
        <w:t>un groupe pour créer un seul élément.</w:t>
      </w:r>
    </w:p>
    <w:p w14:paraId="16FDB271" w14:textId="77777777" w:rsidR="009401CA" w:rsidRPr="009026A4" w:rsidRDefault="009401CA" w:rsidP="009401CA">
      <w:pPr>
        <w:jc w:val="both"/>
      </w:pPr>
    </w:p>
    <w:p w14:paraId="1DB34E67" w14:textId="77777777" w:rsidR="009401CA" w:rsidRPr="009026A4" w:rsidRDefault="009401CA" w:rsidP="009401CA">
      <w:pPr>
        <w:jc w:val="both"/>
      </w:pPr>
      <w:r w:rsidRPr="009026A4">
        <w:t>Un nombre illimité d</w:t>
      </w:r>
      <w:r w:rsidR="0098105F">
        <w:t>’</w:t>
      </w:r>
      <w:r w:rsidRPr="009026A4">
        <w:t>éléments enfants peuvent être ajoutés à des éléments parents, ce qui vous permet de créer des chaînes de longueur et de composition variées dans chaque projet. Toutefois, selon la nature de l</w:t>
      </w:r>
      <w:r w:rsidR="0098105F">
        <w:t>’</w:t>
      </w:r>
      <w:r w:rsidRPr="009026A4">
        <w:t>élément parent, il est possible que seuls certains types d</w:t>
      </w:r>
      <w:r w:rsidR="0098105F">
        <w:t>’</w:t>
      </w:r>
      <w:r w:rsidRPr="009026A4">
        <w:t>éléments enfants puissent être ajoutés.</w:t>
      </w:r>
    </w:p>
    <w:p w14:paraId="02D3857C" w14:textId="77777777" w:rsidR="009401CA" w:rsidRPr="009026A4" w:rsidRDefault="009401CA" w:rsidP="009401CA">
      <w:pPr>
        <w:jc w:val="both"/>
      </w:pPr>
    </w:p>
    <w:p w14:paraId="07B4A524" w14:textId="77777777" w:rsidR="009401CA" w:rsidRPr="009026A4" w:rsidRDefault="009401CA" w:rsidP="009401CA">
      <w:pPr>
        <w:rPr>
          <w:szCs w:val="24"/>
        </w:rPr>
      </w:pPr>
      <w:r w:rsidRPr="009026A4">
        <w:t>Le tableau suivant indique les combinaisons parent-enfant possibles. On doit le lire par colonne seulement, et le comprendre comme suit : « L</w:t>
      </w:r>
      <w:r w:rsidR="0098105F">
        <w:t>’</w:t>
      </w:r>
      <w:r w:rsidRPr="009026A4">
        <w:t>élément indiqué dans l</w:t>
      </w:r>
      <w:r w:rsidR="0098105F">
        <w:t>’</w:t>
      </w:r>
      <w:r w:rsidRPr="009026A4">
        <w:t>en-tête de la colonne (enfant) peut (ou ne peut pas) être ajouté à l</w:t>
      </w:r>
      <w:r w:rsidR="0098105F">
        <w:t>’</w:t>
      </w:r>
      <w:r w:rsidRPr="009026A4">
        <w:t>élément indiqué dans l</w:t>
      </w:r>
      <w:r w:rsidR="0098105F">
        <w:t>’</w:t>
      </w:r>
      <w:r w:rsidRPr="009026A4">
        <w:t>en-tête de la ligne (parent) ».</w:t>
      </w:r>
    </w:p>
    <w:p w14:paraId="3830074F" w14:textId="77777777" w:rsidR="009401CA" w:rsidRPr="009026A4" w:rsidRDefault="009401CA" w:rsidP="009401CA">
      <w:pPr>
        <w:jc w:val="both"/>
      </w:pPr>
    </w:p>
    <w:tbl>
      <w:tblPr>
        <w:tblW w:w="11628" w:type="dxa"/>
        <w:tblInd w:w="-1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8"/>
        <w:gridCol w:w="720"/>
        <w:gridCol w:w="840"/>
        <w:gridCol w:w="1080"/>
        <w:gridCol w:w="1080"/>
        <w:gridCol w:w="1080"/>
        <w:gridCol w:w="1080"/>
        <w:gridCol w:w="1080"/>
        <w:gridCol w:w="1080"/>
        <w:gridCol w:w="1080"/>
        <w:gridCol w:w="1190"/>
        <w:gridCol w:w="730"/>
      </w:tblGrid>
      <w:tr w:rsidR="005F233D" w:rsidRPr="009026A4" w14:paraId="4C541089" w14:textId="77777777" w:rsidTr="00DA1DAF">
        <w:tc>
          <w:tcPr>
            <w:tcW w:w="1308" w:type="dxa"/>
            <w:gridSpan w:val="2"/>
            <w:vMerge w:val="restart"/>
            <w:shd w:val="clear" w:color="auto" w:fill="auto"/>
          </w:tcPr>
          <w:p w14:paraId="25953922" w14:textId="77777777" w:rsidR="005F233D" w:rsidRPr="009026A4" w:rsidRDefault="005F233D" w:rsidP="009401CA">
            <w:pPr>
              <w:jc w:val="both"/>
            </w:pPr>
          </w:p>
        </w:tc>
        <w:tc>
          <w:tcPr>
            <w:tcW w:w="10320" w:type="dxa"/>
            <w:gridSpan w:val="10"/>
          </w:tcPr>
          <w:p w14:paraId="68BD96EE" w14:textId="77777777" w:rsidR="005F233D" w:rsidRPr="009026A4" w:rsidRDefault="005F233D" w:rsidP="009401CA">
            <w:pPr>
              <w:jc w:val="center"/>
              <w:rPr>
                <w:b/>
              </w:rPr>
            </w:pPr>
            <w:r w:rsidRPr="009026A4">
              <w:rPr>
                <w:b/>
              </w:rPr>
              <w:t>Enfant</w:t>
            </w:r>
          </w:p>
        </w:tc>
      </w:tr>
      <w:tr w:rsidR="005F233D" w:rsidRPr="009026A4" w14:paraId="5991AC70" w14:textId="77777777" w:rsidTr="005F233D">
        <w:tc>
          <w:tcPr>
            <w:tcW w:w="1308" w:type="dxa"/>
            <w:gridSpan w:val="2"/>
            <w:vMerge/>
            <w:shd w:val="clear" w:color="auto" w:fill="auto"/>
          </w:tcPr>
          <w:p w14:paraId="500B3D12" w14:textId="77777777" w:rsidR="005F233D" w:rsidRPr="009026A4" w:rsidRDefault="005F233D" w:rsidP="009401CA">
            <w:pPr>
              <w:jc w:val="both"/>
            </w:pPr>
          </w:p>
        </w:tc>
        <w:tc>
          <w:tcPr>
            <w:tcW w:w="840" w:type="dxa"/>
            <w:shd w:val="clear" w:color="auto" w:fill="auto"/>
          </w:tcPr>
          <w:p w14:paraId="5A32CB8E"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175577C3" wp14:editId="44E03913">
                  <wp:extent cx="163830" cy="16383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_Grou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c>
          <w:tcPr>
            <w:tcW w:w="1080" w:type="dxa"/>
          </w:tcPr>
          <w:p w14:paraId="69B7F5A1" w14:textId="77777777" w:rsidR="005F233D" w:rsidRPr="009026A4" w:rsidRDefault="005F233D" w:rsidP="005F233D">
            <w:pPr>
              <w:jc w:val="center"/>
              <w:rPr>
                <w:b/>
              </w:rPr>
            </w:pPr>
            <w:r w:rsidRPr="009026A4">
              <w:rPr>
                <w:b/>
                <w:noProof/>
                <w:lang w:val="en-CA" w:eastAsia="en-CA"/>
              </w:rPr>
              <w:drawing>
                <wp:inline distT="0" distB="0" distL="0" distR="0" wp14:anchorId="0F5FA2A1" wp14:editId="62EEA14D">
                  <wp:extent cx="132920" cy="139737"/>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32920" cy="139737"/>
                          </a:xfrm>
                          <a:prstGeom prst="rect">
                            <a:avLst/>
                          </a:prstGeom>
                          <a:noFill/>
                          <a:ln>
                            <a:noFill/>
                          </a:ln>
                        </pic:spPr>
                      </pic:pic>
                    </a:graphicData>
                  </a:graphic>
                </wp:inline>
              </w:drawing>
            </w:r>
          </w:p>
        </w:tc>
        <w:tc>
          <w:tcPr>
            <w:tcW w:w="1080" w:type="dxa"/>
          </w:tcPr>
          <w:p w14:paraId="515702AB" w14:textId="77777777" w:rsidR="005F233D" w:rsidRPr="009026A4" w:rsidRDefault="005F233D" w:rsidP="005F233D">
            <w:pPr>
              <w:jc w:val="center"/>
              <w:rPr>
                <w:b/>
              </w:rPr>
            </w:pPr>
            <w:r w:rsidRPr="009026A4">
              <w:rPr>
                <w:b/>
                <w:noProof/>
                <w:lang w:val="en-CA" w:eastAsia="en-CA"/>
              </w:rPr>
              <w:drawing>
                <wp:inline distT="0" distB="0" distL="0" distR="0" wp14:anchorId="77AEE441" wp14:editId="0B77974A">
                  <wp:extent cx="144394" cy="139737"/>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44394" cy="139737"/>
                          </a:xfrm>
                          <a:prstGeom prst="rect">
                            <a:avLst/>
                          </a:prstGeom>
                          <a:noFill/>
                          <a:ln>
                            <a:noFill/>
                          </a:ln>
                        </pic:spPr>
                      </pic:pic>
                    </a:graphicData>
                  </a:graphic>
                </wp:inline>
              </w:drawing>
            </w:r>
          </w:p>
        </w:tc>
        <w:tc>
          <w:tcPr>
            <w:tcW w:w="1080" w:type="dxa"/>
            <w:shd w:val="clear" w:color="auto" w:fill="auto"/>
          </w:tcPr>
          <w:p w14:paraId="120E4A84"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68FA6172" wp14:editId="6879408E">
                  <wp:extent cx="163830" cy="13973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63830" cy="139737"/>
                          </a:xfrm>
                          <a:prstGeom prst="rect">
                            <a:avLst/>
                          </a:prstGeom>
                          <a:noFill/>
                          <a:ln>
                            <a:noFill/>
                          </a:ln>
                        </pic:spPr>
                      </pic:pic>
                    </a:graphicData>
                  </a:graphic>
                </wp:inline>
              </w:drawing>
            </w:r>
          </w:p>
        </w:tc>
        <w:tc>
          <w:tcPr>
            <w:tcW w:w="1080" w:type="dxa"/>
            <w:shd w:val="clear" w:color="auto" w:fill="auto"/>
          </w:tcPr>
          <w:p w14:paraId="494D6F1D"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0EAE883E" wp14:editId="58AD6147">
                  <wp:extent cx="146882" cy="163830"/>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_Analysis"/>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46882" cy="163830"/>
                          </a:xfrm>
                          <a:prstGeom prst="rect">
                            <a:avLst/>
                          </a:prstGeom>
                          <a:noFill/>
                          <a:ln>
                            <a:noFill/>
                          </a:ln>
                        </pic:spPr>
                      </pic:pic>
                    </a:graphicData>
                  </a:graphic>
                </wp:inline>
              </w:drawing>
            </w:r>
          </w:p>
        </w:tc>
        <w:tc>
          <w:tcPr>
            <w:tcW w:w="1080" w:type="dxa"/>
            <w:shd w:val="clear" w:color="auto" w:fill="auto"/>
          </w:tcPr>
          <w:p w14:paraId="3AAC781D"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0E79C7D3" wp14:editId="70F393C2">
                  <wp:extent cx="148936" cy="16383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_Function_Analysis"/>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48936" cy="163830"/>
                          </a:xfrm>
                          <a:prstGeom prst="rect">
                            <a:avLst/>
                          </a:prstGeom>
                          <a:noFill/>
                          <a:ln>
                            <a:noFill/>
                          </a:ln>
                        </pic:spPr>
                      </pic:pic>
                    </a:graphicData>
                  </a:graphic>
                </wp:inline>
              </w:drawing>
            </w:r>
          </w:p>
        </w:tc>
        <w:tc>
          <w:tcPr>
            <w:tcW w:w="1080" w:type="dxa"/>
            <w:shd w:val="clear" w:color="auto" w:fill="auto"/>
          </w:tcPr>
          <w:p w14:paraId="0588BC71"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4B787CD3" wp14:editId="68599486">
                  <wp:extent cx="154192" cy="1638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_Input_Analysis"/>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154192" cy="163830"/>
                          </a:xfrm>
                          <a:prstGeom prst="rect">
                            <a:avLst/>
                          </a:prstGeom>
                          <a:noFill/>
                          <a:ln>
                            <a:noFill/>
                          </a:ln>
                        </pic:spPr>
                      </pic:pic>
                    </a:graphicData>
                  </a:graphic>
                </wp:inline>
              </w:drawing>
            </w:r>
          </w:p>
        </w:tc>
        <w:tc>
          <w:tcPr>
            <w:tcW w:w="1080" w:type="dxa"/>
            <w:shd w:val="clear" w:color="auto" w:fill="auto"/>
          </w:tcPr>
          <w:p w14:paraId="69B1EE99"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4FA3CBC5" wp14:editId="59CD1E67">
                  <wp:extent cx="158710" cy="163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_Mappi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58710" cy="163830"/>
                          </a:xfrm>
                          <a:prstGeom prst="rect">
                            <a:avLst/>
                          </a:prstGeom>
                          <a:noFill/>
                          <a:ln>
                            <a:noFill/>
                          </a:ln>
                        </pic:spPr>
                      </pic:pic>
                    </a:graphicData>
                  </a:graphic>
                </wp:inline>
              </w:drawing>
            </w:r>
          </w:p>
        </w:tc>
        <w:tc>
          <w:tcPr>
            <w:tcW w:w="1190" w:type="dxa"/>
            <w:shd w:val="clear" w:color="auto" w:fill="auto"/>
          </w:tcPr>
          <w:p w14:paraId="6A1B6295"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2D144D74" wp14:editId="7EEC3487">
                  <wp:extent cx="163830" cy="15419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_Import"/>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163830" cy="154192"/>
                          </a:xfrm>
                          <a:prstGeom prst="rect">
                            <a:avLst/>
                          </a:prstGeom>
                          <a:noFill/>
                          <a:ln>
                            <a:noFill/>
                          </a:ln>
                        </pic:spPr>
                      </pic:pic>
                    </a:graphicData>
                  </a:graphic>
                </wp:inline>
              </w:drawing>
            </w:r>
          </w:p>
        </w:tc>
        <w:tc>
          <w:tcPr>
            <w:tcW w:w="730" w:type="dxa"/>
            <w:shd w:val="clear" w:color="auto" w:fill="auto"/>
          </w:tcPr>
          <w:p w14:paraId="37A1E9C3"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46A813A2" wp14:editId="3905F99B">
                  <wp:extent cx="163830" cy="16383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d_Merg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r>
      <w:tr w:rsidR="005F233D" w:rsidRPr="009026A4" w14:paraId="1B7E8BB5" w14:textId="77777777" w:rsidTr="005F233D">
        <w:tc>
          <w:tcPr>
            <w:tcW w:w="588" w:type="dxa"/>
            <w:vMerge w:val="restart"/>
            <w:shd w:val="clear" w:color="auto" w:fill="auto"/>
            <w:textDirection w:val="btLr"/>
          </w:tcPr>
          <w:p w14:paraId="44913348" w14:textId="77777777" w:rsidR="005F233D" w:rsidRPr="009026A4" w:rsidRDefault="005F233D" w:rsidP="005F233D">
            <w:pPr>
              <w:ind w:left="113" w:right="113"/>
              <w:jc w:val="center"/>
              <w:rPr>
                <w:b/>
              </w:rPr>
            </w:pPr>
            <w:r w:rsidRPr="009026A4">
              <w:rPr>
                <w:b/>
              </w:rPr>
              <w:t>Parent</w:t>
            </w:r>
          </w:p>
        </w:tc>
        <w:tc>
          <w:tcPr>
            <w:tcW w:w="720" w:type="dxa"/>
            <w:shd w:val="clear" w:color="auto" w:fill="auto"/>
          </w:tcPr>
          <w:p w14:paraId="11692EE5"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35457B49" wp14:editId="45978067">
                  <wp:extent cx="163830" cy="16383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_Grou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c>
          <w:tcPr>
            <w:tcW w:w="840" w:type="dxa"/>
            <w:shd w:val="clear" w:color="auto" w:fill="auto"/>
          </w:tcPr>
          <w:p w14:paraId="0B38C396" w14:textId="77777777" w:rsidR="005F233D" w:rsidRPr="009026A4" w:rsidRDefault="005F233D" w:rsidP="005F233D">
            <w:pPr>
              <w:jc w:val="center"/>
              <w:rPr>
                <w:sz w:val="20"/>
              </w:rPr>
            </w:pPr>
            <w:r w:rsidRPr="009026A4">
              <w:rPr>
                <w:sz w:val="20"/>
              </w:rPr>
              <w:t>Oui</w:t>
            </w:r>
          </w:p>
        </w:tc>
        <w:tc>
          <w:tcPr>
            <w:tcW w:w="1080" w:type="dxa"/>
          </w:tcPr>
          <w:p w14:paraId="1BB41468" w14:textId="77777777" w:rsidR="005F233D" w:rsidRPr="009026A4" w:rsidRDefault="005F233D" w:rsidP="005F233D">
            <w:pPr>
              <w:jc w:val="center"/>
              <w:rPr>
                <w:sz w:val="20"/>
              </w:rPr>
            </w:pPr>
            <w:r w:rsidRPr="009026A4">
              <w:rPr>
                <w:sz w:val="20"/>
              </w:rPr>
              <w:t>Peut-être*</w:t>
            </w:r>
          </w:p>
        </w:tc>
        <w:tc>
          <w:tcPr>
            <w:tcW w:w="1080" w:type="dxa"/>
          </w:tcPr>
          <w:p w14:paraId="667F951F"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4788C112"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64639E36"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5CB9732E"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51848553"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63FBA448" w14:textId="77777777" w:rsidR="005F233D" w:rsidRPr="009026A4" w:rsidRDefault="005F233D" w:rsidP="005F233D">
            <w:pPr>
              <w:jc w:val="center"/>
              <w:rPr>
                <w:sz w:val="20"/>
              </w:rPr>
            </w:pPr>
            <w:r w:rsidRPr="009026A4">
              <w:rPr>
                <w:sz w:val="20"/>
              </w:rPr>
              <w:t>Peut-être*</w:t>
            </w:r>
          </w:p>
        </w:tc>
        <w:tc>
          <w:tcPr>
            <w:tcW w:w="1190" w:type="dxa"/>
            <w:shd w:val="clear" w:color="auto" w:fill="auto"/>
          </w:tcPr>
          <w:p w14:paraId="47DA43E9" w14:textId="77777777" w:rsidR="005F233D" w:rsidRPr="009026A4" w:rsidRDefault="00F01098" w:rsidP="005F233D">
            <w:pPr>
              <w:jc w:val="center"/>
              <w:rPr>
                <w:sz w:val="20"/>
              </w:rPr>
            </w:pPr>
            <w:r>
              <w:rPr>
                <w:sz w:val="20"/>
              </w:rPr>
              <w:t>Oui</w:t>
            </w:r>
          </w:p>
        </w:tc>
        <w:tc>
          <w:tcPr>
            <w:tcW w:w="730" w:type="dxa"/>
            <w:shd w:val="clear" w:color="auto" w:fill="auto"/>
          </w:tcPr>
          <w:p w14:paraId="1B6C0EC0" w14:textId="77777777" w:rsidR="005F233D" w:rsidRPr="009026A4" w:rsidRDefault="005F233D" w:rsidP="005F233D">
            <w:pPr>
              <w:jc w:val="center"/>
              <w:rPr>
                <w:sz w:val="20"/>
              </w:rPr>
            </w:pPr>
            <w:r w:rsidRPr="009026A4">
              <w:rPr>
                <w:sz w:val="20"/>
              </w:rPr>
              <w:t>Oui</w:t>
            </w:r>
          </w:p>
        </w:tc>
      </w:tr>
      <w:tr w:rsidR="005F233D" w:rsidRPr="009026A4" w14:paraId="609D0926" w14:textId="77777777" w:rsidTr="005F233D">
        <w:tc>
          <w:tcPr>
            <w:tcW w:w="588" w:type="dxa"/>
            <w:vMerge/>
            <w:shd w:val="clear" w:color="auto" w:fill="auto"/>
          </w:tcPr>
          <w:p w14:paraId="60C25BD2" w14:textId="77777777" w:rsidR="005F233D" w:rsidRPr="009026A4" w:rsidRDefault="005F233D" w:rsidP="005F233D">
            <w:pPr>
              <w:jc w:val="both"/>
              <w:rPr>
                <w:b/>
              </w:rPr>
            </w:pPr>
          </w:p>
        </w:tc>
        <w:tc>
          <w:tcPr>
            <w:tcW w:w="720" w:type="dxa"/>
            <w:shd w:val="clear" w:color="auto" w:fill="auto"/>
          </w:tcPr>
          <w:p w14:paraId="1B49628E" w14:textId="77777777" w:rsidR="005F233D" w:rsidRPr="009026A4" w:rsidRDefault="005F233D" w:rsidP="005F233D">
            <w:pPr>
              <w:jc w:val="center"/>
              <w:rPr>
                <w:b/>
              </w:rPr>
            </w:pPr>
            <w:r w:rsidRPr="009026A4">
              <w:rPr>
                <w:b/>
                <w:noProof/>
                <w:lang w:val="en-CA" w:eastAsia="en-CA"/>
              </w:rPr>
              <w:drawing>
                <wp:inline distT="0" distB="0" distL="0" distR="0" wp14:anchorId="65743B7B" wp14:editId="371ADB57">
                  <wp:extent cx="132920" cy="139737"/>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_Simulation"/>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32920" cy="139737"/>
                          </a:xfrm>
                          <a:prstGeom prst="rect">
                            <a:avLst/>
                          </a:prstGeom>
                          <a:noFill/>
                          <a:ln>
                            <a:noFill/>
                          </a:ln>
                        </pic:spPr>
                      </pic:pic>
                    </a:graphicData>
                  </a:graphic>
                </wp:inline>
              </w:drawing>
            </w:r>
          </w:p>
        </w:tc>
        <w:tc>
          <w:tcPr>
            <w:tcW w:w="840" w:type="dxa"/>
            <w:shd w:val="clear" w:color="auto" w:fill="auto"/>
          </w:tcPr>
          <w:p w14:paraId="69569E33" w14:textId="77777777" w:rsidR="005F233D" w:rsidRPr="009026A4" w:rsidRDefault="005F233D" w:rsidP="005F233D">
            <w:pPr>
              <w:jc w:val="center"/>
              <w:rPr>
                <w:sz w:val="20"/>
              </w:rPr>
            </w:pPr>
            <w:r w:rsidRPr="009026A4">
              <w:rPr>
                <w:sz w:val="20"/>
              </w:rPr>
              <w:t>Oui</w:t>
            </w:r>
          </w:p>
        </w:tc>
        <w:tc>
          <w:tcPr>
            <w:tcW w:w="1080" w:type="dxa"/>
          </w:tcPr>
          <w:p w14:paraId="3B0008B5" w14:textId="77777777" w:rsidR="005F233D" w:rsidRPr="009026A4" w:rsidRDefault="006461E8" w:rsidP="005F233D">
            <w:pPr>
              <w:jc w:val="center"/>
              <w:rPr>
                <w:sz w:val="20"/>
              </w:rPr>
            </w:pPr>
            <w:r>
              <w:rPr>
                <w:sz w:val="20"/>
              </w:rPr>
              <w:t>Non</w:t>
            </w:r>
          </w:p>
        </w:tc>
        <w:tc>
          <w:tcPr>
            <w:tcW w:w="1080" w:type="dxa"/>
          </w:tcPr>
          <w:p w14:paraId="0B5ADD1A" w14:textId="77777777" w:rsidR="005F233D" w:rsidRPr="009026A4" w:rsidRDefault="006461E8" w:rsidP="005F233D">
            <w:pPr>
              <w:jc w:val="center"/>
              <w:rPr>
                <w:sz w:val="20"/>
              </w:rPr>
            </w:pPr>
            <w:r>
              <w:rPr>
                <w:sz w:val="20"/>
              </w:rPr>
              <w:t>Non</w:t>
            </w:r>
          </w:p>
        </w:tc>
        <w:tc>
          <w:tcPr>
            <w:tcW w:w="1080" w:type="dxa"/>
            <w:shd w:val="clear" w:color="auto" w:fill="auto"/>
          </w:tcPr>
          <w:p w14:paraId="37E0DDA7" w14:textId="77777777" w:rsidR="005F233D" w:rsidRPr="009026A4" w:rsidRDefault="006461E8" w:rsidP="005F233D">
            <w:pPr>
              <w:jc w:val="center"/>
              <w:rPr>
                <w:sz w:val="20"/>
              </w:rPr>
            </w:pPr>
            <w:r>
              <w:rPr>
                <w:sz w:val="20"/>
              </w:rPr>
              <w:t>Non</w:t>
            </w:r>
          </w:p>
        </w:tc>
        <w:tc>
          <w:tcPr>
            <w:tcW w:w="1080" w:type="dxa"/>
            <w:shd w:val="clear" w:color="auto" w:fill="auto"/>
          </w:tcPr>
          <w:p w14:paraId="48A413C7" w14:textId="77777777" w:rsidR="005F233D" w:rsidRPr="009026A4" w:rsidRDefault="006461E8" w:rsidP="005F233D">
            <w:pPr>
              <w:jc w:val="center"/>
              <w:rPr>
                <w:sz w:val="20"/>
              </w:rPr>
            </w:pPr>
            <w:r>
              <w:rPr>
                <w:sz w:val="20"/>
              </w:rPr>
              <w:t>Non</w:t>
            </w:r>
          </w:p>
        </w:tc>
        <w:tc>
          <w:tcPr>
            <w:tcW w:w="1080" w:type="dxa"/>
            <w:shd w:val="clear" w:color="auto" w:fill="auto"/>
          </w:tcPr>
          <w:p w14:paraId="59979767" w14:textId="77777777" w:rsidR="005F233D" w:rsidRPr="009026A4" w:rsidRDefault="006461E8" w:rsidP="005F233D">
            <w:pPr>
              <w:jc w:val="center"/>
              <w:rPr>
                <w:sz w:val="20"/>
              </w:rPr>
            </w:pPr>
            <w:r>
              <w:rPr>
                <w:sz w:val="20"/>
              </w:rPr>
              <w:t>Non</w:t>
            </w:r>
          </w:p>
        </w:tc>
        <w:tc>
          <w:tcPr>
            <w:tcW w:w="1080" w:type="dxa"/>
            <w:shd w:val="clear" w:color="auto" w:fill="auto"/>
          </w:tcPr>
          <w:p w14:paraId="279829A7" w14:textId="77777777" w:rsidR="005F233D" w:rsidRPr="009026A4" w:rsidRDefault="006461E8" w:rsidP="005F233D">
            <w:pPr>
              <w:jc w:val="center"/>
              <w:rPr>
                <w:sz w:val="20"/>
              </w:rPr>
            </w:pPr>
            <w:r>
              <w:rPr>
                <w:sz w:val="20"/>
              </w:rPr>
              <w:t>Non</w:t>
            </w:r>
          </w:p>
        </w:tc>
        <w:tc>
          <w:tcPr>
            <w:tcW w:w="1080" w:type="dxa"/>
            <w:shd w:val="clear" w:color="auto" w:fill="auto"/>
          </w:tcPr>
          <w:p w14:paraId="1382C057" w14:textId="77777777" w:rsidR="005F233D" w:rsidRPr="009026A4" w:rsidRDefault="00F01098" w:rsidP="005F233D">
            <w:pPr>
              <w:jc w:val="center"/>
              <w:rPr>
                <w:sz w:val="20"/>
              </w:rPr>
            </w:pPr>
            <w:r>
              <w:rPr>
                <w:sz w:val="20"/>
              </w:rPr>
              <w:t>Non</w:t>
            </w:r>
          </w:p>
        </w:tc>
        <w:tc>
          <w:tcPr>
            <w:tcW w:w="1190" w:type="dxa"/>
            <w:shd w:val="clear" w:color="auto" w:fill="auto"/>
          </w:tcPr>
          <w:p w14:paraId="1A1986D3" w14:textId="77777777" w:rsidR="005F233D" w:rsidRPr="009026A4" w:rsidRDefault="00F01098" w:rsidP="005F233D">
            <w:pPr>
              <w:jc w:val="center"/>
              <w:rPr>
                <w:sz w:val="20"/>
              </w:rPr>
            </w:pPr>
            <w:r>
              <w:rPr>
                <w:sz w:val="20"/>
              </w:rPr>
              <w:t>Oui</w:t>
            </w:r>
          </w:p>
        </w:tc>
        <w:tc>
          <w:tcPr>
            <w:tcW w:w="730" w:type="dxa"/>
            <w:shd w:val="clear" w:color="auto" w:fill="auto"/>
          </w:tcPr>
          <w:p w14:paraId="60560F7D" w14:textId="77777777" w:rsidR="005F233D" w:rsidRPr="009026A4" w:rsidRDefault="00F01098" w:rsidP="005F233D">
            <w:pPr>
              <w:jc w:val="center"/>
              <w:rPr>
                <w:sz w:val="20"/>
              </w:rPr>
            </w:pPr>
            <w:r>
              <w:rPr>
                <w:sz w:val="20"/>
              </w:rPr>
              <w:t>Oui</w:t>
            </w:r>
          </w:p>
        </w:tc>
      </w:tr>
      <w:tr w:rsidR="005F233D" w:rsidRPr="009026A4" w14:paraId="3B18B0E8" w14:textId="77777777" w:rsidTr="005F233D">
        <w:tc>
          <w:tcPr>
            <w:tcW w:w="588" w:type="dxa"/>
            <w:vMerge/>
            <w:shd w:val="clear" w:color="auto" w:fill="auto"/>
          </w:tcPr>
          <w:p w14:paraId="0374CF60" w14:textId="77777777" w:rsidR="005F233D" w:rsidRPr="009026A4" w:rsidRDefault="005F233D" w:rsidP="005F233D">
            <w:pPr>
              <w:jc w:val="both"/>
              <w:rPr>
                <w:b/>
              </w:rPr>
            </w:pPr>
          </w:p>
        </w:tc>
        <w:tc>
          <w:tcPr>
            <w:tcW w:w="720" w:type="dxa"/>
            <w:shd w:val="clear" w:color="auto" w:fill="auto"/>
          </w:tcPr>
          <w:p w14:paraId="33443DD0" w14:textId="77777777" w:rsidR="005F233D" w:rsidRPr="009026A4" w:rsidRDefault="005F233D" w:rsidP="005F233D">
            <w:pPr>
              <w:jc w:val="center"/>
              <w:rPr>
                <w:b/>
              </w:rPr>
            </w:pPr>
            <w:r w:rsidRPr="009026A4">
              <w:rPr>
                <w:b/>
                <w:noProof/>
                <w:lang w:val="en-CA" w:eastAsia="en-CA"/>
              </w:rPr>
              <w:drawing>
                <wp:inline distT="0" distB="0" distL="0" distR="0" wp14:anchorId="1C5D6389" wp14:editId="45C04AD2">
                  <wp:extent cx="144394" cy="139737"/>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_Simulation"/>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44394" cy="139737"/>
                          </a:xfrm>
                          <a:prstGeom prst="rect">
                            <a:avLst/>
                          </a:prstGeom>
                          <a:noFill/>
                          <a:ln>
                            <a:noFill/>
                          </a:ln>
                        </pic:spPr>
                      </pic:pic>
                    </a:graphicData>
                  </a:graphic>
                </wp:inline>
              </w:drawing>
            </w:r>
          </w:p>
        </w:tc>
        <w:tc>
          <w:tcPr>
            <w:tcW w:w="840" w:type="dxa"/>
            <w:shd w:val="clear" w:color="auto" w:fill="auto"/>
          </w:tcPr>
          <w:p w14:paraId="5C042748" w14:textId="77777777" w:rsidR="005F233D" w:rsidRPr="009026A4" w:rsidRDefault="005F233D" w:rsidP="005F233D">
            <w:pPr>
              <w:jc w:val="center"/>
              <w:rPr>
                <w:sz w:val="20"/>
              </w:rPr>
            </w:pPr>
            <w:r w:rsidRPr="009026A4">
              <w:rPr>
                <w:sz w:val="20"/>
              </w:rPr>
              <w:t>Oui</w:t>
            </w:r>
          </w:p>
        </w:tc>
        <w:tc>
          <w:tcPr>
            <w:tcW w:w="1080" w:type="dxa"/>
          </w:tcPr>
          <w:p w14:paraId="2663E361" w14:textId="77777777" w:rsidR="005F233D" w:rsidRPr="009026A4" w:rsidRDefault="006461E8" w:rsidP="005F233D">
            <w:pPr>
              <w:jc w:val="center"/>
              <w:rPr>
                <w:sz w:val="20"/>
              </w:rPr>
            </w:pPr>
            <w:r>
              <w:rPr>
                <w:sz w:val="20"/>
              </w:rPr>
              <w:t>Non</w:t>
            </w:r>
          </w:p>
        </w:tc>
        <w:tc>
          <w:tcPr>
            <w:tcW w:w="1080" w:type="dxa"/>
          </w:tcPr>
          <w:p w14:paraId="6116BB21" w14:textId="77777777" w:rsidR="005F233D" w:rsidRPr="009026A4" w:rsidRDefault="006461E8" w:rsidP="005F233D">
            <w:pPr>
              <w:jc w:val="center"/>
              <w:rPr>
                <w:sz w:val="20"/>
              </w:rPr>
            </w:pPr>
            <w:r>
              <w:rPr>
                <w:sz w:val="20"/>
              </w:rPr>
              <w:t>Non</w:t>
            </w:r>
          </w:p>
        </w:tc>
        <w:tc>
          <w:tcPr>
            <w:tcW w:w="1080" w:type="dxa"/>
            <w:shd w:val="clear" w:color="auto" w:fill="auto"/>
          </w:tcPr>
          <w:p w14:paraId="4015D859" w14:textId="77777777" w:rsidR="005F233D" w:rsidRPr="009026A4" w:rsidRDefault="006461E8" w:rsidP="005F233D">
            <w:pPr>
              <w:jc w:val="center"/>
              <w:rPr>
                <w:sz w:val="20"/>
              </w:rPr>
            </w:pPr>
            <w:r>
              <w:rPr>
                <w:sz w:val="20"/>
              </w:rPr>
              <w:t>Oui</w:t>
            </w:r>
          </w:p>
        </w:tc>
        <w:tc>
          <w:tcPr>
            <w:tcW w:w="1080" w:type="dxa"/>
            <w:shd w:val="clear" w:color="auto" w:fill="auto"/>
          </w:tcPr>
          <w:p w14:paraId="2119B5BC" w14:textId="77777777" w:rsidR="005F233D" w:rsidRPr="009026A4" w:rsidRDefault="006461E8" w:rsidP="005F233D">
            <w:pPr>
              <w:jc w:val="center"/>
              <w:rPr>
                <w:sz w:val="20"/>
              </w:rPr>
            </w:pPr>
            <w:r>
              <w:rPr>
                <w:sz w:val="20"/>
              </w:rPr>
              <w:t>Oui</w:t>
            </w:r>
          </w:p>
        </w:tc>
        <w:tc>
          <w:tcPr>
            <w:tcW w:w="1080" w:type="dxa"/>
            <w:shd w:val="clear" w:color="auto" w:fill="auto"/>
          </w:tcPr>
          <w:p w14:paraId="725DBA3F" w14:textId="77777777" w:rsidR="005F233D" w:rsidRPr="009026A4" w:rsidRDefault="006461E8" w:rsidP="005F233D">
            <w:pPr>
              <w:jc w:val="center"/>
              <w:rPr>
                <w:sz w:val="20"/>
              </w:rPr>
            </w:pPr>
            <w:r>
              <w:rPr>
                <w:sz w:val="20"/>
              </w:rPr>
              <w:t>Oui</w:t>
            </w:r>
          </w:p>
        </w:tc>
        <w:tc>
          <w:tcPr>
            <w:tcW w:w="1080" w:type="dxa"/>
            <w:shd w:val="clear" w:color="auto" w:fill="auto"/>
          </w:tcPr>
          <w:p w14:paraId="10BEF1A2" w14:textId="77777777" w:rsidR="005F233D" w:rsidRPr="009026A4" w:rsidRDefault="006461E8" w:rsidP="005F233D">
            <w:pPr>
              <w:jc w:val="center"/>
              <w:rPr>
                <w:sz w:val="20"/>
              </w:rPr>
            </w:pPr>
            <w:r>
              <w:rPr>
                <w:sz w:val="20"/>
              </w:rPr>
              <w:t>Oui</w:t>
            </w:r>
          </w:p>
        </w:tc>
        <w:tc>
          <w:tcPr>
            <w:tcW w:w="1080" w:type="dxa"/>
            <w:shd w:val="clear" w:color="auto" w:fill="auto"/>
          </w:tcPr>
          <w:p w14:paraId="08489950" w14:textId="77777777" w:rsidR="005F233D" w:rsidRPr="009026A4" w:rsidRDefault="00F01098" w:rsidP="005F233D">
            <w:pPr>
              <w:jc w:val="center"/>
              <w:rPr>
                <w:sz w:val="20"/>
              </w:rPr>
            </w:pPr>
            <w:r>
              <w:rPr>
                <w:sz w:val="20"/>
              </w:rPr>
              <w:t>Oui</w:t>
            </w:r>
          </w:p>
        </w:tc>
        <w:tc>
          <w:tcPr>
            <w:tcW w:w="1190" w:type="dxa"/>
            <w:shd w:val="clear" w:color="auto" w:fill="auto"/>
          </w:tcPr>
          <w:p w14:paraId="642E5426" w14:textId="77777777" w:rsidR="005F233D" w:rsidRPr="009026A4" w:rsidRDefault="00F01098" w:rsidP="005F233D">
            <w:pPr>
              <w:jc w:val="center"/>
              <w:rPr>
                <w:sz w:val="20"/>
              </w:rPr>
            </w:pPr>
            <w:r>
              <w:rPr>
                <w:sz w:val="20"/>
              </w:rPr>
              <w:t>Oui</w:t>
            </w:r>
          </w:p>
        </w:tc>
        <w:tc>
          <w:tcPr>
            <w:tcW w:w="730" w:type="dxa"/>
            <w:shd w:val="clear" w:color="auto" w:fill="auto"/>
          </w:tcPr>
          <w:p w14:paraId="605F1796" w14:textId="77777777" w:rsidR="005F233D" w:rsidRPr="009026A4" w:rsidRDefault="00F01098" w:rsidP="005F233D">
            <w:pPr>
              <w:jc w:val="center"/>
              <w:rPr>
                <w:sz w:val="20"/>
              </w:rPr>
            </w:pPr>
            <w:r>
              <w:rPr>
                <w:sz w:val="20"/>
              </w:rPr>
              <w:t>Oui</w:t>
            </w:r>
          </w:p>
        </w:tc>
      </w:tr>
      <w:tr w:rsidR="005F233D" w:rsidRPr="009026A4" w14:paraId="16E944E6" w14:textId="77777777" w:rsidTr="005F233D">
        <w:tc>
          <w:tcPr>
            <w:tcW w:w="588" w:type="dxa"/>
            <w:vMerge/>
            <w:shd w:val="clear" w:color="auto" w:fill="auto"/>
          </w:tcPr>
          <w:p w14:paraId="3D477ED6" w14:textId="77777777" w:rsidR="005F233D" w:rsidRPr="009026A4" w:rsidRDefault="005F233D" w:rsidP="005F233D">
            <w:pPr>
              <w:jc w:val="both"/>
              <w:rPr>
                <w:b/>
              </w:rPr>
            </w:pPr>
          </w:p>
        </w:tc>
        <w:tc>
          <w:tcPr>
            <w:tcW w:w="720" w:type="dxa"/>
            <w:shd w:val="clear" w:color="auto" w:fill="auto"/>
          </w:tcPr>
          <w:p w14:paraId="7AD9A750" w14:textId="77777777" w:rsidR="005F233D" w:rsidRPr="009026A4" w:rsidRDefault="005F233D" w:rsidP="005F233D">
            <w:pPr>
              <w:jc w:val="center"/>
            </w:pPr>
            <w:r w:rsidRPr="009026A4">
              <w:rPr>
                <w:b/>
                <w:noProof/>
                <w:lang w:val="en-CA" w:eastAsia="en-CA"/>
              </w:rPr>
              <w:drawing>
                <wp:inline distT="0" distB="0" distL="0" distR="0" wp14:anchorId="63C36008" wp14:editId="59480399">
                  <wp:extent cx="163830" cy="13973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_Simulation"/>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63830" cy="139737"/>
                          </a:xfrm>
                          <a:prstGeom prst="rect">
                            <a:avLst/>
                          </a:prstGeom>
                          <a:noFill/>
                          <a:ln>
                            <a:noFill/>
                          </a:ln>
                        </pic:spPr>
                      </pic:pic>
                    </a:graphicData>
                  </a:graphic>
                </wp:inline>
              </w:drawing>
            </w:r>
          </w:p>
        </w:tc>
        <w:tc>
          <w:tcPr>
            <w:tcW w:w="840" w:type="dxa"/>
            <w:shd w:val="clear" w:color="auto" w:fill="auto"/>
          </w:tcPr>
          <w:p w14:paraId="0AF4A486" w14:textId="77777777" w:rsidR="005F233D" w:rsidRPr="009026A4" w:rsidRDefault="005F233D" w:rsidP="005F233D">
            <w:pPr>
              <w:jc w:val="center"/>
              <w:rPr>
                <w:sz w:val="20"/>
              </w:rPr>
            </w:pPr>
            <w:r w:rsidRPr="009026A4">
              <w:rPr>
                <w:sz w:val="20"/>
              </w:rPr>
              <w:t>Oui</w:t>
            </w:r>
          </w:p>
        </w:tc>
        <w:tc>
          <w:tcPr>
            <w:tcW w:w="1080" w:type="dxa"/>
          </w:tcPr>
          <w:p w14:paraId="665850EA" w14:textId="77777777" w:rsidR="005F233D" w:rsidRPr="009026A4" w:rsidRDefault="006461E8" w:rsidP="005F233D">
            <w:pPr>
              <w:jc w:val="center"/>
              <w:rPr>
                <w:sz w:val="20"/>
              </w:rPr>
            </w:pPr>
            <w:r>
              <w:rPr>
                <w:sz w:val="20"/>
              </w:rPr>
              <w:t>Non</w:t>
            </w:r>
          </w:p>
        </w:tc>
        <w:tc>
          <w:tcPr>
            <w:tcW w:w="1080" w:type="dxa"/>
          </w:tcPr>
          <w:p w14:paraId="65250F9A" w14:textId="77777777" w:rsidR="005F233D" w:rsidRPr="009026A4" w:rsidRDefault="006461E8" w:rsidP="005F233D">
            <w:pPr>
              <w:jc w:val="center"/>
              <w:rPr>
                <w:sz w:val="20"/>
              </w:rPr>
            </w:pPr>
            <w:r>
              <w:rPr>
                <w:sz w:val="20"/>
              </w:rPr>
              <w:t>Non</w:t>
            </w:r>
          </w:p>
        </w:tc>
        <w:tc>
          <w:tcPr>
            <w:tcW w:w="1080" w:type="dxa"/>
            <w:shd w:val="clear" w:color="auto" w:fill="auto"/>
          </w:tcPr>
          <w:p w14:paraId="59D464AE" w14:textId="77777777" w:rsidR="005F233D" w:rsidRPr="009026A4" w:rsidRDefault="006461E8" w:rsidP="005F233D">
            <w:pPr>
              <w:jc w:val="center"/>
              <w:rPr>
                <w:sz w:val="20"/>
              </w:rPr>
            </w:pPr>
            <w:r>
              <w:rPr>
                <w:sz w:val="20"/>
              </w:rPr>
              <w:t>Oui</w:t>
            </w:r>
          </w:p>
        </w:tc>
        <w:tc>
          <w:tcPr>
            <w:tcW w:w="1080" w:type="dxa"/>
            <w:shd w:val="clear" w:color="auto" w:fill="auto"/>
          </w:tcPr>
          <w:p w14:paraId="442749F7" w14:textId="77777777" w:rsidR="005F233D" w:rsidRPr="009026A4" w:rsidRDefault="006461E8" w:rsidP="005F233D">
            <w:pPr>
              <w:jc w:val="center"/>
              <w:rPr>
                <w:sz w:val="20"/>
              </w:rPr>
            </w:pPr>
            <w:r>
              <w:rPr>
                <w:sz w:val="20"/>
              </w:rPr>
              <w:t>Oui</w:t>
            </w:r>
          </w:p>
        </w:tc>
        <w:tc>
          <w:tcPr>
            <w:tcW w:w="1080" w:type="dxa"/>
            <w:shd w:val="clear" w:color="auto" w:fill="auto"/>
          </w:tcPr>
          <w:p w14:paraId="324D7202" w14:textId="77777777" w:rsidR="005F233D" w:rsidRPr="009026A4" w:rsidRDefault="006461E8" w:rsidP="005F233D">
            <w:pPr>
              <w:jc w:val="center"/>
              <w:rPr>
                <w:sz w:val="20"/>
              </w:rPr>
            </w:pPr>
            <w:r>
              <w:rPr>
                <w:sz w:val="20"/>
              </w:rPr>
              <w:t>Oui</w:t>
            </w:r>
          </w:p>
        </w:tc>
        <w:tc>
          <w:tcPr>
            <w:tcW w:w="1080" w:type="dxa"/>
            <w:shd w:val="clear" w:color="auto" w:fill="auto"/>
          </w:tcPr>
          <w:p w14:paraId="601B7211" w14:textId="77777777" w:rsidR="005F233D" w:rsidRPr="009026A4" w:rsidRDefault="006461E8" w:rsidP="005F233D">
            <w:pPr>
              <w:jc w:val="center"/>
              <w:rPr>
                <w:sz w:val="20"/>
              </w:rPr>
            </w:pPr>
            <w:r>
              <w:rPr>
                <w:sz w:val="20"/>
              </w:rPr>
              <w:t>Non</w:t>
            </w:r>
          </w:p>
        </w:tc>
        <w:tc>
          <w:tcPr>
            <w:tcW w:w="1080" w:type="dxa"/>
            <w:shd w:val="clear" w:color="auto" w:fill="auto"/>
          </w:tcPr>
          <w:p w14:paraId="17F3F0FC" w14:textId="77777777" w:rsidR="005F233D" w:rsidRPr="009026A4" w:rsidRDefault="00F01098" w:rsidP="005F233D">
            <w:pPr>
              <w:jc w:val="center"/>
              <w:rPr>
                <w:sz w:val="20"/>
              </w:rPr>
            </w:pPr>
            <w:r>
              <w:rPr>
                <w:sz w:val="20"/>
              </w:rPr>
              <w:t>Oui</w:t>
            </w:r>
          </w:p>
        </w:tc>
        <w:tc>
          <w:tcPr>
            <w:tcW w:w="1190" w:type="dxa"/>
            <w:shd w:val="clear" w:color="auto" w:fill="auto"/>
          </w:tcPr>
          <w:p w14:paraId="0470C23A" w14:textId="77777777" w:rsidR="005F233D" w:rsidRPr="009026A4" w:rsidRDefault="00F01098" w:rsidP="005F233D">
            <w:pPr>
              <w:jc w:val="center"/>
              <w:rPr>
                <w:sz w:val="20"/>
              </w:rPr>
            </w:pPr>
            <w:r>
              <w:rPr>
                <w:sz w:val="20"/>
              </w:rPr>
              <w:t>Oui</w:t>
            </w:r>
          </w:p>
        </w:tc>
        <w:tc>
          <w:tcPr>
            <w:tcW w:w="730" w:type="dxa"/>
            <w:shd w:val="clear" w:color="auto" w:fill="auto"/>
          </w:tcPr>
          <w:p w14:paraId="74D7D3E7" w14:textId="77777777" w:rsidR="005F233D" w:rsidRPr="009026A4" w:rsidRDefault="00F01098" w:rsidP="005F233D">
            <w:pPr>
              <w:jc w:val="center"/>
              <w:rPr>
                <w:sz w:val="20"/>
              </w:rPr>
            </w:pPr>
            <w:r>
              <w:rPr>
                <w:sz w:val="20"/>
              </w:rPr>
              <w:t>Oui</w:t>
            </w:r>
          </w:p>
        </w:tc>
      </w:tr>
      <w:tr w:rsidR="005F233D" w:rsidRPr="009026A4" w14:paraId="7C33BC6E" w14:textId="77777777" w:rsidTr="005F233D">
        <w:tc>
          <w:tcPr>
            <w:tcW w:w="588" w:type="dxa"/>
            <w:vMerge/>
            <w:shd w:val="clear" w:color="auto" w:fill="auto"/>
          </w:tcPr>
          <w:p w14:paraId="0E04E853" w14:textId="77777777" w:rsidR="005F233D" w:rsidRPr="009026A4" w:rsidRDefault="005F233D" w:rsidP="005F233D">
            <w:pPr>
              <w:jc w:val="both"/>
              <w:rPr>
                <w:b/>
              </w:rPr>
            </w:pPr>
          </w:p>
        </w:tc>
        <w:tc>
          <w:tcPr>
            <w:tcW w:w="720" w:type="dxa"/>
            <w:shd w:val="clear" w:color="auto" w:fill="auto"/>
          </w:tcPr>
          <w:p w14:paraId="6D51778A"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71E33169" wp14:editId="33EB7E09">
                  <wp:extent cx="146882" cy="163830"/>
                  <wp:effectExtent l="0" t="0" r="571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_Analysis"/>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46882" cy="163830"/>
                          </a:xfrm>
                          <a:prstGeom prst="rect">
                            <a:avLst/>
                          </a:prstGeom>
                          <a:noFill/>
                          <a:ln>
                            <a:noFill/>
                          </a:ln>
                        </pic:spPr>
                      </pic:pic>
                    </a:graphicData>
                  </a:graphic>
                </wp:inline>
              </w:drawing>
            </w:r>
          </w:p>
        </w:tc>
        <w:tc>
          <w:tcPr>
            <w:tcW w:w="840" w:type="dxa"/>
            <w:shd w:val="clear" w:color="auto" w:fill="auto"/>
          </w:tcPr>
          <w:p w14:paraId="6963DC98" w14:textId="77777777" w:rsidR="005F233D" w:rsidRPr="009026A4" w:rsidRDefault="005F233D" w:rsidP="005F233D">
            <w:pPr>
              <w:jc w:val="center"/>
              <w:rPr>
                <w:sz w:val="20"/>
              </w:rPr>
            </w:pPr>
            <w:r w:rsidRPr="009026A4">
              <w:rPr>
                <w:sz w:val="20"/>
              </w:rPr>
              <w:t>Oui</w:t>
            </w:r>
          </w:p>
        </w:tc>
        <w:tc>
          <w:tcPr>
            <w:tcW w:w="1080" w:type="dxa"/>
          </w:tcPr>
          <w:p w14:paraId="3712AFFA" w14:textId="77777777" w:rsidR="005F233D" w:rsidRPr="009026A4" w:rsidRDefault="006461E8" w:rsidP="005F233D">
            <w:pPr>
              <w:jc w:val="center"/>
              <w:rPr>
                <w:sz w:val="20"/>
              </w:rPr>
            </w:pPr>
            <w:r>
              <w:rPr>
                <w:sz w:val="20"/>
              </w:rPr>
              <w:t>Non</w:t>
            </w:r>
          </w:p>
        </w:tc>
        <w:tc>
          <w:tcPr>
            <w:tcW w:w="1080" w:type="dxa"/>
          </w:tcPr>
          <w:p w14:paraId="62F5CDDA" w14:textId="77777777" w:rsidR="005F233D" w:rsidRPr="009026A4" w:rsidRDefault="006461E8" w:rsidP="005F233D">
            <w:pPr>
              <w:jc w:val="center"/>
              <w:rPr>
                <w:sz w:val="20"/>
              </w:rPr>
            </w:pPr>
            <w:r>
              <w:rPr>
                <w:sz w:val="20"/>
              </w:rPr>
              <w:t>Non</w:t>
            </w:r>
          </w:p>
        </w:tc>
        <w:tc>
          <w:tcPr>
            <w:tcW w:w="1080" w:type="dxa"/>
            <w:shd w:val="clear" w:color="auto" w:fill="auto"/>
          </w:tcPr>
          <w:p w14:paraId="0AE721B4" w14:textId="77777777" w:rsidR="005F233D" w:rsidRPr="009026A4" w:rsidRDefault="006461E8" w:rsidP="005F233D">
            <w:pPr>
              <w:jc w:val="center"/>
              <w:rPr>
                <w:sz w:val="20"/>
              </w:rPr>
            </w:pPr>
            <w:r>
              <w:rPr>
                <w:sz w:val="20"/>
              </w:rPr>
              <w:t>Oui</w:t>
            </w:r>
          </w:p>
        </w:tc>
        <w:tc>
          <w:tcPr>
            <w:tcW w:w="1080" w:type="dxa"/>
            <w:shd w:val="clear" w:color="auto" w:fill="auto"/>
          </w:tcPr>
          <w:p w14:paraId="6004B361" w14:textId="77777777" w:rsidR="005F233D" w:rsidRPr="009026A4" w:rsidRDefault="006461E8" w:rsidP="005F233D">
            <w:pPr>
              <w:jc w:val="center"/>
              <w:rPr>
                <w:sz w:val="20"/>
              </w:rPr>
            </w:pPr>
            <w:r>
              <w:rPr>
                <w:sz w:val="20"/>
              </w:rPr>
              <w:t>Oui</w:t>
            </w:r>
          </w:p>
        </w:tc>
        <w:tc>
          <w:tcPr>
            <w:tcW w:w="1080" w:type="dxa"/>
            <w:shd w:val="clear" w:color="auto" w:fill="auto"/>
          </w:tcPr>
          <w:p w14:paraId="2F628AE6" w14:textId="77777777" w:rsidR="005F233D" w:rsidRPr="009026A4" w:rsidRDefault="006461E8" w:rsidP="005F233D">
            <w:pPr>
              <w:jc w:val="center"/>
              <w:rPr>
                <w:sz w:val="20"/>
              </w:rPr>
            </w:pPr>
            <w:r>
              <w:rPr>
                <w:sz w:val="20"/>
              </w:rPr>
              <w:t>Oui</w:t>
            </w:r>
          </w:p>
        </w:tc>
        <w:tc>
          <w:tcPr>
            <w:tcW w:w="1080" w:type="dxa"/>
            <w:shd w:val="clear" w:color="auto" w:fill="auto"/>
          </w:tcPr>
          <w:p w14:paraId="72775A4A" w14:textId="77777777" w:rsidR="005F233D" w:rsidRPr="009026A4" w:rsidRDefault="006461E8" w:rsidP="005F233D">
            <w:pPr>
              <w:jc w:val="center"/>
              <w:rPr>
                <w:sz w:val="20"/>
              </w:rPr>
            </w:pPr>
            <w:r>
              <w:rPr>
                <w:sz w:val="20"/>
              </w:rPr>
              <w:t>Non</w:t>
            </w:r>
          </w:p>
        </w:tc>
        <w:tc>
          <w:tcPr>
            <w:tcW w:w="1080" w:type="dxa"/>
            <w:shd w:val="clear" w:color="auto" w:fill="auto"/>
          </w:tcPr>
          <w:p w14:paraId="67CFC6AF" w14:textId="77777777" w:rsidR="005F233D" w:rsidRPr="009026A4" w:rsidRDefault="00F01098" w:rsidP="005F233D">
            <w:pPr>
              <w:jc w:val="center"/>
              <w:rPr>
                <w:sz w:val="20"/>
              </w:rPr>
            </w:pPr>
            <w:r>
              <w:rPr>
                <w:sz w:val="20"/>
              </w:rPr>
              <w:t>Oui</w:t>
            </w:r>
          </w:p>
        </w:tc>
        <w:tc>
          <w:tcPr>
            <w:tcW w:w="1190" w:type="dxa"/>
            <w:shd w:val="clear" w:color="auto" w:fill="auto"/>
          </w:tcPr>
          <w:p w14:paraId="290626E1" w14:textId="77777777" w:rsidR="005F233D" w:rsidRPr="009026A4" w:rsidRDefault="00F01098" w:rsidP="005F233D">
            <w:pPr>
              <w:jc w:val="center"/>
              <w:rPr>
                <w:sz w:val="20"/>
              </w:rPr>
            </w:pPr>
            <w:r>
              <w:rPr>
                <w:sz w:val="20"/>
              </w:rPr>
              <w:t>Oui</w:t>
            </w:r>
          </w:p>
        </w:tc>
        <w:tc>
          <w:tcPr>
            <w:tcW w:w="730" w:type="dxa"/>
            <w:shd w:val="clear" w:color="auto" w:fill="auto"/>
          </w:tcPr>
          <w:p w14:paraId="6C0E5084" w14:textId="77777777" w:rsidR="005F233D" w:rsidRPr="009026A4" w:rsidRDefault="00F01098" w:rsidP="005F233D">
            <w:pPr>
              <w:jc w:val="center"/>
              <w:rPr>
                <w:sz w:val="20"/>
              </w:rPr>
            </w:pPr>
            <w:r>
              <w:rPr>
                <w:sz w:val="20"/>
              </w:rPr>
              <w:t>Oui</w:t>
            </w:r>
          </w:p>
        </w:tc>
      </w:tr>
      <w:tr w:rsidR="005F233D" w:rsidRPr="009026A4" w14:paraId="06DF83C4" w14:textId="77777777" w:rsidTr="005F233D">
        <w:tc>
          <w:tcPr>
            <w:tcW w:w="588" w:type="dxa"/>
            <w:vMerge/>
            <w:shd w:val="clear" w:color="auto" w:fill="auto"/>
          </w:tcPr>
          <w:p w14:paraId="67D0B820" w14:textId="77777777" w:rsidR="005F233D" w:rsidRPr="009026A4" w:rsidRDefault="005F233D" w:rsidP="005F233D">
            <w:pPr>
              <w:jc w:val="both"/>
              <w:rPr>
                <w:b/>
              </w:rPr>
            </w:pPr>
          </w:p>
        </w:tc>
        <w:tc>
          <w:tcPr>
            <w:tcW w:w="720" w:type="dxa"/>
            <w:shd w:val="clear" w:color="auto" w:fill="auto"/>
          </w:tcPr>
          <w:p w14:paraId="4D34A0AE"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6C4EEC12" wp14:editId="2AC34F59">
                  <wp:extent cx="148936" cy="16383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d_Function_Analysis"/>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48936" cy="163830"/>
                          </a:xfrm>
                          <a:prstGeom prst="rect">
                            <a:avLst/>
                          </a:prstGeom>
                          <a:noFill/>
                          <a:ln>
                            <a:noFill/>
                          </a:ln>
                        </pic:spPr>
                      </pic:pic>
                    </a:graphicData>
                  </a:graphic>
                </wp:inline>
              </w:drawing>
            </w:r>
          </w:p>
        </w:tc>
        <w:tc>
          <w:tcPr>
            <w:tcW w:w="840" w:type="dxa"/>
            <w:shd w:val="clear" w:color="auto" w:fill="auto"/>
          </w:tcPr>
          <w:p w14:paraId="7705131E" w14:textId="77777777" w:rsidR="005F233D" w:rsidRPr="009026A4" w:rsidRDefault="005F233D" w:rsidP="005F233D">
            <w:pPr>
              <w:jc w:val="center"/>
              <w:rPr>
                <w:sz w:val="20"/>
              </w:rPr>
            </w:pPr>
            <w:r w:rsidRPr="009026A4">
              <w:rPr>
                <w:sz w:val="20"/>
              </w:rPr>
              <w:t>Oui</w:t>
            </w:r>
          </w:p>
        </w:tc>
        <w:tc>
          <w:tcPr>
            <w:tcW w:w="1080" w:type="dxa"/>
          </w:tcPr>
          <w:p w14:paraId="18BB52EC" w14:textId="77777777" w:rsidR="005F233D" w:rsidRPr="009026A4" w:rsidRDefault="006461E8" w:rsidP="005F233D">
            <w:pPr>
              <w:jc w:val="center"/>
              <w:rPr>
                <w:sz w:val="20"/>
              </w:rPr>
            </w:pPr>
            <w:r>
              <w:rPr>
                <w:sz w:val="20"/>
              </w:rPr>
              <w:t>Non</w:t>
            </w:r>
          </w:p>
        </w:tc>
        <w:tc>
          <w:tcPr>
            <w:tcW w:w="1080" w:type="dxa"/>
          </w:tcPr>
          <w:p w14:paraId="6568E64C" w14:textId="77777777" w:rsidR="005F233D" w:rsidRPr="009026A4" w:rsidRDefault="006461E8" w:rsidP="005F233D">
            <w:pPr>
              <w:jc w:val="center"/>
              <w:rPr>
                <w:sz w:val="20"/>
              </w:rPr>
            </w:pPr>
            <w:r>
              <w:rPr>
                <w:sz w:val="20"/>
              </w:rPr>
              <w:t>Non</w:t>
            </w:r>
          </w:p>
        </w:tc>
        <w:tc>
          <w:tcPr>
            <w:tcW w:w="1080" w:type="dxa"/>
            <w:shd w:val="clear" w:color="auto" w:fill="auto"/>
          </w:tcPr>
          <w:p w14:paraId="0457E527" w14:textId="77777777" w:rsidR="005F233D" w:rsidRPr="009026A4" w:rsidRDefault="006461E8" w:rsidP="005F233D">
            <w:pPr>
              <w:jc w:val="center"/>
              <w:rPr>
                <w:sz w:val="20"/>
              </w:rPr>
            </w:pPr>
            <w:r>
              <w:rPr>
                <w:sz w:val="20"/>
              </w:rPr>
              <w:t>Oui</w:t>
            </w:r>
          </w:p>
        </w:tc>
        <w:tc>
          <w:tcPr>
            <w:tcW w:w="1080" w:type="dxa"/>
            <w:shd w:val="clear" w:color="auto" w:fill="auto"/>
          </w:tcPr>
          <w:p w14:paraId="3AFEC017" w14:textId="77777777" w:rsidR="005F233D" w:rsidRPr="009026A4" w:rsidRDefault="006461E8" w:rsidP="005F233D">
            <w:pPr>
              <w:jc w:val="center"/>
              <w:rPr>
                <w:sz w:val="20"/>
              </w:rPr>
            </w:pPr>
            <w:r>
              <w:rPr>
                <w:sz w:val="20"/>
              </w:rPr>
              <w:t>Oui</w:t>
            </w:r>
          </w:p>
        </w:tc>
        <w:tc>
          <w:tcPr>
            <w:tcW w:w="1080" w:type="dxa"/>
            <w:shd w:val="clear" w:color="auto" w:fill="auto"/>
          </w:tcPr>
          <w:p w14:paraId="5A1C11AA" w14:textId="77777777" w:rsidR="005F233D" w:rsidRPr="009026A4" w:rsidRDefault="006461E8" w:rsidP="005F233D">
            <w:pPr>
              <w:jc w:val="center"/>
              <w:rPr>
                <w:sz w:val="20"/>
              </w:rPr>
            </w:pPr>
            <w:r>
              <w:rPr>
                <w:sz w:val="20"/>
              </w:rPr>
              <w:t>Oui</w:t>
            </w:r>
          </w:p>
        </w:tc>
        <w:tc>
          <w:tcPr>
            <w:tcW w:w="1080" w:type="dxa"/>
            <w:shd w:val="clear" w:color="auto" w:fill="auto"/>
          </w:tcPr>
          <w:p w14:paraId="01DE8266" w14:textId="77777777" w:rsidR="005F233D" w:rsidRPr="009026A4" w:rsidRDefault="006461E8" w:rsidP="005F233D">
            <w:pPr>
              <w:jc w:val="center"/>
              <w:rPr>
                <w:sz w:val="20"/>
              </w:rPr>
            </w:pPr>
            <w:r>
              <w:rPr>
                <w:sz w:val="20"/>
              </w:rPr>
              <w:t>Non</w:t>
            </w:r>
          </w:p>
        </w:tc>
        <w:tc>
          <w:tcPr>
            <w:tcW w:w="1080" w:type="dxa"/>
            <w:shd w:val="clear" w:color="auto" w:fill="auto"/>
          </w:tcPr>
          <w:p w14:paraId="503D3C26" w14:textId="77777777" w:rsidR="005F233D" w:rsidRPr="009026A4" w:rsidRDefault="00F01098" w:rsidP="005F233D">
            <w:pPr>
              <w:jc w:val="center"/>
              <w:rPr>
                <w:sz w:val="20"/>
              </w:rPr>
            </w:pPr>
            <w:r>
              <w:rPr>
                <w:sz w:val="20"/>
              </w:rPr>
              <w:t>Oui</w:t>
            </w:r>
          </w:p>
        </w:tc>
        <w:tc>
          <w:tcPr>
            <w:tcW w:w="1190" w:type="dxa"/>
            <w:shd w:val="clear" w:color="auto" w:fill="auto"/>
          </w:tcPr>
          <w:p w14:paraId="58396761" w14:textId="77777777" w:rsidR="005F233D" w:rsidRPr="009026A4" w:rsidRDefault="00F01098" w:rsidP="005F233D">
            <w:pPr>
              <w:jc w:val="center"/>
              <w:rPr>
                <w:sz w:val="20"/>
              </w:rPr>
            </w:pPr>
            <w:r>
              <w:rPr>
                <w:sz w:val="20"/>
              </w:rPr>
              <w:t>Oui</w:t>
            </w:r>
          </w:p>
        </w:tc>
        <w:tc>
          <w:tcPr>
            <w:tcW w:w="730" w:type="dxa"/>
            <w:shd w:val="clear" w:color="auto" w:fill="auto"/>
          </w:tcPr>
          <w:p w14:paraId="2D3FE276" w14:textId="77777777" w:rsidR="005F233D" w:rsidRPr="009026A4" w:rsidRDefault="00F01098" w:rsidP="005F233D">
            <w:pPr>
              <w:jc w:val="center"/>
              <w:rPr>
                <w:sz w:val="20"/>
              </w:rPr>
            </w:pPr>
            <w:r>
              <w:rPr>
                <w:sz w:val="20"/>
              </w:rPr>
              <w:t>Oui</w:t>
            </w:r>
          </w:p>
        </w:tc>
      </w:tr>
      <w:tr w:rsidR="005F233D" w:rsidRPr="009026A4" w14:paraId="2C2BC8E9" w14:textId="77777777" w:rsidTr="005F233D">
        <w:tc>
          <w:tcPr>
            <w:tcW w:w="588" w:type="dxa"/>
            <w:vMerge/>
            <w:shd w:val="clear" w:color="auto" w:fill="auto"/>
          </w:tcPr>
          <w:p w14:paraId="47CEA0D6" w14:textId="77777777" w:rsidR="005F233D" w:rsidRPr="009026A4" w:rsidRDefault="005F233D" w:rsidP="005F233D">
            <w:pPr>
              <w:jc w:val="both"/>
              <w:rPr>
                <w:b/>
              </w:rPr>
            </w:pPr>
          </w:p>
        </w:tc>
        <w:tc>
          <w:tcPr>
            <w:tcW w:w="720" w:type="dxa"/>
            <w:shd w:val="clear" w:color="auto" w:fill="auto"/>
          </w:tcPr>
          <w:p w14:paraId="5CFD1924"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21C7D6E3" wp14:editId="0A8B75DF">
                  <wp:extent cx="154192" cy="1638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d_Input_Analysis"/>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154192" cy="163830"/>
                          </a:xfrm>
                          <a:prstGeom prst="rect">
                            <a:avLst/>
                          </a:prstGeom>
                          <a:noFill/>
                          <a:ln>
                            <a:noFill/>
                          </a:ln>
                        </pic:spPr>
                      </pic:pic>
                    </a:graphicData>
                  </a:graphic>
                </wp:inline>
              </w:drawing>
            </w:r>
          </w:p>
        </w:tc>
        <w:tc>
          <w:tcPr>
            <w:tcW w:w="840" w:type="dxa"/>
            <w:shd w:val="clear" w:color="auto" w:fill="auto"/>
          </w:tcPr>
          <w:p w14:paraId="74BA6D64" w14:textId="77777777" w:rsidR="005F233D" w:rsidRPr="009026A4" w:rsidRDefault="005F233D" w:rsidP="005F233D">
            <w:pPr>
              <w:jc w:val="center"/>
              <w:rPr>
                <w:sz w:val="20"/>
              </w:rPr>
            </w:pPr>
            <w:r w:rsidRPr="009026A4">
              <w:rPr>
                <w:sz w:val="20"/>
              </w:rPr>
              <w:t>Oui</w:t>
            </w:r>
          </w:p>
        </w:tc>
        <w:tc>
          <w:tcPr>
            <w:tcW w:w="1080" w:type="dxa"/>
          </w:tcPr>
          <w:p w14:paraId="2F038413" w14:textId="77777777" w:rsidR="005F233D" w:rsidRPr="009026A4" w:rsidRDefault="006461E8" w:rsidP="005F233D">
            <w:pPr>
              <w:jc w:val="center"/>
              <w:rPr>
                <w:sz w:val="20"/>
              </w:rPr>
            </w:pPr>
            <w:r>
              <w:rPr>
                <w:sz w:val="20"/>
              </w:rPr>
              <w:t>Non</w:t>
            </w:r>
          </w:p>
        </w:tc>
        <w:tc>
          <w:tcPr>
            <w:tcW w:w="1080" w:type="dxa"/>
          </w:tcPr>
          <w:p w14:paraId="34EE925D" w14:textId="77777777" w:rsidR="005F233D" w:rsidRPr="009026A4" w:rsidRDefault="006461E8" w:rsidP="005F233D">
            <w:pPr>
              <w:jc w:val="center"/>
              <w:rPr>
                <w:sz w:val="20"/>
              </w:rPr>
            </w:pPr>
            <w:r>
              <w:rPr>
                <w:sz w:val="20"/>
              </w:rPr>
              <w:t>Non</w:t>
            </w:r>
          </w:p>
        </w:tc>
        <w:tc>
          <w:tcPr>
            <w:tcW w:w="1080" w:type="dxa"/>
            <w:shd w:val="clear" w:color="auto" w:fill="auto"/>
          </w:tcPr>
          <w:p w14:paraId="3F71BBDF" w14:textId="77777777" w:rsidR="005F233D" w:rsidRPr="009026A4" w:rsidRDefault="006461E8" w:rsidP="005F233D">
            <w:pPr>
              <w:jc w:val="center"/>
              <w:rPr>
                <w:sz w:val="20"/>
              </w:rPr>
            </w:pPr>
            <w:r>
              <w:rPr>
                <w:sz w:val="20"/>
              </w:rPr>
              <w:t>Oui</w:t>
            </w:r>
          </w:p>
        </w:tc>
        <w:tc>
          <w:tcPr>
            <w:tcW w:w="1080" w:type="dxa"/>
            <w:shd w:val="clear" w:color="auto" w:fill="auto"/>
          </w:tcPr>
          <w:p w14:paraId="09413BCC" w14:textId="77777777" w:rsidR="005F233D" w:rsidRPr="009026A4" w:rsidRDefault="006461E8" w:rsidP="005F233D">
            <w:pPr>
              <w:jc w:val="center"/>
              <w:rPr>
                <w:sz w:val="20"/>
              </w:rPr>
            </w:pPr>
            <w:r>
              <w:rPr>
                <w:sz w:val="20"/>
              </w:rPr>
              <w:t>Oui</w:t>
            </w:r>
          </w:p>
        </w:tc>
        <w:tc>
          <w:tcPr>
            <w:tcW w:w="1080" w:type="dxa"/>
            <w:shd w:val="clear" w:color="auto" w:fill="auto"/>
          </w:tcPr>
          <w:p w14:paraId="269FB629" w14:textId="77777777" w:rsidR="005F233D" w:rsidRPr="009026A4" w:rsidRDefault="006461E8" w:rsidP="005F233D">
            <w:pPr>
              <w:jc w:val="center"/>
              <w:rPr>
                <w:sz w:val="20"/>
              </w:rPr>
            </w:pPr>
            <w:r>
              <w:rPr>
                <w:sz w:val="20"/>
              </w:rPr>
              <w:t>Oui</w:t>
            </w:r>
          </w:p>
        </w:tc>
        <w:tc>
          <w:tcPr>
            <w:tcW w:w="1080" w:type="dxa"/>
            <w:shd w:val="clear" w:color="auto" w:fill="auto"/>
          </w:tcPr>
          <w:p w14:paraId="581C0D72" w14:textId="77777777" w:rsidR="005F233D" w:rsidRPr="009026A4" w:rsidRDefault="006461E8" w:rsidP="005F233D">
            <w:pPr>
              <w:jc w:val="center"/>
              <w:rPr>
                <w:sz w:val="20"/>
              </w:rPr>
            </w:pPr>
            <w:r>
              <w:rPr>
                <w:sz w:val="20"/>
              </w:rPr>
              <w:t>Non</w:t>
            </w:r>
          </w:p>
        </w:tc>
        <w:tc>
          <w:tcPr>
            <w:tcW w:w="1080" w:type="dxa"/>
            <w:shd w:val="clear" w:color="auto" w:fill="auto"/>
          </w:tcPr>
          <w:p w14:paraId="473CC45A" w14:textId="77777777" w:rsidR="005F233D" w:rsidRPr="009026A4" w:rsidRDefault="00F01098" w:rsidP="005F233D">
            <w:pPr>
              <w:jc w:val="center"/>
              <w:rPr>
                <w:sz w:val="20"/>
              </w:rPr>
            </w:pPr>
            <w:r>
              <w:rPr>
                <w:sz w:val="20"/>
              </w:rPr>
              <w:t>Oui</w:t>
            </w:r>
          </w:p>
        </w:tc>
        <w:tc>
          <w:tcPr>
            <w:tcW w:w="1190" w:type="dxa"/>
            <w:shd w:val="clear" w:color="auto" w:fill="auto"/>
          </w:tcPr>
          <w:p w14:paraId="014586CB" w14:textId="77777777" w:rsidR="005F233D" w:rsidRPr="009026A4" w:rsidRDefault="00F01098" w:rsidP="005F233D">
            <w:pPr>
              <w:jc w:val="center"/>
              <w:rPr>
                <w:sz w:val="20"/>
              </w:rPr>
            </w:pPr>
            <w:r>
              <w:rPr>
                <w:sz w:val="20"/>
              </w:rPr>
              <w:t>Oui</w:t>
            </w:r>
          </w:p>
        </w:tc>
        <w:tc>
          <w:tcPr>
            <w:tcW w:w="730" w:type="dxa"/>
            <w:shd w:val="clear" w:color="auto" w:fill="auto"/>
          </w:tcPr>
          <w:p w14:paraId="6350C1E8" w14:textId="77777777" w:rsidR="005F233D" w:rsidRPr="009026A4" w:rsidRDefault="00F01098" w:rsidP="005F233D">
            <w:pPr>
              <w:jc w:val="center"/>
              <w:rPr>
                <w:sz w:val="20"/>
              </w:rPr>
            </w:pPr>
            <w:r>
              <w:rPr>
                <w:sz w:val="20"/>
              </w:rPr>
              <w:t>Oui</w:t>
            </w:r>
          </w:p>
        </w:tc>
      </w:tr>
      <w:tr w:rsidR="005F233D" w:rsidRPr="009026A4" w14:paraId="525C3DF4" w14:textId="77777777" w:rsidTr="005F233D">
        <w:tc>
          <w:tcPr>
            <w:tcW w:w="588" w:type="dxa"/>
            <w:vMerge/>
            <w:shd w:val="clear" w:color="auto" w:fill="auto"/>
          </w:tcPr>
          <w:p w14:paraId="26C7599A" w14:textId="77777777" w:rsidR="005F233D" w:rsidRPr="009026A4" w:rsidRDefault="005F233D" w:rsidP="005F233D">
            <w:pPr>
              <w:jc w:val="both"/>
              <w:rPr>
                <w:b/>
              </w:rPr>
            </w:pPr>
          </w:p>
        </w:tc>
        <w:tc>
          <w:tcPr>
            <w:tcW w:w="720" w:type="dxa"/>
            <w:shd w:val="clear" w:color="auto" w:fill="auto"/>
          </w:tcPr>
          <w:p w14:paraId="48C5434F"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2335905B" wp14:editId="58EFAA34">
                  <wp:extent cx="158710" cy="1638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_Mappi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58710" cy="163830"/>
                          </a:xfrm>
                          <a:prstGeom prst="rect">
                            <a:avLst/>
                          </a:prstGeom>
                          <a:noFill/>
                          <a:ln>
                            <a:noFill/>
                          </a:ln>
                        </pic:spPr>
                      </pic:pic>
                    </a:graphicData>
                  </a:graphic>
                </wp:inline>
              </w:drawing>
            </w:r>
          </w:p>
        </w:tc>
        <w:tc>
          <w:tcPr>
            <w:tcW w:w="840" w:type="dxa"/>
            <w:shd w:val="clear" w:color="auto" w:fill="auto"/>
          </w:tcPr>
          <w:p w14:paraId="52B409C9" w14:textId="77777777" w:rsidR="005F233D" w:rsidRPr="009026A4" w:rsidRDefault="005F233D" w:rsidP="005F233D">
            <w:pPr>
              <w:jc w:val="center"/>
              <w:rPr>
                <w:sz w:val="20"/>
              </w:rPr>
            </w:pPr>
            <w:r w:rsidRPr="009026A4">
              <w:rPr>
                <w:sz w:val="20"/>
              </w:rPr>
              <w:t>Oui</w:t>
            </w:r>
          </w:p>
        </w:tc>
        <w:tc>
          <w:tcPr>
            <w:tcW w:w="1080" w:type="dxa"/>
          </w:tcPr>
          <w:p w14:paraId="5FE846EC" w14:textId="77777777" w:rsidR="005F233D" w:rsidRPr="009026A4" w:rsidRDefault="006461E8" w:rsidP="005F233D">
            <w:pPr>
              <w:jc w:val="center"/>
              <w:rPr>
                <w:sz w:val="20"/>
              </w:rPr>
            </w:pPr>
            <w:r>
              <w:rPr>
                <w:sz w:val="20"/>
              </w:rPr>
              <w:t>Non</w:t>
            </w:r>
          </w:p>
        </w:tc>
        <w:tc>
          <w:tcPr>
            <w:tcW w:w="1080" w:type="dxa"/>
          </w:tcPr>
          <w:p w14:paraId="6CF5C2F1" w14:textId="77777777" w:rsidR="005F233D" w:rsidRPr="009026A4" w:rsidRDefault="006461E8" w:rsidP="005F233D">
            <w:pPr>
              <w:jc w:val="center"/>
              <w:rPr>
                <w:sz w:val="20"/>
              </w:rPr>
            </w:pPr>
            <w:r>
              <w:rPr>
                <w:sz w:val="20"/>
              </w:rPr>
              <w:t>Non</w:t>
            </w:r>
          </w:p>
        </w:tc>
        <w:tc>
          <w:tcPr>
            <w:tcW w:w="1080" w:type="dxa"/>
            <w:shd w:val="clear" w:color="auto" w:fill="auto"/>
          </w:tcPr>
          <w:p w14:paraId="2B449761" w14:textId="77777777" w:rsidR="005F233D" w:rsidRPr="009026A4" w:rsidRDefault="006461E8" w:rsidP="005F233D">
            <w:pPr>
              <w:jc w:val="center"/>
              <w:rPr>
                <w:sz w:val="20"/>
              </w:rPr>
            </w:pPr>
            <w:r>
              <w:rPr>
                <w:sz w:val="20"/>
              </w:rPr>
              <w:t>Oui</w:t>
            </w:r>
          </w:p>
        </w:tc>
        <w:tc>
          <w:tcPr>
            <w:tcW w:w="1080" w:type="dxa"/>
            <w:shd w:val="clear" w:color="auto" w:fill="auto"/>
          </w:tcPr>
          <w:p w14:paraId="01703996" w14:textId="77777777" w:rsidR="005F233D" w:rsidRPr="009026A4" w:rsidRDefault="006461E8" w:rsidP="005F233D">
            <w:pPr>
              <w:jc w:val="center"/>
              <w:rPr>
                <w:sz w:val="20"/>
              </w:rPr>
            </w:pPr>
            <w:r>
              <w:rPr>
                <w:sz w:val="20"/>
              </w:rPr>
              <w:t>Oui</w:t>
            </w:r>
          </w:p>
        </w:tc>
        <w:tc>
          <w:tcPr>
            <w:tcW w:w="1080" w:type="dxa"/>
            <w:shd w:val="clear" w:color="auto" w:fill="auto"/>
          </w:tcPr>
          <w:p w14:paraId="495DDEB2" w14:textId="77777777" w:rsidR="005F233D" w:rsidRPr="009026A4" w:rsidRDefault="006461E8" w:rsidP="005F233D">
            <w:pPr>
              <w:jc w:val="center"/>
              <w:rPr>
                <w:sz w:val="20"/>
              </w:rPr>
            </w:pPr>
            <w:r>
              <w:rPr>
                <w:sz w:val="20"/>
              </w:rPr>
              <w:t>Oui</w:t>
            </w:r>
          </w:p>
        </w:tc>
        <w:tc>
          <w:tcPr>
            <w:tcW w:w="1080" w:type="dxa"/>
            <w:shd w:val="clear" w:color="auto" w:fill="auto"/>
          </w:tcPr>
          <w:p w14:paraId="31353D24" w14:textId="77777777" w:rsidR="005F233D" w:rsidRPr="009026A4" w:rsidRDefault="006461E8" w:rsidP="005F233D">
            <w:pPr>
              <w:jc w:val="center"/>
              <w:rPr>
                <w:sz w:val="20"/>
              </w:rPr>
            </w:pPr>
            <w:r>
              <w:rPr>
                <w:sz w:val="20"/>
              </w:rPr>
              <w:t>Non</w:t>
            </w:r>
          </w:p>
        </w:tc>
        <w:tc>
          <w:tcPr>
            <w:tcW w:w="1080" w:type="dxa"/>
            <w:shd w:val="clear" w:color="auto" w:fill="auto"/>
          </w:tcPr>
          <w:p w14:paraId="62775149" w14:textId="77777777" w:rsidR="005F233D" w:rsidRPr="009026A4" w:rsidRDefault="00F01098" w:rsidP="005F233D">
            <w:pPr>
              <w:jc w:val="center"/>
              <w:rPr>
                <w:sz w:val="20"/>
              </w:rPr>
            </w:pPr>
            <w:r>
              <w:rPr>
                <w:sz w:val="20"/>
              </w:rPr>
              <w:t>Oui</w:t>
            </w:r>
          </w:p>
        </w:tc>
        <w:tc>
          <w:tcPr>
            <w:tcW w:w="1190" w:type="dxa"/>
            <w:shd w:val="clear" w:color="auto" w:fill="auto"/>
          </w:tcPr>
          <w:p w14:paraId="16765B1A" w14:textId="77777777" w:rsidR="005F233D" w:rsidRPr="009026A4" w:rsidRDefault="00F01098" w:rsidP="005F233D">
            <w:pPr>
              <w:jc w:val="center"/>
              <w:rPr>
                <w:sz w:val="20"/>
              </w:rPr>
            </w:pPr>
            <w:r>
              <w:rPr>
                <w:sz w:val="20"/>
              </w:rPr>
              <w:t>Oui</w:t>
            </w:r>
          </w:p>
        </w:tc>
        <w:tc>
          <w:tcPr>
            <w:tcW w:w="730" w:type="dxa"/>
            <w:shd w:val="clear" w:color="auto" w:fill="auto"/>
          </w:tcPr>
          <w:p w14:paraId="5591B867" w14:textId="77777777" w:rsidR="005F233D" w:rsidRPr="009026A4" w:rsidRDefault="00F01098" w:rsidP="005F233D">
            <w:pPr>
              <w:jc w:val="center"/>
              <w:rPr>
                <w:sz w:val="20"/>
              </w:rPr>
            </w:pPr>
            <w:r>
              <w:rPr>
                <w:sz w:val="20"/>
              </w:rPr>
              <w:t>Oui</w:t>
            </w:r>
          </w:p>
        </w:tc>
      </w:tr>
      <w:tr w:rsidR="005F233D" w:rsidRPr="009026A4" w14:paraId="7FB766CD" w14:textId="77777777" w:rsidTr="005F233D">
        <w:tc>
          <w:tcPr>
            <w:tcW w:w="588" w:type="dxa"/>
            <w:vMerge/>
            <w:shd w:val="clear" w:color="auto" w:fill="auto"/>
          </w:tcPr>
          <w:p w14:paraId="37C1A11E" w14:textId="77777777" w:rsidR="005F233D" w:rsidRPr="009026A4" w:rsidRDefault="005F233D" w:rsidP="005F233D">
            <w:pPr>
              <w:jc w:val="both"/>
              <w:rPr>
                <w:b/>
              </w:rPr>
            </w:pPr>
          </w:p>
        </w:tc>
        <w:tc>
          <w:tcPr>
            <w:tcW w:w="720" w:type="dxa"/>
            <w:shd w:val="clear" w:color="auto" w:fill="auto"/>
          </w:tcPr>
          <w:p w14:paraId="1A4ECFD2"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7D61811A" wp14:editId="20A2B816">
                  <wp:extent cx="163830" cy="154192"/>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d_Import"/>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163830" cy="154192"/>
                          </a:xfrm>
                          <a:prstGeom prst="rect">
                            <a:avLst/>
                          </a:prstGeom>
                          <a:noFill/>
                          <a:ln>
                            <a:noFill/>
                          </a:ln>
                        </pic:spPr>
                      </pic:pic>
                    </a:graphicData>
                  </a:graphic>
                </wp:inline>
              </w:drawing>
            </w:r>
          </w:p>
        </w:tc>
        <w:tc>
          <w:tcPr>
            <w:tcW w:w="840" w:type="dxa"/>
            <w:shd w:val="clear" w:color="auto" w:fill="auto"/>
          </w:tcPr>
          <w:p w14:paraId="5C876F8C" w14:textId="77777777" w:rsidR="005F233D" w:rsidRPr="009026A4" w:rsidRDefault="005F233D" w:rsidP="005F233D">
            <w:pPr>
              <w:jc w:val="center"/>
              <w:rPr>
                <w:sz w:val="20"/>
              </w:rPr>
            </w:pPr>
            <w:r w:rsidRPr="009026A4">
              <w:rPr>
                <w:sz w:val="20"/>
              </w:rPr>
              <w:t>Oui</w:t>
            </w:r>
          </w:p>
        </w:tc>
        <w:tc>
          <w:tcPr>
            <w:tcW w:w="1080" w:type="dxa"/>
          </w:tcPr>
          <w:p w14:paraId="52CF39E8" w14:textId="77777777" w:rsidR="005F233D" w:rsidRPr="009026A4" w:rsidRDefault="006461E8" w:rsidP="005F233D">
            <w:pPr>
              <w:jc w:val="center"/>
              <w:rPr>
                <w:sz w:val="20"/>
              </w:rPr>
            </w:pPr>
            <w:r>
              <w:rPr>
                <w:sz w:val="20"/>
              </w:rPr>
              <w:t>Non</w:t>
            </w:r>
          </w:p>
        </w:tc>
        <w:tc>
          <w:tcPr>
            <w:tcW w:w="1080" w:type="dxa"/>
          </w:tcPr>
          <w:p w14:paraId="72ED5045" w14:textId="77777777" w:rsidR="005F233D" w:rsidRPr="009026A4" w:rsidRDefault="006461E8" w:rsidP="005F233D">
            <w:pPr>
              <w:jc w:val="center"/>
              <w:rPr>
                <w:sz w:val="20"/>
              </w:rPr>
            </w:pPr>
            <w:r>
              <w:rPr>
                <w:sz w:val="20"/>
              </w:rPr>
              <w:t>Non</w:t>
            </w:r>
          </w:p>
        </w:tc>
        <w:tc>
          <w:tcPr>
            <w:tcW w:w="1080" w:type="dxa"/>
            <w:shd w:val="clear" w:color="auto" w:fill="auto"/>
          </w:tcPr>
          <w:p w14:paraId="152D62DA" w14:textId="77777777" w:rsidR="005F233D" w:rsidRPr="009026A4" w:rsidRDefault="006461E8" w:rsidP="005F233D">
            <w:pPr>
              <w:jc w:val="center"/>
              <w:rPr>
                <w:sz w:val="20"/>
              </w:rPr>
            </w:pPr>
            <w:r>
              <w:rPr>
                <w:sz w:val="20"/>
              </w:rPr>
              <w:t>Oui</w:t>
            </w:r>
          </w:p>
        </w:tc>
        <w:tc>
          <w:tcPr>
            <w:tcW w:w="1080" w:type="dxa"/>
            <w:shd w:val="clear" w:color="auto" w:fill="auto"/>
          </w:tcPr>
          <w:p w14:paraId="0935FB5F" w14:textId="77777777" w:rsidR="005F233D" w:rsidRPr="009026A4" w:rsidRDefault="006461E8" w:rsidP="005F233D">
            <w:pPr>
              <w:jc w:val="center"/>
              <w:rPr>
                <w:sz w:val="20"/>
              </w:rPr>
            </w:pPr>
            <w:r>
              <w:rPr>
                <w:sz w:val="20"/>
              </w:rPr>
              <w:t>Oui</w:t>
            </w:r>
          </w:p>
        </w:tc>
        <w:tc>
          <w:tcPr>
            <w:tcW w:w="1080" w:type="dxa"/>
            <w:shd w:val="clear" w:color="auto" w:fill="auto"/>
          </w:tcPr>
          <w:p w14:paraId="76F92B7F" w14:textId="77777777" w:rsidR="005F233D" w:rsidRPr="009026A4" w:rsidRDefault="006461E8" w:rsidP="005F233D">
            <w:pPr>
              <w:jc w:val="center"/>
              <w:rPr>
                <w:sz w:val="20"/>
              </w:rPr>
            </w:pPr>
            <w:r>
              <w:rPr>
                <w:sz w:val="20"/>
              </w:rPr>
              <w:t>Oui</w:t>
            </w:r>
          </w:p>
        </w:tc>
        <w:tc>
          <w:tcPr>
            <w:tcW w:w="1080" w:type="dxa"/>
            <w:shd w:val="clear" w:color="auto" w:fill="auto"/>
          </w:tcPr>
          <w:p w14:paraId="5006ABFC" w14:textId="77777777" w:rsidR="005F233D" w:rsidRPr="009026A4" w:rsidRDefault="006461E8" w:rsidP="005F233D">
            <w:pPr>
              <w:jc w:val="center"/>
              <w:rPr>
                <w:sz w:val="20"/>
              </w:rPr>
            </w:pPr>
            <w:r>
              <w:rPr>
                <w:sz w:val="20"/>
              </w:rPr>
              <w:t>Non</w:t>
            </w:r>
          </w:p>
        </w:tc>
        <w:tc>
          <w:tcPr>
            <w:tcW w:w="1080" w:type="dxa"/>
            <w:shd w:val="clear" w:color="auto" w:fill="auto"/>
          </w:tcPr>
          <w:p w14:paraId="2B00BE56" w14:textId="77777777" w:rsidR="005F233D" w:rsidRPr="009026A4" w:rsidRDefault="00F01098" w:rsidP="005F233D">
            <w:pPr>
              <w:jc w:val="center"/>
              <w:rPr>
                <w:sz w:val="20"/>
              </w:rPr>
            </w:pPr>
            <w:r>
              <w:rPr>
                <w:sz w:val="20"/>
              </w:rPr>
              <w:t>Oui</w:t>
            </w:r>
          </w:p>
        </w:tc>
        <w:tc>
          <w:tcPr>
            <w:tcW w:w="1190" w:type="dxa"/>
            <w:shd w:val="clear" w:color="auto" w:fill="auto"/>
          </w:tcPr>
          <w:p w14:paraId="5692B046" w14:textId="77777777" w:rsidR="005F233D" w:rsidRPr="009026A4" w:rsidRDefault="00F01098" w:rsidP="005F233D">
            <w:pPr>
              <w:jc w:val="center"/>
              <w:rPr>
                <w:sz w:val="20"/>
              </w:rPr>
            </w:pPr>
            <w:r>
              <w:rPr>
                <w:sz w:val="20"/>
              </w:rPr>
              <w:t>Oui</w:t>
            </w:r>
          </w:p>
        </w:tc>
        <w:tc>
          <w:tcPr>
            <w:tcW w:w="730" w:type="dxa"/>
            <w:shd w:val="clear" w:color="auto" w:fill="auto"/>
          </w:tcPr>
          <w:p w14:paraId="54814EC3" w14:textId="77777777" w:rsidR="005F233D" w:rsidRPr="009026A4" w:rsidRDefault="00F01098" w:rsidP="005F233D">
            <w:pPr>
              <w:jc w:val="center"/>
              <w:rPr>
                <w:sz w:val="20"/>
              </w:rPr>
            </w:pPr>
            <w:r>
              <w:rPr>
                <w:sz w:val="20"/>
              </w:rPr>
              <w:t>Oui</w:t>
            </w:r>
          </w:p>
        </w:tc>
      </w:tr>
      <w:tr w:rsidR="005F233D" w:rsidRPr="009026A4" w14:paraId="4985DCE4" w14:textId="77777777" w:rsidTr="005F233D">
        <w:tc>
          <w:tcPr>
            <w:tcW w:w="588" w:type="dxa"/>
            <w:vMerge/>
            <w:shd w:val="clear" w:color="auto" w:fill="auto"/>
          </w:tcPr>
          <w:p w14:paraId="39EFD01E" w14:textId="77777777" w:rsidR="005F233D" w:rsidRPr="009026A4" w:rsidRDefault="005F233D" w:rsidP="005F233D">
            <w:pPr>
              <w:jc w:val="both"/>
              <w:rPr>
                <w:b/>
              </w:rPr>
            </w:pPr>
          </w:p>
        </w:tc>
        <w:tc>
          <w:tcPr>
            <w:tcW w:w="720" w:type="dxa"/>
            <w:shd w:val="clear" w:color="auto" w:fill="auto"/>
          </w:tcPr>
          <w:p w14:paraId="400FDC4D"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1D7CDE5D" wp14:editId="5A6B5C5E">
                  <wp:extent cx="163830" cy="16383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d_Merg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c>
          <w:tcPr>
            <w:tcW w:w="840" w:type="dxa"/>
            <w:shd w:val="clear" w:color="auto" w:fill="auto"/>
          </w:tcPr>
          <w:p w14:paraId="3B8341CD" w14:textId="77777777" w:rsidR="005F233D" w:rsidRPr="009026A4" w:rsidRDefault="005F233D" w:rsidP="005F233D">
            <w:pPr>
              <w:jc w:val="center"/>
              <w:rPr>
                <w:sz w:val="20"/>
              </w:rPr>
            </w:pPr>
            <w:r w:rsidRPr="009026A4">
              <w:rPr>
                <w:sz w:val="20"/>
              </w:rPr>
              <w:t>Oui</w:t>
            </w:r>
          </w:p>
        </w:tc>
        <w:tc>
          <w:tcPr>
            <w:tcW w:w="1080" w:type="dxa"/>
          </w:tcPr>
          <w:p w14:paraId="3580286B" w14:textId="77777777" w:rsidR="005F233D" w:rsidRPr="009026A4" w:rsidRDefault="006461E8" w:rsidP="005F233D">
            <w:pPr>
              <w:jc w:val="center"/>
              <w:rPr>
                <w:sz w:val="20"/>
              </w:rPr>
            </w:pPr>
            <w:r>
              <w:rPr>
                <w:sz w:val="20"/>
              </w:rPr>
              <w:t>Non</w:t>
            </w:r>
          </w:p>
        </w:tc>
        <w:tc>
          <w:tcPr>
            <w:tcW w:w="1080" w:type="dxa"/>
          </w:tcPr>
          <w:p w14:paraId="109B6DA3" w14:textId="77777777" w:rsidR="005F233D" w:rsidRPr="009026A4" w:rsidRDefault="006461E8" w:rsidP="005F233D">
            <w:pPr>
              <w:jc w:val="center"/>
              <w:rPr>
                <w:sz w:val="20"/>
              </w:rPr>
            </w:pPr>
            <w:r>
              <w:rPr>
                <w:sz w:val="20"/>
              </w:rPr>
              <w:t>Non</w:t>
            </w:r>
          </w:p>
        </w:tc>
        <w:tc>
          <w:tcPr>
            <w:tcW w:w="1080" w:type="dxa"/>
            <w:shd w:val="clear" w:color="auto" w:fill="auto"/>
          </w:tcPr>
          <w:p w14:paraId="35C9B4BF" w14:textId="77777777" w:rsidR="005F233D" w:rsidRPr="009026A4" w:rsidRDefault="006461E8" w:rsidP="005F233D">
            <w:pPr>
              <w:jc w:val="center"/>
              <w:rPr>
                <w:sz w:val="20"/>
              </w:rPr>
            </w:pPr>
            <w:r>
              <w:rPr>
                <w:sz w:val="20"/>
              </w:rPr>
              <w:t>Oui</w:t>
            </w:r>
          </w:p>
        </w:tc>
        <w:tc>
          <w:tcPr>
            <w:tcW w:w="1080" w:type="dxa"/>
            <w:shd w:val="clear" w:color="auto" w:fill="auto"/>
          </w:tcPr>
          <w:p w14:paraId="1627D583" w14:textId="77777777" w:rsidR="005F233D" w:rsidRPr="009026A4" w:rsidRDefault="006461E8" w:rsidP="005F233D">
            <w:pPr>
              <w:jc w:val="center"/>
              <w:rPr>
                <w:sz w:val="20"/>
              </w:rPr>
            </w:pPr>
            <w:r>
              <w:rPr>
                <w:sz w:val="20"/>
              </w:rPr>
              <w:t>Oui</w:t>
            </w:r>
          </w:p>
        </w:tc>
        <w:tc>
          <w:tcPr>
            <w:tcW w:w="1080" w:type="dxa"/>
            <w:shd w:val="clear" w:color="auto" w:fill="auto"/>
          </w:tcPr>
          <w:p w14:paraId="1136B911" w14:textId="77777777" w:rsidR="005F233D" w:rsidRPr="009026A4" w:rsidRDefault="006461E8" w:rsidP="005F233D">
            <w:pPr>
              <w:jc w:val="center"/>
              <w:rPr>
                <w:sz w:val="20"/>
              </w:rPr>
            </w:pPr>
            <w:r>
              <w:rPr>
                <w:sz w:val="20"/>
              </w:rPr>
              <w:t>Oui</w:t>
            </w:r>
          </w:p>
        </w:tc>
        <w:tc>
          <w:tcPr>
            <w:tcW w:w="1080" w:type="dxa"/>
            <w:shd w:val="clear" w:color="auto" w:fill="auto"/>
          </w:tcPr>
          <w:p w14:paraId="7B6676AC" w14:textId="77777777" w:rsidR="005F233D" w:rsidRPr="009026A4" w:rsidRDefault="006461E8" w:rsidP="005F233D">
            <w:pPr>
              <w:jc w:val="center"/>
              <w:rPr>
                <w:sz w:val="20"/>
              </w:rPr>
            </w:pPr>
            <w:r>
              <w:rPr>
                <w:sz w:val="20"/>
              </w:rPr>
              <w:t>Non</w:t>
            </w:r>
          </w:p>
        </w:tc>
        <w:tc>
          <w:tcPr>
            <w:tcW w:w="1080" w:type="dxa"/>
            <w:shd w:val="clear" w:color="auto" w:fill="auto"/>
          </w:tcPr>
          <w:p w14:paraId="24E398DA" w14:textId="77777777" w:rsidR="005F233D" w:rsidRPr="009026A4" w:rsidRDefault="00F01098" w:rsidP="005F233D">
            <w:pPr>
              <w:jc w:val="center"/>
              <w:rPr>
                <w:sz w:val="20"/>
              </w:rPr>
            </w:pPr>
            <w:r>
              <w:rPr>
                <w:sz w:val="20"/>
              </w:rPr>
              <w:t>Oui</w:t>
            </w:r>
          </w:p>
        </w:tc>
        <w:tc>
          <w:tcPr>
            <w:tcW w:w="1190" w:type="dxa"/>
            <w:shd w:val="clear" w:color="auto" w:fill="auto"/>
          </w:tcPr>
          <w:p w14:paraId="4A6B9A1E" w14:textId="77777777" w:rsidR="005F233D" w:rsidRPr="009026A4" w:rsidRDefault="00F01098" w:rsidP="005F233D">
            <w:pPr>
              <w:jc w:val="center"/>
              <w:rPr>
                <w:sz w:val="20"/>
              </w:rPr>
            </w:pPr>
            <w:r>
              <w:rPr>
                <w:sz w:val="20"/>
              </w:rPr>
              <w:t>Oui</w:t>
            </w:r>
          </w:p>
        </w:tc>
        <w:tc>
          <w:tcPr>
            <w:tcW w:w="730" w:type="dxa"/>
            <w:shd w:val="clear" w:color="auto" w:fill="auto"/>
          </w:tcPr>
          <w:p w14:paraId="1D045036" w14:textId="77777777" w:rsidR="005F233D" w:rsidRPr="009026A4" w:rsidRDefault="00F01098" w:rsidP="005F233D">
            <w:pPr>
              <w:jc w:val="center"/>
              <w:rPr>
                <w:sz w:val="20"/>
              </w:rPr>
            </w:pPr>
            <w:r>
              <w:rPr>
                <w:sz w:val="20"/>
              </w:rPr>
              <w:t>Oui</w:t>
            </w:r>
          </w:p>
        </w:tc>
      </w:tr>
    </w:tbl>
    <w:p w14:paraId="2F77F64A" w14:textId="77777777" w:rsidR="009401CA" w:rsidRPr="009026A4" w:rsidRDefault="009401CA" w:rsidP="009401CA">
      <w:pPr>
        <w:jc w:val="both"/>
      </w:pPr>
    </w:p>
    <w:p w14:paraId="28303818" w14:textId="77777777" w:rsidR="009401CA" w:rsidRPr="009026A4" w:rsidRDefault="009401CA" w:rsidP="009401CA">
      <w:pPr>
        <w:jc w:val="both"/>
      </w:pPr>
      <w:r w:rsidRPr="009026A4">
        <w:t>* Comme un groupe </w:t>
      </w:r>
      <w:r w:rsidR="008F78E1" w:rsidRPr="009026A4">
        <w:rPr>
          <w:b/>
          <w:noProof/>
          <w:lang w:val="en-CA" w:eastAsia="en-CA"/>
        </w:rPr>
        <w:drawing>
          <wp:inline distT="0" distB="0" distL="0" distR="0" wp14:anchorId="037F7EBF" wp14:editId="4D2E1C62">
            <wp:extent cx="136525" cy="136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d_Grou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 xml:space="preserve"> prend automatiquement le type de son élément parent, la mention « Peut-être » dans la première rangée du tableau indique qu</w:t>
      </w:r>
      <w:r w:rsidR="0098105F">
        <w:t>’</w:t>
      </w:r>
      <w:r w:rsidRPr="009026A4">
        <w:t>il pourrait être possible ou non d</w:t>
      </w:r>
      <w:r w:rsidR="0098105F">
        <w:t>’</w:t>
      </w:r>
      <w:r w:rsidRPr="009026A4">
        <w:t>ajouter un certain type d</w:t>
      </w:r>
      <w:r w:rsidR="0098105F">
        <w:t>’</w:t>
      </w:r>
      <w:r w:rsidRPr="009026A4">
        <w:t>élément à un groupe. Vous devez garder à l</w:t>
      </w:r>
      <w:r w:rsidR="0098105F">
        <w:t>’</w:t>
      </w:r>
      <w:r w:rsidRPr="009026A4">
        <w:t>esprit qu</w:t>
      </w:r>
      <w:r w:rsidR="0098105F">
        <w:t>’</w:t>
      </w:r>
      <w:r w:rsidRPr="009026A4">
        <w:t>il est possible d</w:t>
      </w:r>
      <w:r w:rsidR="0098105F">
        <w:t>’</w:t>
      </w:r>
      <w:r w:rsidRPr="009026A4">
        <w:t>ajouter un élément à un groupe seulement s</w:t>
      </w:r>
      <w:r w:rsidR="0098105F">
        <w:t>’</w:t>
      </w:r>
      <w:r w:rsidRPr="009026A4">
        <w:t>il est possible d</w:t>
      </w:r>
      <w:r w:rsidR="0098105F">
        <w:t>’</w:t>
      </w:r>
      <w:r w:rsidRPr="009026A4">
        <w:t>ajouter ce même élément à son parent.</w:t>
      </w:r>
    </w:p>
    <w:p w14:paraId="5CE4C7EF" w14:textId="77777777" w:rsidR="009401CA" w:rsidRPr="009026A4" w:rsidRDefault="009401CA" w:rsidP="009401CA">
      <w:pPr>
        <w:jc w:val="both"/>
      </w:pPr>
    </w:p>
    <w:p w14:paraId="4FD70626" w14:textId="77777777" w:rsidR="009401CA" w:rsidRPr="009026A4" w:rsidRDefault="009401CA" w:rsidP="009401CA">
      <w:pPr>
        <w:jc w:val="both"/>
      </w:pPr>
      <w:r w:rsidRPr="009026A4">
        <w:t>Par exemple, si un groupe </w:t>
      </w:r>
      <w:r w:rsidR="008F78E1" w:rsidRPr="009026A4">
        <w:rPr>
          <w:b/>
          <w:noProof/>
          <w:lang w:val="en-CA" w:eastAsia="en-CA"/>
        </w:rPr>
        <w:drawing>
          <wp:inline distT="0" distB="0" distL="0" distR="0" wp14:anchorId="7D03C1E0" wp14:editId="1431AC42">
            <wp:extent cx="136525" cy="136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dd_Grou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 xml:space="preserve"> est ajouté à une analyse </w:t>
      </w:r>
      <w:r w:rsidR="008F78E1" w:rsidRPr="009026A4">
        <w:rPr>
          <w:b/>
          <w:noProof/>
          <w:lang w:val="en-CA" w:eastAsia="en-CA"/>
        </w:rPr>
        <w:drawing>
          <wp:inline distT="0" distB="0" distL="0" distR="0" wp14:anchorId="50AA1972" wp14:editId="289F1078">
            <wp:extent cx="122401" cy="136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dd_Analysis"/>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Pr="009026A4">
        <w:t>, il est toujours possible d</w:t>
      </w:r>
      <w:r w:rsidR="0098105F">
        <w:t>’</w:t>
      </w:r>
      <w:r w:rsidRPr="009026A4">
        <w:t>ajouter un groupe </w:t>
      </w:r>
      <w:r w:rsidR="008F78E1" w:rsidRPr="009026A4">
        <w:rPr>
          <w:b/>
          <w:noProof/>
          <w:lang w:val="en-CA" w:eastAsia="en-CA"/>
        </w:rPr>
        <w:drawing>
          <wp:inline distT="0" distB="0" distL="0" distR="0" wp14:anchorId="79478E34" wp14:editId="49274D16">
            <wp:extent cx="136525" cy="1365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dd_Grou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w:t>
      </w:r>
      <w:r w:rsidR="009D104B">
        <w:t>une exécution d’un modèle</w:t>
      </w:r>
      <w:r w:rsidR="009D104B" w:rsidRPr="009026A4">
        <w:rPr>
          <w:b/>
          <w:noProof/>
          <w:lang w:val="en-CA" w:eastAsia="en-CA"/>
        </w:rPr>
        <w:drawing>
          <wp:inline distT="0" distB="0" distL="0" distR="0" wp14:anchorId="03C529ED" wp14:editId="3DE60FE9">
            <wp:extent cx="163830" cy="139737"/>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63830" cy="139737"/>
                    </a:xfrm>
                    <a:prstGeom prst="rect">
                      <a:avLst/>
                    </a:prstGeom>
                    <a:noFill/>
                    <a:ln>
                      <a:noFill/>
                    </a:ln>
                  </pic:spPr>
                </pic:pic>
              </a:graphicData>
            </a:graphic>
          </wp:inline>
        </w:drawing>
      </w:r>
      <w:r w:rsidR="009D104B">
        <w:t xml:space="preserve">, </w:t>
      </w:r>
      <w:r w:rsidRPr="009026A4">
        <w:t>une analyse </w:t>
      </w:r>
      <w:r w:rsidR="008F78E1" w:rsidRPr="009026A4">
        <w:rPr>
          <w:b/>
          <w:noProof/>
          <w:lang w:val="en-CA" w:eastAsia="en-CA"/>
        </w:rPr>
        <w:drawing>
          <wp:inline distT="0" distB="0" distL="0" distR="0" wp14:anchorId="3DFD3AEE" wp14:editId="36CA9BC5">
            <wp:extent cx="122401" cy="136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dd_Analysis"/>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Pr="009026A4">
        <w:t>, une analyse de fonction </w:t>
      </w:r>
      <w:r w:rsidR="008F78E1" w:rsidRPr="009026A4">
        <w:rPr>
          <w:b/>
          <w:noProof/>
          <w:lang w:val="en-CA" w:eastAsia="en-CA"/>
        </w:rPr>
        <w:drawing>
          <wp:inline distT="0" distB="0" distL="0" distR="0" wp14:anchorId="15C6B035" wp14:editId="02629A5A">
            <wp:extent cx="124113" cy="13652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dd_Function_Analysis"/>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24113" cy="136525"/>
                    </a:xfrm>
                    <a:prstGeom prst="rect">
                      <a:avLst/>
                    </a:prstGeom>
                    <a:noFill/>
                    <a:ln>
                      <a:noFill/>
                    </a:ln>
                  </pic:spPr>
                </pic:pic>
              </a:graphicData>
            </a:graphic>
          </wp:inline>
        </w:drawing>
      </w:r>
      <w:r w:rsidRPr="009026A4">
        <w:rPr>
          <w:b/>
        </w:rPr>
        <w:t xml:space="preserve"> </w:t>
      </w:r>
      <w:r w:rsidRPr="009026A4">
        <w:t>et une carte </w:t>
      </w:r>
      <w:r w:rsidR="008F78E1" w:rsidRPr="009026A4">
        <w:rPr>
          <w:b/>
          <w:noProof/>
          <w:lang w:val="en-CA" w:eastAsia="en-CA"/>
        </w:rPr>
        <w:drawing>
          <wp:inline distT="0" distB="0" distL="0" distR="0" wp14:anchorId="1BC831E9" wp14:editId="6A2F687F">
            <wp:extent cx="132258" cy="1365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dd_Mappi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Pr="009026A4">
        <w:rPr>
          <w:b/>
        </w:rPr>
        <w:t xml:space="preserve"> </w:t>
      </w:r>
      <w:r w:rsidRPr="009026A4">
        <w:t>à ce groupe. Toutefois, il n</w:t>
      </w:r>
      <w:r w:rsidR="0098105F">
        <w:t>’</w:t>
      </w:r>
      <w:r w:rsidRPr="009026A4">
        <w:t>est plus possible d</w:t>
      </w:r>
      <w:r w:rsidR="0098105F">
        <w:t>’</w:t>
      </w:r>
      <w:r w:rsidR="009D104B">
        <w:t>ajouter un</w:t>
      </w:r>
      <w:r w:rsidRPr="009026A4">
        <w:t xml:space="preserve"> </w:t>
      </w:r>
      <w:r w:rsidR="009D104B">
        <w:t>mise-a-jour météorologique</w:t>
      </w:r>
      <w:r w:rsidRPr="009026A4">
        <w:t> </w:t>
      </w:r>
      <w:r w:rsidR="008F78E1" w:rsidRPr="009026A4">
        <w:rPr>
          <w:b/>
          <w:noProof/>
          <w:lang w:val="en-CA" w:eastAsia="en-CA"/>
        </w:rPr>
        <w:drawing>
          <wp:inline distT="0" distB="0" distL="0" distR="0" wp14:anchorId="37C8D177" wp14:editId="2E188957">
            <wp:extent cx="129865" cy="13652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dd_Simulation"/>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29865" cy="136525"/>
                    </a:xfrm>
                    <a:prstGeom prst="rect">
                      <a:avLst/>
                    </a:prstGeom>
                    <a:noFill/>
                    <a:ln>
                      <a:noFill/>
                    </a:ln>
                  </pic:spPr>
                </pic:pic>
              </a:graphicData>
            </a:graphic>
          </wp:inline>
        </w:drawing>
      </w:r>
      <w:r w:rsidRPr="009026A4">
        <w:t>,</w:t>
      </w:r>
      <w:r w:rsidR="009D104B">
        <w:t xml:space="preserve"> un générateur météorologique </w:t>
      </w:r>
      <w:r w:rsidR="009D104B" w:rsidRPr="009026A4">
        <w:rPr>
          <w:b/>
          <w:noProof/>
          <w:lang w:val="en-CA" w:eastAsia="en-CA"/>
        </w:rPr>
        <w:drawing>
          <wp:inline distT="0" distB="0" distL="0" distR="0" wp14:anchorId="7E59908A" wp14:editId="4D0AF857">
            <wp:extent cx="218083" cy="1358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41694" cy="150602"/>
                    </a:xfrm>
                    <a:prstGeom prst="rect">
                      <a:avLst/>
                    </a:prstGeom>
                    <a:noFill/>
                    <a:ln>
                      <a:noFill/>
                    </a:ln>
                  </pic:spPr>
                </pic:pic>
              </a:graphicData>
            </a:graphic>
          </wp:inline>
        </w:drawing>
      </w:r>
      <w:r w:rsidR="009D104B">
        <w:t xml:space="preserve">, </w:t>
      </w:r>
      <w:r w:rsidRPr="009026A4">
        <w:t xml:space="preserve"> une analyse d</w:t>
      </w:r>
      <w:r w:rsidR="0098105F">
        <w:t>’</w:t>
      </w:r>
      <w:r w:rsidRPr="009026A4">
        <w:t>intrants </w:t>
      </w:r>
      <w:r w:rsidR="008F78E1" w:rsidRPr="009026A4">
        <w:rPr>
          <w:b/>
          <w:noProof/>
          <w:lang w:val="en-CA" w:eastAsia="en-CA"/>
        </w:rPr>
        <w:drawing>
          <wp:inline distT="0" distB="0" distL="0" distR="0" wp14:anchorId="38E60556" wp14:editId="6B678503">
            <wp:extent cx="128494" cy="13652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dd_Input_Analysis"/>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28494" cy="136525"/>
                    </a:xfrm>
                    <a:prstGeom prst="rect">
                      <a:avLst/>
                    </a:prstGeom>
                    <a:noFill/>
                    <a:ln>
                      <a:noFill/>
                    </a:ln>
                  </pic:spPr>
                </pic:pic>
              </a:graphicData>
            </a:graphic>
          </wp:inline>
        </w:drawing>
      </w:r>
      <w:r w:rsidRPr="009026A4">
        <w:rPr>
          <w:b/>
        </w:rPr>
        <w:t xml:space="preserve"> </w:t>
      </w:r>
      <w:r w:rsidRPr="009026A4">
        <w:t>ou un fichier d</w:t>
      </w:r>
      <w:r w:rsidR="0098105F">
        <w:t>’</w:t>
      </w:r>
      <w:r w:rsidRPr="009026A4">
        <w:t>importation </w:t>
      </w:r>
      <w:r w:rsidR="008F78E1" w:rsidRPr="009026A4">
        <w:rPr>
          <w:b/>
          <w:noProof/>
          <w:lang w:val="en-CA" w:eastAsia="en-CA"/>
        </w:rPr>
        <w:drawing>
          <wp:inline distT="0" distB="0" distL="0" distR="0" wp14:anchorId="7D66BCF2" wp14:editId="696B8FAA">
            <wp:extent cx="163830" cy="136525"/>
            <wp:effectExtent l="0" t="0" r="0" b="0"/>
            <wp:docPr id="40" name="Picture 40" descr="Add_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_Impor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w:t>
      </w:r>
    </w:p>
    <w:p w14:paraId="0713AFFB" w14:textId="77777777" w:rsidR="009401CA" w:rsidRPr="009026A4" w:rsidRDefault="009401CA" w:rsidP="009401CA">
      <w:pPr>
        <w:jc w:val="both"/>
      </w:pPr>
    </w:p>
    <w:p w14:paraId="1952F14D" w14:textId="77777777" w:rsidR="009401CA" w:rsidRPr="009026A4" w:rsidRDefault="009401CA" w:rsidP="009401CA">
      <w:pPr>
        <w:jc w:val="both"/>
      </w:pPr>
      <w:r w:rsidRPr="009026A4">
        <w:t>Il est facile de reconnaître quand certains types d</w:t>
      </w:r>
      <w:r w:rsidR="0098105F">
        <w:t>’</w:t>
      </w:r>
      <w:r w:rsidRPr="009026A4">
        <w:t>éléments ne peuvent être ajoutés à d</w:t>
      </w:r>
      <w:r w:rsidR="0098105F">
        <w:t>’</w:t>
      </w:r>
      <w:r w:rsidRPr="009026A4">
        <w:t>autres, car les boutons sur la première ligne de la barre d</w:t>
      </w:r>
      <w:r w:rsidR="0098105F">
        <w:t>’</w:t>
      </w:r>
      <w:r w:rsidRPr="009026A4">
        <w:t xml:space="preserve">outils de </w:t>
      </w:r>
      <w:smartTag w:uri="urn:schemas-microsoft-com:office:smarttags" w:element="PersonName">
        <w:smartTagPr>
          <w:attr w:name="ProductID" w:val="La fen￪tre Projet"/>
        </w:smartTagPr>
        <w:r w:rsidRPr="009026A4">
          <w:t>la fenêtre Projet</w:t>
        </w:r>
      </w:smartTag>
      <w:r w:rsidRPr="009026A4">
        <w:t xml:space="preserve"> deviendront automatiquement grisés pour l</w:t>
      </w:r>
      <w:r w:rsidR="0098105F">
        <w:t>’</w:t>
      </w:r>
      <w:r w:rsidRPr="009026A4">
        <w:t>élément actif.</w:t>
      </w:r>
    </w:p>
    <w:p w14:paraId="1DFFC488" w14:textId="77777777" w:rsidR="009401CA" w:rsidRPr="009026A4" w:rsidRDefault="009401CA" w:rsidP="009401CA"/>
    <w:p w14:paraId="782359AA" w14:textId="77777777" w:rsidR="009401CA" w:rsidRPr="009026A4" w:rsidRDefault="009401CA" w:rsidP="009401CA">
      <w:pPr>
        <w:jc w:val="both"/>
      </w:pPr>
      <w:r w:rsidRPr="009026A4">
        <w:rPr>
          <w:u w:val="single"/>
        </w:rPr>
        <w:t>La deuxième ligne contient les boutons suivants</w:t>
      </w:r>
      <w:r w:rsidRPr="009026A4">
        <w:t> :</w:t>
      </w:r>
    </w:p>
    <w:p w14:paraId="7F33BACD" w14:textId="77777777" w:rsidR="009401CA" w:rsidRPr="009026A4" w:rsidRDefault="009401CA" w:rsidP="009401CA">
      <w:pPr>
        <w:jc w:val="both"/>
      </w:pPr>
    </w:p>
    <w:p w14:paraId="7E9247F9" w14:textId="77777777" w:rsidR="009401CA" w:rsidRPr="009026A4" w:rsidRDefault="009401CA" w:rsidP="009401CA">
      <w:pPr>
        <w:jc w:val="both"/>
      </w:pPr>
    </w:p>
    <w:p w14:paraId="4CE02540" w14:textId="77777777" w:rsidR="009D104B" w:rsidRPr="00EB4922" w:rsidRDefault="009D104B" w:rsidP="009D104B">
      <w:pPr>
        <w:jc w:val="both"/>
      </w:pPr>
      <w:r w:rsidRPr="00EB4922">
        <w:rPr>
          <w:noProof/>
          <w:lang w:val="en-CA" w:eastAsia="en-CA"/>
        </w:rPr>
        <w:drawing>
          <wp:inline distT="0" distB="0" distL="0" distR="0" wp14:anchorId="77DB2F0C" wp14:editId="2EA8CB55">
            <wp:extent cx="145057" cy="1365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jouter_fichier_d'import"/>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145057" cy="136525"/>
                    </a:xfrm>
                    <a:prstGeom prst="rect">
                      <a:avLst/>
                    </a:prstGeom>
                    <a:noFill/>
                    <a:ln>
                      <a:noFill/>
                    </a:ln>
                  </pic:spPr>
                </pic:pic>
              </a:graphicData>
            </a:graphic>
          </wp:inline>
        </w:drawing>
      </w:r>
      <w:r w:rsidR="00EB4922" w:rsidRPr="00EB4922">
        <w:t xml:space="preserve"> </w:t>
      </w:r>
      <w:r w:rsidR="00EB4922" w:rsidRPr="00EB4922">
        <w:rPr>
          <w:b/>
        </w:rPr>
        <w:t xml:space="preserve">Ajouter </w:t>
      </w:r>
      <w:r w:rsidRPr="00EB4922">
        <w:rPr>
          <w:b/>
        </w:rPr>
        <w:t>import </w:t>
      </w:r>
      <w:r w:rsidR="00EB4922" w:rsidRPr="00EB4922">
        <w:rPr>
          <w:b/>
        </w:rPr>
        <w:t>de données</w:t>
      </w:r>
      <w:r w:rsidR="00EB4922" w:rsidRPr="00EB4922">
        <w:t xml:space="preserve"> </w:t>
      </w:r>
      <w:r w:rsidRPr="00EB4922">
        <w:rPr>
          <w:b/>
        </w:rPr>
        <w:t>:</w:t>
      </w:r>
      <w:r w:rsidRPr="00EB4922">
        <w:t xml:space="preserve"> Importe </w:t>
      </w:r>
      <w:r w:rsidR="00EB4922">
        <w:t>des données d’un fichier CSV dans un composant</w:t>
      </w:r>
      <w:r w:rsidRPr="00EB4922">
        <w:t>.</w:t>
      </w:r>
    </w:p>
    <w:p w14:paraId="4E01E396" w14:textId="77777777" w:rsidR="009401CA" w:rsidRDefault="009401CA" w:rsidP="009401CA">
      <w:pPr>
        <w:jc w:val="both"/>
      </w:pPr>
    </w:p>
    <w:p w14:paraId="3984DB71" w14:textId="2BAD672C" w:rsidR="009D104B" w:rsidRPr="00A5460F" w:rsidRDefault="009D104B" w:rsidP="009D104B">
      <w:pPr>
        <w:jc w:val="both"/>
        <w:rPr>
          <w:color w:val="FF0000"/>
        </w:rPr>
      </w:pPr>
      <w:r w:rsidRPr="00A5460F">
        <w:rPr>
          <w:b/>
          <w:noProof/>
          <w:color w:val="FF0000"/>
          <w:lang w:val="en-CA" w:eastAsia="en-CA"/>
        </w:rPr>
        <w:drawing>
          <wp:inline distT="0" distB="0" distL="0" distR="0" wp14:anchorId="791504DB" wp14:editId="36684D2E">
            <wp:extent cx="128494" cy="1365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28494" cy="136525"/>
                    </a:xfrm>
                    <a:prstGeom prst="rect">
                      <a:avLst/>
                    </a:prstGeom>
                    <a:noFill/>
                    <a:ln>
                      <a:noFill/>
                    </a:ln>
                  </pic:spPr>
                </pic:pic>
              </a:graphicData>
            </a:graphic>
          </wp:inline>
        </w:drawing>
      </w:r>
      <w:r w:rsidRPr="00A5460F">
        <w:rPr>
          <w:b/>
          <w:color w:val="FF0000"/>
        </w:rPr>
        <w:t xml:space="preserve"> </w:t>
      </w:r>
      <w:r w:rsidRPr="00EB4922">
        <w:rPr>
          <w:b/>
        </w:rPr>
        <w:t>Ajouter analyse d’intrants :</w:t>
      </w:r>
      <w:r w:rsidRPr="00A5460F">
        <w:rPr>
          <w:color w:val="FF0000"/>
        </w:rPr>
        <w:t xml:space="preserve"> </w:t>
      </w:r>
      <w:r w:rsidRPr="00EB4922">
        <w:t xml:space="preserve">Cette fonction peut être exécutée seulement dans une </w:t>
      </w:r>
      <w:r w:rsidR="00735C97">
        <w:t>génération météorologique</w:t>
      </w:r>
      <w:r w:rsidRPr="00EB4922">
        <w:t>, et on l’utilise pour examiner l’information météorologique.</w:t>
      </w:r>
    </w:p>
    <w:p w14:paraId="38E351BF" w14:textId="77777777" w:rsidR="009401CA" w:rsidRDefault="009401CA" w:rsidP="009401CA">
      <w:pPr>
        <w:jc w:val="both"/>
        <w:rPr>
          <w:b/>
        </w:rPr>
      </w:pPr>
    </w:p>
    <w:p w14:paraId="03C3E21C" w14:textId="38F35567" w:rsidR="00EB4922" w:rsidRPr="00A5460F" w:rsidRDefault="00EB4922" w:rsidP="00C32729">
      <w:pPr>
        <w:rPr>
          <w:color w:val="FF0000"/>
        </w:rPr>
      </w:pPr>
      <w:r w:rsidRPr="00A5460F">
        <w:rPr>
          <w:b/>
          <w:noProof/>
          <w:color w:val="FF0000"/>
          <w:lang w:val="en-CA" w:eastAsia="en-CA"/>
        </w:rPr>
        <w:drawing>
          <wp:inline distT="0" distB="0" distL="0" distR="0" wp14:anchorId="3C8FE067" wp14:editId="76A0A356">
            <wp:extent cx="128494" cy="136052"/>
            <wp:effectExtent l="0" t="0" r="508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28494" cy="136052"/>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 xml:space="preserve">Dispersion </w:t>
      </w:r>
      <w:r w:rsidRPr="00EB4922">
        <w:rPr>
          <w:b/>
        </w:rPr>
        <w:t>:</w:t>
      </w:r>
      <w:r w:rsidRPr="00A5460F">
        <w:rPr>
          <w:color w:val="FF0000"/>
        </w:rPr>
        <w:t xml:space="preserve"> </w:t>
      </w:r>
      <w:r w:rsidR="00C32729" w:rsidRPr="00C32729">
        <w:t xml:space="preserve">simuler la dispersion des insectes </w:t>
      </w:r>
      <w:r w:rsidR="00BF0B0C">
        <w:t xml:space="preserve">(TBE) </w:t>
      </w:r>
      <w:r w:rsidR="00C32729" w:rsidRPr="00C32729">
        <w:t>en utilisent les données météorologiques.</w:t>
      </w:r>
      <w:r w:rsidR="00C32729">
        <w:rPr>
          <w:color w:val="FF0000"/>
        </w:rPr>
        <w:t xml:space="preserve"> </w:t>
      </w:r>
    </w:p>
    <w:p w14:paraId="0CC5F7DC" w14:textId="77777777" w:rsidR="00EB4922" w:rsidRDefault="00EB4922" w:rsidP="00EB4922">
      <w:pPr>
        <w:jc w:val="both"/>
        <w:rPr>
          <w:color w:val="FF0000"/>
        </w:rPr>
      </w:pPr>
    </w:p>
    <w:p w14:paraId="21C2626E" w14:textId="49E48AE0" w:rsidR="00EB4922" w:rsidRPr="00A5460F" w:rsidRDefault="00EB4922" w:rsidP="00EB4922">
      <w:pPr>
        <w:jc w:val="both"/>
        <w:rPr>
          <w:color w:val="FF0000"/>
        </w:rPr>
      </w:pPr>
      <w:r w:rsidRPr="00A5460F">
        <w:rPr>
          <w:b/>
          <w:noProof/>
          <w:color w:val="FF0000"/>
          <w:lang w:val="en-CA" w:eastAsia="en-CA"/>
        </w:rPr>
        <w:drawing>
          <wp:inline distT="0" distB="0" distL="0" distR="0" wp14:anchorId="1C8D4BFB" wp14:editId="73A89653">
            <wp:extent cx="128494" cy="132509"/>
            <wp:effectExtent l="0" t="0" r="508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28494" cy="132509"/>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script</w:t>
      </w:r>
      <w:r w:rsidRPr="00EB4922">
        <w:rPr>
          <w:b/>
        </w:rPr>
        <w:t> :</w:t>
      </w:r>
      <w:r w:rsidRPr="00A5460F">
        <w:rPr>
          <w:color w:val="FF0000"/>
        </w:rPr>
        <w:t xml:space="preserve"> </w:t>
      </w:r>
      <w:r w:rsidR="00C32729" w:rsidRPr="00C32729">
        <w:t>exécute un script</w:t>
      </w:r>
      <w:r w:rsidR="00D11DD4">
        <w:t xml:space="preserve"> R</w:t>
      </w:r>
      <w:r w:rsidR="00C32729">
        <w:t>.</w:t>
      </w:r>
      <w:r w:rsidR="00C32729">
        <w:rPr>
          <w:color w:val="FF0000"/>
        </w:rPr>
        <w:t xml:space="preserve"> </w:t>
      </w:r>
    </w:p>
    <w:p w14:paraId="3946CF95" w14:textId="77777777" w:rsidR="00EB4922" w:rsidRDefault="00EB4922" w:rsidP="00EB4922">
      <w:pPr>
        <w:jc w:val="both"/>
        <w:rPr>
          <w:color w:val="FF0000"/>
        </w:rPr>
      </w:pPr>
    </w:p>
    <w:p w14:paraId="6C9654C1" w14:textId="77777777" w:rsidR="00EB4922" w:rsidRPr="00A5460F" w:rsidRDefault="00EB4922" w:rsidP="00EB4922">
      <w:pPr>
        <w:jc w:val="both"/>
        <w:rPr>
          <w:color w:val="FF0000"/>
        </w:rPr>
      </w:pPr>
      <w:r w:rsidRPr="00A5460F">
        <w:rPr>
          <w:b/>
          <w:noProof/>
          <w:color w:val="FF0000"/>
          <w:lang w:val="en-CA" w:eastAsia="en-CA"/>
        </w:rPr>
        <w:drawing>
          <wp:inline distT="0" distB="0" distL="0" distR="0" wp14:anchorId="259BEC8F" wp14:editId="69CEEDE8">
            <wp:extent cx="114385" cy="1365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14385" cy="136525"/>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copie d’exporte</w:t>
      </w:r>
      <w:r w:rsidRPr="00EB4922">
        <w:rPr>
          <w:b/>
        </w:rPr>
        <w:t> :</w:t>
      </w:r>
      <w:r w:rsidRPr="00A5460F">
        <w:rPr>
          <w:color w:val="FF0000"/>
        </w:rPr>
        <w:t xml:space="preserve"> </w:t>
      </w:r>
      <w:r w:rsidR="005F6D5C" w:rsidRPr="005F6D5C">
        <w:t>copie l’exporte vers un autre répertoire ou un site FTP.</w:t>
      </w:r>
    </w:p>
    <w:p w14:paraId="5E3E50D8" w14:textId="77777777" w:rsidR="00EB4922" w:rsidRPr="00A5460F" w:rsidRDefault="00EB4922" w:rsidP="00EB4922">
      <w:pPr>
        <w:jc w:val="both"/>
        <w:rPr>
          <w:color w:val="FF0000"/>
        </w:rPr>
      </w:pPr>
    </w:p>
    <w:p w14:paraId="17B05B7E" w14:textId="77777777" w:rsidR="00EB4922" w:rsidRPr="00A5460F" w:rsidRDefault="00EB4922" w:rsidP="00EB4922">
      <w:pPr>
        <w:jc w:val="both"/>
        <w:rPr>
          <w:color w:val="FF0000"/>
        </w:rPr>
      </w:pPr>
      <w:r w:rsidRPr="00A5460F">
        <w:rPr>
          <w:b/>
          <w:noProof/>
          <w:color w:val="FF0000"/>
          <w:lang w:val="en-CA" w:eastAsia="en-CA"/>
        </w:rPr>
        <w:drawing>
          <wp:inline distT="0" distB="0" distL="0" distR="0" wp14:anchorId="17C152F9" wp14:editId="6E98CDC8">
            <wp:extent cx="128494" cy="132638"/>
            <wp:effectExtent l="0" t="0" r="508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28494" cy="132638"/>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calibration de modèle</w:t>
      </w:r>
      <w:r w:rsidRPr="00EB4922">
        <w:rPr>
          <w:b/>
        </w:rPr>
        <w:t> :</w:t>
      </w:r>
      <w:r w:rsidRPr="00A5460F">
        <w:rPr>
          <w:color w:val="FF0000"/>
        </w:rPr>
        <w:t xml:space="preserve"> </w:t>
      </w:r>
      <w:r w:rsidR="005F6D5C" w:rsidRPr="005F6D5C">
        <w:t>calibre les paramètres d’un modèle externe.</w:t>
      </w:r>
      <w:r w:rsidR="005F6D5C">
        <w:rPr>
          <w:color w:val="FF0000"/>
        </w:rPr>
        <w:t xml:space="preserve"> </w:t>
      </w:r>
    </w:p>
    <w:p w14:paraId="63B2AF43" w14:textId="77777777" w:rsidR="009D104B" w:rsidRPr="009026A4" w:rsidRDefault="009D104B" w:rsidP="009401CA">
      <w:pPr>
        <w:jc w:val="both"/>
      </w:pPr>
    </w:p>
    <w:p w14:paraId="2B5324A6" w14:textId="6E7DBC3B" w:rsidR="00D11DD4" w:rsidRPr="00D11DD4" w:rsidRDefault="00D11DD4" w:rsidP="00D11DD4">
      <w:pPr>
        <w:jc w:val="both"/>
        <w:rPr>
          <w:color w:val="000000" w:themeColor="text1"/>
        </w:rPr>
      </w:pPr>
      <w:r>
        <w:rPr>
          <w:noProof/>
        </w:rPr>
        <w:drawing>
          <wp:inline distT="0" distB="0" distL="0" distR="0" wp14:anchorId="2FB1C155" wp14:editId="5152A93A">
            <wp:extent cx="125095" cy="121060"/>
            <wp:effectExtent l="0" t="0" r="8255"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2783" cy="128500"/>
                    </a:xfrm>
                    <a:prstGeom prst="rect">
                      <a:avLst/>
                    </a:prstGeom>
                  </pic:spPr>
                </pic:pic>
              </a:graphicData>
            </a:graphic>
          </wp:inline>
        </w:drawing>
      </w:r>
      <w:r w:rsidRPr="00D11DD4">
        <w:rPr>
          <w:color w:val="000000" w:themeColor="text1"/>
        </w:rPr>
        <w:t xml:space="preserve"> </w:t>
      </w:r>
      <w:r w:rsidRPr="00D11DD4">
        <w:rPr>
          <w:b/>
          <w:bCs/>
          <w:color w:val="000000" w:themeColor="text1"/>
        </w:rPr>
        <w:t>Ajouter calibration de courbes:</w:t>
      </w:r>
      <w:r w:rsidRPr="00D11DD4">
        <w:rPr>
          <w:color w:val="000000" w:themeColor="text1"/>
        </w:rPr>
        <w:t xml:space="preserve"> calibre les paramètres </w:t>
      </w:r>
      <w:r>
        <w:rPr>
          <w:color w:val="000000" w:themeColor="text1"/>
        </w:rPr>
        <w:t xml:space="preserve">d’équations </w:t>
      </w:r>
      <w:r w:rsidRPr="00D11DD4">
        <w:rPr>
          <w:color w:val="000000" w:themeColor="text1"/>
        </w:rPr>
        <w:t>du tau</w:t>
      </w:r>
      <w:r>
        <w:rPr>
          <w:color w:val="000000" w:themeColor="text1"/>
        </w:rPr>
        <w:t>x de développement, de la survie, ou du taux de fécondité.</w:t>
      </w:r>
    </w:p>
    <w:p w14:paraId="0B1238F7" w14:textId="77777777" w:rsidR="00D11DD4" w:rsidRPr="00D11DD4" w:rsidRDefault="00D11DD4" w:rsidP="009401CA">
      <w:pPr>
        <w:jc w:val="both"/>
        <w:rPr>
          <w:b/>
        </w:rPr>
      </w:pPr>
    </w:p>
    <w:p w14:paraId="58FA89E9" w14:textId="31C26E67" w:rsidR="009401CA" w:rsidRPr="009026A4" w:rsidRDefault="008F78E1" w:rsidP="009401CA">
      <w:pPr>
        <w:jc w:val="both"/>
      </w:pPr>
      <w:r w:rsidRPr="009026A4">
        <w:rPr>
          <w:b/>
          <w:noProof/>
          <w:lang w:val="en-CA" w:eastAsia="en-CA"/>
        </w:rPr>
        <w:drawing>
          <wp:inline distT="0" distB="0" distL="0" distR="0" wp14:anchorId="771B6741" wp14:editId="715518EE">
            <wp:extent cx="119976" cy="136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out_développer"/>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19976" cy="136525"/>
                    </a:xfrm>
                    <a:prstGeom prst="rect">
                      <a:avLst/>
                    </a:prstGeom>
                    <a:noFill/>
                    <a:ln>
                      <a:noFill/>
                    </a:ln>
                  </pic:spPr>
                </pic:pic>
              </a:graphicData>
            </a:graphic>
          </wp:inline>
        </w:drawing>
      </w:r>
      <w:r w:rsidR="009401CA" w:rsidRPr="009026A4">
        <w:rPr>
          <w:b/>
        </w:rPr>
        <w:t xml:space="preserve"> Tout développer</w:t>
      </w:r>
      <w:r w:rsidR="009401CA" w:rsidRPr="009026A4">
        <w:t> : Développe tous les sous-éléments (enfants) d</w:t>
      </w:r>
      <w:r w:rsidR="0098105F">
        <w:t>’</w:t>
      </w:r>
      <w:r w:rsidR="009401CA" w:rsidRPr="009026A4">
        <w:t>un élément parent.</w:t>
      </w:r>
    </w:p>
    <w:p w14:paraId="1E89910E" w14:textId="77777777" w:rsidR="009401CA" w:rsidRPr="009026A4" w:rsidRDefault="009401CA" w:rsidP="009401CA">
      <w:pPr>
        <w:jc w:val="both"/>
      </w:pPr>
    </w:p>
    <w:p w14:paraId="1E8E7EA9" w14:textId="77777777" w:rsidR="009401CA" w:rsidRPr="009026A4" w:rsidRDefault="008F78E1" w:rsidP="009401CA">
      <w:pPr>
        <w:jc w:val="both"/>
      </w:pPr>
      <w:r w:rsidRPr="009026A4">
        <w:rPr>
          <w:b/>
          <w:noProof/>
          <w:lang w:val="en-CA" w:eastAsia="en-CA"/>
        </w:rPr>
        <w:drawing>
          <wp:inline distT="0" distB="0" distL="0" distR="0" wp14:anchorId="68AA4716" wp14:editId="67761518">
            <wp:extent cx="136525" cy="136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out_réduire"/>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009401CA" w:rsidRPr="009026A4">
        <w:rPr>
          <w:b/>
        </w:rPr>
        <w:t xml:space="preserve"> Tout réduire</w:t>
      </w:r>
      <w:r w:rsidR="009401CA" w:rsidRPr="009026A4">
        <w:t> : Réduit tous les sous-éléments (enfants) d</w:t>
      </w:r>
      <w:r w:rsidR="0098105F">
        <w:t>’</w:t>
      </w:r>
      <w:r w:rsidR="009401CA" w:rsidRPr="009026A4">
        <w:t>un élément parent.</w:t>
      </w:r>
    </w:p>
    <w:p w14:paraId="5B9DD230" w14:textId="77777777" w:rsidR="009401CA" w:rsidRPr="009026A4" w:rsidRDefault="009401CA" w:rsidP="009401CA">
      <w:pPr>
        <w:jc w:val="both"/>
      </w:pPr>
    </w:p>
    <w:p w14:paraId="50956F80" w14:textId="77777777" w:rsidR="009401CA" w:rsidRPr="009026A4" w:rsidRDefault="008F78E1" w:rsidP="009401CA">
      <w:pPr>
        <w:jc w:val="both"/>
      </w:pPr>
      <w:r w:rsidRPr="009026A4">
        <w:rPr>
          <w:b/>
          <w:noProof/>
          <w:lang w:val="en-CA" w:eastAsia="en-CA"/>
        </w:rPr>
        <w:drawing>
          <wp:inline distT="0" distB="0" distL="0" distR="0" wp14:anchorId="38142E75" wp14:editId="79471831">
            <wp:extent cx="144109" cy="1365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nlever"/>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44109" cy="136525"/>
                    </a:xfrm>
                    <a:prstGeom prst="rect">
                      <a:avLst/>
                    </a:prstGeom>
                    <a:noFill/>
                    <a:ln>
                      <a:noFill/>
                    </a:ln>
                  </pic:spPr>
                </pic:pic>
              </a:graphicData>
            </a:graphic>
          </wp:inline>
        </w:drawing>
      </w:r>
      <w:r w:rsidR="009401CA" w:rsidRPr="009026A4">
        <w:rPr>
          <w:b/>
        </w:rPr>
        <w:t xml:space="preserve"> Enlever</w:t>
      </w:r>
      <w:r w:rsidR="009401CA" w:rsidRPr="009026A4">
        <w:t> : Enlève l</w:t>
      </w:r>
      <w:r w:rsidR="0098105F">
        <w:t>’</w:t>
      </w:r>
      <w:r w:rsidR="009401CA" w:rsidRPr="009026A4">
        <w:t>élément actif et tous ses sous-éléments (enfants) du projet.</w:t>
      </w:r>
    </w:p>
    <w:p w14:paraId="0FE36934" w14:textId="77777777" w:rsidR="009401CA" w:rsidRPr="009026A4" w:rsidRDefault="009401CA" w:rsidP="009401CA"/>
    <w:p w14:paraId="2247B25B" w14:textId="77777777" w:rsidR="009401CA" w:rsidRPr="009026A4" w:rsidRDefault="009401CA" w:rsidP="009401CA">
      <w:pPr>
        <w:jc w:val="both"/>
      </w:pPr>
      <w:r w:rsidRPr="009026A4">
        <w:t xml:space="preserve">Veuillez noter que dans </w:t>
      </w:r>
      <w:smartTag w:uri="urn:schemas-microsoft-com:office:smarttags" w:element="PersonName">
        <w:smartTagPr>
          <w:attr w:name="ProductID" w:val="La fen￪tre Projet"/>
        </w:smartTagPr>
        <w:r w:rsidRPr="009026A4">
          <w:t>la fenêtre Projet</w:t>
        </w:r>
      </w:smartTag>
      <w:r w:rsidRPr="009026A4">
        <w:t>, vous pouvez modifier un élément existant en double</w:t>
      </w:r>
      <w:r w:rsidRPr="009026A4">
        <w:noBreakHyphen/>
        <w:t>cliquant sur celui-ci.</w:t>
      </w:r>
    </w:p>
    <w:p w14:paraId="339204F5" w14:textId="77777777" w:rsidR="009401CA" w:rsidRPr="009026A4" w:rsidRDefault="009401CA" w:rsidP="009401CA">
      <w:pPr>
        <w:jc w:val="both"/>
      </w:pPr>
    </w:p>
    <w:p w14:paraId="03D4F1D1" w14:textId="77777777" w:rsidR="009401CA" w:rsidRPr="009026A4" w:rsidRDefault="009401CA" w:rsidP="00EF059B">
      <w:pPr>
        <w:pStyle w:val="Titre2"/>
      </w:pPr>
      <w:bookmarkStart w:id="48" w:name="_BioSIM_projects"/>
      <w:bookmarkStart w:id="49" w:name="_Toc348100103"/>
      <w:bookmarkStart w:id="50" w:name="_Toc503271161"/>
      <w:bookmarkEnd w:id="48"/>
      <w:r w:rsidRPr="009026A4">
        <w:t>Projets BioSIM</w:t>
      </w:r>
      <w:bookmarkEnd w:id="49"/>
      <w:bookmarkEnd w:id="50"/>
    </w:p>
    <w:p w14:paraId="1B4D84FE" w14:textId="77777777" w:rsidR="009401CA" w:rsidRPr="009026A4" w:rsidRDefault="009401CA" w:rsidP="009401CA"/>
    <w:p w14:paraId="07F3C23E" w14:textId="46A369F6" w:rsidR="009401CA" w:rsidRPr="009026A4" w:rsidRDefault="009401CA" w:rsidP="009401CA">
      <w:pPr>
        <w:jc w:val="both"/>
      </w:pPr>
      <w:r w:rsidRPr="009026A4">
        <w:t>BioSIM enregistre dans des « projets » l</w:t>
      </w:r>
      <w:r w:rsidR="0098105F">
        <w:t>’</w:t>
      </w:r>
      <w:r w:rsidRPr="009026A4">
        <w:t>information sur les éléments (</w:t>
      </w:r>
      <w:r w:rsidR="00512A5D">
        <w:t>générateur météo, exécution d’un modèle</w:t>
      </w:r>
      <w:r w:rsidRPr="009026A4">
        <w:t>, analyses, etc.), les fichiers de listes d</w:t>
      </w:r>
      <w:r w:rsidR="0098105F">
        <w:t>’</w:t>
      </w:r>
      <w:r w:rsidRPr="009026A4">
        <w:t>emplacements, les fichiers de paramètres d</w:t>
      </w:r>
      <w:r w:rsidR="0098105F">
        <w:t>’</w:t>
      </w:r>
      <w:r w:rsidRPr="009026A4">
        <w:t>entrées et les autres spécifications. Chaque projet est enregistré dans un répertoire de projet distinct, comprenant un fichier de définition du projet avec l</w:t>
      </w:r>
      <w:r w:rsidR="0098105F">
        <w:t>’</w:t>
      </w:r>
      <w:r w:rsidRPr="009026A4">
        <w:t>extension .</w:t>
      </w:r>
      <w:proofErr w:type="spellStart"/>
      <w:r w:rsidRPr="009026A4">
        <w:t>biox</w:t>
      </w:r>
      <w:proofErr w:type="spellEnd"/>
      <w:r w:rsidRPr="009026A4">
        <w:t xml:space="preserve"> et plusieurs sous-répertoires.</w:t>
      </w:r>
    </w:p>
    <w:p w14:paraId="2D6F8051" w14:textId="77777777" w:rsidR="009401CA" w:rsidRPr="009026A4" w:rsidRDefault="009401CA" w:rsidP="009401CA">
      <w:pPr>
        <w:jc w:val="both"/>
      </w:pPr>
    </w:p>
    <w:p w14:paraId="299A7B52" w14:textId="77777777" w:rsidR="009401CA" w:rsidRPr="009026A4" w:rsidRDefault="009401CA" w:rsidP="009401CA">
      <w:pPr>
        <w:jc w:val="both"/>
      </w:pPr>
      <w:r w:rsidRPr="009026A4">
        <w:t>Vous devez sélectionner un emplacement où les projets BioSIM seront enregistrés. Par exemple, vous pouvez sélectionner « C:\MonRépertoire\BioSIM\ » où « C:\MonRépertoire\ » est le chemin que vous avez choisi. Vous pouvez enregistrer les projets à tout endroit sur le disque dur, mais prenez l</w:t>
      </w:r>
      <w:r w:rsidR="0098105F">
        <w:t>’</w:t>
      </w:r>
      <w:r w:rsidRPr="009026A4">
        <w:t>habitude d</w:t>
      </w:r>
      <w:r w:rsidR="0098105F">
        <w:t>’</w:t>
      </w:r>
      <w:r w:rsidRPr="009026A4">
        <w:t>enregistrer chaque projet dans un répertoire de projet distinct, avec le même nom que le projet.</w:t>
      </w:r>
    </w:p>
    <w:p w14:paraId="2679AEBD" w14:textId="77777777" w:rsidR="009401CA" w:rsidRPr="009026A4" w:rsidRDefault="009401CA" w:rsidP="009401CA">
      <w:pPr>
        <w:jc w:val="both"/>
      </w:pPr>
    </w:p>
    <w:p w14:paraId="25315A1C" w14:textId="77777777" w:rsidR="009401CA" w:rsidRPr="009026A4" w:rsidRDefault="009401CA" w:rsidP="009401CA">
      <w:pPr>
        <w:jc w:val="both"/>
      </w:pPr>
      <w:r w:rsidRPr="009026A4">
        <w:t>Par exemple, si un fichier de projet s</w:t>
      </w:r>
      <w:r w:rsidR="0098105F">
        <w:t>’</w:t>
      </w:r>
      <w:r w:rsidRPr="009026A4">
        <w:t xml:space="preserve">appelle </w:t>
      </w:r>
      <w:proofErr w:type="spellStart"/>
      <w:r w:rsidRPr="009026A4">
        <w:t>DemoBioSIM.biox</w:t>
      </w:r>
      <w:proofErr w:type="spellEnd"/>
      <w:r w:rsidRPr="009026A4">
        <w:t>, le nom du répertoire où il est enregistré devrait être « </w:t>
      </w:r>
      <w:proofErr w:type="spellStart"/>
      <w:r w:rsidRPr="009026A4">
        <w:t>DemoBioSIM</w:t>
      </w:r>
      <w:proofErr w:type="spellEnd"/>
      <w:r w:rsidRPr="009026A4">
        <w:t> ». Dans ce cas-ci, la structure du répertoire serait la suivante :</w:t>
      </w:r>
    </w:p>
    <w:p w14:paraId="715AA8A7" w14:textId="6708CE53" w:rsidR="009401CA" w:rsidRPr="009026A4" w:rsidRDefault="009401CA" w:rsidP="009401CA"/>
    <w:p w14:paraId="3E050F9F" w14:textId="6B09BD23" w:rsidR="009401CA" w:rsidRPr="009026A4" w:rsidRDefault="00481057" w:rsidP="009401CA">
      <w:r>
        <w:rPr>
          <w:noProof/>
          <w:sz w:val="22"/>
        </w:rPr>
        <w:lastRenderedPageBreak/>
        <w:drawing>
          <wp:anchor distT="0" distB="0" distL="114300" distR="114300" simplePos="0" relativeHeight="251719168" behindDoc="0" locked="0" layoutInCell="1" allowOverlap="1" wp14:anchorId="4FA6D09B" wp14:editId="02F4EF54">
            <wp:simplePos x="0" y="0"/>
            <wp:positionH relativeFrom="column">
              <wp:posOffset>-183515</wp:posOffset>
            </wp:positionH>
            <wp:positionV relativeFrom="paragraph">
              <wp:posOffset>167945</wp:posOffset>
            </wp:positionV>
            <wp:extent cx="2676525" cy="2828925"/>
            <wp:effectExtent l="0" t="0" r="9525" b="9525"/>
            <wp:wrapSquare wrapText="bothSides"/>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6525" cy="2828925"/>
                    </a:xfrm>
                    <a:prstGeom prst="rect">
                      <a:avLst/>
                    </a:prstGeom>
                    <a:noFill/>
                  </pic:spPr>
                </pic:pic>
              </a:graphicData>
            </a:graphic>
          </wp:anchor>
        </w:drawing>
      </w:r>
    </w:p>
    <w:p w14:paraId="40797EAE" w14:textId="76671125" w:rsidR="00481057" w:rsidRDefault="00481057" w:rsidP="009401CA">
      <w:pPr>
        <w:rPr>
          <w:sz w:val="22"/>
        </w:rPr>
      </w:pPr>
      <w:r>
        <w:rPr>
          <w:sz w:val="22"/>
        </w:rPr>
        <w:t xml:space="preserve"> </w:t>
      </w:r>
    </w:p>
    <w:p w14:paraId="63351177" w14:textId="5B46A6CA" w:rsidR="009401CA" w:rsidRPr="00481057" w:rsidRDefault="009401CA" w:rsidP="009401CA">
      <w:pPr>
        <w:rPr>
          <w:sz w:val="26"/>
          <w:szCs w:val="26"/>
        </w:rPr>
      </w:pPr>
      <w:r w:rsidRPr="00481057">
        <w:rPr>
          <w:sz w:val="26"/>
          <w:szCs w:val="26"/>
        </w:rPr>
        <w:t>Fichiers de données externes</w:t>
      </w:r>
    </w:p>
    <w:p w14:paraId="05EBDFBF" w14:textId="0DD30B15" w:rsidR="009401CA" w:rsidRPr="00481057" w:rsidRDefault="009401CA" w:rsidP="009401CA">
      <w:pPr>
        <w:ind w:left="540"/>
        <w:rPr>
          <w:sz w:val="26"/>
          <w:szCs w:val="26"/>
        </w:rPr>
      </w:pPr>
      <w:r w:rsidRPr="00481057">
        <w:rPr>
          <w:sz w:val="26"/>
          <w:szCs w:val="26"/>
        </w:rPr>
        <w:t>Listes d</w:t>
      </w:r>
      <w:r w:rsidR="0098105F" w:rsidRPr="00481057">
        <w:rPr>
          <w:sz w:val="26"/>
          <w:szCs w:val="26"/>
        </w:rPr>
        <w:t>’</w:t>
      </w:r>
      <w:r w:rsidRPr="00481057">
        <w:rPr>
          <w:sz w:val="26"/>
          <w:szCs w:val="26"/>
        </w:rPr>
        <w:t>emplacements</w:t>
      </w:r>
    </w:p>
    <w:p w14:paraId="44F349E0" w14:textId="77777777" w:rsidR="009401CA" w:rsidRPr="00481057" w:rsidRDefault="009401CA" w:rsidP="009401CA">
      <w:pPr>
        <w:ind w:left="540"/>
        <w:rPr>
          <w:sz w:val="26"/>
          <w:szCs w:val="26"/>
        </w:rPr>
      </w:pPr>
      <w:r w:rsidRPr="00481057">
        <w:rPr>
          <w:sz w:val="26"/>
          <w:szCs w:val="26"/>
        </w:rPr>
        <w:t>DEM propres au projet</w:t>
      </w:r>
    </w:p>
    <w:p w14:paraId="4465E5A6" w14:textId="77777777" w:rsidR="009401CA" w:rsidRPr="00481057" w:rsidRDefault="009401CA" w:rsidP="009401CA">
      <w:pPr>
        <w:ind w:left="540"/>
        <w:rPr>
          <w:sz w:val="26"/>
          <w:szCs w:val="26"/>
        </w:rPr>
      </w:pPr>
      <w:r w:rsidRPr="00481057">
        <w:rPr>
          <w:sz w:val="26"/>
          <w:szCs w:val="26"/>
        </w:rPr>
        <w:t>Cartes résultantes</w:t>
      </w:r>
    </w:p>
    <w:p w14:paraId="1427F1E4" w14:textId="77777777" w:rsidR="009401CA" w:rsidRPr="00481057" w:rsidRDefault="009401CA" w:rsidP="009401CA">
      <w:pPr>
        <w:ind w:left="540"/>
        <w:rPr>
          <w:sz w:val="26"/>
          <w:szCs w:val="26"/>
        </w:rPr>
      </w:pPr>
      <w:r w:rsidRPr="00481057">
        <w:rPr>
          <w:sz w:val="26"/>
          <w:szCs w:val="26"/>
        </w:rPr>
        <w:t>Paramètres d</w:t>
      </w:r>
      <w:r w:rsidR="0098105F" w:rsidRPr="00481057">
        <w:rPr>
          <w:sz w:val="26"/>
          <w:szCs w:val="26"/>
        </w:rPr>
        <w:t>’</w:t>
      </w:r>
      <w:r w:rsidRPr="00481057">
        <w:rPr>
          <w:sz w:val="26"/>
          <w:szCs w:val="26"/>
        </w:rPr>
        <w:t>entrées du modèle</w:t>
      </w:r>
    </w:p>
    <w:p w14:paraId="5B777079" w14:textId="6AE723EB" w:rsidR="009401CA" w:rsidRPr="00481057" w:rsidRDefault="009401CA" w:rsidP="009401CA">
      <w:pPr>
        <w:ind w:left="540"/>
        <w:rPr>
          <w:sz w:val="26"/>
          <w:szCs w:val="26"/>
        </w:rPr>
      </w:pPr>
      <w:r w:rsidRPr="00481057">
        <w:rPr>
          <w:sz w:val="26"/>
          <w:szCs w:val="26"/>
        </w:rPr>
        <w:t>Extrants de l</w:t>
      </w:r>
      <w:r w:rsidR="0098105F" w:rsidRPr="00481057">
        <w:rPr>
          <w:sz w:val="26"/>
          <w:szCs w:val="26"/>
        </w:rPr>
        <w:t>’</w:t>
      </w:r>
      <w:r w:rsidRPr="00481057">
        <w:rPr>
          <w:sz w:val="26"/>
          <w:szCs w:val="26"/>
        </w:rPr>
        <w:t>analyse (fichiers d</w:t>
      </w:r>
      <w:r w:rsidR="0098105F" w:rsidRPr="00481057">
        <w:rPr>
          <w:sz w:val="26"/>
          <w:szCs w:val="26"/>
        </w:rPr>
        <w:t>’</w:t>
      </w:r>
      <w:r w:rsidRPr="00481057">
        <w:rPr>
          <w:sz w:val="26"/>
          <w:szCs w:val="26"/>
        </w:rPr>
        <w:t>exportation)</w:t>
      </w:r>
    </w:p>
    <w:p w14:paraId="07866BFC" w14:textId="21D77334" w:rsidR="00481057" w:rsidRDefault="00481057" w:rsidP="009401CA">
      <w:pPr>
        <w:ind w:left="540"/>
        <w:rPr>
          <w:sz w:val="26"/>
          <w:szCs w:val="26"/>
        </w:rPr>
      </w:pPr>
      <w:r>
        <w:rPr>
          <w:sz w:val="26"/>
          <w:szCs w:val="26"/>
        </w:rPr>
        <w:t>Fichiers de variation de paramètres</w:t>
      </w:r>
    </w:p>
    <w:p w14:paraId="1022B816" w14:textId="33F2DFF4" w:rsidR="009401CA" w:rsidRPr="00481057" w:rsidRDefault="009401CA" w:rsidP="009401CA">
      <w:pPr>
        <w:ind w:left="540"/>
        <w:rPr>
          <w:sz w:val="26"/>
          <w:szCs w:val="26"/>
        </w:rPr>
      </w:pPr>
      <w:r w:rsidRPr="00481057">
        <w:rPr>
          <w:sz w:val="26"/>
          <w:szCs w:val="26"/>
        </w:rPr>
        <w:t xml:space="preserve">Résultats des éléments internes </w:t>
      </w:r>
    </w:p>
    <w:p w14:paraId="1EC2545D" w14:textId="133BAFF2" w:rsidR="00481057" w:rsidRDefault="00481057" w:rsidP="009401CA">
      <w:pPr>
        <w:ind w:left="540"/>
        <w:rPr>
          <w:sz w:val="26"/>
          <w:szCs w:val="26"/>
        </w:rPr>
      </w:pPr>
      <w:r>
        <w:rPr>
          <w:sz w:val="26"/>
          <w:szCs w:val="26"/>
        </w:rPr>
        <w:t>Projet de mise à jour météo</w:t>
      </w:r>
    </w:p>
    <w:p w14:paraId="1EFCED93" w14:textId="3255C063" w:rsidR="009401CA" w:rsidRPr="00481057" w:rsidRDefault="009401CA" w:rsidP="009401CA">
      <w:pPr>
        <w:ind w:left="540"/>
        <w:rPr>
          <w:sz w:val="26"/>
          <w:szCs w:val="26"/>
        </w:rPr>
      </w:pPr>
      <w:r w:rsidRPr="00481057">
        <w:rPr>
          <w:sz w:val="26"/>
          <w:szCs w:val="26"/>
        </w:rPr>
        <w:t>Bases de données météorologiques propres au projet</w:t>
      </w:r>
    </w:p>
    <w:p w14:paraId="6832E21D" w14:textId="77777777" w:rsidR="009401CA" w:rsidRPr="00481057" w:rsidRDefault="00FD0280" w:rsidP="009401CA">
      <w:pPr>
        <w:ind w:left="540"/>
        <w:rPr>
          <w:sz w:val="26"/>
          <w:szCs w:val="26"/>
        </w:rPr>
      </w:pPr>
      <w:r w:rsidRPr="00481057">
        <w:rPr>
          <w:sz w:val="26"/>
          <w:szCs w:val="26"/>
        </w:rPr>
        <w:t>Fichier projet .</w:t>
      </w:r>
      <w:proofErr w:type="spellStart"/>
      <w:r w:rsidRPr="00481057">
        <w:rPr>
          <w:sz w:val="26"/>
          <w:szCs w:val="26"/>
        </w:rPr>
        <w:t>biox</w:t>
      </w:r>
      <w:proofErr w:type="spellEnd"/>
    </w:p>
    <w:p w14:paraId="031957D8" w14:textId="77777777" w:rsidR="009401CA" w:rsidRPr="009026A4" w:rsidRDefault="009401CA" w:rsidP="009401CA"/>
    <w:p w14:paraId="6EE4821D" w14:textId="77777777" w:rsidR="00481057" w:rsidRDefault="00481057" w:rsidP="009401CA">
      <w:pPr>
        <w:jc w:val="both"/>
      </w:pPr>
    </w:p>
    <w:p w14:paraId="485D8F99" w14:textId="77777777" w:rsidR="00481057" w:rsidRDefault="00481057" w:rsidP="009401CA">
      <w:pPr>
        <w:jc w:val="both"/>
      </w:pPr>
    </w:p>
    <w:p w14:paraId="35020B25" w14:textId="77777777" w:rsidR="00481057" w:rsidRDefault="00481057" w:rsidP="009401CA">
      <w:pPr>
        <w:jc w:val="both"/>
      </w:pPr>
    </w:p>
    <w:p w14:paraId="7E4B9CC2" w14:textId="1903773C" w:rsidR="009401CA" w:rsidRPr="009026A4" w:rsidRDefault="009401CA" w:rsidP="009401CA">
      <w:pPr>
        <w:jc w:val="both"/>
      </w:pPr>
      <w:r w:rsidRPr="009026A4">
        <w:t>Tous les fichiers *.</w:t>
      </w:r>
      <w:proofErr w:type="spellStart"/>
      <w:r w:rsidRPr="009026A4">
        <w:t>biox</w:t>
      </w:r>
      <w:proofErr w:type="spellEnd"/>
      <w:r w:rsidRPr="009026A4">
        <w:t xml:space="preserve"> sont des fichiers XML. Comme un fichier XML est un fichier texte éditable, les utilisateurs avancés peuvent éditer les fichiers .</w:t>
      </w:r>
      <w:proofErr w:type="spellStart"/>
      <w:r w:rsidRPr="009026A4">
        <w:t>biox</w:t>
      </w:r>
      <w:proofErr w:type="spellEnd"/>
      <w:r w:rsidRPr="009026A4">
        <w:t xml:space="preserve"> directement.</w:t>
      </w:r>
      <w:bookmarkStart w:id="51" w:name="_Preliminary_Setup"/>
      <w:bookmarkEnd w:id="51"/>
    </w:p>
    <w:p w14:paraId="35C9AD86" w14:textId="77777777" w:rsidR="009401CA" w:rsidRPr="009026A4" w:rsidRDefault="009401CA" w:rsidP="009401CA">
      <w:pPr>
        <w:jc w:val="both"/>
      </w:pPr>
    </w:p>
    <w:p w14:paraId="1512BF94" w14:textId="77777777" w:rsidR="009401CA" w:rsidRPr="009026A4" w:rsidRDefault="009401CA" w:rsidP="009401CA">
      <w:pPr>
        <w:jc w:val="both"/>
        <w:rPr>
          <w:b/>
        </w:rPr>
      </w:pPr>
      <w:r w:rsidRPr="009026A4">
        <w:rPr>
          <w:b/>
        </w:rPr>
        <w:t>Création d</w:t>
      </w:r>
      <w:r w:rsidR="0098105F">
        <w:rPr>
          <w:b/>
        </w:rPr>
        <w:t>’</w:t>
      </w:r>
      <w:r w:rsidRPr="009026A4">
        <w:rPr>
          <w:b/>
        </w:rPr>
        <w:t>un nouveau projet</w:t>
      </w:r>
    </w:p>
    <w:p w14:paraId="0B4C58B3" w14:textId="77777777" w:rsidR="009401CA" w:rsidRPr="009026A4" w:rsidRDefault="009401CA" w:rsidP="009401CA">
      <w:pPr>
        <w:jc w:val="both"/>
      </w:pPr>
    </w:p>
    <w:p w14:paraId="0AF38CE5" w14:textId="77777777" w:rsidR="009401CA" w:rsidRPr="009026A4" w:rsidRDefault="009401CA" w:rsidP="009401CA">
      <w:pPr>
        <w:jc w:val="both"/>
      </w:pPr>
      <w:r w:rsidRPr="009026A4">
        <w:t>Pour créer un nouveau projet dans BioSIM, vous devez ouvrir le logiciel, puis sélectionner [Fichier] [Nouveau] dans la barre de menu. Pour ouvrir un projet existant, vous devez sélectionner [Fichier] [Ouvrir] dans la barre de menu.</w:t>
      </w:r>
    </w:p>
    <w:p w14:paraId="3C70D3B5" w14:textId="77777777" w:rsidR="009401CA" w:rsidRPr="009026A4" w:rsidRDefault="009401CA" w:rsidP="009401CA">
      <w:pPr>
        <w:jc w:val="both"/>
      </w:pPr>
    </w:p>
    <w:p w14:paraId="4F76882A" w14:textId="77777777" w:rsidR="009401CA" w:rsidRPr="009026A4" w:rsidRDefault="009401CA" w:rsidP="00AB65C2">
      <w:pPr>
        <w:pStyle w:val="Titre1"/>
      </w:pPr>
      <w:r w:rsidRPr="009026A4">
        <w:br w:type="page"/>
      </w:r>
      <w:bookmarkStart w:id="52" w:name="_Toc348100104"/>
      <w:bookmarkStart w:id="53" w:name="_Toc503271162"/>
      <w:r w:rsidRPr="009026A4">
        <w:lastRenderedPageBreak/>
        <w:t>Les données météorologiques dans BioSIM</w:t>
      </w:r>
      <w:bookmarkEnd w:id="52"/>
      <w:bookmarkEnd w:id="53"/>
    </w:p>
    <w:p w14:paraId="1152A30E" w14:textId="77777777" w:rsidR="009401CA" w:rsidRPr="009026A4" w:rsidRDefault="009401CA" w:rsidP="009401CA"/>
    <w:p w14:paraId="2A4603DD" w14:textId="77777777" w:rsidR="009401CA" w:rsidRPr="009026A4" w:rsidRDefault="009401CA" w:rsidP="009401CA"/>
    <w:p w14:paraId="5B0EFC77" w14:textId="77777777" w:rsidR="009401CA" w:rsidRPr="009026A4" w:rsidRDefault="009401CA" w:rsidP="00EF059B">
      <w:pPr>
        <w:pStyle w:val="Titre2"/>
      </w:pPr>
      <w:bookmarkStart w:id="54" w:name="_Toc348100105"/>
      <w:bookmarkStart w:id="55" w:name="_Toc503271163"/>
      <w:r w:rsidRPr="009026A4">
        <w:t>Assemblage du régime de températures</w:t>
      </w:r>
      <w:bookmarkEnd w:id="54"/>
      <w:bookmarkEnd w:id="55"/>
    </w:p>
    <w:p w14:paraId="68F8507F" w14:textId="77777777" w:rsidR="009401CA" w:rsidRPr="009026A4" w:rsidRDefault="009401CA" w:rsidP="009401CA"/>
    <w:p w14:paraId="19350E3A" w14:textId="7C6DCBC3" w:rsidR="009401CA" w:rsidRPr="009026A4" w:rsidRDefault="009401CA" w:rsidP="009401CA">
      <w:r w:rsidRPr="009026A4">
        <w:t xml:space="preserve">BioSIM peut fonctionner en deux modes : </w:t>
      </w:r>
      <w:r w:rsidRPr="009026A4">
        <w:rPr>
          <w:i/>
        </w:rPr>
        <w:t>Normales</w:t>
      </w:r>
      <w:r w:rsidRPr="009026A4">
        <w:t xml:space="preserve"> ou </w:t>
      </w:r>
      <w:r w:rsidR="00B068D0">
        <w:rPr>
          <w:i/>
        </w:rPr>
        <w:t>Observations</w:t>
      </w:r>
      <w:r w:rsidRPr="009026A4">
        <w:t>.</w:t>
      </w:r>
    </w:p>
    <w:p w14:paraId="236F84BD" w14:textId="77777777" w:rsidR="009401CA" w:rsidRPr="009026A4" w:rsidRDefault="009401CA" w:rsidP="009401C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3"/>
        <w:gridCol w:w="2673"/>
        <w:gridCol w:w="5153"/>
      </w:tblGrid>
      <w:tr w:rsidR="009401CA" w:rsidRPr="009026A4" w14:paraId="2598192E" w14:textId="77777777" w:rsidTr="009401CA">
        <w:tc>
          <w:tcPr>
            <w:tcW w:w="1147" w:type="dxa"/>
            <w:shd w:val="clear" w:color="auto" w:fill="auto"/>
          </w:tcPr>
          <w:p w14:paraId="08440CF2" w14:textId="77777777" w:rsidR="009401CA" w:rsidRPr="009026A4" w:rsidRDefault="009401CA" w:rsidP="009401CA">
            <w:r w:rsidRPr="009026A4">
              <w:t>Mode</w:t>
            </w:r>
          </w:p>
        </w:tc>
        <w:tc>
          <w:tcPr>
            <w:tcW w:w="2801" w:type="dxa"/>
            <w:shd w:val="clear" w:color="auto" w:fill="auto"/>
          </w:tcPr>
          <w:p w14:paraId="35B161ED" w14:textId="77777777" w:rsidR="009401CA" w:rsidRPr="009026A4" w:rsidRDefault="009401CA" w:rsidP="009401CA">
            <w:r w:rsidRPr="009026A4">
              <w:t>Bases de données météorologiques utilisées</w:t>
            </w:r>
          </w:p>
        </w:tc>
        <w:tc>
          <w:tcPr>
            <w:tcW w:w="5640" w:type="dxa"/>
            <w:shd w:val="clear" w:color="auto" w:fill="auto"/>
          </w:tcPr>
          <w:p w14:paraId="71069BE8" w14:textId="77777777" w:rsidR="009401CA" w:rsidRPr="009026A4" w:rsidRDefault="009401CA" w:rsidP="009401CA">
            <w:r w:rsidRPr="009026A4">
              <w:t>Description</w:t>
            </w:r>
          </w:p>
        </w:tc>
      </w:tr>
      <w:tr w:rsidR="009401CA" w:rsidRPr="009026A4" w14:paraId="33DF8AF8" w14:textId="77777777" w:rsidTr="009401CA">
        <w:trPr>
          <w:trHeight w:val="1557"/>
        </w:trPr>
        <w:tc>
          <w:tcPr>
            <w:tcW w:w="1147" w:type="dxa"/>
            <w:shd w:val="clear" w:color="auto" w:fill="auto"/>
          </w:tcPr>
          <w:p w14:paraId="7F5D001C" w14:textId="77777777" w:rsidR="00512A5D" w:rsidRDefault="009401CA" w:rsidP="009401CA">
            <w:pPr>
              <w:rPr>
                <w:i/>
              </w:rPr>
            </w:pPr>
            <w:r w:rsidRPr="009026A4">
              <w:rPr>
                <w:i/>
              </w:rPr>
              <w:t>Normales</w:t>
            </w:r>
          </w:p>
          <w:p w14:paraId="570AC3F7" w14:textId="2EAEB4DB" w:rsidR="009401CA" w:rsidRPr="009026A4" w:rsidRDefault="00512A5D" w:rsidP="009401CA">
            <w:pPr>
              <w:rPr>
                <w:i/>
              </w:rPr>
            </w:pPr>
            <w:r>
              <w:rPr>
                <w:i/>
              </w:rPr>
              <w:t>(Désagrégation)</w:t>
            </w:r>
          </w:p>
        </w:tc>
        <w:tc>
          <w:tcPr>
            <w:tcW w:w="2801" w:type="dxa"/>
            <w:shd w:val="clear" w:color="auto" w:fill="auto"/>
          </w:tcPr>
          <w:p w14:paraId="530CB4CB" w14:textId="77777777" w:rsidR="009401CA" w:rsidRPr="009026A4" w:rsidRDefault="009401CA" w:rsidP="009401CA">
            <w:r w:rsidRPr="009026A4">
              <w:rPr>
                <w:i/>
              </w:rPr>
              <w:t>Bases de données normales</w:t>
            </w:r>
            <w:r w:rsidRPr="009026A4">
              <w:t xml:space="preserve"> seulement</w:t>
            </w:r>
          </w:p>
        </w:tc>
        <w:tc>
          <w:tcPr>
            <w:tcW w:w="5640" w:type="dxa"/>
            <w:shd w:val="clear" w:color="auto" w:fill="auto"/>
          </w:tcPr>
          <w:p w14:paraId="2980B653" w14:textId="77777777" w:rsidR="009401CA" w:rsidRPr="009026A4" w:rsidRDefault="009401CA" w:rsidP="009401CA">
            <w:r w:rsidRPr="009026A4">
              <w:t>Utilisée pour prévoir des processus basés sur des conditions météorologiques « habituelles » ou des scénarios de changement climatique.</w:t>
            </w:r>
          </w:p>
          <w:p w14:paraId="49DF5B2E" w14:textId="77777777" w:rsidR="009401CA" w:rsidRPr="009026A4" w:rsidRDefault="009401CA" w:rsidP="009401CA"/>
          <w:p w14:paraId="18B9C310" w14:textId="77777777" w:rsidR="009401CA" w:rsidRPr="009026A4" w:rsidRDefault="009401CA" w:rsidP="009401CA">
            <w:r w:rsidRPr="009026A4">
              <w:t>Utilisée quand une série chronologique de données quotidiennes réelles et spécifiques n</w:t>
            </w:r>
            <w:r w:rsidR="0098105F">
              <w:t>’</w:t>
            </w:r>
            <w:r w:rsidRPr="009026A4">
              <w:t>est pas importante.</w:t>
            </w:r>
          </w:p>
          <w:p w14:paraId="297CFE00" w14:textId="77777777" w:rsidR="009401CA" w:rsidRPr="009026A4" w:rsidRDefault="009401CA" w:rsidP="009401CA"/>
          <w:p w14:paraId="3B2920E3" w14:textId="77777777" w:rsidR="009401CA" w:rsidRPr="009026A4" w:rsidRDefault="009401CA" w:rsidP="009401CA">
            <w:r w:rsidRPr="009026A4">
              <w:t>Remarque : même si la base de données des normales contient des valeurs mensuelles, BioSIM générera automatiquement des séries chronologiques quotidiennes.</w:t>
            </w:r>
          </w:p>
        </w:tc>
      </w:tr>
      <w:tr w:rsidR="009401CA" w:rsidRPr="009026A4" w14:paraId="0689FBBE" w14:textId="77777777" w:rsidTr="009401CA">
        <w:tc>
          <w:tcPr>
            <w:tcW w:w="1147" w:type="dxa"/>
            <w:shd w:val="clear" w:color="auto" w:fill="auto"/>
          </w:tcPr>
          <w:p w14:paraId="21E31227" w14:textId="212A1C3C" w:rsidR="009401CA" w:rsidRPr="009026A4" w:rsidRDefault="00512A5D" w:rsidP="009401CA">
            <w:pPr>
              <w:rPr>
                <w:i/>
              </w:rPr>
            </w:pPr>
            <w:r>
              <w:rPr>
                <w:i/>
              </w:rPr>
              <w:t>Observation (</w:t>
            </w:r>
            <w:r w:rsidR="009401CA" w:rsidRPr="009026A4">
              <w:rPr>
                <w:i/>
              </w:rPr>
              <w:t>Données quotidiennes</w:t>
            </w:r>
            <w:r>
              <w:rPr>
                <w:i/>
              </w:rPr>
              <w:t xml:space="preserve"> ou horaires)</w:t>
            </w:r>
          </w:p>
        </w:tc>
        <w:tc>
          <w:tcPr>
            <w:tcW w:w="2801" w:type="dxa"/>
            <w:shd w:val="clear" w:color="auto" w:fill="auto"/>
          </w:tcPr>
          <w:p w14:paraId="1F3C35A4" w14:textId="68373DFB" w:rsidR="009401CA" w:rsidRPr="009026A4" w:rsidRDefault="009401CA" w:rsidP="009401CA">
            <w:r w:rsidRPr="009026A4">
              <w:rPr>
                <w:i/>
              </w:rPr>
              <w:t>Bases de données quotidiennes</w:t>
            </w:r>
            <w:r w:rsidR="00512A5D">
              <w:rPr>
                <w:i/>
              </w:rPr>
              <w:t xml:space="preserve"> ou horaires</w:t>
            </w:r>
            <w:r w:rsidRPr="009026A4">
              <w:t xml:space="preserve"> et, au besoin, </w:t>
            </w:r>
            <w:r w:rsidRPr="009026A4">
              <w:rPr>
                <w:i/>
              </w:rPr>
              <w:t>Bases de données normales</w:t>
            </w:r>
            <w:r w:rsidRPr="009026A4">
              <w:t xml:space="preserve"> (pour obtenir des valeurs qui sont manquantes et faire des prévisions). </w:t>
            </w:r>
          </w:p>
        </w:tc>
        <w:tc>
          <w:tcPr>
            <w:tcW w:w="5640" w:type="dxa"/>
            <w:shd w:val="clear" w:color="auto" w:fill="auto"/>
          </w:tcPr>
          <w:p w14:paraId="63E29564" w14:textId="77777777" w:rsidR="009401CA" w:rsidRPr="009026A4" w:rsidRDefault="009401CA" w:rsidP="009401CA">
            <w:r w:rsidRPr="009026A4">
              <w:t>Utilisée pour prévoir des processus dans des conditions réelles et spécifiques. Utilisée quand on étudie les relations entre la météo et les résultats réels (passés ou dans un futur proche) des processus.</w:t>
            </w:r>
          </w:p>
        </w:tc>
      </w:tr>
    </w:tbl>
    <w:p w14:paraId="768B5667" w14:textId="77777777" w:rsidR="009401CA" w:rsidRPr="009026A4" w:rsidRDefault="008F78E1" w:rsidP="009401CA">
      <w:r w:rsidRPr="009026A4">
        <w:rPr>
          <w:noProof/>
          <w:lang w:val="en-CA" w:eastAsia="en-CA"/>
        </w:rPr>
        <w:drawing>
          <wp:anchor distT="0" distB="0" distL="114300" distR="114300" simplePos="0" relativeHeight="251634176" behindDoc="0" locked="0" layoutInCell="1" allowOverlap="1" wp14:anchorId="6984D4E9" wp14:editId="27E8E7CE">
            <wp:simplePos x="0" y="0"/>
            <wp:positionH relativeFrom="column">
              <wp:posOffset>1981200</wp:posOffset>
            </wp:positionH>
            <wp:positionV relativeFrom="paragraph">
              <wp:posOffset>153035</wp:posOffset>
            </wp:positionV>
            <wp:extent cx="4043680" cy="1932940"/>
            <wp:effectExtent l="0" t="0" r="0" b="0"/>
            <wp:wrapSquare wrapText="bothSides"/>
            <wp:docPr id="497" name="Picture 497" descr="WeatherGeneratorAssemblyF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WeatherGeneratorAssemblyFr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43680" cy="1932940"/>
                    </a:xfrm>
                    <a:prstGeom prst="rect">
                      <a:avLst/>
                    </a:prstGeom>
                    <a:noFill/>
                  </pic:spPr>
                </pic:pic>
              </a:graphicData>
            </a:graphic>
            <wp14:sizeRelH relativeFrom="page">
              <wp14:pctWidth>0</wp14:pctWidth>
            </wp14:sizeRelH>
            <wp14:sizeRelV relativeFrom="page">
              <wp14:pctHeight>0</wp14:pctHeight>
            </wp14:sizeRelV>
          </wp:anchor>
        </w:drawing>
      </w:r>
    </w:p>
    <w:p w14:paraId="5A7E97F7" w14:textId="5C7AB2BC" w:rsidR="009401CA" w:rsidRPr="009026A4" w:rsidRDefault="009401CA" w:rsidP="009401CA">
      <w:r w:rsidRPr="009026A4">
        <w:t xml:space="preserve">Que ce soit dans le mode </w:t>
      </w:r>
      <w:r w:rsidRPr="009026A4">
        <w:rPr>
          <w:i/>
        </w:rPr>
        <w:t>Données normales</w:t>
      </w:r>
      <w:r w:rsidRPr="009026A4">
        <w:t xml:space="preserve"> ou </w:t>
      </w:r>
      <w:r w:rsidRPr="009026A4">
        <w:rPr>
          <w:i/>
        </w:rPr>
        <w:t xml:space="preserve">Données </w:t>
      </w:r>
      <w:r w:rsidR="00512A5D">
        <w:rPr>
          <w:i/>
        </w:rPr>
        <w:t>observées</w:t>
      </w:r>
      <w:r w:rsidRPr="009026A4">
        <w:t>, BioSIM fonctionne à peu près de la même façon (seule la base de données utilisée changera).</w:t>
      </w:r>
    </w:p>
    <w:p w14:paraId="4598C3F5" w14:textId="77777777" w:rsidR="009401CA" w:rsidRPr="009026A4" w:rsidRDefault="009401CA" w:rsidP="009401CA"/>
    <w:p w14:paraId="10A2770E" w14:textId="33672E3E" w:rsidR="009401CA" w:rsidRPr="009026A4" w:rsidRDefault="009401CA" w:rsidP="009401CA">
      <w:pPr>
        <w:jc w:val="both"/>
      </w:pPr>
      <w:r w:rsidRPr="009026A4">
        <w:t>Pour chaque modèle exécuté, BioSIM assemble un régime de températures d</w:t>
      </w:r>
      <w:r w:rsidR="0098105F">
        <w:t>’</w:t>
      </w:r>
      <w:r w:rsidRPr="009026A4">
        <w:t>entrée constitué d</w:t>
      </w:r>
      <w:r w:rsidR="0098105F">
        <w:t>’</w:t>
      </w:r>
      <w:r w:rsidRPr="009026A4">
        <w:t>une série de valeurs quotidiennes de variables météorologiques. Selon le modèle, une ou plusieurs des variables suivantes peuvent être utilisées : températures minimale et maximale de l</w:t>
      </w:r>
      <w:r w:rsidR="0098105F">
        <w:t>’</w:t>
      </w:r>
      <w:r w:rsidRPr="009026A4">
        <w:t>air (</w:t>
      </w:r>
      <w:r w:rsidRPr="009026A4">
        <w:rPr>
          <w:rFonts w:ascii="Symbol" w:hAnsi="Symbol"/>
        </w:rPr>
        <w:t></w:t>
      </w:r>
      <w:r w:rsidRPr="009026A4">
        <w:t xml:space="preserve">C), précipitations (mm), point de rosée (°C), vitesse du vent (km/h), humidité relative (%), chutes de neige </w:t>
      </w:r>
      <w:r w:rsidR="00512A5D">
        <w:t xml:space="preserve">et équivalent de neige au sol (mm d’eau) </w:t>
      </w:r>
      <w:r w:rsidRPr="009026A4">
        <w:t>et épaisseur de la neige (</w:t>
      </w:r>
      <w:r w:rsidR="00512A5D">
        <w:t>cm)</w:t>
      </w:r>
      <w:r w:rsidRPr="009026A4">
        <w:t xml:space="preserve"> et rayonnement solaire (</w:t>
      </w:r>
      <w:r w:rsidR="00512A5D">
        <w:t>W</w:t>
      </w:r>
      <w:r w:rsidRPr="009026A4">
        <w:t xml:space="preserve">/m²) pour une ou plusieurs années. Ces données sont assemblées à partir des données des stations dans chacune des </w:t>
      </w:r>
      <w:r w:rsidR="00512A5D">
        <w:lastRenderedPageBreak/>
        <w:t xml:space="preserve">trois </w:t>
      </w:r>
      <w:r w:rsidRPr="009026A4">
        <w:t xml:space="preserve">bases de données météorologiques, </w:t>
      </w:r>
      <w:r w:rsidRPr="009026A4">
        <w:rPr>
          <w:i/>
        </w:rPr>
        <w:t>Données normales</w:t>
      </w:r>
      <w:r w:rsidRPr="009026A4">
        <w:t xml:space="preserve"> et </w:t>
      </w:r>
      <w:r w:rsidRPr="009026A4">
        <w:rPr>
          <w:i/>
        </w:rPr>
        <w:t>Données quotidiennes</w:t>
      </w:r>
      <w:r w:rsidRPr="009026A4">
        <w:t xml:space="preserve"> </w:t>
      </w:r>
      <w:r w:rsidR="00512A5D" w:rsidRPr="009026A4">
        <w:t xml:space="preserve">et </w:t>
      </w:r>
      <w:r w:rsidR="00512A5D" w:rsidRPr="009026A4">
        <w:rPr>
          <w:i/>
        </w:rPr>
        <w:t xml:space="preserve">Données </w:t>
      </w:r>
      <w:r w:rsidR="00512A5D">
        <w:rPr>
          <w:i/>
        </w:rPr>
        <w:t>horaires</w:t>
      </w:r>
      <w:r w:rsidR="00512A5D" w:rsidRPr="009026A4">
        <w:t xml:space="preserve"> </w:t>
      </w:r>
      <w:r w:rsidRPr="009026A4">
        <w:t>(qui comprennent les prévisions).</w:t>
      </w:r>
    </w:p>
    <w:p w14:paraId="43BE20E3" w14:textId="77777777" w:rsidR="009401CA" w:rsidRPr="009026A4" w:rsidRDefault="009401CA" w:rsidP="009401CA">
      <w:pPr>
        <w:jc w:val="both"/>
      </w:pPr>
    </w:p>
    <w:p w14:paraId="70008545" w14:textId="77777777" w:rsidR="009401CA" w:rsidRPr="009026A4" w:rsidRDefault="009401CA" w:rsidP="009401CA">
      <w:pPr>
        <w:jc w:val="both"/>
      </w:pPr>
      <w:r w:rsidRPr="009026A4">
        <w:t>Pour assembler ce régime, BioSIM exécute les étapes suivantes :</w:t>
      </w:r>
    </w:p>
    <w:p w14:paraId="5F059BFB" w14:textId="77777777" w:rsidR="009401CA" w:rsidRPr="009026A4" w:rsidRDefault="009401CA" w:rsidP="009401CA">
      <w:pPr>
        <w:jc w:val="both"/>
      </w:pPr>
    </w:p>
    <w:p w14:paraId="753DC605" w14:textId="6FA96D70" w:rsidR="009401CA" w:rsidRPr="009026A4" w:rsidRDefault="009401CA" w:rsidP="000C369D">
      <w:pPr>
        <w:numPr>
          <w:ilvl w:val="0"/>
          <w:numId w:val="4"/>
        </w:numPr>
        <w:tabs>
          <w:tab w:val="left" w:pos="720"/>
        </w:tabs>
        <w:snapToGrid w:val="0"/>
        <w:jc w:val="both"/>
      </w:pPr>
      <w:r w:rsidRPr="009026A4">
        <w:t xml:space="preserve">choix des stations les plus proches fournissant les </w:t>
      </w:r>
      <w:r w:rsidRPr="009026A4">
        <w:rPr>
          <w:i/>
        </w:rPr>
        <w:t>données quotidiennes</w:t>
      </w:r>
      <w:r w:rsidR="00512A5D">
        <w:rPr>
          <w:i/>
        </w:rPr>
        <w:t xml:space="preserve"> ou horaires </w:t>
      </w:r>
      <w:r w:rsidRPr="009026A4">
        <w:t xml:space="preserve"> pour chaque année (en mode </w:t>
      </w:r>
      <w:r w:rsidRPr="009026A4">
        <w:rPr>
          <w:i/>
        </w:rPr>
        <w:t>Données</w:t>
      </w:r>
      <w:r w:rsidRPr="009026A4">
        <w:t xml:space="preserve"> </w:t>
      </w:r>
      <w:r w:rsidR="00512A5D">
        <w:rPr>
          <w:i/>
        </w:rPr>
        <w:t>observées</w:t>
      </w:r>
      <w:r w:rsidRPr="009026A4">
        <w:t>);</w:t>
      </w:r>
    </w:p>
    <w:p w14:paraId="5DE2A5DA" w14:textId="77777777" w:rsidR="009401CA" w:rsidRPr="009026A4" w:rsidRDefault="009401CA" w:rsidP="000C369D">
      <w:pPr>
        <w:numPr>
          <w:ilvl w:val="0"/>
          <w:numId w:val="4"/>
        </w:numPr>
        <w:tabs>
          <w:tab w:val="left" w:pos="720"/>
        </w:tabs>
        <w:snapToGrid w:val="0"/>
        <w:jc w:val="both"/>
      </w:pPr>
      <w:r w:rsidRPr="009026A4">
        <w:t xml:space="preserve">choix des stations les plus proches fournissant les </w:t>
      </w:r>
      <w:r w:rsidRPr="009026A4">
        <w:rPr>
          <w:i/>
        </w:rPr>
        <w:t>données normales</w:t>
      </w:r>
      <w:r w:rsidRPr="009026A4">
        <w:t xml:space="preserve"> (toujours);</w:t>
      </w:r>
    </w:p>
    <w:p w14:paraId="5B0175BC" w14:textId="77777777" w:rsidR="009401CA" w:rsidRPr="009026A4" w:rsidRDefault="009401CA" w:rsidP="000C369D">
      <w:pPr>
        <w:numPr>
          <w:ilvl w:val="0"/>
          <w:numId w:val="4"/>
        </w:numPr>
        <w:tabs>
          <w:tab w:val="left" w:pos="720"/>
        </w:tabs>
        <w:snapToGrid w:val="0"/>
        <w:jc w:val="both"/>
      </w:pPr>
      <w:r w:rsidRPr="009026A4">
        <w:t>ajustement pour tenir compte des différences d</w:t>
      </w:r>
      <w:r w:rsidR="0098105F">
        <w:t>’</w:t>
      </w:r>
      <w:r w:rsidRPr="009026A4">
        <w:t>élévation, de latitude et de longitude;</w:t>
      </w:r>
    </w:p>
    <w:p w14:paraId="620E8975" w14:textId="7A17D533" w:rsidR="009401CA" w:rsidRDefault="009401CA" w:rsidP="000C369D">
      <w:pPr>
        <w:numPr>
          <w:ilvl w:val="0"/>
          <w:numId w:val="4"/>
        </w:numPr>
        <w:tabs>
          <w:tab w:val="left" w:pos="720"/>
        </w:tabs>
        <w:snapToGrid w:val="0"/>
        <w:jc w:val="both"/>
      </w:pPr>
      <w:r w:rsidRPr="009026A4">
        <w:t>génération des valeurs quotidiennes à partir des normales mensuelles (au besoin);</w:t>
      </w:r>
    </w:p>
    <w:p w14:paraId="7F5AF53E" w14:textId="1119F6F3" w:rsidR="00512A5D" w:rsidRPr="009026A4" w:rsidRDefault="00512A5D" w:rsidP="000C369D">
      <w:pPr>
        <w:numPr>
          <w:ilvl w:val="0"/>
          <w:numId w:val="4"/>
        </w:numPr>
        <w:tabs>
          <w:tab w:val="left" w:pos="720"/>
        </w:tabs>
        <w:snapToGrid w:val="0"/>
        <w:jc w:val="both"/>
      </w:pPr>
      <w:r>
        <w:t xml:space="preserve">création des données horaires à partir des données quotidienne (au besoin) </w:t>
      </w:r>
    </w:p>
    <w:p w14:paraId="62BC3760" w14:textId="77777777" w:rsidR="009401CA" w:rsidRPr="009026A4" w:rsidRDefault="009401CA" w:rsidP="000C369D">
      <w:pPr>
        <w:numPr>
          <w:ilvl w:val="0"/>
          <w:numId w:val="4"/>
        </w:numPr>
        <w:tabs>
          <w:tab w:val="left" w:pos="720"/>
        </w:tabs>
        <w:snapToGrid w:val="0"/>
        <w:jc w:val="both"/>
      </w:pPr>
      <w:r w:rsidRPr="009026A4">
        <w:t>assemblage de toutes les données météorologiques;</w:t>
      </w:r>
    </w:p>
    <w:p w14:paraId="69A550F6" w14:textId="77777777" w:rsidR="009401CA" w:rsidRPr="009026A4" w:rsidRDefault="009401CA" w:rsidP="000C369D">
      <w:pPr>
        <w:numPr>
          <w:ilvl w:val="0"/>
          <w:numId w:val="4"/>
        </w:numPr>
        <w:tabs>
          <w:tab w:val="left" w:pos="720"/>
        </w:tabs>
        <w:snapToGrid w:val="0"/>
        <w:jc w:val="both"/>
      </w:pPr>
      <w:r w:rsidRPr="009026A4">
        <w:t>ajustement des températures pour tenir compte du réchauffement causé par l</w:t>
      </w:r>
      <w:r w:rsidR="0098105F">
        <w:t>’</w:t>
      </w:r>
      <w:r w:rsidRPr="009026A4">
        <w:t>exposition (pente et aspect).</w:t>
      </w:r>
    </w:p>
    <w:p w14:paraId="061FED93" w14:textId="77777777" w:rsidR="009401CA" w:rsidRPr="009026A4" w:rsidRDefault="009401CA" w:rsidP="009401CA">
      <w:pPr>
        <w:snapToGrid w:val="0"/>
        <w:ind w:left="360"/>
        <w:jc w:val="both"/>
      </w:pPr>
    </w:p>
    <w:p w14:paraId="11E9CBB7" w14:textId="77777777" w:rsidR="009401CA" w:rsidRPr="009026A4" w:rsidRDefault="009401CA" w:rsidP="009401CA">
      <w:pPr>
        <w:jc w:val="both"/>
      </w:pPr>
      <w:r w:rsidRPr="009026A4">
        <w:t>La section suivante décrit chacune de ces étapes en détail.</w:t>
      </w:r>
    </w:p>
    <w:p w14:paraId="5138DE82" w14:textId="77777777" w:rsidR="009401CA" w:rsidRPr="009026A4" w:rsidRDefault="009401CA" w:rsidP="009401CA">
      <w:pPr>
        <w:jc w:val="both"/>
      </w:pPr>
    </w:p>
    <w:p w14:paraId="0DBCEF75" w14:textId="77777777" w:rsidR="009401CA" w:rsidRPr="009026A4" w:rsidRDefault="009401CA" w:rsidP="00E95183">
      <w:pPr>
        <w:pStyle w:val="Titre3"/>
      </w:pPr>
      <w:bookmarkStart w:id="56" w:name="_Toc348100106"/>
      <w:bookmarkStart w:id="57" w:name="_Toc503271164"/>
      <w:r w:rsidRPr="009026A4">
        <w:t>Choix des sources de données météorologiques les plus proches</w:t>
      </w:r>
      <w:bookmarkEnd w:id="56"/>
      <w:bookmarkEnd w:id="57"/>
    </w:p>
    <w:p w14:paraId="243B00E5" w14:textId="77777777" w:rsidR="009401CA" w:rsidRPr="009026A4" w:rsidRDefault="009401CA" w:rsidP="009401CA"/>
    <w:p w14:paraId="069E1D2C" w14:textId="77777777" w:rsidR="009401CA" w:rsidRPr="009026A4" w:rsidRDefault="009401CA" w:rsidP="009401CA">
      <w:pPr>
        <w:jc w:val="both"/>
      </w:pPr>
      <w:r w:rsidRPr="009026A4">
        <w:t>Le choix des stations météorologiques les plus proches pour un point de simulation donné se fait par catégories d</w:t>
      </w:r>
      <w:r w:rsidR="0098105F">
        <w:t>’</w:t>
      </w:r>
      <w:r w:rsidRPr="009026A4">
        <w:t xml:space="preserve">information météorologique (température, précipitations, humidité, vitesse du vent) et (pour les données quotidiennes) par année. La distance la plus proche est calculée sous forme de </w:t>
      </w:r>
      <w:r w:rsidRPr="009026A4">
        <w:rPr>
          <w:i/>
        </w:rPr>
        <w:t>distance cartésienne :</w:t>
      </w:r>
      <w:r w:rsidRPr="009026A4">
        <w:t xml:space="preserve"> la ou les station(s) les plus proches sont sélectionnées sur la base de la distance </w:t>
      </w:r>
      <w:r w:rsidRPr="009026A4">
        <w:rPr>
          <w:i/>
        </w:rPr>
        <w:t>d</w:t>
      </w:r>
      <w:r w:rsidRPr="009026A4">
        <w:t xml:space="preserve"> en ligne droite entre le point de simulation et la station météorologique. Les différences de latitude (X), de longitude (Y) et d</w:t>
      </w:r>
      <w:r w:rsidR="0098105F">
        <w:t>’</w:t>
      </w:r>
      <w:r w:rsidRPr="009026A4">
        <w:t>élévation (Z) sont toutes en mètres (m). Un facteur de pondération de 100× est appliqué à l</w:t>
      </w:r>
      <w:r w:rsidR="0098105F">
        <w:t>’</w:t>
      </w:r>
      <w:r w:rsidRPr="009026A4">
        <w:t>élévation en raison de son effet marqué sur la température et les précipitations :</w:t>
      </w:r>
    </w:p>
    <w:p w14:paraId="7AD1DB80" w14:textId="77777777" w:rsidR="009401CA" w:rsidRPr="009026A4" w:rsidRDefault="009401CA" w:rsidP="009401CA">
      <w:pPr>
        <w:jc w:val="both"/>
      </w:pPr>
    </w:p>
    <w:p w14:paraId="5FDEB861" w14:textId="77777777" w:rsidR="009401CA" w:rsidRPr="009026A4" w:rsidRDefault="009401CA" w:rsidP="009401CA">
      <w:pPr>
        <w:jc w:val="center"/>
      </w:pPr>
      <w:r w:rsidRPr="009026A4">
        <w:rPr>
          <w:i/>
          <w:position w:val="-14"/>
        </w:rPr>
        <w:object w:dxaOrig="3860" w:dyaOrig="420" w14:anchorId="2D1198A9">
          <v:shape id="_x0000_i1025" type="#_x0000_t75" style="width:193.1pt;height:21.5pt" o:ole="">
            <v:imagedata r:id="rId54" o:title=""/>
          </v:shape>
          <o:OLEObject Type="Embed" ProgID="Equation.DSMT4" ShapeID="_x0000_i1025" DrawAspect="Content" ObjectID="_1743832565" r:id="rId55"/>
        </w:object>
      </w:r>
    </w:p>
    <w:p w14:paraId="7E545D3E" w14:textId="77777777" w:rsidR="009401CA" w:rsidRPr="009026A4" w:rsidRDefault="009401CA" w:rsidP="009401CA">
      <w:pPr>
        <w:jc w:val="both"/>
      </w:pPr>
    </w:p>
    <w:p w14:paraId="058A04F8" w14:textId="77777777" w:rsidR="009401CA" w:rsidRPr="009026A4" w:rsidRDefault="009401CA" w:rsidP="009401CA">
      <w:pPr>
        <w:jc w:val="both"/>
      </w:pPr>
      <w:r w:rsidRPr="009026A4">
        <w:t>Vous pouvez sélectionner le nombre de stations de chaque type (</w:t>
      </w:r>
      <w:r w:rsidRPr="009026A4">
        <w:rPr>
          <w:i/>
        </w:rPr>
        <w:t>Données normales</w:t>
      </w:r>
      <w:r w:rsidRPr="009026A4">
        <w:t xml:space="preserve"> et </w:t>
      </w:r>
      <w:r w:rsidRPr="009026A4">
        <w:rPr>
          <w:i/>
        </w:rPr>
        <w:t>Données quotidiennes</w:t>
      </w:r>
      <w:r w:rsidRPr="009026A4">
        <w:t>) correspondant à chaque emplacement (BioSIM recommande un nombre de 8). Les stations sélectionnées dans les deux bases de données sont indépendantes.</w:t>
      </w:r>
    </w:p>
    <w:p w14:paraId="1AED51DF" w14:textId="77777777" w:rsidR="009401CA" w:rsidRPr="009026A4" w:rsidRDefault="009401CA" w:rsidP="009401CA">
      <w:pPr>
        <w:jc w:val="both"/>
      </w:pPr>
    </w:p>
    <w:p w14:paraId="1D6A9F32" w14:textId="77777777" w:rsidR="009401CA" w:rsidRPr="009026A4" w:rsidRDefault="009401CA" w:rsidP="009401CA">
      <w:pPr>
        <w:jc w:val="both"/>
      </w:pPr>
      <w:r w:rsidRPr="009026A4">
        <w:t>Après l</w:t>
      </w:r>
      <w:r w:rsidR="0098105F">
        <w:t>’</w:t>
      </w:r>
      <w:r w:rsidRPr="009026A4">
        <w:t xml:space="preserve">ajustement des données pour tenir compte des différences </w:t>
      </w:r>
      <w:r w:rsidRPr="009026A4">
        <w:rPr>
          <w:rStyle w:val="Hyperlien"/>
          <w:color w:val="000000"/>
          <w:u w:val="none"/>
        </w:rPr>
        <w:t>d</w:t>
      </w:r>
      <w:r w:rsidR="0098105F">
        <w:rPr>
          <w:rStyle w:val="Hyperlien"/>
          <w:color w:val="000000"/>
          <w:u w:val="none"/>
        </w:rPr>
        <w:t>’</w:t>
      </w:r>
      <w:r w:rsidRPr="009026A4">
        <w:rPr>
          <w:rStyle w:val="Hyperlien"/>
          <w:color w:val="000000"/>
          <w:u w:val="none"/>
        </w:rPr>
        <w:t>élévation</w:t>
      </w:r>
      <w:r w:rsidRPr="009026A4">
        <w:t>, de latitude et de longitude (voir l</w:t>
      </w:r>
      <w:r w:rsidR="0098105F">
        <w:t>’</w:t>
      </w:r>
      <w:r w:rsidRPr="009026A4">
        <w:t>explication ci-dessous) entre le point de simulation et les stations météorologiques, la moyenne des données (moyennes mensuelles ou valeurs quotidiennes) est calculée selon une procédure de moyenne pondérée utilisant le facteur de pondération 1/</w:t>
      </w:r>
      <w:r w:rsidRPr="009026A4">
        <w:rPr>
          <w:i/>
        </w:rPr>
        <w:t>d</w:t>
      </w:r>
      <w:r w:rsidRPr="009026A4">
        <w:t>². Prenez note que les valeurs quotidiennes sont pondérées sur une base quotidienne. La pondération tient compte du fait que des données sont manquantes dans les enregistrements des stations fournissant des données quotidiennes.</w:t>
      </w:r>
    </w:p>
    <w:p w14:paraId="1E6A0A12" w14:textId="77777777" w:rsidR="009401CA" w:rsidRPr="009026A4" w:rsidRDefault="009401CA" w:rsidP="009401CA">
      <w:pPr>
        <w:jc w:val="both"/>
      </w:pPr>
    </w:p>
    <w:p w14:paraId="65112443" w14:textId="77777777" w:rsidR="009401CA" w:rsidRPr="009026A4" w:rsidRDefault="009401CA" w:rsidP="00E95183">
      <w:pPr>
        <w:pStyle w:val="Titre3"/>
      </w:pPr>
      <w:bookmarkStart w:id="58" w:name="_Toc348100107"/>
      <w:bookmarkStart w:id="59" w:name="_Toc503271165"/>
      <w:r w:rsidRPr="009026A4">
        <w:t>Ajustement pour les différences d</w:t>
      </w:r>
      <w:r w:rsidR="0098105F">
        <w:t>’</w:t>
      </w:r>
      <w:r w:rsidRPr="009026A4">
        <w:t>élévation, de latitude et de longitude</w:t>
      </w:r>
      <w:bookmarkEnd w:id="58"/>
      <w:bookmarkEnd w:id="59"/>
    </w:p>
    <w:p w14:paraId="5DA9025E" w14:textId="77777777" w:rsidR="009401CA" w:rsidRPr="009026A4" w:rsidRDefault="009401CA" w:rsidP="009401CA"/>
    <w:p w14:paraId="37CCBCCC" w14:textId="77777777" w:rsidR="009401CA" w:rsidRPr="009026A4" w:rsidRDefault="009401CA" w:rsidP="009401CA">
      <w:pPr>
        <w:jc w:val="both"/>
      </w:pPr>
      <w:r w:rsidRPr="009026A4">
        <w:t>Chaque fois qu</w:t>
      </w:r>
      <w:r w:rsidR="0098105F">
        <w:t>’</w:t>
      </w:r>
      <w:r w:rsidRPr="009026A4">
        <w:t>il existe une différence d</w:t>
      </w:r>
      <w:r w:rsidR="0098105F">
        <w:t>’</w:t>
      </w:r>
      <w:r w:rsidRPr="009026A4">
        <w:t xml:space="preserve">élévation, de latitude ou de longitude entre le point de simulation et les sources de données météorologiques (stations météorologiques), BioSIM ajuste les données en appliquant les gradients climatiques. Les gradients climatiques (pour les valeurs minimales et maximales des températures et les précipitations) sont calculés pour chaque point de </w:t>
      </w:r>
      <w:r w:rsidRPr="009026A4">
        <w:lastRenderedPageBreak/>
        <w:t>simulation. Les gradients mensuels locaux sont obtenus à l</w:t>
      </w:r>
      <w:r w:rsidR="0098105F">
        <w:t>’</w:t>
      </w:r>
      <w:r w:rsidRPr="009026A4">
        <w:t>aide d</w:t>
      </w:r>
      <w:r w:rsidR="0098105F">
        <w:t>’</w:t>
      </w:r>
      <w:r w:rsidRPr="009026A4">
        <w:t>une équation de régression linéaire multiple ajustée aux températures mensuelles minimales et maximales et aux précipitations, observées par les 24 stations les plus proches dans la base de données normales. L</w:t>
      </w:r>
      <w:r w:rsidR="0098105F">
        <w:t>’</w:t>
      </w:r>
      <w:r w:rsidRPr="009026A4">
        <w:t>équation de régression est la suivante :</w:t>
      </w:r>
    </w:p>
    <w:p w14:paraId="4473A01F" w14:textId="77777777" w:rsidR="009401CA" w:rsidRPr="009026A4" w:rsidRDefault="009401CA" w:rsidP="009401CA">
      <w:pPr>
        <w:pStyle w:val="Liste2"/>
        <w:ind w:left="0" w:firstLine="0"/>
        <w:jc w:val="both"/>
      </w:pPr>
    </w:p>
    <w:p w14:paraId="22D2A014" w14:textId="77777777" w:rsidR="009401CA" w:rsidRPr="009026A4" w:rsidRDefault="009401CA" w:rsidP="009401CA">
      <w:pPr>
        <w:pStyle w:val="Liste2"/>
        <w:ind w:left="0" w:firstLine="0"/>
        <w:jc w:val="center"/>
      </w:pPr>
      <w:proofErr w:type="spellStart"/>
      <w:r w:rsidRPr="009026A4">
        <w:rPr>
          <w:i/>
        </w:rPr>
        <w:t>Tmin</w:t>
      </w:r>
      <w:proofErr w:type="spellEnd"/>
      <w:r w:rsidRPr="009026A4">
        <w:t xml:space="preserve">, </w:t>
      </w:r>
      <w:r w:rsidRPr="009026A4">
        <w:rPr>
          <w:i/>
        </w:rPr>
        <w:t>Tmax</w:t>
      </w:r>
      <w:r w:rsidRPr="009026A4">
        <w:t xml:space="preserve"> ou </w:t>
      </w:r>
      <w:proofErr w:type="spellStart"/>
      <w:r w:rsidRPr="009026A4">
        <w:rPr>
          <w:i/>
        </w:rPr>
        <w:t>Précip</w:t>
      </w:r>
      <w:proofErr w:type="spellEnd"/>
      <w:r w:rsidRPr="009026A4">
        <w:t xml:space="preserve"> = </w:t>
      </w:r>
      <w:r w:rsidRPr="009026A4">
        <w:rPr>
          <w:i/>
        </w:rPr>
        <w:t>a</w:t>
      </w:r>
      <w:r w:rsidRPr="009026A4">
        <w:t xml:space="preserve"> + </w:t>
      </w:r>
      <w:r w:rsidRPr="009026A4">
        <w:rPr>
          <w:i/>
        </w:rPr>
        <w:t xml:space="preserve">b </w:t>
      </w:r>
      <w:proofErr w:type="spellStart"/>
      <w:r w:rsidRPr="009026A4">
        <w:rPr>
          <w:i/>
        </w:rPr>
        <w:t>Élev</w:t>
      </w:r>
      <w:proofErr w:type="spellEnd"/>
      <w:r w:rsidRPr="009026A4">
        <w:t xml:space="preserve"> + </w:t>
      </w:r>
      <w:r w:rsidRPr="009026A4">
        <w:rPr>
          <w:i/>
        </w:rPr>
        <w:t xml:space="preserve">c </w:t>
      </w:r>
      <w:proofErr w:type="spellStart"/>
      <w:r w:rsidRPr="009026A4">
        <w:rPr>
          <w:i/>
        </w:rPr>
        <w:t>Lat</w:t>
      </w:r>
      <w:proofErr w:type="spellEnd"/>
      <w:r w:rsidRPr="009026A4">
        <w:t xml:space="preserve"> + </w:t>
      </w:r>
      <w:r w:rsidRPr="009026A4">
        <w:rPr>
          <w:i/>
        </w:rPr>
        <w:t>d Long</w:t>
      </w:r>
    </w:p>
    <w:p w14:paraId="0553D871" w14:textId="77777777" w:rsidR="009401CA" w:rsidRPr="009026A4" w:rsidRDefault="009401CA" w:rsidP="009401CA">
      <w:pPr>
        <w:pStyle w:val="Liste2"/>
        <w:ind w:left="0" w:firstLine="0"/>
        <w:jc w:val="both"/>
      </w:pPr>
    </w:p>
    <w:p w14:paraId="7CA30ADD" w14:textId="77777777" w:rsidR="009401CA" w:rsidRPr="009026A4" w:rsidRDefault="009401CA" w:rsidP="009401CA">
      <w:pPr>
        <w:pStyle w:val="Liste2"/>
        <w:ind w:left="0" w:firstLine="0"/>
        <w:jc w:val="both"/>
      </w:pPr>
      <w:r w:rsidRPr="009026A4">
        <w:t>où </w:t>
      </w:r>
      <w:r w:rsidRPr="009026A4">
        <w:rPr>
          <w:i/>
        </w:rPr>
        <w:t>b</w:t>
      </w:r>
      <w:r w:rsidRPr="009026A4">
        <w:t xml:space="preserve">, </w:t>
      </w:r>
      <w:r w:rsidRPr="009026A4">
        <w:rPr>
          <w:i/>
        </w:rPr>
        <w:t>c</w:t>
      </w:r>
      <w:r w:rsidRPr="009026A4">
        <w:t xml:space="preserve"> et </w:t>
      </w:r>
      <w:r w:rsidRPr="009026A4">
        <w:rPr>
          <w:i/>
        </w:rPr>
        <w:t>d</w:t>
      </w:r>
      <w:r w:rsidRPr="009026A4">
        <w:t xml:space="preserve"> sont des gradients (</w:t>
      </w:r>
      <w:r w:rsidRPr="009026A4">
        <w:rPr>
          <w:i/>
        </w:rPr>
        <w:t>b</w:t>
      </w:r>
      <w:r w:rsidRPr="009026A4">
        <w:t xml:space="preserve"> est en °C/m, </w:t>
      </w:r>
      <w:r w:rsidRPr="009026A4">
        <w:rPr>
          <w:i/>
        </w:rPr>
        <w:t>c</w:t>
      </w:r>
      <w:r w:rsidRPr="009026A4">
        <w:t xml:space="preserve"> en °C/° Nord et </w:t>
      </w:r>
      <w:r w:rsidRPr="009026A4">
        <w:rPr>
          <w:i/>
        </w:rPr>
        <w:t>d</w:t>
      </w:r>
      <w:r w:rsidRPr="009026A4">
        <w:t xml:space="preserve"> en °C/° Est pour les températures, mm/m, mm/ Nord et mm/ Est pour les précipitations).</w:t>
      </w:r>
    </w:p>
    <w:p w14:paraId="15E4B9BF" w14:textId="77777777" w:rsidR="009401CA" w:rsidRPr="009026A4" w:rsidRDefault="009401CA" w:rsidP="009401CA">
      <w:pPr>
        <w:pStyle w:val="Liste2"/>
        <w:ind w:left="0" w:firstLine="0"/>
        <w:jc w:val="both"/>
      </w:pPr>
    </w:p>
    <w:p w14:paraId="02B698CD" w14:textId="7D09F885" w:rsidR="009401CA" w:rsidRDefault="009401CA" w:rsidP="009401CA">
      <w:pPr>
        <w:pStyle w:val="Liste2"/>
        <w:ind w:left="0" w:firstLine="0"/>
        <w:jc w:val="both"/>
      </w:pPr>
      <w:r w:rsidRPr="009026A4">
        <w:t>Lorsque l</w:t>
      </w:r>
      <w:r w:rsidR="0098105F">
        <w:t>’</w:t>
      </w:r>
      <w:r w:rsidRPr="009026A4">
        <w:t>élévation du point de simulation diffère trop de celle des stations les plus proches (écart type de 3× l</w:t>
      </w:r>
      <w:r w:rsidR="0098105F">
        <w:t>’</w:t>
      </w:r>
      <w:r w:rsidRPr="009026A4">
        <w:t>élévation parmi les 2</w:t>
      </w:r>
      <w:r w:rsidR="005851F8">
        <w:t>5</w:t>
      </w:r>
      <w:r w:rsidRPr="009026A4">
        <w:t> stations les plus proches), BioSIM fusionne ces gradients locaux avec les gradients régionaux obtenus en ajustant l</w:t>
      </w:r>
      <w:r w:rsidR="0098105F">
        <w:t>’</w:t>
      </w:r>
      <w:r w:rsidRPr="009026A4">
        <w:t xml:space="preserve">équation de régression aux données des </w:t>
      </w:r>
      <w:r w:rsidR="005851F8">
        <w:t>75</w:t>
      </w:r>
      <w:r w:rsidRPr="009026A4">
        <w:t> stations les plus proches du point de simulation.</w:t>
      </w:r>
      <w:r w:rsidR="005851F8">
        <w:t xml:space="preserve"> Si cette différence est encore trop importante, BioSIM mélange avec les gradients continentaux.</w:t>
      </w:r>
    </w:p>
    <w:p w14:paraId="5D57F73F" w14:textId="77777777" w:rsidR="005851F8" w:rsidRDefault="005851F8" w:rsidP="009401CA">
      <w:pPr>
        <w:pStyle w:val="Liste2"/>
        <w:ind w:left="0" w:firstLine="0"/>
        <w:jc w:val="both"/>
      </w:pPr>
    </w:p>
    <w:p w14:paraId="486DFE20" w14:textId="04A885AF" w:rsidR="005851F8" w:rsidRDefault="005851F8" w:rsidP="00E95183">
      <w:pPr>
        <w:pStyle w:val="Titre3"/>
        <w:numPr>
          <w:ilvl w:val="2"/>
          <w:numId w:val="28"/>
        </w:numPr>
      </w:pPr>
      <w:bookmarkStart w:id="60" w:name="_Toc132704579"/>
      <w:r>
        <w:t xml:space="preserve">Gradients continentaux </w:t>
      </w:r>
      <w:bookmarkEnd w:id="60"/>
      <w:r>
        <w:t>par défaut</w:t>
      </w:r>
    </w:p>
    <w:p w14:paraId="3EBAFC40" w14:textId="77777777" w:rsidR="005851F8" w:rsidRDefault="005851F8" w:rsidP="005851F8"/>
    <w:p w14:paraId="266BE8EF" w14:textId="5420017F" w:rsidR="005851F8" w:rsidRPr="005851F8" w:rsidRDefault="005851F8" w:rsidP="005851F8">
      <w:pPr>
        <w:pStyle w:val="Liste2"/>
        <w:ind w:left="0" w:firstLine="0"/>
        <w:jc w:val="both"/>
      </w:pPr>
      <w:r w:rsidRPr="005851F8">
        <w:t xml:space="preserve">Il y a quatre zones de gradients continentaux </w:t>
      </w:r>
      <w:r>
        <w:t xml:space="preserve">par </w:t>
      </w:r>
      <w:r w:rsidRPr="005851F8">
        <w:t>d</w:t>
      </w:r>
      <w:r>
        <w:t>é</w:t>
      </w:r>
      <w:r w:rsidRPr="005851F8">
        <w:t>faut</w:t>
      </w:r>
      <w:r>
        <w:t xml:space="preserve"> </w:t>
      </w:r>
      <w:r w:rsidRPr="005851F8">
        <w:t xml:space="preserve">: </w:t>
      </w:r>
    </w:p>
    <w:p w14:paraId="14D3EFD2" w14:textId="77777777" w:rsidR="005851F8" w:rsidRDefault="005851F8" w:rsidP="005851F8">
      <w:pPr>
        <w:pStyle w:val="Liste2"/>
        <w:ind w:left="0" w:firstLine="0"/>
        <w:jc w:val="both"/>
      </w:pPr>
      <w:r>
        <w:rPr>
          <w:noProof/>
          <w:lang w:eastAsia="en-CA"/>
        </w:rPr>
        <w:drawing>
          <wp:inline distT="0" distB="0" distL="0" distR="0" wp14:anchorId="2AC7DE82" wp14:editId="50AFE137">
            <wp:extent cx="6030595" cy="3107222"/>
            <wp:effectExtent l="0" t="0" r="8255" b="0"/>
            <wp:docPr id="288" name="Image 288" descr="C:\Users\rstamant\AppData\Local\Microsoft\Windows\Temporary Internet Files\Content.Word\StationMet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stamant\AppData\Local\Microsoft\Windows\Temporary Internet Files\Content.Word\StationMeteo.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30595" cy="3107222"/>
                    </a:xfrm>
                    <a:prstGeom prst="rect">
                      <a:avLst/>
                    </a:prstGeom>
                    <a:noFill/>
                    <a:ln>
                      <a:noFill/>
                    </a:ln>
                  </pic:spPr>
                </pic:pic>
              </a:graphicData>
            </a:graphic>
          </wp:inline>
        </w:drawing>
      </w:r>
    </w:p>
    <w:p w14:paraId="21A3FA59" w14:textId="77777777" w:rsidR="005851F8" w:rsidRDefault="005851F8" w:rsidP="005851F8">
      <w:pPr>
        <w:pStyle w:val="Liste2"/>
        <w:ind w:left="0"/>
        <w:jc w:val="both"/>
      </w:pPr>
    </w:p>
    <w:p w14:paraId="13CEBD59" w14:textId="77777777" w:rsidR="005851F8" w:rsidRPr="009026A4" w:rsidRDefault="005851F8" w:rsidP="009401CA">
      <w:pPr>
        <w:pStyle w:val="Liste2"/>
        <w:ind w:left="0" w:firstLine="0"/>
        <w:jc w:val="both"/>
      </w:pPr>
    </w:p>
    <w:p w14:paraId="32109DBB" w14:textId="77777777" w:rsidR="009401CA" w:rsidRPr="009026A4" w:rsidRDefault="009401CA" w:rsidP="009401CA">
      <w:pPr>
        <w:pStyle w:val="Liste2"/>
        <w:ind w:left="0" w:firstLine="0"/>
        <w:jc w:val="both"/>
      </w:pPr>
    </w:p>
    <w:p w14:paraId="427FDDB0" w14:textId="77777777" w:rsidR="009401CA" w:rsidRPr="009026A4" w:rsidRDefault="009401CA" w:rsidP="00E95183">
      <w:pPr>
        <w:pStyle w:val="Titre3"/>
      </w:pPr>
      <w:bookmarkStart w:id="61" w:name="_Toc348100108"/>
      <w:bookmarkStart w:id="62" w:name="_Toc503271166"/>
      <w:r w:rsidRPr="009026A4">
        <w:t>Correction pour la pente et l</w:t>
      </w:r>
      <w:r w:rsidR="0098105F">
        <w:t>’</w:t>
      </w:r>
      <w:r w:rsidRPr="009026A4">
        <w:t>aspect</w:t>
      </w:r>
      <w:bookmarkEnd w:id="61"/>
      <w:bookmarkEnd w:id="62"/>
    </w:p>
    <w:p w14:paraId="3E686FBF" w14:textId="77777777" w:rsidR="009401CA" w:rsidRPr="009026A4" w:rsidRDefault="009401CA" w:rsidP="009401CA"/>
    <w:p w14:paraId="4793BED0" w14:textId="36FA1D6B" w:rsidR="009401CA" w:rsidRPr="009026A4" w:rsidRDefault="009401CA" w:rsidP="009401CA">
      <w:pPr>
        <w:autoSpaceDE w:val="0"/>
        <w:autoSpaceDN w:val="0"/>
        <w:adjustRightInd w:val="0"/>
      </w:pPr>
      <w:r w:rsidRPr="009026A4">
        <w:t>Si la pente et l</w:t>
      </w:r>
      <w:r w:rsidR="0098105F">
        <w:t>’</w:t>
      </w:r>
      <w:r w:rsidRPr="009026A4">
        <w:t>aspect du point de simulation ne sont pas des valeurs nulles, un coefficient de réchauffement est appliqué aux températures quotidiennes maximales. Ce coefficient de réchauffement dépend du type de surface modélisée (son albédo). Par défaut, BioSIM utilise un couvert forestier de conifères (appelé « </w:t>
      </w:r>
      <w:proofErr w:type="spellStart"/>
      <w:r w:rsidRPr="009026A4">
        <w:t>canopé</w:t>
      </w:r>
      <w:proofErr w:type="spellEnd"/>
      <w:r w:rsidRPr="009026A4">
        <w:t xml:space="preserve"> de conifères »), où un réchauffement élevé provoqué par l</w:t>
      </w:r>
      <w:r w:rsidR="0098105F">
        <w:t>’</w:t>
      </w:r>
      <w:r w:rsidRPr="009026A4">
        <w:t>ensoleillement mène à des températures maximales qui dépassent d</w:t>
      </w:r>
      <w:r w:rsidR="0098105F">
        <w:t>’</w:t>
      </w:r>
      <w:r w:rsidRPr="009026A4">
        <w:t xml:space="preserve">au plus </w:t>
      </w:r>
      <w:smartTag w:uri="urn:schemas-microsoft-com:office:smarttags" w:element="metricconverter">
        <w:smartTagPr>
          <w:attr w:name="ProductID" w:val="4ﾠﾰC"/>
        </w:smartTagPr>
        <w:r w:rsidRPr="009026A4">
          <w:t>4 °C</w:t>
        </w:r>
      </w:smartTag>
      <w:r w:rsidRPr="009026A4">
        <w:t xml:space="preserve"> les </w:t>
      </w:r>
      <w:r w:rsidRPr="009026A4">
        <w:lastRenderedPageBreak/>
        <w:t>maximum</w:t>
      </w:r>
      <w:r w:rsidR="005851F8">
        <w:t>s</w:t>
      </w:r>
      <w:r w:rsidRPr="009026A4">
        <w:t xml:space="preserve"> observés, avec une plage quotidienne estivale de </w:t>
      </w:r>
      <w:smartTag w:uri="urn:schemas-microsoft-com:office:smarttags" w:element="metricconverter">
        <w:smartTagPr>
          <w:attr w:name="ProductID" w:val="20ﾠﾰC"/>
        </w:smartTagPr>
        <w:r w:rsidRPr="009026A4">
          <w:t>20 °C</w:t>
        </w:r>
      </w:smartTag>
      <w:r w:rsidRPr="009026A4">
        <w:t>, correspondant à l</w:t>
      </w:r>
      <w:r w:rsidR="0098105F">
        <w:t>’</w:t>
      </w:r>
      <w:r w:rsidRPr="009026A4">
        <w:t>effet d</w:t>
      </w:r>
      <w:r w:rsidR="0098105F">
        <w:t>’</w:t>
      </w:r>
      <w:r w:rsidRPr="009026A4">
        <w:t>une lumière solaire vive sur le couvert forestier. On suppose que toutes les stations météorologiques contenues dans les bases de données météorologiques sont situées en terrain plat. Pour obtenir de l</w:t>
      </w:r>
      <w:r w:rsidR="0098105F">
        <w:t>’</w:t>
      </w:r>
      <w:r w:rsidRPr="009026A4">
        <w:t xml:space="preserve">information mathématique sur cet ajustement, voir </w:t>
      </w:r>
      <w:hyperlink w:history="1">
        <w:r w:rsidRPr="009026A4">
          <w:rPr>
            <w:rStyle w:val="Hyperlien"/>
          </w:rPr>
          <w:t>Régnière (1996)</w:t>
        </w:r>
      </w:hyperlink>
      <w:r w:rsidRPr="009026A4">
        <w:t>.</w:t>
      </w:r>
    </w:p>
    <w:p w14:paraId="0A0C15E5" w14:textId="77777777" w:rsidR="009401CA" w:rsidRPr="009026A4" w:rsidRDefault="009401CA" w:rsidP="009401CA"/>
    <w:p w14:paraId="0CB0ADFD" w14:textId="77777777" w:rsidR="009401CA" w:rsidRPr="009026A4" w:rsidRDefault="009401CA" w:rsidP="00E95183">
      <w:pPr>
        <w:pStyle w:val="Titre3"/>
      </w:pPr>
      <w:bookmarkStart w:id="63" w:name="_Toc348100109"/>
      <w:bookmarkStart w:id="64" w:name="_Toc503271167"/>
      <w:r w:rsidRPr="009026A4">
        <w:t>Génération des valeurs quotidiennes à partir des normales mensuelles</w:t>
      </w:r>
      <w:bookmarkEnd w:id="63"/>
      <w:bookmarkEnd w:id="64"/>
    </w:p>
    <w:p w14:paraId="710F746F" w14:textId="77777777" w:rsidR="009401CA" w:rsidRPr="009026A4" w:rsidRDefault="009401CA" w:rsidP="009401CA"/>
    <w:p w14:paraId="78F2C8FF" w14:textId="77777777" w:rsidR="009401CA" w:rsidRPr="009026A4" w:rsidRDefault="009401CA" w:rsidP="009401CA">
      <w:r w:rsidRPr="009026A4">
        <w:t>BioSIM fait une interpolation linéaire des températures moyennes mensuelles pour produire les températures minimale et maximale quotidiennes normales (moyennes) attendues. Il faut ajouter les fluctuations quotidiennes aux régimes de températures d</w:t>
      </w:r>
      <w:r w:rsidR="0098105F">
        <w:t>’</w:t>
      </w:r>
      <w:r w:rsidRPr="009026A4">
        <w:t>entrée pour simuler le développement d</w:t>
      </w:r>
      <w:r w:rsidR="0098105F">
        <w:t>’</w:t>
      </w:r>
      <w:r w:rsidRPr="009026A4">
        <w:t>animaux à sang froid et de végétaux, en raison de l</w:t>
      </w:r>
      <w:r w:rsidR="0098105F">
        <w:t>’</w:t>
      </w:r>
      <w:r w:rsidRPr="009026A4">
        <w:t>effet dit de « </w:t>
      </w:r>
      <w:proofErr w:type="spellStart"/>
      <w:r w:rsidRPr="009026A4">
        <w:t>Kauffman</w:t>
      </w:r>
      <w:proofErr w:type="spellEnd"/>
      <w:r w:rsidRPr="009026A4">
        <w:t> ». Nous savons que les réactions biologiques à la température ne sont pas linéaires. Cela vaut également pour les modèles de degrés-jours dits linéaires, car la principale source de non-linéarité se situe autour des températures seuil. Les fluctuations de température au-delà des seuils se traduisent par une accélération nette du développement (une température chaude accélère le développement davantage qu</w:t>
      </w:r>
      <w:r w:rsidR="0098105F">
        <w:t>’</w:t>
      </w:r>
      <w:r w:rsidRPr="009026A4">
        <w:t>une température fraîche ne le ralentit). Ainsi, les simulations basées sur les normales (températures moyennes) sous-estiment le développement comparativement aux températures réelles (qui fluctuent). La nécessité d</w:t>
      </w:r>
      <w:r w:rsidR="0098105F">
        <w:t>’</w:t>
      </w:r>
      <w:r w:rsidRPr="009026A4">
        <w:t xml:space="preserve">une variation aléatoire des normales est exposée dans Régnière et </w:t>
      </w:r>
      <w:proofErr w:type="spellStart"/>
      <w:r w:rsidRPr="009026A4">
        <w:t>Bolstad</w:t>
      </w:r>
      <w:proofErr w:type="spellEnd"/>
      <w:r w:rsidRPr="009026A4">
        <w:t xml:space="preserve"> (1994). La méthode utilisée par BioSIM pour générer des valeurs quotidiennes à partir de statistiques mensuelles est décrite dans </w:t>
      </w:r>
      <w:hyperlink w:history="1">
        <w:r w:rsidRPr="009026A4">
          <w:rPr>
            <w:rStyle w:val="Hyperlien"/>
          </w:rPr>
          <w:t>Régnière et St-Amant (2007)</w:t>
        </w:r>
      </w:hyperlink>
      <w:r w:rsidRPr="009026A4">
        <w:t>.</w:t>
      </w:r>
    </w:p>
    <w:p w14:paraId="1515D673" w14:textId="77777777" w:rsidR="009401CA" w:rsidRPr="009026A4" w:rsidRDefault="009401CA" w:rsidP="009401CA">
      <w:pPr>
        <w:jc w:val="both"/>
      </w:pPr>
    </w:p>
    <w:p w14:paraId="01D0BE57" w14:textId="77777777" w:rsidR="009401CA" w:rsidRPr="009026A4" w:rsidRDefault="009401CA" w:rsidP="00E95183">
      <w:pPr>
        <w:pStyle w:val="Titre3"/>
      </w:pPr>
      <w:bookmarkStart w:id="65" w:name="_Toc348100110"/>
      <w:bookmarkStart w:id="66" w:name="_Toc503271168"/>
      <w:r w:rsidRPr="009026A4">
        <w:t>Génération de précipitations quotidiennes à partir des normales mensuelles</w:t>
      </w:r>
      <w:bookmarkEnd w:id="65"/>
      <w:bookmarkEnd w:id="66"/>
    </w:p>
    <w:p w14:paraId="4022CACD" w14:textId="77777777" w:rsidR="009401CA" w:rsidRPr="009026A4" w:rsidRDefault="009401CA" w:rsidP="009401CA">
      <w:pPr>
        <w:keepNext/>
      </w:pPr>
    </w:p>
    <w:p w14:paraId="11CAE0FC" w14:textId="77777777" w:rsidR="009401CA" w:rsidRPr="009026A4" w:rsidRDefault="009401CA" w:rsidP="009401CA">
      <w:r w:rsidRPr="009026A4">
        <w:t>Les normales de précipitations mensuelles (moyenne et variance) sont utilisées pour générer les précipitations quotidiennes simulées qui sont distribuées aléatoirement à l</w:t>
      </w:r>
      <w:r w:rsidR="0098105F">
        <w:t>’</w:t>
      </w:r>
      <w:r w:rsidRPr="009026A4">
        <w:t>intérieur de chaque mois selon la plage de températures quotidiennes. Plus la plage est élevée, moins il est probable qu</w:t>
      </w:r>
      <w:r w:rsidR="0098105F">
        <w:t>’</w:t>
      </w:r>
      <w:r w:rsidRPr="009026A4">
        <w:t xml:space="preserve">il y aura des précipitations. Si le logiciel de simulation projette des précipitations pour un jour donné, la quantité est aussi inversement proportionnelle à la plage de températures de </w:t>
      </w:r>
      <w:smartTag w:uri="urn:schemas-microsoft-com:office:smarttags" w:element="PersonName">
        <w:smartTagPr>
          <w:attr w:name="ProductID" w:val="la journ￩e. Les"/>
        </w:smartTagPr>
        <w:r w:rsidRPr="009026A4">
          <w:t>la journée. Les</w:t>
        </w:r>
      </w:smartTag>
      <w:r w:rsidRPr="009026A4">
        <w:t xml:space="preserve"> précipitations mensuelles totales simulées constituent également une variable aléatoire déterminée à partir du total moyen (normal) et sa variance (aussi contenue dans la base de données normales</w:t>
      </w:r>
      <w:r w:rsidRPr="009026A4">
        <w:rPr>
          <w:i/>
        </w:rPr>
        <w:t xml:space="preserve"> </w:t>
      </w:r>
      <w:r w:rsidRPr="009026A4">
        <w:t>de BioSIM).</w:t>
      </w:r>
    </w:p>
    <w:p w14:paraId="2F25EB1B" w14:textId="77777777" w:rsidR="009401CA" w:rsidRPr="009026A4" w:rsidRDefault="009401CA" w:rsidP="009401CA">
      <w:pPr>
        <w:jc w:val="both"/>
      </w:pPr>
    </w:p>
    <w:p w14:paraId="5CB93031" w14:textId="77777777" w:rsidR="009401CA" w:rsidRPr="009026A4" w:rsidRDefault="009401CA" w:rsidP="009401CA">
      <w:pPr>
        <w:jc w:val="both"/>
      </w:pPr>
      <w:r w:rsidRPr="009026A4">
        <w:t xml:space="preserve">Les détails de la génération, par BioSIM, des précipitations quotidiennes à partir des normales mensuelles sont présentés dans </w:t>
      </w:r>
      <w:hyperlink w:history="1">
        <w:r w:rsidRPr="009026A4">
          <w:rPr>
            <w:rStyle w:val="Hyperlien"/>
          </w:rPr>
          <w:t>Régnière et St-Amant (2007)</w:t>
        </w:r>
      </w:hyperlink>
      <w:r w:rsidRPr="009026A4">
        <w:t>.</w:t>
      </w:r>
    </w:p>
    <w:p w14:paraId="477AA948" w14:textId="77777777" w:rsidR="009401CA" w:rsidRPr="009026A4" w:rsidRDefault="009401CA" w:rsidP="009401CA"/>
    <w:p w14:paraId="47BD150F" w14:textId="77777777" w:rsidR="009401CA" w:rsidRPr="009026A4" w:rsidRDefault="009401CA" w:rsidP="00E95183">
      <w:pPr>
        <w:pStyle w:val="Titre3"/>
      </w:pPr>
      <w:bookmarkStart w:id="67" w:name="_Toc348100111"/>
      <w:bookmarkStart w:id="68" w:name="_Toc503271169"/>
      <w:r w:rsidRPr="009026A4">
        <w:t>Génération des valeurs d</w:t>
      </w:r>
      <w:r w:rsidR="0098105F">
        <w:t>’</w:t>
      </w:r>
      <w:r w:rsidRPr="009026A4">
        <w:t>humidité relative quotidiennes et du point de rosée à partir des normales mensuelles</w:t>
      </w:r>
      <w:bookmarkEnd w:id="67"/>
      <w:bookmarkEnd w:id="68"/>
    </w:p>
    <w:p w14:paraId="3BDDBB7D" w14:textId="77777777" w:rsidR="009401CA" w:rsidRPr="009026A4" w:rsidRDefault="009401CA" w:rsidP="009401CA"/>
    <w:p w14:paraId="446E787C" w14:textId="77777777" w:rsidR="009401CA" w:rsidRPr="009026A4" w:rsidRDefault="009401CA" w:rsidP="009401CA">
      <w:pPr>
        <w:tabs>
          <w:tab w:val="num" w:pos="1200"/>
        </w:tabs>
      </w:pPr>
      <w:r w:rsidRPr="009026A4">
        <w:t>Les normales d</w:t>
      </w:r>
      <w:r w:rsidR="0098105F">
        <w:t>’</w:t>
      </w:r>
      <w:r w:rsidRPr="009026A4">
        <w:t xml:space="preserve">humidité relative dans BioSIM sont les moyennes mensuelles sur 12 mois </w:t>
      </w:r>
      <w:r w:rsidRPr="009026A4">
        <w:rPr>
          <w:position w:val="-4"/>
        </w:rPr>
        <w:object w:dxaOrig="220" w:dyaOrig="240" w14:anchorId="171A6889">
          <v:shape id="_x0000_i1026" type="#_x0000_t75" style="width:9.8pt;height:13.1pt" o:ole="">
            <v:imagedata r:id="rId57" o:title=""/>
          </v:shape>
          <o:OLEObject Type="Embed" ProgID="Equation.DSMT4" ShapeID="_x0000_i1026" DrawAspect="Content" ObjectID="_1743832566" r:id="rId58"/>
        </w:object>
      </w:r>
      <w:r w:rsidRPr="009026A4">
        <w:t xml:space="preserve"> (</w:t>
      </w:r>
      <w:r w:rsidRPr="009026A4">
        <w:rPr>
          <w:i/>
        </w:rPr>
        <w:t>r</w:t>
      </w:r>
      <w:r w:rsidRPr="009026A4">
        <w:t xml:space="preserve"> est l</w:t>
      </w:r>
      <w:r w:rsidR="0098105F">
        <w:t>’</w:t>
      </w:r>
      <w:r w:rsidRPr="009026A4">
        <w:t>humidité relative quotidienne/100, où 0 ≤ </w:t>
      </w:r>
      <w:r w:rsidRPr="009026A4">
        <w:rPr>
          <w:i/>
        </w:rPr>
        <w:t>r </w:t>
      </w:r>
      <w:r w:rsidRPr="009026A4">
        <w:t xml:space="preserve">≤ 1) et 12 valeurs </w:t>
      </w:r>
      <w:r w:rsidRPr="009026A4">
        <w:rPr>
          <w:position w:val="-12"/>
        </w:rPr>
        <w:object w:dxaOrig="300" w:dyaOrig="360" w14:anchorId="6B28FAC7">
          <v:shape id="_x0000_i1027" type="#_x0000_t75" style="width:14.95pt;height:19.15pt" o:ole="">
            <v:imagedata r:id="rId59" o:title=""/>
          </v:shape>
          <o:OLEObject Type="Embed" ProgID="Equation.DSMT4" ShapeID="_x0000_i1027" DrawAspect="Content" ObjectID="_1743832567" r:id="rId60"/>
        </w:object>
      </w:r>
      <w:r w:rsidRPr="009026A4">
        <w:t xml:space="preserve">(écarts types de </w:t>
      </w:r>
      <w:r w:rsidRPr="009026A4">
        <w:rPr>
          <w:i/>
        </w:rPr>
        <w:t>r</w:t>
      </w:r>
      <w:r w:rsidRPr="009026A4">
        <w:t xml:space="preserve">) mensuelles. Les valeurs stochastiques quotidiennes de </w:t>
      </w:r>
      <w:r w:rsidRPr="009026A4">
        <w:rPr>
          <w:i/>
        </w:rPr>
        <w:t>r</w:t>
      </w:r>
      <w:r w:rsidRPr="009026A4">
        <w:t xml:space="preserve"> sont générées à l</w:t>
      </w:r>
      <w:r w:rsidR="0098105F">
        <w:t>’</w:t>
      </w:r>
      <w:r w:rsidRPr="009026A4">
        <w:t xml:space="preserve">aide de </w:t>
      </w:r>
      <w:smartTag w:uri="urn:schemas-microsoft-com:office:smarttags" w:element="PersonName">
        <w:smartTagPr>
          <w:attr w:name="ProductID" w:val="la distribution B￪ta"/>
        </w:smartTagPr>
        <w:r w:rsidRPr="009026A4">
          <w:t>la distribution Bêta</w:t>
        </w:r>
      </w:smartTag>
      <w:r w:rsidRPr="009026A4">
        <w:t> :</w:t>
      </w:r>
    </w:p>
    <w:p w14:paraId="5D111139" w14:textId="77777777" w:rsidR="009401CA" w:rsidRPr="009026A4" w:rsidRDefault="009401CA" w:rsidP="009401CA">
      <w:pPr>
        <w:tabs>
          <w:tab w:val="num" w:pos="1440"/>
        </w:tabs>
      </w:pPr>
    </w:p>
    <w:p w14:paraId="72CEB249" w14:textId="7E3E1F49" w:rsidR="009401CA" w:rsidRPr="009026A4" w:rsidRDefault="009401CA" w:rsidP="009401CA">
      <w:pPr>
        <w:tabs>
          <w:tab w:val="center" w:pos="4320"/>
          <w:tab w:val="right" w:pos="8640"/>
        </w:tabs>
      </w:pPr>
      <w:r w:rsidRPr="009026A4">
        <w:tab/>
      </w:r>
      <w:r w:rsidRPr="009026A4">
        <w:rPr>
          <w:position w:val="-10"/>
        </w:rPr>
        <w:object w:dxaOrig="1440" w:dyaOrig="320" w14:anchorId="1E29882D">
          <v:shape id="_x0000_i1028" type="#_x0000_t75" style="width:1in;height:16.85pt" o:ole="">
            <v:imagedata r:id="rId61" o:title=""/>
          </v:shape>
          <o:OLEObject Type="Embed" ProgID="Equation.DSMT4" ShapeID="_x0000_i1028" DrawAspect="Content" ObjectID="_1743832568" r:id="rId62"/>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bookmarkStart w:id="69" w:name="ZEqnNum412763"/>
      <w:r w:rsidRPr="009026A4">
        <w:instrText>[</w:instrText>
      </w:r>
      <w:fldSimple w:instr=" SEQ MTEqn \c \* Arabic \* MERGEFORMAT ">
        <w:r w:rsidR="0063407F">
          <w:rPr>
            <w:noProof/>
          </w:rPr>
          <w:instrText>1</w:instrText>
        </w:r>
      </w:fldSimple>
      <w:r w:rsidRPr="009026A4">
        <w:instrText>]</w:instrText>
      </w:r>
      <w:bookmarkEnd w:id="69"/>
      <w:r w:rsidRPr="009026A4">
        <w:fldChar w:fldCharType="end"/>
      </w:r>
    </w:p>
    <w:p w14:paraId="7E9AA103" w14:textId="77777777" w:rsidR="009401CA" w:rsidRPr="009026A4" w:rsidRDefault="009401CA" w:rsidP="009401CA">
      <w:pPr>
        <w:tabs>
          <w:tab w:val="num" w:pos="1440"/>
        </w:tabs>
      </w:pPr>
      <w:r w:rsidRPr="009026A4">
        <w:t>où</w:t>
      </w:r>
    </w:p>
    <w:p w14:paraId="0D1FF218" w14:textId="77777777" w:rsidR="009401CA" w:rsidRPr="009026A4" w:rsidRDefault="009401CA" w:rsidP="009401CA">
      <w:pPr>
        <w:tabs>
          <w:tab w:val="center" w:pos="4320"/>
          <w:tab w:val="right" w:pos="8640"/>
        </w:tabs>
      </w:pPr>
    </w:p>
    <w:p w14:paraId="1D973BE4" w14:textId="1F5E3392" w:rsidR="009401CA" w:rsidRPr="009026A4" w:rsidRDefault="009401CA" w:rsidP="009401CA">
      <w:pPr>
        <w:tabs>
          <w:tab w:val="center" w:pos="4320"/>
          <w:tab w:val="right" w:pos="8640"/>
        </w:tabs>
      </w:pPr>
      <w:r w:rsidRPr="009026A4">
        <w:lastRenderedPageBreak/>
        <w:tab/>
      </w:r>
      <w:r w:rsidRPr="009026A4">
        <w:rPr>
          <w:position w:val="-42"/>
        </w:rPr>
        <w:object w:dxaOrig="4700" w:dyaOrig="960" w14:anchorId="3A59DEC5">
          <v:shape id="_x0000_i1029" type="#_x0000_t75" style="width:235.15pt;height:49.1pt" o:ole="">
            <v:imagedata r:id="rId63" o:title=""/>
          </v:shape>
          <o:OLEObject Type="Embed" ProgID="Equation.3" ShapeID="_x0000_i1029" DrawAspect="Content" ObjectID="_1743832569" r:id="rId64"/>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r w:rsidRPr="009026A4">
        <w:instrText>[</w:instrText>
      </w:r>
      <w:fldSimple w:instr=" SEQ MTEqn \c \* Arabic \* MERGEFORMAT ">
        <w:r w:rsidR="0063407F">
          <w:rPr>
            <w:noProof/>
          </w:rPr>
          <w:instrText>2</w:instrText>
        </w:r>
      </w:fldSimple>
      <w:r w:rsidRPr="009026A4">
        <w:instrText>]</w:instrText>
      </w:r>
      <w:r w:rsidRPr="009026A4">
        <w:fldChar w:fldCharType="end"/>
      </w:r>
    </w:p>
    <w:p w14:paraId="4DE16402" w14:textId="77777777" w:rsidR="009401CA" w:rsidRPr="009026A4" w:rsidRDefault="009401CA" w:rsidP="009401CA">
      <w:pPr>
        <w:tabs>
          <w:tab w:val="center" w:pos="4320"/>
          <w:tab w:val="right" w:pos="8640"/>
        </w:tabs>
      </w:pPr>
    </w:p>
    <w:p w14:paraId="5AC673D2" w14:textId="77777777" w:rsidR="009401CA" w:rsidRPr="009026A4" w:rsidRDefault="009401CA" w:rsidP="009401CA">
      <w:pPr>
        <w:tabs>
          <w:tab w:val="num" w:pos="1440"/>
        </w:tabs>
      </w:pPr>
      <w:r w:rsidRPr="009026A4">
        <w:t>La physique du calcul des points de rosée est tirée de CD </w:t>
      </w:r>
      <w:proofErr w:type="spellStart"/>
      <w:r w:rsidRPr="009026A4">
        <w:t>Whiteman</w:t>
      </w:r>
      <w:proofErr w:type="spellEnd"/>
      <w:r w:rsidRPr="009026A4">
        <w:t xml:space="preserve"> (2000. </w:t>
      </w:r>
      <w:r w:rsidRPr="00581494">
        <w:rPr>
          <w:lang w:val="en-CA"/>
        </w:rPr>
        <w:t xml:space="preserve">Mountain meteorology: Fundamentals and applications. </w:t>
      </w:r>
      <w:smartTag w:uri="urn:schemas-microsoft-com:office:smarttags" w:element="place">
        <w:smartTag w:uri="urn:schemas-microsoft-com:office:smarttags" w:element="PlaceName">
          <w:r w:rsidRPr="00581494">
            <w:rPr>
              <w:lang w:val="en-CA"/>
            </w:rPr>
            <w:t>Oxford</w:t>
          </w:r>
        </w:smartTag>
        <w:r w:rsidRPr="00581494">
          <w:rPr>
            <w:lang w:val="en-CA"/>
          </w:rPr>
          <w:t xml:space="preserve"> </w:t>
        </w:r>
        <w:smartTag w:uri="urn:schemas-microsoft-com:office:smarttags" w:element="PlaceType">
          <w:r w:rsidRPr="00581494">
            <w:rPr>
              <w:lang w:val="en-CA"/>
            </w:rPr>
            <w:t>University</w:t>
          </w:r>
        </w:smartTag>
      </w:smartTag>
      <w:r w:rsidRPr="00581494">
        <w:rPr>
          <w:lang w:val="en-CA"/>
        </w:rPr>
        <w:t xml:space="preserve"> Press, NY. P 302-305). </w:t>
      </w:r>
      <w:r w:rsidRPr="009026A4">
        <w:t>Après quelques transformations algébriques simples utilisant des notions fondamentales de thermodynamique, le point de rosée (température en ºC) est donné par :</w:t>
      </w:r>
    </w:p>
    <w:p w14:paraId="0A5629FE" w14:textId="77777777" w:rsidR="009401CA" w:rsidRPr="009026A4" w:rsidRDefault="009401CA" w:rsidP="009401CA">
      <w:pPr>
        <w:tabs>
          <w:tab w:val="num" w:pos="1440"/>
        </w:tabs>
      </w:pPr>
    </w:p>
    <w:p w14:paraId="26959B90" w14:textId="41E21FD2" w:rsidR="009401CA" w:rsidRPr="009026A4" w:rsidRDefault="009401CA" w:rsidP="009401CA">
      <w:pPr>
        <w:tabs>
          <w:tab w:val="center" w:pos="4320"/>
          <w:tab w:val="right" w:pos="8640"/>
        </w:tabs>
      </w:pPr>
      <w:r w:rsidRPr="009026A4">
        <w:tab/>
      </w:r>
      <w:r w:rsidRPr="009026A4">
        <w:rPr>
          <w:position w:val="-34"/>
        </w:rPr>
        <w:object w:dxaOrig="2340" w:dyaOrig="880" w14:anchorId="24C3FCCA">
          <v:shape id="_x0000_i1030" type="#_x0000_t75" style="width:115.95pt;height:43.95pt" o:ole="">
            <v:imagedata r:id="rId65" o:title=""/>
          </v:shape>
          <o:OLEObject Type="Embed" ProgID="Equation.3" ShapeID="_x0000_i1030" DrawAspect="Content" ObjectID="_1743832570" r:id="rId66"/>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bookmarkStart w:id="70" w:name="ZEqnNum254217"/>
      <w:r w:rsidRPr="009026A4">
        <w:instrText>[</w:instrText>
      </w:r>
      <w:fldSimple w:instr=" SEQ MTEqn \c \* Arabic \* MERGEFORMAT ">
        <w:r w:rsidR="0063407F">
          <w:rPr>
            <w:noProof/>
          </w:rPr>
          <w:instrText>3</w:instrText>
        </w:r>
      </w:fldSimple>
      <w:r w:rsidRPr="009026A4">
        <w:instrText>]</w:instrText>
      </w:r>
      <w:bookmarkEnd w:id="70"/>
      <w:r w:rsidRPr="009026A4">
        <w:fldChar w:fldCharType="end"/>
      </w:r>
    </w:p>
    <w:p w14:paraId="547DB62F" w14:textId="77777777" w:rsidR="009401CA" w:rsidRPr="009026A4" w:rsidRDefault="009401CA" w:rsidP="009401CA">
      <w:pPr>
        <w:tabs>
          <w:tab w:val="num" w:pos="1440"/>
        </w:tabs>
      </w:pPr>
    </w:p>
    <w:p w14:paraId="75C2FEDD" w14:textId="77777777" w:rsidR="009401CA" w:rsidRPr="009026A4" w:rsidRDefault="009401CA" w:rsidP="009401CA">
      <w:r w:rsidRPr="009026A4">
        <w:t>où </w:t>
      </w:r>
      <w:r w:rsidRPr="009026A4">
        <w:rPr>
          <w:i/>
        </w:rPr>
        <w:t>T</w:t>
      </w:r>
      <w:r w:rsidRPr="009026A4">
        <w:t xml:space="preserve"> est la température de l</w:t>
      </w:r>
      <w:r w:rsidR="0098105F">
        <w:t>’</w:t>
      </w:r>
      <w:r w:rsidRPr="009026A4">
        <w:t xml:space="preserve">air (ºC), </w:t>
      </w:r>
      <w:proofErr w:type="spellStart"/>
      <w:r w:rsidRPr="009026A4">
        <w:t>R</w:t>
      </w:r>
      <w:r w:rsidRPr="009026A4">
        <w:rPr>
          <w:vertAlign w:val="subscript"/>
        </w:rPr>
        <w:t>v</w:t>
      </w:r>
      <w:proofErr w:type="spellEnd"/>
      <w:r w:rsidRPr="009026A4">
        <w:t> = 461 J/ºK/kg est la constante des gaz pour la vapeur d</w:t>
      </w:r>
      <w:r w:rsidR="0098105F">
        <w:t>’</w:t>
      </w:r>
      <w:r w:rsidRPr="009026A4">
        <w:t>eau, L = 2,5×10</w:t>
      </w:r>
      <w:r w:rsidRPr="009026A4">
        <w:rPr>
          <w:vertAlign w:val="superscript"/>
        </w:rPr>
        <w:t>6</w:t>
      </w:r>
      <w:r w:rsidRPr="009026A4">
        <w:t> J/kg est la chaleur latente de l</w:t>
      </w:r>
      <w:r w:rsidR="0098105F">
        <w:t>’</w:t>
      </w:r>
      <w:r w:rsidRPr="009026A4">
        <w:t>eau au-dessus de l</w:t>
      </w:r>
      <w:r w:rsidR="0098105F">
        <w:t>’</w:t>
      </w:r>
      <w:r w:rsidRPr="009026A4">
        <w:t>eau (c</w:t>
      </w:r>
      <w:r w:rsidR="0098105F">
        <w:t>’</w:t>
      </w:r>
      <w:r w:rsidRPr="009026A4">
        <w:t>est-à-dire lorsqu</w:t>
      </w:r>
      <w:r w:rsidR="0098105F">
        <w:t>’</w:t>
      </w:r>
      <w:r w:rsidRPr="009026A4">
        <w:t>il n</w:t>
      </w:r>
      <w:r w:rsidR="0098105F">
        <w:t>’</w:t>
      </w:r>
      <w:r w:rsidRPr="009026A4">
        <w:t xml:space="preserve">y a pas de sublimation de la vapeur en glace), et </w:t>
      </w:r>
      <w:r w:rsidRPr="009026A4">
        <w:rPr>
          <w:i/>
        </w:rPr>
        <w:t>r</w:t>
      </w:r>
      <w:r w:rsidRPr="009026A4">
        <w:t xml:space="preserve"> est l</w:t>
      </w:r>
      <w:r w:rsidR="0098105F">
        <w:t>’</w:t>
      </w:r>
      <w:r w:rsidRPr="009026A4">
        <w:t>humidité relative/100, définie ci-dessus.</w:t>
      </w:r>
    </w:p>
    <w:p w14:paraId="54B863AA" w14:textId="77777777" w:rsidR="009401CA" w:rsidRPr="009026A4" w:rsidRDefault="009401CA" w:rsidP="009401CA"/>
    <w:p w14:paraId="40D44281" w14:textId="77777777" w:rsidR="009401CA" w:rsidRPr="009026A4" w:rsidRDefault="00581494" w:rsidP="00E95183">
      <w:pPr>
        <w:pStyle w:val="Titre3"/>
      </w:pPr>
      <w:bookmarkStart w:id="71" w:name="_Toc348100112"/>
      <w:r>
        <w:br w:type="page"/>
      </w:r>
      <w:bookmarkStart w:id="72" w:name="_Toc503271170"/>
      <w:r w:rsidR="009401CA" w:rsidRPr="009026A4">
        <w:lastRenderedPageBreak/>
        <w:t>Génération des vitesses de vent quotidiennes à partir des normales mensuelles</w:t>
      </w:r>
      <w:bookmarkEnd w:id="71"/>
      <w:bookmarkEnd w:id="72"/>
    </w:p>
    <w:p w14:paraId="2A082F39" w14:textId="77777777" w:rsidR="009401CA" w:rsidRPr="009026A4" w:rsidRDefault="009401CA" w:rsidP="009401CA"/>
    <w:p w14:paraId="170867D0" w14:textId="77777777" w:rsidR="009401CA" w:rsidRPr="009026A4" w:rsidRDefault="009401CA" w:rsidP="009401CA">
      <w:pPr>
        <w:tabs>
          <w:tab w:val="num" w:pos="1200"/>
        </w:tabs>
      </w:pPr>
      <w:r w:rsidRPr="009026A4">
        <w:t>Les normales de vitesses du vent dans BioSIM sont 12 moyennes mensuelles </w:t>
      </w:r>
      <w:r w:rsidRPr="009026A4">
        <w:rPr>
          <w:position w:val="-6"/>
        </w:rPr>
        <w:object w:dxaOrig="240" w:dyaOrig="260" w14:anchorId="0DC5A754">
          <v:shape id="_x0000_i1031" type="#_x0000_t75" style="width:13.1pt;height:13.1pt" o:ole="">
            <v:imagedata r:id="rId67" o:title=""/>
          </v:shape>
          <o:OLEObject Type="Embed" ProgID="Equation.DSMT4" ShapeID="_x0000_i1031" DrawAspect="Content" ObjectID="_1743832571" r:id="rId68"/>
        </w:object>
      </w:r>
      <w:r w:rsidRPr="009026A4">
        <w:t xml:space="preserve"> et l</w:t>
      </w:r>
      <w:r w:rsidR="0098105F">
        <w:t>’</w:t>
      </w:r>
      <w:r w:rsidRPr="009026A4">
        <w:t xml:space="preserve">écart type est </w:t>
      </w:r>
      <w:r w:rsidRPr="009026A4">
        <w:rPr>
          <w:position w:val="-12"/>
        </w:rPr>
        <w:object w:dxaOrig="320" w:dyaOrig="360" w14:anchorId="72B1021A">
          <v:shape id="_x0000_i1032" type="#_x0000_t75" style="width:13.1pt;height:19.15pt" o:ole="">
            <v:imagedata r:id="rId69" o:title=""/>
          </v:shape>
          <o:OLEObject Type="Embed" ProgID="Equation.DSMT4" ShapeID="_x0000_i1032" DrawAspect="Content" ObjectID="_1743832572" r:id="rId70"/>
        </w:object>
      </w:r>
      <w:r w:rsidRPr="009026A4">
        <w:t xml:space="preserve"> de ln (vitesse du vent, en km/h). Les valeurs de vitesses du vent quotidiennes stochastiques </w:t>
      </w:r>
      <w:r w:rsidRPr="009026A4">
        <w:rPr>
          <w:i/>
        </w:rPr>
        <w:t>w</w:t>
      </w:r>
      <w:r w:rsidRPr="009026A4">
        <w:t xml:space="preserve"> sont générées de façon aléatoire à partir de la distribution log-normale :</w:t>
      </w:r>
    </w:p>
    <w:p w14:paraId="388362B1" w14:textId="77777777" w:rsidR="009401CA" w:rsidRPr="009026A4" w:rsidRDefault="009401CA" w:rsidP="009401CA">
      <w:pPr>
        <w:tabs>
          <w:tab w:val="num" w:pos="1440"/>
        </w:tabs>
        <w:ind w:left="360"/>
      </w:pPr>
    </w:p>
    <w:p w14:paraId="236DE8C2" w14:textId="386CCC4C" w:rsidR="009401CA" w:rsidRPr="009026A4" w:rsidRDefault="009401CA" w:rsidP="009401CA">
      <w:pPr>
        <w:tabs>
          <w:tab w:val="center" w:pos="4320"/>
          <w:tab w:val="right" w:pos="8640"/>
        </w:tabs>
        <w:ind w:left="360"/>
      </w:pPr>
      <w:r w:rsidRPr="009026A4">
        <w:tab/>
      </w:r>
      <w:r w:rsidRPr="009026A4">
        <w:rPr>
          <w:position w:val="-12"/>
        </w:rPr>
        <w:object w:dxaOrig="1840" w:dyaOrig="440" w14:anchorId="0BAA8F51">
          <v:shape id="_x0000_i1033" type="#_x0000_t75" style="width:91.65pt;height:21.5pt" o:ole="">
            <v:imagedata r:id="rId71" o:title=""/>
          </v:shape>
          <o:OLEObject Type="Embed" ProgID="Equation.3" ShapeID="_x0000_i1033" DrawAspect="Content" ObjectID="_1743832573" r:id="rId72"/>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bookmarkStart w:id="73" w:name="ZEqnNum577718"/>
      <w:r w:rsidRPr="009026A4">
        <w:instrText>[</w:instrText>
      </w:r>
      <w:fldSimple w:instr=" SEQ MTEqn \c \* Arabic \* MERGEFORMAT ">
        <w:r w:rsidR="0063407F">
          <w:rPr>
            <w:noProof/>
          </w:rPr>
          <w:instrText>4</w:instrText>
        </w:r>
      </w:fldSimple>
      <w:r w:rsidRPr="009026A4">
        <w:instrText>]</w:instrText>
      </w:r>
      <w:bookmarkEnd w:id="73"/>
      <w:r w:rsidRPr="009026A4">
        <w:fldChar w:fldCharType="end"/>
      </w:r>
    </w:p>
    <w:p w14:paraId="4A8726C1" w14:textId="77777777" w:rsidR="009401CA" w:rsidRPr="009026A4" w:rsidRDefault="009401CA" w:rsidP="009401CA">
      <w:pPr>
        <w:tabs>
          <w:tab w:val="num" w:pos="1440"/>
        </w:tabs>
        <w:ind w:left="360"/>
      </w:pPr>
    </w:p>
    <w:p w14:paraId="3DE69082" w14:textId="77777777" w:rsidR="009401CA" w:rsidRPr="009026A4" w:rsidRDefault="009401CA" w:rsidP="00E95183">
      <w:pPr>
        <w:pStyle w:val="Titre3"/>
      </w:pPr>
      <w:bookmarkStart w:id="74" w:name="_Toc348100113"/>
      <w:bookmarkStart w:id="75" w:name="_Toc503271171"/>
      <w:r w:rsidRPr="009026A4">
        <w:t>Génération des chutes de neige et de l</w:t>
      </w:r>
      <w:r w:rsidR="0098105F">
        <w:t>’</w:t>
      </w:r>
      <w:r w:rsidRPr="009026A4">
        <w:t>équivalent en eau de la neige</w:t>
      </w:r>
      <w:bookmarkEnd w:id="74"/>
      <w:bookmarkEnd w:id="75"/>
    </w:p>
    <w:p w14:paraId="51428F43" w14:textId="77777777" w:rsidR="009401CA" w:rsidRPr="009026A4" w:rsidRDefault="009401CA" w:rsidP="009401CA"/>
    <w:p w14:paraId="017ED47C" w14:textId="77777777" w:rsidR="009401CA" w:rsidRPr="009026A4" w:rsidRDefault="009401CA" w:rsidP="009401CA">
      <w:r w:rsidRPr="009026A4">
        <w:t>Ce module a été étalonné à partir d</w:t>
      </w:r>
      <w:r w:rsidR="0098105F">
        <w:t>’</w:t>
      </w:r>
      <w:r w:rsidRPr="009026A4">
        <w:t xml:space="preserve">emplacements en Amérique du Nord au-dessus de 30° N et entre -180 et -50° E, Brown et coll. </w:t>
      </w:r>
      <w:r w:rsidRPr="005477CA">
        <w:rPr>
          <w:lang w:val="en-CA"/>
        </w:rPr>
        <w:t xml:space="preserve">2003 (Brown RD, </w:t>
      </w:r>
      <w:proofErr w:type="spellStart"/>
      <w:r w:rsidRPr="005477CA">
        <w:rPr>
          <w:lang w:val="en-CA"/>
        </w:rPr>
        <w:t>Brasnett</w:t>
      </w:r>
      <w:proofErr w:type="spellEnd"/>
      <w:r w:rsidRPr="005477CA">
        <w:rPr>
          <w:lang w:val="en-CA"/>
        </w:rPr>
        <w:t xml:space="preserve"> B, Robinson D. 2003. </w:t>
      </w:r>
      <w:r w:rsidRPr="00581494">
        <w:rPr>
          <w:i/>
          <w:lang w:val="en-CA"/>
        </w:rPr>
        <w:t>Gridded North American monthly snow depth and snow water equivalent for GCM evaluation</w:t>
      </w:r>
      <w:r w:rsidRPr="00581494">
        <w:rPr>
          <w:lang w:val="en-CA"/>
        </w:rPr>
        <w:t xml:space="preserve">. </w:t>
      </w:r>
      <w:proofErr w:type="spellStart"/>
      <w:r w:rsidRPr="009026A4">
        <w:t>Atmosphere</w:t>
      </w:r>
      <w:proofErr w:type="spellEnd"/>
      <w:r w:rsidRPr="009026A4">
        <w:t xml:space="preserve"> and </w:t>
      </w:r>
      <w:proofErr w:type="spellStart"/>
      <w:r w:rsidRPr="009026A4">
        <w:t>Ocean</w:t>
      </w:r>
      <w:proofErr w:type="spellEnd"/>
      <w:r w:rsidRPr="009026A4">
        <w:t xml:space="preserve"> 41: 1-14). La température à laquelle les précipitations tombent sous forme de neige et à laquelle la neige fond a été prise comme fonction de la température de l</w:t>
      </w:r>
      <w:r w:rsidR="0098105F">
        <w:t>’</w:t>
      </w:r>
      <w:r w:rsidRPr="009026A4">
        <w:t>air :</w:t>
      </w:r>
    </w:p>
    <w:p w14:paraId="79AA5609" w14:textId="77777777" w:rsidR="009401CA" w:rsidRPr="009026A4" w:rsidRDefault="009401CA" w:rsidP="009401CA"/>
    <w:p w14:paraId="16B391EE" w14:textId="7A9A0F6D" w:rsidR="009401CA" w:rsidRPr="009026A4" w:rsidRDefault="009401CA" w:rsidP="009401CA">
      <w:pPr>
        <w:tabs>
          <w:tab w:val="center" w:pos="4680"/>
          <w:tab w:val="right" w:pos="8640"/>
        </w:tabs>
      </w:pPr>
      <w:r w:rsidRPr="009026A4">
        <w:tab/>
      </w:r>
      <w:proofErr w:type="spellStart"/>
      <w:r w:rsidRPr="009026A4">
        <w:rPr>
          <w:i/>
        </w:rPr>
        <w:t>T</w:t>
      </w:r>
      <w:r w:rsidRPr="009026A4">
        <w:rPr>
          <w:i/>
          <w:vertAlign w:val="subscript"/>
        </w:rPr>
        <w:t>neige</w:t>
      </w:r>
      <w:proofErr w:type="spellEnd"/>
      <w:r w:rsidRPr="009026A4">
        <w:t xml:space="preserve"> = 1,581 + 0,021 Longitude</w: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r w:rsidRPr="009026A4">
        <w:instrText>[</w:instrText>
      </w:r>
      <w:fldSimple w:instr=" SEQ MTEqn \c \* Arabic \* MERGEFORMAT ">
        <w:r w:rsidR="0063407F">
          <w:rPr>
            <w:noProof/>
          </w:rPr>
          <w:instrText>5</w:instrText>
        </w:r>
      </w:fldSimple>
      <w:r w:rsidRPr="009026A4">
        <w:instrText>]</w:instrText>
      </w:r>
      <w:r w:rsidRPr="009026A4">
        <w:fldChar w:fldCharType="end"/>
      </w:r>
    </w:p>
    <w:p w14:paraId="01F223D1" w14:textId="77777777" w:rsidR="009401CA" w:rsidRPr="009026A4" w:rsidRDefault="009401CA" w:rsidP="009401CA"/>
    <w:p w14:paraId="4154BFEC" w14:textId="22CB677E" w:rsidR="009401CA" w:rsidRPr="009026A4" w:rsidRDefault="009401CA" w:rsidP="009401CA">
      <w:pPr>
        <w:tabs>
          <w:tab w:val="center" w:pos="4680"/>
          <w:tab w:val="right" w:pos="8640"/>
        </w:tabs>
      </w:pPr>
      <w:r w:rsidRPr="009026A4">
        <w:tab/>
      </w:r>
      <w:proofErr w:type="spellStart"/>
      <w:r w:rsidRPr="009026A4">
        <w:rPr>
          <w:i/>
        </w:rPr>
        <w:t>T</w:t>
      </w:r>
      <w:r w:rsidRPr="009026A4">
        <w:rPr>
          <w:i/>
          <w:vertAlign w:val="subscript"/>
        </w:rPr>
        <w:t>fonte</w:t>
      </w:r>
      <w:proofErr w:type="spellEnd"/>
      <w:r w:rsidRPr="009026A4">
        <w:t xml:space="preserve"> = 3,762 - 0,043 Longitude</w: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r w:rsidRPr="009026A4">
        <w:instrText>[</w:instrText>
      </w:r>
      <w:fldSimple w:instr=" SEQ MTEqn \c \* Arabic \* MERGEFORMAT ">
        <w:r w:rsidR="0063407F">
          <w:rPr>
            <w:noProof/>
          </w:rPr>
          <w:instrText>6</w:instrText>
        </w:r>
      </w:fldSimple>
      <w:r w:rsidRPr="009026A4">
        <w:instrText>]</w:instrText>
      </w:r>
      <w:r w:rsidRPr="009026A4">
        <w:fldChar w:fldCharType="end"/>
      </w:r>
    </w:p>
    <w:p w14:paraId="6B53A703" w14:textId="77777777" w:rsidR="009401CA" w:rsidRPr="009026A4" w:rsidRDefault="009401CA" w:rsidP="009401CA"/>
    <w:p w14:paraId="033B0C9D" w14:textId="77777777" w:rsidR="009401CA" w:rsidRPr="009026A4" w:rsidRDefault="009401CA" w:rsidP="009401CA">
      <w:r w:rsidRPr="009026A4">
        <w:t>(La longitude est exprimée en degrés décimaux.)</w:t>
      </w:r>
    </w:p>
    <w:p w14:paraId="0B5F9384" w14:textId="77777777" w:rsidR="009401CA" w:rsidRPr="009026A4" w:rsidRDefault="009401CA" w:rsidP="009401CA"/>
    <w:p w14:paraId="6CAAF66F" w14:textId="77777777" w:rsidR="009401CA" w:rsidRPr="009026A4" w:rsidRDefault="009401CA" w:rsidP="00E95183">
      <w:pPr>
        <w:pStyle w:val="Titre3"/>
      </w:pPr>
      <w:bookmarkStart w:id="76" w:name="_Toc348100114"/>
      <w:bookmarkStart w:id="77" w:name="_Toc503271172"/>
      <w:r w:rsidRPr="009026A4">
        <w:t>Rayonnement solaire</w:t>
      </w:r>
      <w:bookmarkEnd w:id="76"/>
      <w:bookmarkEnd w:id="77"/>
    </w:p>
    <w:p w14:paraId="75BCFC18" w14:textId="77777777" w:rsidR="009401CA" w:rsidRPr="009026A4" w:rsidRDefault="009401CA" w:rsidP="009401CA"/>
    <w:p w14:paraId="6E20187B" w14:textId="77777777" w:rsidR="009401CA" w:rsidRPr="009026A4" w:rsidRDefault="009401CA" w:rsidP="009401CA">
      <w:pPr>
        <w:pStyle w:val="NormalWeb"/>
        <w:rPr>
          <w:color w:val="008000"/>
          <w:szCs w:val="24"/>
        </w:rPr>
      </w:pPr>
      <w:r w:rsidRPr="009026A4">
        <w:t>Le rayonnement solaire est calculé à l</w:t>
      </w:r>
      <w:r w:rsidR="0098105F">
        <w:t>’</w:t>
      </w:r>
      <w:r w:rsidRPr="009026A4">
        <w:t>aide d</w:t>
      </w:r>
      <w:r w:rsidR="0098105F">
        <w:t>’</w:t>
      </w:r>
      <w:r w:rsidRPr="009026A4">
        <w:t xml:space="preserve">un module extrait du programme MTCLIM version 4.3 (Peter Thornton, </w:t>
      </w:r>
      <w:proofErr w:type="spellStart"/>
      <w:r w:rsidRPr="009026A4">
        <w:t>Numerical</w:t>
      </w:r>
      <w:proofErr w:type="spellEnd"/>
      <w:r w:rsidRPr="009026A4">
        <w:t xml:space="preserve"> </w:t>
      </w:r>
      <w:proofErr w:type="spellStart"/>
      <w:r w:rsidRPr="009026A4">
        <w:t>Terradynamic</w:t>
      </w:r>
      <w:proofErr w:type="spellEnd"/>
      <w:r w:rsidRPr="009026A4">
        <w:t xml:space="preserve"> Simulation Group, </w:t>
      </w:r>
      <w:proofErr w:type="spellStart"/>
      <w:r w:rsidRPr="009026A4">
        <w:t>School</w:t>
      </w:r>
      <w:proofErr w:type="spellEnd"/>
      <w:r w:rsidRPr="009026A4">
        <w:t xml:space="preserve"> of </w:t>
      </w:r>
      <w:proofErr w:type="spellStart"/>
      <w:r w:rsidRPr="009026A4">
        <w:t>Forestry</w:t>
      </w:r>
      <w:proofErr w:type="spellEnd"/>
      <w:r w:rsidRPr="009026A4">
        <w:t xml:space="preserve">, </w:t>
      </w:r>
      <w:proofErr w:type="spellStart"/>
      <w:r w:rsidRPr="009026A4">
        <w:t>University</w:t>
      </w:r>
      <w:proofErr w:type="spellEnd"/>
      <w:r w:rsidRPr="009026A4">
        <w:t xml:space="preserve"> of Montana, Missoula, MT, USA), disponible à </w:t>
      </w:r>
      <w:hyperlink r:id="rId73" w:history="1">
        <w:r w:rsidR="005164E0">
          <w:rPr>
            <w:rStyle w:val="Hyperlien"/>
          </w:rPr>
          <w:t>http://www.ntsg.umt.edu/project/mt-clim.php</w:t>
        </w:r>
      </w:hyperlink>
      <w:r w:rsidRPr="009026A4">
        <w:rPr>
          <w:color w:val="008000"/>
        </w:rPr>
        <w:t>.</w:t>
      </w:r>
    </w:p>
    <w:p w14:paraId="605818F3" w14:textId="77777777" w:rsidR="009401CA" w:rsidRPr="009026A4" w:rsidRDefault="009401CA" w:rsidP="009401CA"/>
    <w:p w14:paraId="2EC1FC45" w14:textId="77777777" w:rsidR="009401CA" w:rsidRPr="009026A4" w:rsidRDefault="009401CA" w:rsidP="00E95183">
      <w:pPr>
        <w:pStyle w:val="Titre3"/>
      </w:pPr>
      <w:bookmarkStart w:id="78" w:name="_Toc348100115"/>
      <w:bookmarkStart w:id="79" w:name="_Toc503271173"/>
      <w:r w:rsidRPr="009026A4">
        <w:t>Assemblage du régime</w:t>
      </w:r>
      <w:bookmarkEnd w:id="78"/>
      <w:bookmarkEnd w:id="79"/>
    </w:p>
    <w:p w14:paraId="62F79C4F" w14:textId="77777777" w:rsidR="009401CA" w:rsidRPr="009026A4" w:rsidRDefault="009401CA" w:rsidP="009401CA"/>
    <w:p w14:paraId="50347A36" w14:textId="2F823286" w:rsidR="009401CA" w:rsidRDefault="009401CA" w:rsidP="009401CA">
      <w:pPr>
        <w:jc w:val="both"/>
      </w:pPr>
      <w:r w:rsidRPr="009026A4">
        <w:t>Les régimes météorologiques sont assemblés de la façon suivante. D</w:t>
      </w:r>
      <w:r w:rsidR="0098105F">
        <w:t>’</w:t>
      </w:r>
      <w:r w:rsidRPr="009026A4">
        <w:t>abord, des normales quotidiennes aléatoires, ajustées et pondérées constituent la série chronologique quotidienne de températures minimales et maximales (et autres variables météorologiques au besoin). Ensuite, si des données quotidiennes (y compris des prévisions) sont utilisées et disponibles, elles sont ajustées et utilisées pour remplacer les normales aléatoires. Ainsi, les valeurs manquantes dans les observations quotidiennes et les conditions météorologiques futures (au-delà des prévisions) sont remplacées par des normales aléatoires.</w:t>
      </w:r>
    </w:p>
    <w:p w14:paraId="30D900EB" w14:textId="5F5BDBB0" w:rsidR="00E95183" w:rsidRDefault="00E95183" w:rsidP="009401CA">
      <w:pPr>
        <w:jc w:val="both"/>
      </w:pPr>
    </w:p>
    <w:p w14:paraId="64F37469" w14:textId="74A4D841" w:rsidR="00E95183" w:rsidRPr="009026A4" w:rsidRDefault="00E95183" w:rsidP="00E95183">
      <w:pPr>
        <w:pStyle w:val="Titre3"/>
      </w:pPr>
      <w:proofErr w:type="spellStart"/>
      <w:r>
        <w:t>Gération</w:t>
      </w:r>
      <w:proofErr w:type="spellEnd"/>
      <w:r>
        <w:t xml:space="preserve"> de données horaires</w:t>
      </w:r>
    </w:p>
    <w:p w14:paraId="6207DBF5" w14:textId="77777777" w:rsidR="00E95183" w:rsidRPr="009026A4" w:rsidRDefault="00E95183" w:rsidP="009401CA">
      <w:pPr>
        <w:jc w:val="both"/>
      </w:pPr>
    </w:p>
    <w:p w14:paraId="08413898" w14:textId="08CD3D2A" w:rsidR="009401CA" w:rsidRPr="009026A4" w:rsidRDefault="00E95183" w:rsidP="009401CA">
      <w:pPr>
        <w:jc w:val="both"/>
      </w:pPr>
      <w:r>
        <w:t>Les données horaires sont calculé à partir des données quotidiennes.</w:t>
      </w:r>
    </w:p>
    <w:p w14:paraId="4924E3EE" w14:textId="77777777" w:rsidR="009401CA" w:rsidRPr="009026A4" w:rsidRDefault="00581494" w:rsidP="00EF059B">
      <w:pPr>
        <w:pStyle w:val="Titre2"/>
      </w:pPr>
      <w:bookmarkStart w:id="80" w:name="_Toc348100116"/>
      <w:r>
        <w:br w:type="page"/>
      </w:r>
      <w:bookmarkStart w:id="81" w:name="_Toc503271174"/>
      <w:r w:rsidR="009401CA" w:rsidRPr="009026A4">
        <w:lastRenderedPageBreak/>
        <w:t>Données liées</w:t>
      </w:r>
      <w:bookmarkEnd w:id="80"/>
      <w:bookmarkEnd w:id="81"/>
    </w:p>
    <w:p w14:paraId="2748EA98" w14:textId="77777777" w:rsidR="009401CA" w:rsidRPr="009026A4" w:rsidRDefault="009401CA" w:rsidP="009401CA">
      <w:pPr>
        <w:jc w:val="both"/>
      </w:pPr>
    </w:p>
    <w:p w14:paraId="335C877C" w14:textId="402A22CE" w:rsidR="009401CA" w:rsidRPr="009026A4" w:rsidRDefault="009401CA" w:rsidP="009401CA">
      <w:pPr>
        <w:jc w:val="both"/>
      </w:pPr>
      <w:r w:rsidRPr="009026A4">
        <w:t xml:space="preserve">On peut lier </w:t>
      </w:r>
      <w:r w:rsidR="00A2665C">
        <w:t>huit</w:t>
      </w:r>
      <w:r w:rsidR="007122A7">
        <w:t xml:space="preserve"> </w:t>
      </w:r>
      <w:r w:rsidRPr="009026A4">
        <w:t>types de données à BioSIM :</w:t>
      </w:r>
    </w:p>
    <w:p w14:paraId="7FC677B6" w14:textId="77777777" w:rsidR="009401CA" w:rsidRPr="009026A4" w:rsidRDefault="009401CA" w:rsidP="009401CA">
      <w:pPr>
        <w:jc w:val="both"/>
      </w:pPr>
    </w:p>
    <w:p w14:paraId="7BEB6EE2" w14:textId="5CFBE360" w:rsidR="009401CA" w:rsidRPr="009026A4" w:rsidRDefault="009401CA" w:rsidP="000C369D">
      <w:pPr>
        <w:numPr>
          <w:ilvl w:val="0"/>
          <w:numId w:val="10"/>
        </w:numPr>
        <w:jc w:val="both"/>
        <w:rPr>
          <w:b/>
        </w:rPr>
      </w:pPr>
      <w:r w:rsidRPr="009026A4">
        <w:rPr>
          <w:b/>
        </w:rPr>
        <w:t>bases de données m</w:t>
      </w:r>
      <w:r w:rsidR="007122A7">
        <w:rPr>
          <w:b/>
        </w:rPr>
        <w:t>étéorologiques sur les normales</w:t>
      </w:r>
    </w:p>
    <w:p w14:paraId="1209D85A" w14:textId="785CBF0F" w:rsidR="009401CA" w:rsidRDefault="009401CA" w:rsidP="000C369D">
      <w:pPr>
        <w:numPr>
          <w:ilvl w:val="0"/>
          <w:numId w:val="10"/>
        </w:numPr>
        <w:jc w:val="both"/>
        <w:rPr>
          <w:b/>
        </w:rPr>
      </w:pPr>
      <w:r w:rsidRPr="009026A4">
        <w:rPr>
          <w:b/>
        </w:rPr>
        <w:t>bases de données météorologiques quotidienn</w:t>
      </w:r>
      <w:r w:rsidR="007122A7">
        <w:rPr>
          <w:b/>
        </w:rPr>
        <w:t>es</w:t>
      </w:r>
    </w:p>
    <w:p w14:paraId="4CE16E92" w14:textId="7F487F86" w:rsidR="007122A7" w:rsidRDefault="007122A7" w:rsidP="007122A7">
      <w:pPr>
        <w:numPr>
          <w:ilvl w:val="0"/>
          <w:numId w:val="10"/>
        </w:numPr>
        <w:jc w:val="both"/>
        <w:rPr>
          <w:b/>
        </w:rPr>
      </w:pPr>
      <w:r w:rsidRPr="009026A4">
        <w:rPr>
          <w:b/>
        </w:rPr>
        <w:t xml:space="preserve">bases de données météorologiques </w:t>
      </w:r>
      <w:r>
        <w:rPr>
          <w:b/>
        </w:rPr>
        <w:t>horaires</w:t>
      </w:r>
    </w:p>
    <w:p w14:paraId="1126787D" w14:textId="29ECACF7" w:rsidR="007122A7" w:rsidRPr="009026A4" w:rsidRDefault="007122A7" w:rsidP="007122A7">
      <w:pPr>
        <w:numPr>
          <w:ilvl w:val="0"/>
          <w:numId w:val="10"/>
        </w:numPr>
        <w:jc w:val="both"/>
        <w:rPr>
          <w:b/>
        </w:rPr>
      </w:pPr>
      <w:r w:rsidRPr="009026A4">
        <w:rPr>
          <w:b/>
        </w:rPr>
        <w:t xml:space="preserve">bases de données météorologiques </w:t>
      </w:r>
      <w:r>
        <w:rPr>
          <w:b/>
        </w:rPr>
        <w:t>sous forme de grille</w:t>
      </w:r>
    </w:p>
    <w:p w14:paraId="1EBDBF1A" w14:textId="08E5D691" w:rsidR="009401CA" w:rsidRPr="009026A4" w:rsidRDefault="009401CA" w:rsidP="000C369D">
      <w:pPr>
        <w:numPr>
          <w:ilvl w:val="0"/>
          <w:numId w:val="10"/>
        </w:numPr>
        <w:jc w:val="both"/>
        <w:rPr>
          <w:b/>
        </w:rPr>
      </w:pPr>
      <w:r w:rsidRPr="009026A4">
        <w:rPr>
          <w:b/>
        </w:rPr>
        <w:t>cartes d</w:t>
      </w:r>
      <w:r w:rsidR="0098105F">
        <w:rPr>
          <w:b/>
        </w:rPr>
        <w:t>’</w:t>
      </w:r>
      <w:r w:rsidR="007122A7">
        <w:rPr>
          <w:b/>
        </w:rPr>
        <w:t>intrants (DEM)</w:t>
      </w:r>
    </w:p>
    <w:p w14:paraId="70590A14" w14:textId="42CA075C" w:rsidR="009401CA" w:rsidRDefault="007122A7" w:rsidP="000C369D">
      <w:pPr>
        <w:numPr>
          <w:ilvl w:val="0"/>
          <w:numId w:val="10"/>
        </w:numPr>
        <w:jc w:val="both"/>
        <w:rPr>
          <w:b/>
        </w:rPr>
      </w:pPr>
      <w:r>
        <w:rPr>
          <w:b/>
        </w:rPr>
        <w:t>modèles</w:t>
      </w:r>
    </w:p>
    <w:p w14:paraId="5B892797" w14:textId="21840D39" w:rsidR="00A2665C" w:rsidRDefault="00A2665C" w:rsidP="000C369D">
      <w:pPr>
        <w:numPr>
          <w:ilvl w:val="0"/>
          <w:numId w:val="10"/>
        </w:numPr>
        <w:jc w:val="both"/>
        <w:rPr>
          <w:b/>
        </w:rPr>
      </w:pPr>
      <w:r>
        <w:rPr>
          <w:b/>
        </w:rPr>
        <w:t>Projet de mise à jour météorologique</w:t>
      </w:r>
    </w:p>
    <w:p w14:paraId="61FC1288" w14:textId="01BF26B1" w:rsidR="00A2665C" w:rsidRPr="009026A4" w:rsidRDefault="00A2665C" w:rsidP="000C369D">
      <w:pPr>
        <w:numPr>
          <w:ilvl w:val="0"/>
          <w:numId w:val="10"/>
        </w:numPr>
        <w:jc w:val="both"/>
        <w:rPr>
          <w:b/>
        </w:rPr>
      </w:pPr>
      <w:r>
        <w:rPr>
          <w:b/>
        </w:rPr>
        <w:t>Scriptes R</w:t>
      </w:r>
    </w:p>
    <w:p w14:paraId="22E4A5F7" w14:textId="77777777" w:rsidR="009401CA" w:rsidRPr="009026A4" w:rsidRDefault="009401CA" w:rsidP="009401CA">
      <w:pPr>
        <w:jc w:val="both"/>
      </w:pPr>
    </w:p>
    <w:p w14:paraId="38BFC295" w14:textId="58F7B2AD" w:rsidR="009401CA" w:rsidRPr="009026A4" w:rsidRDefault="009401CA" w:rsidP="009401CA">
      <w:pPr>
        <w:jc w:val="both"/>
      </w:pPr>
      <w:r w:rsidRPr="009026A4">
        <w:t>Les données peuvent être dans des répertoires différents. Ces fichiers peuvent être généraux pour tous les projets, ou ils peuvent être locaux pour un seul projet. Tous les fichiers peuvent être enregistrés dans des répertoires locaux (spécifiques au projet) ou dans des répertoires généraux. Les données météorologiques locales doivent être placées dans le sous-répertoire \</w:t>
      </w:r>
      <w:proofErr w:type="spellStart"/>
      <w:r w:rsidRPr="009026A4">
        <w:t>Weather</w:t>
      </w:r>
      <w:proofErr w:type="spellEnd"/>
      <w:r w:rsidRPr="009026A4">
        <w:t>\ du projet et les cartes d</w:t>
      </w:r>
      <w:r w:rsidR="0098105F">
        <w:t>’</w:t>
      </w:r>
      <w:r w:rsidRPr="009026A4">
        <w:t>intrants locaux (DEM) doivent être placées dans le sous-répertoire \ </w:t>
      </w:r>
      <w:proofErr w:type="spellStart"/>
      <w:r w:rsidRPr="009026A4">
        <w:t>InputMap</w:t>
      </w:r>
      <w:proofErr w:type="spellEnd"/>
      <w:r w:rsidRPr="009026A4">
        <w:t>\ du projet. Ces sous-répertoires sont toujours interrogés en premier (par défaut), il n</w:t>
      </w:r>
      <w:r w:rsidR="0098105F">
        <w:t>’</w:t>
      </w:r>
      <w:r w:rsidRPr="009026A4">
        <w:t>est pas nécessaire de le préciser. On indique les répertoires généraux à interroger à l</w:t>
      </w:r>
      <w:r w:rsidR="0098105F">
        <w:t>’</w:t>
      </w:r>
      <w:r w:rsidRPr="009026A4">
        <w:t xml:space="preserve">aide de </w:t>
      </w:r>
      <w:smartTag w:uri="urn:schemas-microsoft-com:office:smarttags" w:element="PersonName">
        <w:smartTagPr>
          <w:attr w:name="ProductID" w:val="la page R￩pertoires"/>
        </w:smartTagPr>
        <w:r w:rsidRPr="009026A4">
          <w:t xml:space="preserve">la page </w:t>
        </w:r>
        <w:r w:rsidRPr="009026A4">
          <w:rPr>
            <w:i/>
          </w:rPr>
          <w:t>Répertoires</w:t>
        </w:r>
      </w:smartTag>
      <w:r w:rsidRPr="009026A4">
        <w:t xml:space="preserve"> de la boîte de dialogue « Options », que vous pouvez aussi utiliser pour modifier la liste des répertoires dans lesquels BioSIM devrait rechercher les bases de données météorologiques et les DEM.</w:t>
      </w:r>
    </w:p>
    <w:p w14:paraId="2F989D68" w14:textId="77777777" w:rsidR="009401CA" w:rsidRPr="009026A4" w:rsidRDefault="009401CA" w:rsidP="009401CA">
      <w:pPr>
        <w:jc w:val="both"/>
      </w:pPr>
    </w:p>
    <w:p w14:paraId="0CDB5901" w14:textId="5ED41DE9" w:rsidR="009401CA" w:rsidRPr="009026A4" w:rsidRDefault="009401CA" w:rsidP="009401CA">
      <w:pPr>
        <w:jc w:val="both"/>
      </w:pPr>
      <w:r w:rsidRPr="009026A4">
        <w:t>Les répertoires \</w:t>
      </w:r>
      <w:proofErr w:type="spellStart"/>
      <w:r w:rsidRPr="009026A4">
        <w:t>Weather</w:t>
      </w:r>
      <w:proofErr w:type="spellEnd"/>
      <w:r w:rsidRPr="009026A4">
        <w:t>\ généraux s</w:t>
      </w:r>
      <w:r w:rsidR="0098105F">
        <w:t>’</w:t>
      </w:r>
      <w:r w:rsidRPr="009026A4">
        <w:t>appliquent à tous les projets BioSIM – si vous les modifiez, cela affectera la source des données météorologiques utilisées dans toutes les simulations subséquentes. Vous devriez vous assurer que les répertoires \</w:t>
      </w:r>
      <w:proofErr w:type="spellStart"/>
      <w:r w:rsidRPr="009026A4">
        <w:t>Weather</w:t>
      </w:r>
      <w:proofErr w:type="spellEnd"/>
      <w:r w:rsidRPr="009026A4">
        <w:t>\ sont correctement définis avant d</w:t>
      </w:r>
      <w:r w:rsidR="0098105F">
        <w:t>’</w:t>
      </w:r>
      <w:r w:rsidRPr="009026A4">
        <w:t>exécuter</w:t>
      </w:r>
      <w:r w:rsidR="007122A7">
        <w:t xml:space="preserve"> BioSIM</w:t>
      </w:r>
      <w:r w:rsidRPr="009026A4">
        <w:t>. La même remarque s</w:t>
      </w:r>
      <w:r w:rsidR="0098105F">
        <w:t>’</w:t>
      </w:r>
      <w:r w:rsidRPr="009026A4">
        <w:t>applique aux DEM.</w:t>
      </w:r>
    </w:p>
    <w:p w14:paraId="55F23402" w14:textId="77777777" w:rsidR="009401CA" w:rsidRPr="009026A4" w:rsidRDefault="009401CA"/>
    <w:p w14:paraId="47C216DB" w14:textId="77777777" w:rsidR="009401CA" w:rsidRPr="009026A4" w:rsidRDefault="009401CA">
      <w:r w:rsidRPr="009026A4">
        <w:t>Si plusieurs fichiers portent le même nom (dans des répertoires différents), BioSIM les indiquera tous dans les listes utilisées pour les sélectionner, mais il peut seulement accéder au premier répertoire trouvé, qui dépend de l</w:t>
      </w:r>
      <w:r w:rsidR="0098105F">
        <w:t>’</w:t>
      </w:r>
      <w:r w:rsidRPr="009026A4">
        <w:t>ordre dans lequel les répertoires sont interrogés. Les sous-répertoires de projet sont toujours interrogés en premier, et les répertoires généraux sont ensuite interrogés dans le même ordre qu</w:t>
      </w:r>
      <w:r w:rsidR="0098105F">
        <w:t>’</w:t>
      </w:r>
      <w:r w:rsidRPr="009026A4">
        <w:t>ils apparaissent sur la liste de répertoires correspondante.</w:t>
      </w:r>
    </w:p>
    <w:p w14:paraId="7BF39923" w14:textId="77777777" w:rsidR="009401CA" w:rsidRPr="009026A4" w:rsidRDefault="009401CA"/>
    <w:p w14:paraId="4B46BBCA" w14:textId="77777777" w:rsidR="009401CA" w:rsidRPr="009026A4" w:rsidRDefault="00581494" w:rsidP="00E95183">
      <w:pPr>
        <w:pStyle w:val="Titre3"/>
      </w:pPr>
      <w:bookmarkStart w:id="82" w:name="_Toc348100117"/>
      <w:r>
        <w:br w:type="page"/>
      </w:r>
      <w:bookmarkStart w:id="83" w:name="_Toc503271175"/>
      <w:r w:rsidR="009401CA" w:rsidRPr="009026A4">
        <w:lastRenderedPageBreak/>
        <w:t>Consultation et modification des données liées</w:t>
      </w:r>
      <w:bookmarkEnd w:id="82"/>
      <w:bookmarkEnd w:id="83"/>
    </w:p>
    <w:p w14:paraId="739F19C2" w14:textId="77777777" w:rsidR="009401CA" w:rsidRPr="009026A4" w:rsidRDefault="003D0767" w:rsidP="009401CA">
      <w:r w:rsidRPr="009026A4">
        <w:rPr>
          <w:noProof/>
          <w:lang w:val="en-CA" w:eastAsia="en-CA"/>
        </w:rPr>
        <w:drawing>
          <wp:anchor distT="0" distB="0" distL="114300" distR="114300" simplePos="0" relativeHeight="251642368" behindDoc="1" locked="0" layoutInCell="1" allowOverlap="1" wp14:anchorId="6C556E30" wp14:editId="69138760">
            <wp:simplePos x="0" y="0"/>
            <wp:positionH relativeFrom="column">
              <wp:posOffset>4413250</wp:posOffset>
            </wp:positionH>
            <wp:positionV relativeFrom="paragraph">
              <wp:posOffset>57785</wp:posOffset>
            </wp:positionV>
            <wp:extent cx="1555115" cy="2207260"/>
            <wp:effectExtent l="0" t="0" r="6985" b="2540"/>
            <wp:wrapTight wrapText="bothSides">
              <wp:wrapPolygon edited="0">
                <wp:start x="0" y="0"/>
                <wp:lineTo x="0" y="21438"/>
                <wp:lineTo x="21432" y="21438"/>
                <wp:lineTo x="21432" y="0"/>
                <wp:lineTo x="0" y="0"/>
              </wp:wrapPolygon>
            </wp:wrapTight>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Éditeur_de_données_liées_BDNormales"/>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555115" cy="2207260"/>
                    </a:xfrm>
                    <a:prstGeom prst="rect">
                      <a:avLst/>
                    </a:prstGeom>
                    <a:noFill/>
                  </pic:spPr>
                </pic:pic>
              </a:graphicData>
            </a:graphic>
            <wp14:sizeRelH relativeFrom="page">
              <wp14:pctWidth>0</wp14:pctWidth>
            </wp14:sizeRelH>
            <wp14:sizeRelV relativeFrom="page">
              <wp14:pctHeight>0</wp14:pctHeight>
            </wp14:sizeRelV>
          </wp:anchor>
        </w:drawing>
      </w:r>
    </w:p>
    <w:p w14:paraId="39AC1E77" w14:textId="77777777" w:rsidR="009401CA" w:rsidRPr="009026A4" w:rsidRDefault="009401CA" w:rsidP="009401CA">
      <w:pPr>
        <w:jc w:val="both"/>
      </w:pPr>
      <w:r w:rsidRPr="009026A4">
        <w:t>Dans l</w:t>
      </w:r>
      <w:r w:rsidR="0098105F">
        <w:t>’</w:t>
      </w:r>
      <w:r w:rsidRPr="009026A4">
        <w:t xml:space="preserve">Éditeur de données liées, chaque page (ou onglet) est utilisée pour sélectionner le type de données que vous voulez consulter ou modifier : </w:t>
      </w:r>
      <w:r w:rsidRPr="009026A4">
        <w:rPr>
          <w:i/>
        </w:rPr>
        <w:t>Données normales</w:t>
      </w:r>
      <w:r w:rsidRPr="009026A4">
        <w:t> </w:t>
      </w:r>
      <w:r w:rsidR="008F78E1" w:rsidRPr="009026A4">
        <w:rPr>
          <w:noProof/>
          <w:lang w:val="en-CA" w:eastAsia="en-CA"/>
        </w:rPr>
        <w:drawing>
          <wp:inline distT="0" distB="0" distL="0" distR="0" wp14:anchorId="5A582787" wp14:editId="02F158FD">
            <wp:extent cx="136525" cy="136525"/>
            <wp:effectExtent l="0" t="0" r="0" b="0"/>
            <wp:docPr id="55" name="Picture 55" descr="Bases_de_données_nor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i/>
        </w:rPr>
        <w:t>Données quotidiennes</w:t>
      </w:r>
      <w:r w:rsidRPr="009026A4">
        <w:t> </w:t>
      </w:r>
      <w:r w:rsidR="008F78E1" w:rsidRPr="009026A4">
        <w:rPr>
          <w:noProof/>
          <w:lang w:val="en-CA" w:eastAsia="en-CA"/>
        </w:rPr>
        <w:drawing>
          <wp:inline distT="0" distB="0" distL="0" distR="0" wp14:anchorId="7FEF8772" wp14:editId="232C20B2">
            <wp:extent cx="136525" cy="136525"/>
            <wp:effectExtent l="0" t="0" r="0" b="0"/>
            <wp:docPr id="56" name="Picture 56" descr="Bases_de_données_quotidien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ses_de_données_quotidienne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w:t>
      </w:r>
      <w:r w:rsidR="003D0767">
        <w:t xml:space="preserve"> </w:t>
      </w:r>
      <w:r w:rsidR="003D0767" w:rsidRPr="003D0767">
        <w:rPr>
          <w:i/>
        </w:rPr>
        <w:t>Données horaires</w:t>
      </w:r>
      <w:r w:rsidR="003D0767" w:rsidRPr="009026A4">
        <w:rPr>
          <w:noProof/>
          <w:lang w:val="en-CA" w:eastAsia="en-CA"/>
        </w:rPr>
        <w:drawing>
          <wp:inline distT="0" distB="0" distL="0" distR="0" wp14:anchorId="6EEF1604" wp14:editId="652C90FC">
            <wp:extent cx="134087" cy="1365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34087" cy="136525"/>
                    </a:xfrm>
                    <a:prstGeom prst="rect">
                      <a:avLst/>
                    </a:prstGeom>
                    <a:noFill/>
                    <a:ln>
                      <a:noFill/>
                    </a:ln>
                  </pic:spPr>
                </pic:pic>
              </a:graphicData>
            </a:graphic>
          </wp:inline>
        </w:drawing>
      </w:r>
      <w:r w:rsidR="003D0767">
        <w:t xml:space="preserve">, </w:t>
      </w:r>
      <w:r w:rsidR="003D0767" w:rsidRPr="003D0767">
        <w:rPr>
          <w:i/>
        </w:rPr>
        <w:t>Fichiers Gribs</w:t>
      </w:r>
      <w:r w:rsidR="003D0767" w:rsidRPr="009026A4">
        <w:rPr>
          <w:noProof/>
          <w:lang w:val="en-CA" w:eastAsia="en-CA"/>
        </w:rPr>
        <w:drawing>
          <wp:inline distT="0" distB="0" distL="0" distR="0" wp14:anchorId="79C3055C" wp14:editId="49B19741">
            <wp:extent cx="134087" cy="13408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34087" cy="134087"/>
                    </a:xfrm>
                    <a:prstGeom prst="rect">
                      <a:avLst/>
                    </a:prstGeom>
                    <a:noFill/>
                    <a:ln>
                      <a:noFill/>
                    </a:ln>
                  </pic:spPr>
                </pic:pic>
              </a:graphicData>
            </a:graphic>
          </wp:inline>
        </w:drawing>
      </w:r>
      <w:r w:rsidR="003D0767">
        <w:t xml:space="preserve">, </w:t>
      </w:r>
      <w:r w:rsidRPr="009026A4">
        <w:rPr>
          <w:i/>
        </w:rPr>
        <w:t>Cartes d</w:t>
      </w:r>
      <w:r w:rsidR="0098105F">
        <w:rPr>
          <w:i/>
        </w:rPr>
        <w:t>’</w:t>
      </w:r>
      <w:r w:rsidRPr="009026A4">
        <w:rPr>
          <w:i/>
        </w:rPr>
        <w:t>intrants</w:t>
      </w:r>
      <w:r w:rsidRPr="009026A4">
        <w:t> </w:t>
      </w:r>
      <w:r w:rsidR="008F78E1" w:rsidRPr="009026A4">
        <w:rPr>
          <w:noProof/>
          <w:lang w:val="en-CA" w:eastAsia="en-CA"/>
        </w:rPr>
        <w:drawing>
          <wp:inline distT="0" distB="0" distL="0" distR="0" wp14:anchorId="3D0463C4" wp14:editId="6C743728">
            <wp:extent cx="136525" cy="136525"/>
            <wp:effectExtent l="0" t="0" r="0" b="0"/>
            <wp:docPr id="57" name="Picture 57" descr="Cartes_d'in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rtes_d'intran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3D0767">
        <w:t xml:space="preserve">, </w:t>
      </w:r>
      <w:r w:rsidRPr="009026A4">
        <w:rPr>
          <w:i/>
        </w:rPr>
        <w:t>Modèles</w:t>
      </w:r>
      <w:r w:rsidRPr="009026A4">
        <w:t> </w:t>
      </w:r>
      <w:r w:rsidR="008F78E1" w:rsidRPr="009026A4">
        <w:rPr>
          <w:noProof/>
          <w:lang w:val="en-CA" w:eastAsia="en-CA"/>
        </w:rPr>
        <w:drawing>
          <wp:inline distT="0" distB="0" distL="0" distR="0" wp14:anchorId="4174FB62" wp14:editId="3FDCB033">
            <wp:extent cx="136525" cy="136525"/>
            <wp:effectExtent l="0" t="0" r="0" b="0"/>
            <wp:docPr id="58" name="Picture 58" descr="Modè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èle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3D0767">
        <w:t xml:space="preserve">, </w:t>
      </w:r>
      <w:r w:rsidR="003D0767" w:rsidRPr="003D0767">
        <w:rPr>
          <w:i/>
        </w:rPr>
        <w:t>Mise-a-jour Météo</w:t>
      </w:r>
      <w:r w:rsidR="003D0767" w:rsidRPr="009026A4">
        <w:rPr>
          <w:noProof/>
          <w:lang w:val="en-CA" w:eastAsia="en-CA"/>
        </w:rPr>
        <w:drawing>
          <wp:inline distT="0" distB="0" distL="0" distR="0" wp14:anchorId="106066F4" wp14:editId="5D5A4A9F">
            <wp:extent cx="133949" cy="1365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33949" cy="136525"/>
                    </a:xfrm>
                    <a:prstGeom prst="rect">
                      <a:avLst/>
                    </a:prstGeom>
                    <a:noFill/>
                    <a:ln>
                      <a:noFill/>
                    </a:ln>
                  </pic:spPr>
                </pic:pic>
              </a:graphicData>
            </a:graphic>
          </wp:inline>
        </w:drawing>
      </w:r>
      <w:r w:rsidR="003D0767">
        <w:t xml:space="preserve">, </w:t>
      </w:r>
      <w:r w:rsidR="003D0767" w:rsidRPr="003D0767">
        <w:rPr>
          <w:i/>
        </w:rPr>
        <w:t>Scriptes</w:t>
      </w:r>
      <w:r w:rsidR="003D0767" w:rsidRPr="009026A4">
        <w:rPr>
          <w:noProof/>
          <w:lang w:val="en-CA" w:eastAsia="en-CA"/>
        </w:rPr>
        <w:drawing>
          <wp:inline distT="0" distB="0" distL="0" distR="0" wp14:anchorId="6BEDA780" wp14:editId="173FCF5D">
            <wp:extent cx="131560" cy="136525"/>
            <wp:effectExtent l="0" t="0" r="190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31560" cy="136525"/>
                    </a:xfrm>
                    <a:prstGeom prst="rect">
                      <a:avLst/>
                    </a:prstGeom>
                    <a:noFill/>
                    <a:ln>
                      <a:noFill/>
                    </a:ln>
                  </pic:spPr>
                </pic:pic>
              </a:graphicData>
            </a:graphic>
          </wp:inline>
        </w:drawing>
      </w:r>
      <w:r w:rsidRPr="009026A4">
        <w:t>.</w:t>
      </w:r>
    </w:p>
    <w:p w14:paraId="1B197FCB" w14:textId="77777777" w:rsidR="009401CA" w:rsidRPr="009026A4" w:rsidRDefault="009401CA" w:rsidP="009401CA">
      <w:pPr>
        <w:jc w:val="both"/>
      </w:pPr>
    </w:p>
    <w:p w14:paraId="3C4849F1" w14:textId="77777777" w:rsidR="009401CA" w:rsidRPr="009026A4" w:rsidRDefault="009401CA" w:rsidP="009401CA">
      <w:pPr>
        <w:jc w:val="both"/>
      </w:pPr>
      <w:r w:rsidRPr="009026A4">
        <w:t>La liste principale sous chaque onglet indique tous les fichiers (bases de données) trouvés pour le type de donnée demandé. Si le fichier que vous recherchez n</w:t>
      </w:r>
      <w:r w:rsidR="0098105F">
        <w:t>’</w:t>
      </w:r>
      <w:r w:rsidRPr="009026A4">
        <w:t>apparaît pas dans la liste appropriée, soit c</w:t>
      </w:r>
      <w:r w:rsidR="0098105F">
        <w:t>’</w:t>
      </w:r>
      <w:r w:rsidRPr="009026A4">
        <w:t>est une liste liée (</w:t>
      </w:r>
      <w:r w:rsidR="008F78E1" w:rsidRPr="009026A4">
        <w:rPr>
          <w:noProof/>
          <w:lang w:val="en-CA" w:eastAsia="en-CA"/>
        </w:rPr>
        <w:drawing>
          <wp:inline distT="0" distB="0" distL="0" distR="0" wp14:anchorId="0602F1FD" wp14:editId="3A0A2A29">
            <wp:extent cx="163830" cy="136525"/>
            <wp:effectExtent l="0" t="0" r="0" b="0"/>
            <wp:docPr id="59" name="Picture 59" descr="Link_A_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nk_A_Databas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dans l</w:t>
      </w:r>
      <w:r w:rsidR="0098105F">
        <w:t>’</w:t>
      </w:r>
      <w:r w:rsidRPr="009026A4">
        <w:t>Éditeur de données liées, soit il a été copié dans un répertoire qui est déjà lié à BioSIM.</w:t>
      </w:r>
    </w:p>
    <w:p w14:paraId="3C49690F" w14:textId="77777777" w:rsidR="009401CA" w:rsidRPr="009026A4" w:rsidRDefault="009401CA" w:rsidP="009401CA">
      <w:pPr>
        <w:jc w:val="both"/>
      </w:pPr>
    </w:p>
    <w:p w14:paraId="67503B5D" w14:textId="77777777" w:rsidR="009401CA" w:rsidRPr="009026A4" w:rsidRDefault="009401CA" w:rsidP="009401CA">
      <w:pPr>
        <w:jc w:val="both"/>
      </w:pPr>
      <w:r w:rsidRPr="009026A4">
        <w:t>Vous pouvez changer les répertoires des données météorologiques ou des cartes d</w:t>
      </w:r>
      <w:r w:rsidR="0098105F">
        <w:t>’</w:t>
      </w:r>
      <w:r w:rsidRPr="009026A4">
        <w:t xml:space="preserve">intrants (DEM) qui sont liés à BioSIM en utilisant </w:t>
      </w:r>
      <w:smartTag w:uri="urn:schemas-microsoft-com:office:smarttags" w:element="PersonName">
        <w:smartTagPr>
          <w:attr w:name="ProductID" w:val="la page R￩pertoires"/>
        </w:smartTagPr>
        <w:r w:rsidRPr="009026A4">
          <w:t xml:space="preserve">la page </w:t>
        </w:r>
        <w:r w:rsidRPr="009026A4">
          <w:rPr>
            <w:i/>
          </w:rPr>
          <w:t>Répertoires</w:t>
        </w:r>
      </w:smartTag>
      <w:r w:rsidRPr="009026A4">
        <w:t xml:space="preserve"> de la boîte de dialogue Options (</w:t>
      </w:r>
      <w:r w:rsidR="008F78E1" w:rsidRPr="009026A4">
        <w:rPr>
          <w:rStyle w:val="Hyperlien"/>
          <w:noProof/>
          <w:spacing w:val="-2"/>
          <w:lang w:val="en-CA" w:eastAsia="en-CA"/>
        </w:rPr>
        <w:drawing>
          <wp:inline distT="0" distB="0" distL="0" distR="0" wp14:anchorId="33004A07" wp14:editId="2D24ADEF">
            <wp:extent cx="191135" cy="163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1135" cy="163830"/>
                    </a:xfrm>
                    <a:prstGeom prst="rect">
                      <a:avLst/>
                    </a:prstGeom>
                    <a:noFill/>
                    <a:ln>
                      <a:noFill/>
                    </a:ln>
                  </pic:spPr>
                </pic:pic>
              </a:graphicData>
            </a:graphic>
          </wp:inline>
        </w:drawing>
      </w:r>
      <w:r w:rsidRPr="009026A4">
        <w:rPr>
          <w:rStyle w:val="Hyperlien"/>
          <w:spacing w:val="-2"/>
        </w:rPr>
        <w:t>)</w:t>
      </w:r>
      <w:r w:rsidRPr="009026A4">
        <w:t>.</w:t>
      </w:r>
    </w:p>
    <w:p w14:paraId="0C02539A" w14:textId="77777777" w:rsidR="009401CA" w:rsidRPr="009026A4" w:rsidRDefault="009401CA" w:rsidP="009401CA">
      <w:pPr>
        <w:jc w:val="both"/>
      </w:pPr>
    </w:p>
    <w:p w14:paraId="504DF53D" w14:textId="77777777" w:rsidR="009401CA" w:rsidRPr="009026A4" w:rsidRDefault="009401CA" w:rsidP="009401CA">
      <w:pPr>
        <w:jc w:val="both"/>
      </w:pPr>
      <w:r w:rsidRPr="009026A4">
        <w:t>Le champ en lecture seule au bas de l</w:t>
      </w:r>
      <w:r w:rsidR="0098105F">
        <w:t>’</w:t>
      </w:r>
      <w:r w:rsidRPr="009026A4">
        <w:t>Éditeur de données liées indique toujours le nom complet et le chemin du fichier sélectionné (base de données).</w:t>
      </w:r>
    </w:p>
    <w:p w14:paraId="59C60B23" w14:textId="77777777" w:rsidR="009401CA" w:rsidRPr="009026A4" w:rsidRDefault="009401CA" w:rsidP="009401CA"/>
    <w:p w14:paraId="1DA61FB9" w14:textId="77777777" w:rsidR="009401CA" w:rsidRPr="009026A4" w:rsidRDefault="009401CA" w:rsidP="009401CA"/>
    <w:p w14:paraId="091BC62A" w14:textId="77777777" w:rsidR="009401CA" w:rsidRPr="009026A4" w:rsidRDefault="009401CA" w:rsidP="00E95183">
      <w:pPr>
        <w:pStyle w:val="Titre3"/>
      </w:pPr>
      <w:bookmarkStart w:id="84" w:name="_Normals_Database"/>
      <w:bookmarkStart w:id="85" w:name="_Toc348100118"/>
      <w:bookmarkStart w:id="86" w:name="_Toc503271176"/>
      <w:bookmarkEnd w:id="84"/>
      <w:r w:rsidRPr="009026A4">
        <w:t>Page Bases de données normales</w:t>
      </w:r>
      <w:bookmarkEnd w:id="85"/>
      <w:bookmarkEnd w:id="86"/>
    </w:p>
    <w:p w14:paraId="098DF774" w14:textId="77777777" w:rsidR="009401CA" w:rsidRPr="009026A4" w:rsidRDefault="003D0767" w:rsidP="009401CA">
      <w:pPr>
        <w:jc w:val="both"/>
      </w:pPr>
      <w:r w:rsidRPr="009026A4">
        <w:rPr>
          <w:noProof/>
          <w:lang w:val="en-CA" w:eastAsia="en-CA"/>
        </w:rPr>
        <w:drawing>
          <wp:anchor distT="0" distB="0" distL="114300" distR="114300" simplePos="0" relativeHeight="251643392" behindDoc="1" locked="0" layoutInCell="1" allowOverlap="1" wp14:anchorId="24582CE9" wp14:editId="0878B596">
            <wp:simplePos x="0" y="0"/>
            <wp:positionH relativeFrom="margin">
              <wp:align>right</wp:align>
            </wp:positionH>
            <wp:positionV relativeFrom="paragraph">
              <wp:posOffset>109220</wp:posOffset>
            </wp:positionV>
            <wp:extent cx="1743075" cy="2286000"/>
            <wp:effectExtent l="0" t="0" r="9525" b="0"/>
            <wp:wrapTight wrapText="bothSides">
              <wp:wrapPolygon edited="0">
                <wp:start x="0" y="0"/>
                <wp:lineTo x="0" y="21420"/>
                <wp:lineTo x="21482" y="21420"/>
                <wp:lineTo x="21482" y="0"/>
                <wp:lineTo x="0" y="0"/>
              </wp:wrapPolygon>
            </wp:wrapTight>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Éditeur_de_données_liées_BDNormales"/>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743075" cy="2286000"/>
                    </a:xfrm>
                    <a:prstGeom prst="rect">
                      <a:avLst/>
                    </a:prstGeom>
                    <a:noFill/>
                  </pic:spPr>
                </pic:pic>
              </a:graphicData>
            </a:graphic>
            <wp14:sizeRelH relativeFrom="page">
              <wp14:pctWidth>0</wp14:pctWidth>
            </wp14:sizeRelH>
            <wp14:sizeRelV relativeFrom="page">
              <wp14:pctHeight>0</wp14:pctHeight>
            </wp14:sizeRelV>
          </wp:anchor>
        </w:drawing>
      </w:r>
    </w:p>
    <w:p w14:paraId="265AC77A" w14:textId="77777777" w:rsidR="009401CA" w:rsidRPr="009026A4" w:rsidRDefault="009401CA" w:rsidP="009401CA">
      <w:pPr>
        <w:jc w:val="both"/>
      </w:pPr>
      <w:r w:rsidRPr="009026A4">
        <w:t>Dans BioSIM, les normales sont des statistiques mensuelles à long terme calculées sur des périodes standard de génération de normales (périodes désignées par le sigle SNGP) de 30 ans, la plus récente étant 1981-2010. Ces statistiques s</w:t>
      </w:r>
      <w:r w:rsidR="0098105F">
        <w:t>’</w:t>
      </w:r>
      <w:r w:rsidRPr="009026A4">
        <w:t xml:space="preserve">appliquent à chacune des stations météorologiques contenues dans la base de données. Une </w:t>
      </w:r>
      <w:hyperlink w:history="1">
        <w:r w:rsidRPr="009026A4">
          <w:rPr>
            <w:rStyle w:val="Hyperlien"/>
          </w:rPr>
          <w:t>Base de données normales</w:t>
        </w:r>
      </w:hyperlink>
      <w:r w:rsidRPr="009026A4">
        <w:t xml:space="preserve"> contient les statistiques mensuelles pour un certain nombre de stations, ainsi que les coordonnées spatiales de chaque station (latitude, longitude et élévation).</w:t>
      </w:r>
    </w:p>
    <w:p w14:paraId="03A35EDA" w14:textId="77777777" w:rsidR="009401CA" w:rsidRPr="009026A4" w:rsidRDefault="009401CA" w:rsidP="009401CA">
      <w:pPr>
        <w:jc w:val="both"/>
      </w:pPr>
    </w:p>
    <w:p w14:paraId="2D7A8845" w14:textId="77777777" w:rsidR="009401CA" w:rsidRPr="009026A4" w:rsidRDefault="009401CA" w:rsidP="009401CA">
      <w:pPr>
        <w:jc w:val="both"/>
      </w:pPr>
      <w:r w:rsidRPr="009026A4">
        <w:rPr>
          <w:rStyle w:val="Hyperlien"/>
          <w:color w:val="000000"/>
        </w:rPr>
        <w:t xml:space="preserve">Toutes les </w:t>
      </w:r>
      <w:r w:rsidRPr="009026A4">
        <w:rPr>
          <w:rStyle w:val="Hyperlien"/>
          <w:i/>
          <w:color w:val="000000"/>
        </w:rPr>
        <w:t>Bases de données normales</w:t>
      </w:r>
      <w:r w:rsidRPr="009026A4">
        <w:t xml:space="preserve"> (.</w:t>
      </w:r>
      <w:proofErr w:type="spellStart"/>
      <w:r w:rsidRPr="009026A4">
        <w:t>Normals</w:t>
      </w:r>
      <w:r w:rsidR="003A32A3">
        <w:t>DB</w:t>
      </w:r>
      <w:proofErr w:type="spellEnd"/>
      <w:r w:rsidRPr="009026A4">
        <w:t xml:space="preserve">) qui </w:t>
      </w:r>
      <w:r w:rsidRPr="009026A4">
        <w:rPr>
          <w:spacing w:val="-2"/>
        </w:rPr>
        <w:t>sont placées dans l</w:t>
      </w:r>
      <w:r w:rsidR="0098105F">
        <w:rPr>
          <w:spacing w:val="-2"/>
        </w:rPr>
        <w:t>’</w:t>
      </w:r>
      <w:r w:rsidRPr="009026A4">
        <w:rPr>
          <w:spacing w:val="-2"/>
        </w:rPr>
        <w:t>un des répertoires de données météorologiques (répertoires généraux ou sous-répertoire \</w:t>
      </w:r>
      <w:proofErr w:type="spellStart"/>
      <w:r w:rsidRPr="009026A4">
        <w:rPr>
          <w:spacing w:val="-2"/>
        </w:rPr>
        <w:t>Weather</w:t>
      </w:r>
      <w:proofErr w:type="spellEnd"/>
      <w:r w:rsidRPr="009026A4">
        <w:rPr>
          <w:spacing w:val="-2"/>
        </w:rPr>
        <w:t xml:space="preserve">\ du projet) figurent dans la liste de la page </w:t>
      </w:r>
      <w:r w:rsidRPr="009026A4">
        <w:rPr>
          <w:i/>
          <w:spacing w:val="-2"/>
        </w:rPr>
        <w:t>Bases de données normales</w:t>
      </w:r>
      <w:r w:rsidRPr="009026A4">
        <w:rPr>
          <w:spacing w:val="-2"/>
        </w:rPr>
        <w:t xml:space="preserve"> de l</w:t>
      </w:r>
      <w:r w:rsidR="0098105F">
        <w:rPr>
          <w:spacing w:val="-2"/>
        </w:rPr>
        <w:t>’</w:t>
      </w:r>
      <w:r w:rsidRPr="009026A4">
        <w:rPr>
          <w:spacing w:val="-2"/>
        </w:rPr>
        <w:t xml:space="preserve">Éditeur de données liées. </w:t>
      </w:r>
      <w:r w:rsidRPr="009026A4">
        <w:t>Le sous-répertoire \</w:t>
      </w:r>
      <w:proofErr w:type="spellStart"/>
      <w:r w:rsidRPr="009026A4">
        <w:t>Weather</w:t>
      </w:r>
      <w:proofErr w:type="spellEnd"/>
      <w:r w:rsidRPr="009026A4">
        <w:t>\ du projet est toujours interrogé en premier.</w:t>
      </w:r>
    </w:p>
    <w:p w14:paraId="50CA85F3" w14:textId="77777777" w:rsidR="009401CA" w:rsidRPr="009026A4" w:rsidRDefault="009401CA" w:rsidP="009401CA">
      <w:pPr>
        <w:jc w:val="both"/>
      </w:pPr>
    </w:p>
    <w:p w14:paraId="04818EAD" w14:textId="77777777" w:rsidR="00581494" w:rsidRDefault="00581494" w:rsidP="009401CA">
      <w:pPr>
        <w:jc w:val="both"/>
      </w:pPr>
    </w:p>
    <w:p w14:paraId="794B3CB0" w14:textId="77777777" w:rsidR="009401CA" w:rsidRPr="009026A4" w:rsidRDefault="00581494" w:rsidP="009401CA">
      <w:pPr>
        <w:jc w:val="both"/>
      </w:pPr>
      <w:r>
        <w:br w:type="page"/>
      </w:r>
      <w:r w:rsidR="009401CA" w:rsidRPr="009026A4">
        <w:lastRenderedPageBreak/>
        <w:t xml:space="preserve">Voici les boutons de </w:t>
      </w:r>
      <w:smartTag w:uri="urn:schemas-microsoft-com:office:smarttags" w:element="PersonName">
        <w:smartTagPr>
          <w:attr w:name="ProductID" w:val="la page Bases"/>
        </w:smartTagPr>
        <w:r w:rsidR="009401CA" w:rsidRPr="009026A4">
          <w:t xml:space="preserve">la page </w:t>
        </w:r>
        <w:r w:rsidR="009401CA" w:rsidRPr="009026A4">
          <w:rPr>
            <w:i/>
          </w:rPr>
          <w:t>Bases</w:t>
        </w:r>
      </w:smartTag>
      <w:r w:rsidR="009401CA" w:rsidRPr="009026A4">
        <w:rPr>
          <w:i/>
        </w:rPr>
        <w:t xml:space="preserve"> de données normales</w:t>
      </w:r>
      <w:r w:rsidR="009401CA" w:rsidRPr="009026A4">
        <w:t> :</w:t>
      </w:r>
    </w:p>
    <w:p w14:paraId="566434D5" w14:textId="77777777" w:rsidR="009401CA" w:rsidRPr="009026A4" w:rsidRDefault="009401CA" w:rsidP="009401CA">
      <w:pPr>
        <w:jc w:val="both"/>
      </w:pPr>
    </w:p>
    <w:p w14:paraId="5D4BA3D2" w14:textId="77777777" w:rsidR="009401CA" w:rsidRPr="009026A4" w:rsidRDefault="008F78E1" w:rsidP="009401CA">
      <w:pPr>
        <w:jc w:val="both"/>
      </w:pPr>
      <w:r w:rsidRPr="009026A4">
        <w:rPr>
          <w:noProof/>
          <w:lang w:val="en-CA" w:eastAsia="en-CA"/>
        </w:rPr>
        <w:drawing>
          <wp:inline distT="0" distB="0" distL="0" distR="0" wp14:anchorId="28FD1DF0" wp14:editId="11725B74">
            <wp:extent cx="163830" cy="136525"/>
            <wp:effectExtent l="0" t="0" r="0" b="0"/>
            <wp:docPr id="61" name="Picture 61" descr="Modèles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dèles_Edi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Éditer : Quand vous sélectionnez une base de données dans le champ de liste, si vous cliquez sur le bouton Éditer, la base de données s</w:t>
      </w:r>
      <w:r w:rsidR="0098105F">
        <w:t>’</w:t>
      </w:r>
      <w:r w:rsidR="009401CA" w:rsidRPr="009026A4">
        <w:t>ouvrira dans l</w:t>
      </w:r>
      <w:r w:rsidR="0098105F">
        <w:t>’</w:t>
      </w:r>
      <w:r w:rsidR="009401CA" w:rsidRPr="009026A4">
        <w:t>Éditeur de base de données normales.</w:t>
      </w:r>
    </w:p>
    <w:p w14:paraId="39D8A454" w14:textId="77777777" w:rsidR="009401CA" w:rsidRPr="009026A4" w:rsidRDefault="009401CA" w:rsidP="009401CA">
      <w:pPr>
        <w:jc w:val="both"/>
      </w:pPr>
    </w:p>
    <w:p w14:paraId="4724F9B7" w14:textId="77777777" w:rsidR="009401CA" w:rsidRPr="009026A4" w:rsidRDefault="008F78E1" w:rsidP="009401CA">
      <w:pPr>
        <w:jc w:val="both"/>
        <w:rPr>
          <w:spacing w:val="-2"/>
        </w:rPr>
      </w:pPr>
      <w:r w:rsidRPr="009026A4">
        <w:rPr>
          <w:noProof/>
          <w:lang w:val="en-CA" w:eastAsia="en-CA"/>
        </w:rPr>
        <w:drawing>
          <wp:inline distT="0" distB="0" distL="0" distR="0" wp14:anchorId="6B2B2DC1" wp14:editId="7287434A">
            <wp:extent cx="163830" cy="136525"/>
            <wp:effectExtent l="0" t="0" r="0" b="0"/>
            <wp:docPr id="62" name="Picture 62"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er_une_base_de_donné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w:t>
      </w:r>
      <w:r w:rsidR="009401CA" w:rsidRPr="009026A4">
        <w:rPr>
          <w:spacing w:val="-2"/>
        </w:rPr>
        <w:t>Lier une base de données : Ajoute à la liste des répertoires le répertoire dans lequel le nouveau fichier est placé.</w:t>
      </w:r>
    </w:p>
    <w:p w14:paraId="708CBB18" w14:textId="77777777" w:rsidR="009401CA" w:rsidRPr="009026A4" w:rsidRDefault="009401CA" w:rsidP="009401CA">
      <w:pPr>
        <w:jc w:val="both"/>
        <w:rPr>
          <w:spacing w:val="-2"/>
        </w:rPr>
      </w:pPr>
    </w:p>
    <w:p w14:paraId="61F26AD9" w14:textId="77777777" w:rsidR="009401CA" w:rsidRPr="009026A4" w:rsidRDefault="008F78E1" w:rsidP="009401CA">
      <w:pPr>
        <w:jc w:val="both"/>
      </w:pPr>
      <w:r w:rsidRPr="009026A4">
        <w:rPr>
          <w:rStyle w:val="Hyperlien"/>
          <w:noProof/>
          <w:color w:val="000000"/>
          <w:spacing w:val="-2"/>
          <w:u w:val="none"/>
          <w:lang w:val="en-CA" w:eastAsia="en-CA"/>
        </w:rPr>
        <w:drawing>
          <wp:inline distT="0" distB="0" distL="0" distR="0" wp14:anchorId="4A2D6997" wp14:editId="4B389B80">
            <wp:extent cx="163830" cy="136525"/>
            <wp:effectExtent l="0" t="0" r="0" b="0"/>
            <wp:docPr id="63" name="Picture 63"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Ouvrir_le_dialogue_d'option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rPr>
          <w:rStyle w:val="Hyperlien"/>
          <w:color w:val="000000"/>
          <w:spacing w:val="-2"/>
          <w:u w:val="none"/>
        </w:rPr>
        <w:t xml:space="preserve"> Ouvrir</w:t>
      </w:r>
      <w:r w:rsidR="009401CA" w:rsidRPr="009026A4">
        <w:t xml:space="preserve"> (la boîte de dialogue Options) : </w:t>
      </w:r>
      <w:r w:rsidR="009401CA" w:rsidRPr="009026A4">
        <w:rPr>
          <w:rStyle w:val="Hyperlien"/>
          <w:color w:val="000000"/>
          <w:spacing w:val="-2"/>
          <w:u w:val="none"/>
        </w:rPr>
        <w:t>Ouvre</w:t>
      </w:r>
      <w:r w:rsidR="009401CA" w:rsidRPr="009026A4">
        <w:t xml:space="preserve"> la boîte de dialogue Options dans </w:t>
      </w:r>
      <w:smartTag w:uri="urn:schemas-microsoft-com:office:smarttags" w:element="PersonName">
        <w:smartTagPr>
          <w:attr w:name="ProductID" w:val="la page R￩pertoires"/>
        </w:smartTagPr>
        <w:r w:rsidR="009401CA" w:rsidRPr="009026A4">
          <w:t xml:space="preserve">la page </w:t>
        </w:r>
        <w:r w:rsidR="009401CA" w:rsidRPr="009026A4">
          <w:rPr>
            <w:i/>
          </w:rPr>
          <w:t>Répertoires</w:t>
        </w:r>
      </w:smartTag>
      <w:r w:rsidR="009401CA" w:rsidRPr="009026A4">
        <w:t xml:space="preserve"> où vous pouvez ajouter ou retirer des liens vers divers répertoires, ou tout simplement voir leur chemin.</w:t>
      </w:r>
    </w:p>
    <w:p w14:paraId="2BF9ECA9" w14:textId="77777777" w:rsidR="009401CA" w:rsidRPr="009026A4" w:rsidRDefault="009401CA" w:rsidP="009401CA">
      <w:pPr>
        <w:jc w:val="both"/>
      </w:pPr>
      <w:bookmarkStart w:id="87" w:name="_Consulting_and_modifying_1"/>
      <w:bookmarkEnd w:id="87"/>
    </w:p>
    <w:p w14:paraId="2DF8E377" w14:textId="77777777" w:rsidR="009401CA" w:rsidRPr="009026A4" w:rsidRDefault="009401CA" w:rsidP="009401CA">
      <w:bookmarkStart w:id="88" w:name="_5-day_Forecast_Database"/>
      <w:bookmarkStart w:id="89" w:name="_Consulting_and_modifying_2"/>
      <w:bookmarkStart w:id="90" w:name="_Forecast_editor_dialog"/>
      <w:bookmarkEnd w:id="88"/>
      <w:bookmarkEnd w:id="89"/>
      <w:bookmarkEnd w:id="90"/>
      <w:r w:rsidRPr="009026A4">
        <w:t xml:space="preserve">Pour en savoir plus sur les </w:t>
      </w:r>
      <w:r w:rsidRPr="009026A4">
        <w:rPr>
          <w:i/>
        </w:rPr>
        <w:t>Bases de données normales</w:t>
      </w:r>
      <w:r w:rsidRPr="009026A4">
        <w:t xml:space="preserve"> dans BioSIM, veuillez consulter le document </w:t>
      </w:r>
      <w:r w:rsidRPr="009026A4">
        <w:rPr>
          <w:i/>
        </w:rPr>
        <w:t>Données normales et Éditeur de base de données normales</w:t>
      </w:r>
      <w:r w:rsidRPr="009026A4">
        <w:t>.</w:t>
      </w:r>
    </w:p>
    <w:p w14:paraId="403B1E6D" w14:textId="77777777" w:rsidR="009401CA" w:rsidRPr="009026A4" w:rsidRDefault="009401CA" w:rsidP="009401CA">
      <w:bookmarkStart w:id="91" w:name="_Daily_Database"/>
      <w:bookmarkEnd w:id="91"/>
    </w:p>
    <w:p w14:paraId="370B1F67" w14:textId="77777777" w:rsidR="009401CA" w:rsidRPr="009026A4" w:rsidRDefault="009401CA" w:rsidP="009401CA"/>
    <w:p w14:paraId="40C08A29" w14:textId="77777777" w:rsidR="009401CA" w:rsidRPr="009026A4" w:rsidRDefault="009401CA" w:rsidP="00E95183">
      <w:pPr>
        <w:pStyle w:val="Titre3"/>
      </w:pPr>
      <w:bookmarkStart w:id="92" w:name="_Toc348100119"/>
      <w:bookmarkStart w:id="93" w:name="_Toc503271177"/>
      <w:r w:rsidRPr="009026A4">
        <w:t>Page Bases de données quotidiennes</w:t>
      </w:r>
      <w:bookmarkEnd w:id="92"/>
      <w:bookmarkEnd w:id="93"/>
    </w:p>
    <w:p w14:paraId="35811545" w14:textId="77777777" w:rsidR="009401CA" w:rsidRPr="009026A4" w:rsidRDefault="00E80B0C" w:rsidP="009401CA">
      <w:r w:rsidRPr="009026A4">
        <w:rPr>
          <w:noProof/>
          <w:lang w:val="en-CA" w:eastAsia="en-CA"/>
        </w:rPr>
        <w:drawing>
          <wp:anchor distT="0" distB="0" distL="114300" distR="114300" simplePos="0" relativeHeight="251644416" behindDoc="1" locked="0" layoutInCell="1" allowOverlap="1" wp14:anchorId="05206B10" wp14:editId="47B7FEF5">
            <wp:simplePos x="0" y="0"/>
            <wp:positionH relativeFrom="column">
              <wp:posOffset>4288155</wp:posOffset>
            </wp:positionH>
            <wp:positionV relativeFrom="paragraph">
              <wp:posOffset>158750</wp:posOffset>
            </wp:positionV>
            <wp:extent cx="2069465" cy="2703830"/>
            <wp:effectExtent l="0" t="0" r="6985" b="1270"/>
            <wp:wrapTight wrapText="bothSides">
              <wp:wrapPolygon edited="0">
                <wp:start x="0" y="0"/>
                <wp:lineTo x="0" y="21458"/>
                <wp:lineTo x="21474" y="21458"/>
                <wp:lineTo x="21474" y="0"/>
                <wp:lineTo x="0" y="0"/>
              </wp:wrapPolygon>
            </wp:wrapTight>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Éditeur_de_données_liées_BDQuotidiennes"/>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2069465" cy="2703830"/>
                    </a:xfrm>
                    <a:prstGeom prst="rect">
                      <a:avLst/>
                    </a:prstGeom>
                    <a:noFill/>
                  </pic:spPr>
                </pic:pic>
              </a:graphicData>
            </a:graphic>
            <wp14:sizeRelH relativeFrom="page">
              <wp14:pctWidth>0</wp14:pctWidth>
            </wp14:sizeRelH>
            <wp14:sizeRelV relativeFrom="page">
              <wp14:pctHeight>0</wp14:pctHeight>
            </wp14:sizeRelV>
          </wp:anchor>
        </w:drawing>
      </w:r>
    </w:p>
    <w:p w14:paraId="3419D1C2" w14:textId="77777777" w:rsidR="009401CA" w:rsidRPr="009026A4" w:rsidRDefault="009401CA" w:rsidP="009401CA">
      <w:pPr>
        <w:jc w:val="both"/>
      </w:pPr>
      <w:r w:rsidRPr="009026A4">
        <w:t xml:space="preserve">Les </w:t>
      </w:r>
      <w:r w:rsidRPr="009026A4">
        <w:rPr>
          <w:i/>
        </w:rPr>
        <w:t>Bases de données quotidiennes</w:t>
      </w:r>
      <w:r w:rsidRPr="009026A4">
        <w:t xml:space="preserve"> sont utilisées pour exécuter BioSIM en « temps réel », en d</w:t>
      </w:r>
      <w:r w:rsidR="0098105F">
        <w:t>’</w:t>
      </w:r>
      <w:r w:rsidRPr="009026A4">
        <w:t>autres mots à l</w:t>
      </w:r>
      <w:r w:rsidR="0098105F">
        <w:t>’</w:t>
      </w:r>
      <w:r w:rsidRPr="009026A4">
        <w:t xml:space="preserve">aide des enregistrements de données météorologiques quotidiennes, plutôt que des normales aléatoires. En plus de permettre la simulation des conditions météorologiques historiques, les </w:t>
      </w:r>
      <w:r w:rsidRPr="009026A4">
        <w:rPr>
          <w:i/>
        </w:rPr>
        <w:t>Données quotidiennes</w:t>
      </w:r>
      <w:r w:rsidRPr="009026A4">
        <w:t xml:space="preserve"> sont utilisées pour la prévision (planification) à court terme (p. ex., saisonnière), à l</w:t>
      </w:r>
      <w:r w:rsidR="0098105F">
        <w:t>’</w:t>
      </w:r>
      <w:r w:rsidRPr="009026A4">
        <w:t xml:space="preserve">aide des enregistrements météorologiques les plus récents. Les prévisions à court terme requièrent une Base de données quotidiennes qui est aussi récente que possible. La mise à jour des prévisions à court terme requiert la maintenance (mise à jour) des </w:t>
      </w:r>
      <w:r w:rsidRPr="009026A4">
        <w:rPr>
          <w:i/>
        </w:rPr>
        <w:t>Bases de données quotidiennes</w:t>
      </w:r>
      <w:r w:rsidRPr="009026A4">
        <w:t>.</w:t>
      </w:r>
    </w:p>
    <w:p w14:paraId="5D90C336" w14:textId="77777777" w:rsidR="009401CA" w:rsidRPr="009026A4" w:rsidRDefault="009401CA" w:rsidP="009401CA">
      <w:pPr>
        <w:jc w:val="both"/>
      </w:pPr>
    </w:p>
    <w:p w14:paraId="159DD040" w14:textId="77777777" w:rsidR="009401CA" w:rsidRPr="009026A4" w:rsidRDefault="009401CA" w:rsidP="009401CA">
      <w:pPr>
        <w:jc w:val="both"/>
      </w:pPr>
      <w:r w:rsidRPr="009026A4">
        <w:rPr>
          <w:u w:val="single"/>
        </w:rPr>
        <w:t xml:space="preserve">Toutes les </w:t>
      </w:r>
      <w:hyperlink w:history="1">
        <w:r w:rsidRPr="009026A4">
          <w:rPr>
            <w:rStyle w:val="Hyperlien"/>
            <w:i/>
            <w:color w:val="000000"/>
          </w:rPr>
          <w:t>Bases de données quotidiennes</w:t>
        </w:r>
      </w:hyperlink>
      <w:r w:rsidRPr="009026A4">
        <w:t xml:space="preserve"> </w:t>
      </w:r>
      <w:r w:rsidR="00843F5A">
        <w:rPr>
          <w:spacing w:val="-2"/>
        </w:rPr>
        <w:t>(.</w:t>
      </w:r>
      <w:proofErr w:type="spellStart"/>
      <w:r w:rsidR="00843F5A">
        <w:rPr>
          <w:spacing w:val="-2"/>
        </w:rPr>
        <w:t>DailyDB</w:t>
      </w:r>
      <w:proofErr w:type="spellEnd"/>
      <w:r w:rsidRPr="009026A4">
        <w:rPr>
          <w:spacing w:val="-2"/>
        </w:rPr>
        <w:t>) qui sont placées dans l</w:t>
      </w:r>
      <w:r w:rsidR="0098105F">
        <w:rPr>
          <w:spacing w:val="-2"/>
        </w:rPr>
        <w:t>’</w:t>
      </w:r>
      <w:r w:rsidRPr="009026A4">
        <w:rPr>
          <w:spacing w:val="-2"/>
        </w:rPr>
        <w:t>un des répertoires de données météorologiques (répertoires généraux ou sous-répertoire \</w:t>
      </w:r>
      <w:proofErr w:type="spellStart"/>
      <w:r w:rsidRPr="009026A4">
        <w:rPr>
          <w:spacing w:val="-2"/>
        </w:rPr>
        <w:t>Weather</w:t>
      </w:r>
      <w:proofErr w:type="spellEnd"/>
      <w:r w:rsidRPr="009026A4">
        <w:rPr>
          <w:spacing w:val="-2"/>
        </w:rPr>
        <w:t xml:space="preserve">\ du projet) sont indiquées dans le champ de liste de page des </w:t>
      </w:r>
      <w:r w:rsidRPr="009026A4">
        <w:rPr>
          <w:i/>
          <w:spacing w:val="-2"/>
        </w:rPr>
        <w:t>Bases de données quotidiennes</w:t>
      </w:r>
      <w:r w:rsidRPr="009026A4">
        <w:rPr>
          <w:spacing w:val="-2"/>
        </w:rPr>
        <w:t>, dans l</w:t>
      </w:r>
      <w:r w:rsidR="0098105F">
        <w:rPr>
          <w:spacing w:val="-2"/>
        </w:rPr>
        <w:t>’</w:t>
      </w:r>
      <w:r w:rsidRPr="009026A4">
        <w:rPr>
          <w:spacing w:val="-2"/>
        </w:rPr>
        <w:t xml:space="preserve">Éditeur de données liées. </w:t>
      </w:r>
      <w:r w:rsidRPr="009026A4">
        <w:t>Le sous-répertoire \</w:t>
      </w:r>
      <w:proofErr w:type="spellStart"/>
      <w:r w:rsidRPr="009026A4">
        <w:t>Weather</w:t>
      </w:r>
      <w:proofErr w:type="spellEnd"/>
      <w:r w:rsidRPr="009026A4">
        <w:t>\ du projet est toujours interrogé en premier.</w:t>
      </w:r>
    </w:p>
    <w:p w14:paraId="624AF4B9" w14:textId="77777777" w:rsidR="009401CA" w:rsidRPr="009026A4" w:rsidRDefault="009401CA" w:rsidP="009401CA">
      <w:pPr>
        <w:jc w:val="both"/>
      </w:pPr>
    </w:p>
    <w:p w14:paraId="709B565D" w14:textId="77777777" w:rsidR="009401CA" w:rsidRPr="009026A4" w:rsidRDefault="009401CA" w:rsidP="009401CA">
      <w:pPr>
        <w:jc w:val="both"/>
      </w:pPr>
      <w:r w:rsidRPr="009026A4">
        <w:t xml:space="preserve">REMARQUE : Quand elles sont disponibles, vous pouvez ajouter les prévisions météorologiques directement dans les fichiers de données quotidiennes. Tout comme les </w:t>
      </w:r>
      <w:r w:rsidRPr="009026A4">
        <w:rPr>
          <w:i/>
        </w:rPr>
        <w:t>Données quotidiennes</w:t>
      </w:r>
      <w:r w:rsidRPr="009026A4">
        <w:t>, les prévisions s</w:t>
      </w:r>
      <w:r w:rsidR="0098105F">
        <w:t>’</w:t>
      </w:r>
      <w:r w:rsidRPr="009026A4">
        <w:t>appliquent à un emplacement particulier (ou « station »).</w:t>
      </w:r>
    </w:p>
    <w:p w14:paraId="124D22FA" w14:textId="77777777" w:rsidR="009401CA" w:rsidRPr="009026A4" w:rsidRDefault="009401CA" w:rsidP="009401CA">
      <w:pPr>
        <w:jc w:val="both"/>
      </w:pPr>
    </w:p>
    <w:p w14:paraId="34438798" w14:textId="77777777" w:rsidR="009401CA" w:rsidRPr="009026A4" w:rsidRDefault="00581494" w:rsidP="009401CA">
      <w:pPr>
        <w:jc w:val="both"/>
      </w:pPr>
      <w:r>
        <w:br w:type="page"/>
      </w:r>
      <w:r w:rsidR="009401CA" w:rsidRPr="009026A4">
        <w:lastRenderedPageBreak/>
        <w:t xml:space="preserve">Voici les boutons de </w:t>
      </w:r>
      <w:smartTag w:uri="urn:schemas-microsoft-com:office:smarttags" w:element="PersonName">
        <w:smartTagPr>
          <w:attr w:name="ProductID" w:val="la page Bases"/>
        </w:smartTagPr>
        <w:r w:rsidR="009401CA" w:rsidRPr="009026A4">
          <w:t xml:space="preserve">la page </w:t>
        </w:r>
        <w:r w:rsidR="009401CA" w:rsidRPr="009026A4">
          <w:rPr>
            <w:i/>
          </w:rPr>
          <w:t>Bases</w:t>
        </w:r>
      </w:smartTag>
      <w:r w:rsidR="009401CA" w:rsidRPr="009026A4">
        <w:rPr>
          <w:i/>
        </w:rPr>
        <w:t xml:space="preserve"> de données quotidiennes</w:t>
      </w:r>
      <w:r w:rsidR="009401CA" w:rsidRPr="009026A4">
        <w:t> :</w:t>
      </w:r>
    </w:p>
    <w:p w14:paraId="1DB5A398" w14:textId="77777777" w:rsidR="009401CA" w:rsidRPr="009026A4" w:rsidRDefault="009401CA" w:rsidP="009401CA">
      <w:pPr>
        <w:jc w:val="both"/>
      </w:pPr>
    </w:p>
    <w:p w14:paraId="5C51BBBC" w14:textId="77777777" w:rsidR="009401CA" w:rsidRPr="009026A4" w:rsidRDefault="008F78E1" w:rsidP="009401CA">
      <w:pPr>
        <w:jc w:val="both"/>
      </w:pPr>
      <w:r w:rsidRPr="009026A4">
        <w:rPr>
          <w:noProof/>
          <w:lang w:val="en-CA" w:eastAsia="en-CA"/>
        </w:rPr>
        <w:drawing>
          <wp:inline distT="0" distB="0" distL="0" distR="0" wp14:anchorId="4A0FDEB9" wp14:editId="5DE0305A">
            <wp:extent cx="163830" cy="136525"/>
            <wp:effectExtent l="0" t="0" r="0" b="0"/>
            <wp:docPr id="64" name="Picture 64" descr="Nouv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ouveau"/>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Nouveau : Crée une nouvelle base de données. Quand vous créez une nouvelle base de données, BioSIM vous demande à quel endroit la nouvelle base de données doit être placée. Il peut s</w:t>
      </w:r>
      <w:r w:rsidR="0098105F">
        <w:t>’</w:t>
      </w:r>
      <w:r w:rsidR="009401CA" w:rsidRPr="009026A4">
        <w:t>agir du sous-répertoire \</w:t>
      </w:r>
      <w:proofErr w:type="spellStart"/>
      <w:r w:rsidR="009401CA" w:rsidRPr="009026A4">
        <w:t>Weather</w:t>
      </w:r>
      <w:proofErr w:type="spellEnd"/>
      <w:r w:rsidR="009401CA" w:rsidRPr="009026A4">
        <w:t>\ du projet actuel ou d</w:t>
      </w:r>
      <w:r w:rsidR="0098105F">
        <w:t>’</w:t>
      </w:r>
      <w:r w:rsidR="009401CA" w:rsidRPr="009026A4">
        <w:t xml:space="preserve">un répertoire général lié. Ensuite, BioSIM vous demande le nom de la nouvelle base de données. Habituellement, vous devez prendre un nom qui est significatif. En règle générale, on utilise la région et la période (p. ex., UtahArea_1921-2001) pour nommer les </w:t>
      </w:r>
      <w:r w:rsidR="009401CA" w:rsidRPr="009026A4">
        <w:rPr>
          <w:i/>
        </w:rPr>
        <w:t>Bases de données quotidiennes</w:t>
      </w:r>
      <w:r w:rsidR="009401CA" w:rsidRPr="009026A4">
        <w:t>.</w:t>
      </w:r>
    </w:p>
    <w:p w14:paraId="469BFA02" w14:textId="77777777" w:rsidR="009401CA" w:rsidRPr="009026A4" w:rsidRDefault="009401CA" w:rsidP="009401CA">
      <w:pPr>
        <w:jc w:val="both"/>
      </w:pPr>
    </w:p>
    <w:p w14:paraId="68D2E8FA" w14:textId="77777777" w:rsidR="009401CA" w:rsidRPr="009026A4" w:rsidRDefault="008F78E1" w:rsidP="009401CA">
      <w:pPr>
        <w:jc w:val="both"/>
      </w:pPr>
      <w:r w:rsidRPr="009026A4">
        <w:rPr>
          <w:noProof/>
          <w:lang w:val="en-CA" w:eastAsia="en-CA"/>
        </w:rPr>
        <w:drawing>
          <wp:inline distT="0" distB="0" distL="0" distR="0" wp14:anchorId="7CABE208" wp14:editId="690B37FA">
            <wp:extent cx="163830" cy="136525"/>
            <wp:effectExtent l="0" t="0" r="0" b="0"/>
            <wp:docPr id="65" name="Picture 65" descr="Éd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Édit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Éditer : Quand vous sélectionnez une base de données dans le champ de liste, si vous cliquez sur le bouton Éditer, la base de données s</w:t>
      </w:r>
      <w:r w:rsidR="0098105F">
        <w:t>’</w:t>
      </w:r>
      <w:r w:rsidR="009401CA" w:rsidRPr="009026A4">
        <w:t>ouvrira dans l</w:t>
      </w:r>
      <w:r w:rsidR="0098105F">
        <w:t>’</w:t>
      </w:r>
      <w:r w:rsidR="009401CA" w:rsidRPr="009026A4">
        <w:t>Éditeur de bases de données quotidiennes.</w:t>
      </w:r>
    </w:p>
    <w:p w14:paraId="7E40BF3E" w14:textId="77777777" w:rsidR="009401CA" w:rsidRPr="009026A4" w:rsidRDefault="009401CA" w:rsidP="009401CA">
      <w:pPr>
        <w:jc w:val="both"/>
      </w:pPr>
    </w:p>
    <w:p w14:paraId="14F5BA77" w14:textId="77777777" w:rsidR="009401CA" w:rsidRPr="009026A4" w:rsidRDefault="008F78E1" w:rsidP="009401CA">
      <w:pPr>
        <w:jc w:val="both"/>
        <w:rPr>
          <w:spacing w:val="-2"/>
        </w:rPr>
      </w:pPr>
      <w:r w:rsidRPr="009026A4">
        <w:rPr>
          <w:noProof/>
          <w:lang w:val="en-CA" w:eastAsia="en-CA"/>
        </w:rPr>
        <w:drawing>
          <wp:inline distT="0" distB="0" distL="0" distR="0" wp14:anchorId="6E6F6163" wp14:editId="41F7FE90">
            <wp:extent cx="163830" cy="136525"/>
            <wp:effectExtent l="0" t="0" r="0" b="0"/>
            <wp:docPr id="66" name="Picture 66"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ier_une_base_de_donné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w:t>
      </w:r>
      <w:r w:rsidR="009401CA" w:rsidRPr="009026A4">
        <w:rPr>
          <w:spacing w:val="-2"/>
        </w:rPr>
        <w:t>Lier une base de données : Ajoute à la liste des répertoires le répertoire dans lequel le nouveau fichier est placé.</w:t>
      </w:r>
    </w:p>
    <w:p w14:paraId="31FF3455" w14:textId="77777777" w:rsidR="009401CA" w:rsidRPr="009026A4" w:rsidRDefault="009401CA" w:rsidP="009401CA">
      <w:pPr>
        <w:jc w:val="both"/>
      </w:pPr>
    </w:p>
    <w:p w14:paraId="26877733" w14:textId="77777777" w:rsidR="009401CA" w:rsidRPr="009026A4" w:rsidRDefault="008F78E1" w:rsidP="009401CA">
      <w:pPr>
        <w:jc w:val="both"/>
      </w:pPr>
      <w:r w:rsidRPr="009026A4">
        <w:rPr>
          <w:rStyle w:val="Hyperlien"/>
          <w:noProof/>
          <w:color w:val="000000"/>
          <w:spacing w:val="-2"/>
          <w:u w:val="none"/>
          <w:lang w:val="en-CA" w:eastAsia="en-CA"/>
        </w:rPr>
        <w:drawing>
          <wp:inline distT="0" distB="0" distL="0" distR="0" wp14:anchorId="61EDADDB" wp14:editId="763398B3">
            <wp:extent cx="163830" cy="136525"/>
            <wp:effectExtent l="0" t="0" r="0" b="0"/>
            <wp:docPr id="67" name="Picture 67"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uvrir_le_dialogue_d'option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rPr>
          <w:rStyle w:val="Hyperlien"/>
          <w:color w:val="000000"/>
          <w:spacing w:val="-2"/>
          <w:u w:val="none"/>
        </w:rPr>
        <w:t xml:space="preserve"> Ouvrir (la boîte de dialogue </w:t>
      </w:r>
      <w:r w:rsidR="009401CA" w:rsidRPr="009026A4">
        <w:t xml:space="preserve">Options) : </w:t>
      </w:r>
      <w:r w:rsidR="009401CA" w:rsidRPr="009026A4">
        <w:rPr>
          <w:rStyle w:val="Hyperlien"/>
          <w:color w:val="000000"/>
          <w:spacing w:val="-2"/>
          <w:u w:val="none"/>
        </w:rPr>
        <w:t>Ouvre</w:t>
      </w:r>
      <w:r w:rsidR="009401CA" w:rsidRPr="009026A4">
        <w:t xml:space="preserve"> la boîte de dialogue Options dans </w:t>
      </w:r>
      <w:smartTag w:uri="urn:schemas-microsoft-com:office:smarttags" w:element="PersonName">
        <w:smartTagPr>
          <w:attr w:name="ProductID" w:val="la page R￩pertoires"/>
        </w:smartTagPr>
        <w:r w:rsidR="009401CA" w:rsidRPr="009026A4">
          <w:t xml:space="preserve">la page </w:t>
        </w:r>
        <w:r w:rsidR="009401CA" w:rsidRPr="009026A4">
          <w:rPr>
            <w:i/>
          </w:rPr>
          <w:t>Répertoires</w:t>
        </w:r>
      </w:smartTag>
      <w:r w:rsidR="009401CA" w:rsidRPr="009026A4">
        <w:t xml:space="preserve"> où vous pouvez ajouter ou retirer des liens vers divers répertoires, ou tout simplement voir leur chemin.</w:t>
      </w:r>
    </w:p>
    <w:p w14:paraId="35F49C98" w14:textId="77777777" w:rsidR="009401CA" w:rsidRPr="009026A4" w:rsidRDefault="009401CA" w:rsidP="009401CA">
      <w:pPr>
        <w:jc w:val="both"/>
      </w:pPr>
    </w:p>
    <w:p w14:paraId="04284E7C" w14:textId="77777777" w:rsidR="009401CA" w:rsidRDefault="009401CA" w:rsidP="009401CA">
      <w:pPr>
        <w:jc w:val="both"/>
      </w:pPr>
      <w:r w:rsidRPr="009026A4">
        <w:t xml:space="preserve">Pour en savoir plus sur les </w:t>
      </w:r>
      <w:r w:rsidRPr="009026A4">
        <w:rPr>
          <w:i/>
        </w:rPr>
        <w:t>Bases de données quotidiennes</w:t>
      </w:r>
      <w:r w:rsidRPr="009026A4">
        <w:t xml:space="preserve"> dans BioSIM, veuillez consulter le document </w:t>
      </w:r>
      <w:r w:rsidRPr="009026A4">
        <w:rPr>
          <w:i/>
        </w:rPr>
        <w:t>Daily Data and Daily Editor</w:t>
      </w:r>
      <w:r w:rsidRPr="009026A4">
        <w:t>.</w:t>
      </w:r>
    </w:p>
    <w:p w14:paraId="1957A7AB" w14:textId="77777777" w:rsidR="00FB24E0" w:rsidRPr="009026A4" w:rsidRDefault="00FB24E0" w:rsidP="009401CA">
      <w:pPr>
        <w:jc w:val="both"/>
      </w:pPr>
    </w:p>
    <w:p w14:paraId="52C7FC93" w14:textId="77777777" w:rsidR="009401CA" w:rsidRDefault="00E80B0C" w:rsidP="00E95183">
      <w:pPr>
        <w:pStyle w:val="Titre3"/>
      </w:pPr>
      <w:bookmarkStart w:id="94" w:name="_Toc503271178"/>
      <w:r>
        <w:rPr>
          <w:noProof/>
          <w:snapToGrid/>
          <w:lang w:val="en-CA" w:eastAsia="en-CA"/>
        </w:rPr>
        <w:drawing>
          <wp:anchor distT="0" distB="0" distL="114300" distR="114300" simplePos="0" relativeHeight="251683328" behindDoc="1" locked="0" layoutInCell="1" allowOverlap="1" wp14:anchorId="69165D80" wp14:editId="3F9F451D">
            <wp:simplePos x="0" y="0"/>
            <wp:positionH relativeFrom="margin">
              <wp:align>right</wp:align>
            </wp:positionH>
            <wp:positionV relativeFrom="paragraph">
              <wp:posOffset>145059</wp:posOffset>
            </wp:positionV>
            <wp:extent cx="1688400" cy="2736000"/>
            <wp:effectExtent l="0" t="0" r="7620" b="7620"/>
            <wp:wrapTight wrapText="bothSides">
              <wp:wrapPolygon edited="0">
                <wp:start x="0" y="0"/>
                <wp:lineTo x="0" y="21510"/>
                <wp:lineTo x="21454" y="21510"/>
                <wp:lineTo x="21454"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03.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88400" cy="2736000"/>
                    </a:xfrm>
                    <a:prstGeom prst="rect">
                      <a:avLst/>
                    </a:prstGeom>
                  </pic:spPr>
                </pic:pic>
              </a:graphicData>
            </a:graphic>
            <wp14:sizeRelH relativeFrom="margin">
              <wp14:pctWidth>0</wp14:pctWidth>
            </wp14:sizeRelH>
            <wp14:sizeRelV relativeFrom="margin">
              <wp14:pctHeight>0</wp14:pctHeight>
            </wp14:sizeRelV>
          </wp:anchor>
        </w:drawing>
      </w:r>
      <w:r>
        <w:t>Page bases de données horaires</w:t>
      </w:r>
      <w:bookmarkEnd w:id="94"/>
    </w:p>
    <w:p w14:paraId="5D3168BF" w14:textId="77777777" w:rsidR="00FB24E0" w:rsidRPr="00FB24E0" w:rsidRDefault="00FB24E0" w:rsidP="00FB24E0"/>
    <w:p w14:paraId="4B8C3CF4" w14:textId="77777777" w:rsidR="00E80B0C" w:rsidRDefault="00FB24E0" w:rsidP="00FB24E0">
      <w:r w:rsidRPr="009026A4">
        <w:t xml:space="preserve">Les </w:t>
      </w:r>
      <w:r w:rsidRPr="009026A4">
        <w:rPr>
          <w:i/>
        </w:rPr>
        <w:t xml:space="preserve">Bases de données </w:t>
      </w:r>
      <w:r>
        <w:rPr>
          <w:i/>
        </w:rPr>
        <w:t>horaires</w:t>
      </w:r>
      <w:r w:rsidRPr="009026A4">
        <w:t xml:space="preserve"> sont utilisées pour ex</w:t>
      </w:r>
      <w:r>
        <w:t>écuter BioSIM en « temps réel ».</w:t>
      </w:r>
    </w:p>
    <w:p w14:paraId="5E0B471D" w14:textId="77777777" w:rsidR="00FB24E0" w:rsidRDefault="00FB24E0" w:rsidP="00FB24E0"/>
    <w:p w14:paraId="71B401A4" w14:textId="77777777" w:rsidR="00FB24E0" w:rsidRPr="009026A4" w:rsidRDefault="00FB24E0" w:rsidP="00FB24E0">
      <w:pPr>
        <w:jc w:val="both"/>
      </w:pPr>
      <w:r w:rsidRPr="00A104E1">
        <w:rPr>
          <w:u w:val="single"/>
        </w:rPr>
        <w:t xml:space="preserve">Toutes les </w:t>
      </w:r>
      <w:r w:rsidRPr="00A104E1">
        <w:rPr>
          <w:i/>
          <w:u w:val="single"/>
        </w:rPr>
        <w:t>Bases de données horaires</w:t>
      </w:r>
      <w:r w:rsidRPr="009026A4">
        <w:t xml:space="preserve"> </w:t>
      </w:r>
      <w:r>
        <w:rPr>
          <w:spacing w:val="-2"/>
        </w:rPr>
        <w:t>(.</w:t>
      </w:r>
      <w:proofErr w:type="spellStart"/>
      <w:r>
        <w:rPr>
          <w:spacing w:val="-2"/>
        </w:rPr>
        <w:t>HourlyDB</w:t>
      </w:r>
      <w:proofErr w:type="spellEnd"/>
      <w:r w:rsidRPr="009026A4">
        <w:rPr>
          <w:spacing w:val="-2"/>
        </w:rPr>
        <w:t>) qui sont placées dans l</w:t>
      </w:r>
      <w:r>
        <w:rPr>
          <w:spacing w:val="-2"/>
        </w:rPr>
        <w:t>’</w:t>
      </w:r>
      <w:r w:rsidRPr="009026A4">
        <w:rPr>
          <w:spacing w:val="-2"/>
        </w:rPr>
        <w:t>un des répertoires de données météorologiques (répertoires généraux ou sous-répertoire \</w:t>
      </w:r>
      <w:proofErr w:type="spellStart"/>
      <w:r w:rsidRPr="009026A4">
        <w:rPr>
          <w:spacing w:val="-2"/>
        </w:rPr>
        <w:t>Weather</w:t>
      </w:r>
      <w:proofErr w:type="spellEnd"/>
      <w:r w:rsidRPr="009026A4">
        <w:rPr>
          <w:spacing w:val="-2"/>
        </w:rPr>
        <w:t xml:space="preserve">\ du projet) sont indiquées dans le champ de liste de page des </w:t>
      </w:r>
      <w:r w:rsidRPr="009026A4">
        <w:rPr>
          <w:i/>
          <w:spacing w:val="-2"/>
        </w:rPr>
        <w:t xml:space="preserve">Bases de données </w:t>
      </w:r>
      <w:r w:rsidR="00A104E1">
        <w:rPr>
          <w:i/>
          <w:spacing w:val="-2"/>
        </w:rPr>
        <w:t>horaires</w:t>
      </w:r>
      <w:r w:rsidRPr="009026A4">
        <w:rPr>
          <w:spacing w:val="-2"/>
        </w:rPr>
        <w:t>, dans l</w:t>
      </w:r>
      <w:r>
        <w:rPr>
          <w:spacing w:val="-2"/>
        </w:rPr>
        <w:t>’</w:t>
      </w:r>
      <w:r w:rsidRPr="009026A4">
        <w:rPr>
          <w:spacing w:val="-2"/>
        </w:rPr>
        <w:t xml:space="preserve">Éditeur de données liées. </w:t>
      </w:r>
      <w:r w:rsidRPr="009026A4">
        <w:t>Le sous-répertoire \</w:t>
      </w:r>
      <w:proofErr w:type="spellStart"/>
      <w:r w:rsidRPr="009026A4">
        <w:t>Weather</w:t>
      </w:r>
      <w:proofErr w:type="spellEnd"/>
      <w:r w:rsidRPr="009026A4">
        <w:t>\ du projet est toujours interrogé en premier.</w:t>
      </w:r>
    </w:p>
    <w:p w14:paraId="21AFF62D" w14:textId="77777777" w:rsidR="00FB24E0" w:rsidRDefault="00FB24E0" w:rsidP="00FB24E0"/>
    <w:p w14:paraId="7683F117" w14:textId="77777777" w:rsidR="00FB24E0" w:rsidRDefault="00FB24E0" w:rsidP="00FB24E0"/>
    <w:p w14:paraId="3EC4E9E7" w14:textId="77777777" w:rsidR="00FB24E0" w:rsidRDefault="00FB24E0" w:rsidP="00FB24E0">
      <w:r w:rsidRPr="009026A4">
        <w:t xml:space="preserve">Voici les boutons de la page </w:t>
      </w:r>
      <w:r w:rsidRPr="009026A4">
        <w:rPr>
          <w:i/>
        </w:rPr>
        <w:t xml:space="preserve">Bases de données </w:t>
      </w:r>
      <w:r w:rsidR="00A104E1">
        <w:rPr>
          <w:i/>
        </w:rPr>
        <w:t>horaires</w:t>
      </w:r>
      <w:r w:rsidRPr="009026A4">
        <w:t> :</w:t>
      </w:r>
    </w:p>
    <w:p w14:paraId="234E2826" w14:textId="77777777" w:rsidR="00FB24E0" w:rsidRPr="00E80B0C" w:rsidRDefault="00FB24E0" w:rsidP="00FB24E0"/>
    <w:p w14:paraId="0866FC7F" w14:textId="77777777" w:rsidR="00E80B0C" w:rsidRPr="009026A4" w:rsidRDefault="00E80B0C" w:rsidP="00E80B0C">
      <w:pPr>
        <w:jc w:val="both"/>
      </w:pPr>
      <w:r w:rsidRPr="009026A4">
        <w:rPr>
          <w:noProof/>
          <w:lang w:val="en-CA" w:eastAsia="en-CA"/>
        </w:rPr>
        <w:drawing>
          <wp:inline distT="0" distB="0" distL="0" distR="0" wp14:anchorId="4A7C486A" wp14:editId="1CF2D6DD">
            <wp:extent cx="163830" cy="136525"/>
            <wp:effectExtent l="0" t="0" r="0" b="0"/>
            <wp:docPr id="247" name="Picture 247" descr="Nouv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ouveau"/>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Nouveau : Crée une nouvelle base de données. Quand vous créez une nouvelle base de données, BioSIM vous demande à quel endroit la nouvelle base de données doit être placée. Il peut s</w:t>
      </w:r>
      <w:r>
        <w:t>’</w:t>
      </w:r>
      <w:r w:rsidRPr="009026A4">
        <w:t>agir du sous-répertoire \</w:t>
      </w:r>
      <w:proofErr w:type="spellStart"/>
      <w:r w:rsidRPr="009026A4">
        <w:t>Weather</w:t>
      </w:r>
      <w:proofErr w:type="spellEnd"/>
      <w:r w:rsidRPr="009026A4">
        <w:t>\ du projet actuel ou d</w:t>
      </w:r>
      <w:r>
        <w:t>’</w:t>
      </w:r>
      <w:r w:rsidRPr="009026A4">
        <w:t xml:space="preserve">un répertoire général lié. Ensuite, BioSIM vous demande le nom de la nouvelle base de données. Habituellement, vous devez prendre un nom qui est significatif. En règle générale, on utilise la région et la période (p. ex., UtahArea_1921-2001) pour nommer les </w:t>
      </w:r>
      <w:r w:rsidRPr="009026A4">
        <w:rPr>
          <w:i/>
        </w:rPr>
        <w:t xml:space="preserve">Bases de données </w:t>
      </w:r>
      <w:r w:rsidR="009034AB">
        <w:rPr>
          <w:i/>
        </w:rPr>
        <w:t>horaires</w:t>
      </w:r>
      <w:r w:rsidRPr="009026A4">
        <w:t>.</w:t>
      </w:r>
    </w:p>
    <w:p w14:paraId="71F13A92" w14:textId="77777777" w:rsidR="00E80B0C" w:rsidRDefault="00E80B0C" w:rsidP="00E80B0C"/>
    <w:p w14:paraId="4E60FA36" w14:textId="77777777" w:rsidR="00E80B0C" w:rsidRPr="009026A4" w:rsidRDefault="00E80B0C" w:rsidP="00E80B0C">
      <w:pPr>
        <w:jc w:val="both"/>
      </w:pPr>
      <w:r w:rsidRPr="009026A4">
        <w:rPr>
          <w:noProof/>
          <w:lang w:val="en-CA" w:eastAsia="en-CA"/>
        </w:rPr>
        <w:drawing>
          <wp:inline distT="0" distB="0" distL="0" distR="0" wp14:anchorId="2B299349" wp14:editId="7504176E">
            <wp:extent cx="163830" cy="136525"/>
            <wp:effectExtent l="0" t="0" r="0" b="0"/>
            <wp:docPr id="244" name="Picture 244" descr="Éd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Édit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Éditer : Quand vous sélectionnez une base de données dans le champ de liste, si vous cliquez sur le bouton Éditer, la base de données s</w:t>
      </w:r>
      <w:r>
        <w:t>’</w:t>
      </w:r>
      <w:r w:rsidRPr="009026A4">
        <w:t>ouvrira dans l</w:t>
      </w:r>
      <w:r>
        <w:t>’</w:t>
      </w:r>
      <w:r w:rsidRPr="009026A4">
        <w:t xml:space="preserve">Éditeur de bases de données </w:t>
      </w:r>
      <w:r w:rsidR="00A104E1">
        <w:t>horaires</w:t>
      </w:r>
      <w:r w:rsidRPr="009026A4">
        <w:t>.</w:t>
      </w:r>
    </w:p>
    <w:p w14:paraId="796BB72A" w14:textId="77777777" w:rsidR="00E80B0C" w:rsidRPr="009026A4" w:rsidRDefault="00E80B0C" w:rsidP="00E80B0C">
      <w:pPr>
        <w:jc w:val="both"/>
      </w:pPr>
    </w:p>
    <w:p w14:paraId="345EC663" w14:textId="77777777" w:rsidR="00E80B0C" w:rsidRPr="009026A4" w:rsidRDefault="00E80B0C" w:rsidP="00E80B0C">
      <w:pPr>
        <w:jc w:val="both"/>
        <w:rPr>
          <w:spacing w:val="-2"/>
        </w:rPr>
      </w:pPr>
      <w:r w:rsidRPr="009026A4">
        <w:rPr>
          <w:noProof/>
          <w:lang w:val="en-CA" w:eastAsia="en-CA"/>
        </w:rPr>
        <w:lastRenderedPageBreak/>
        <w:drawing>
          <wp:inline distT="0" distB="0" distL="0" distR="0" wp14:anchorId="3903D4D7" wp14:editId="63091BF0">
            <wp:extent cx="163830" cy="136525"/>
            <wp:effectExtent l="0" t="0" r="0" b="0"/>
            <wp:docPr id="245" name="Picture 245"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ier_une_base_de_donné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w:t>
      </w:r>
      <w:r w:rsidRPr="009026A4">
        <w:rPr>
          <w:spacing w:val="-2"/>
        </w:rPr>
        <w:t>Lier une base de données : Ajoute à la liste des répertoires le répertoire dans lequel le nouveau fichier est placé.</w:t>
      </w:r>
    </w:p>
    <w:p w14:paraId="32ED8ED2" w14:textId="77777777" w:rsidR="00E80B0C" w:rsidRPr="009026A4" w:rsidRDefault="00E80B0C" w:rsidP="00E80B0C">
      <w:pPr>
        <w:jc w:val="both"/>
      </w:pPr>
    </w:p>
    <w:p w14:paraId="5E8CD35F" w14:textId="77777777" w:rsidR="00E80B0C" w:rsidRPr="009026A4" w:rsidRDefault="00E80B0C" w:rsidP="00E80B0C">
      <w:pPr>
        <w:jc w:val="both"/>
      </w:pPr>
      <w:r w:rsidRPr="009026A4">
        <w:rPr>
          <w:rStyle w:val="Hyperlien"/>
          <w:noProof/>
          <w:color w:val="000000"/>
          <w:spacing w:val="-2"/>
          <w:u w:val="none"/>
          <w:lang w:val="en-CA" w:eastAsia="en-CA"/>
        </w:rPr>
        <w:drawing>
          <wp:inline distT="0" distB="0" distL="0" distR="0" wp14:anchorId="6F81AC3D" wp14:editId="5CB98922">
            <wp:extent cx="163830" cy="136525"/>
            <wp:effectExtent l="0" t="0" r="0" b="0"/>
            <wp:docPr id="246" name="Picture 246"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uvrir_le_dialogue_d'option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rPr>
          <w:rStyle w:val="Hyperlien"/>
          <w:color w:val="000000"/>
          <w:spacing w:val="-2"/>
          <w:u w:val="none"/>
        </w:rPr>
        <w:t xml:space="preserve"> Ouvrir (la boîte de dialogue </w:t>
      </w:r>
      <w:r w:rsidRPr="009026A4">
        <w:t xml:space="preserve">Options) : </w:t>
      </w:r>
      <w:r w:rsidRPr="009026A4">
        <w:rPr>
          <w:rStyle w:val="Hyperlien"/>
          <w:color w:val="000000"/>
          <w:spacing w:val="-2"/>
          <w:u w:val="none"/>
        </w:rPr>
        <w:t>Ouvre</w:t>
      </w:r>
      <w:r w:rsidRPr="009026A4">
        <w:t xml:space="preserve"> la boîte de dialogue Options dans </w:t>
      </w:r>
      <w:smartTag w:uri="urn:schemas-microsoft-com:office:smarttags" w:element="PersonName">
        <w:smartTagPr>
          <w:attr w:name="ProductID" w:val="la page R￩pertoires"/>
        </w:smartTagPr>
        <w:r w:rsidRPr="009026A4">
          <w:t xml:space="preserve">la page </w:t>
        </w:r>
        <w:r w:rsidRPr="009026A4">
          <w:rPr>
            <w:i/>
          </w:rPr>
          <w:t>Répertoires</w:t>
        </w:r>
      </w:smartTag>
      <w:r w:rsidRPr="009026A4">
        <w:t xml:space="preserve"> où vous pouvez ajouter ou retirer des liens vers divers répertoires, ou tout simplement voir leur chemin.</w:t>
      </w:r>
    </w:p>
    <w:p w14:paraId="5B95CF7B" w14:textId="77777777" w:rsidR="00E80B0C" w:rsidRDefault="00E80B0C" w:rsidP="00E80B0C"/>
    <w:p w14:paraId="1D459813" w14:textId="677CF440" w:rsidR="00E80B0C" w:rsidRPr="00E80B0C" w:rsidRDefault="00312A31" w:rsidP="00E80B0C">
      <w:r w:rsidRPr="009026A4">
        <w:rPr>
          <w:noProof/>
          <w:lang w:val="en-CA" w:eastAsia="en-CA"/>
        </w:rPr>
        <w:drawing>
          <wp:anchor distT="0" distB="0" distL="114300" distR="114300" simplePos="0" relativeHeight="251685376" behindDoc="1" locked="0" layoutInCell="1" allowOverlap="1" wp14:anchorId="2B5D8163" wp14:editId="7CB3EC1D">
            <wp:simplePos x="0" y="0"/>
            <wp:positionH relativeFrom="margin">
              <wp:align>right</wp:align>
            </wp:positionH>
            <wp:positionV relativeFrom="paragraph">
              <wp:posOffset>177800</wp:posOffset>
            </wp:positionV>
            <wp:extent cx="1720800" cy="2685600"/>
            <wp:effectExtent l="0" t="0" r="0" b="635"/>
            <wp:wrapTight wrapText="bothSides">
              <wp:wrapPolygon edited="0">
                <wp:start x="0" y="0"/>
                <wp:lineTo x="0" y="21452"/>
                <wp:lineTo x="21289" y="21452"/>
                <wp:lineTo x="21289"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Éditeur_de_données_liées_CartesDintrants"/>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720800" cy="2685600"/>
                    </a:xfrm>
                    <a:prstGeom prst="rect">
                      <a:avLst/>
                    </a:prstGeom>
                    <a:noFill/>
                  </pic:spPr>
                </pic:pic>
              </a:graphicData>
            </a:graphic>
            <wp14:sizeRelH relativeFrom="page">
              <wp14:pctWidth>0</wp14:pctWidth>
            </wp14:sizeRelH>
            <wp14:sizeRelV relativeFrom="page">
              <wp14:pctHeight>0</wp14:pctHeight>
            </wp14:sizeRelV>
          </wp:anchor>
        </w:drawing>
      </w:r>
    </w:p>
    <w:p w14:paraId="11E7C415" w14:textId="7E03811B" w:rsidR="00E80B0C" w:rsidRDefault="00E80B0C" w:rsidP="00E95183">
      <w:pPr>
        <w:pStyle w:val="Titre3"/>
      </w:pPr>
      <w:bookmarkStart w:id="95" w:name="_Fichiers_Gribs"/>
      <w:bookmarkStart w:id="96" w:name="_Toc503271179"/>
      <w:bookmarkEnd w:id="95"/>
      <w:r>
        <w:t>Fichiers Gribs</w:t>
      </w:r>
      <w:bookmarkEnd w:id="96"/>
    </w:p>
    <w:p w14:paraId="035A0F6E" w14:textId="77777777" w:rsidR="00A104E1" w:rsidRDefault="00A104E1" w:rsidP="00A104E1">
      <w:r w:rsidRPr="009026A4">
        <w:t xml:space="preserve">Les </w:t>
      </w:r>
      <w:r>
        <w:rPr>
          <w:i/>
        </w:rPr>
        <w:t>fichiers Gribs</w:t>
      </w:r>
      <w:r w:rsidRPr="009026A4">
        <w:t xml:space="preserve"> sont utilisées pour ex</w:t>
      </w:r>
      <w:r>
        <w:t>écuter BioSIM en « temps réel ».</w:t>
      </w:r>
    </w:p>
    <w:p w14:paraId="310EB279" w14:textId="77777777" w:rsidR="00A104E1" w:rsidRDefault="00A104E1" w:rsidP="00A104E1"/>
    <w:p w14:paraId="1BE198B0" w14:textId="50CE00FC" w:rsidR="00A104E1" w:rsidRPr="009026A4" w:rsidRDefault="00A104E1" w:rsidP="00A104E1">
      <w:pPr>
        <w:jc w:val="both"/>
      </w:pPr>
      <w:r w:rsidRPr="009026A4">
        <w:rPr>
          <w:u w:val="single"/>
        </w:rPr>
        <w:t xml:space="preserve">Toutes les </w:t>
      </w:r>
      <w:r w:rsidRPr="00A104E1">
        <w:rPr>
          <w:i/>
          <w:u w:val="single"/>
        </w:rPr>
        <w:t>fichiers gribs</w:t>
      </w:r>
      <w:r w:rsidRPr="009026A4">
        <w:t xml:space="preserve"> </w:t>
      </w:r>
      <w:r>
        <w:rPr>
          <w:spacing w:val="-2"/>
        </w:rPr>
        <w:t>(.Gribs</w:t>
      </w:r>
      <w:r w:rsidRPr="009026A4">
        <w:rPr>
          <w:spacing w:val="-2"/>
        </w:rPr>
        <w:t>) qui sont placées dans l</w:t>
      </w:r>
      <w:r>
        <w:rPr>
          <w:spacing w:val="-2"/>
        </w:rPr>
        <w:t>’</w:t>
      </w:r>
      <w:r w:rsidRPr="009026A4">
        <w:rPr>
          <w:spacing w:val="-2"/>
        </w:rPr>
        <w:t>un des répertoires de données météorologiques (répertoires généraux ou sous-répertoire \</w:t>
      </w:r>
      <w:proofErr w:type="spellStart"/>
      <w:r w:rsidRPr="009026A4">
        <w:rPr>
          <w:spacing w:val="-2"/>
        </w:rPr>
        <w:t>Weather</w:t>
      </w:r>
      <w:proofErr w:type="spellEnd"/>
      <w:r w:rsidRPr="009026A4">
        <w:rPr>
          <w:spacing w:val="-2"/>
        </w:rPr>
        <w:t xml:space="preserve">\ du projet) sont indiquées dans le champ de liste de page des </w:t>
      </w:r>
      <w:r w:rsidRPr="009026A4">
        <w:rPr>
          <w:i/>
          <w:spacing w:val="-2"/>
        </w:rPr>
        <w:t xml:space="preserve">Bases de données </w:t>
      </w:r>
      <w:r w:rsidR="00312A31">
        <w:rPr>
          <w:i/>
          <w:spacing w:val="-2"/>
        </w:rPr>
        <w:t>gribs</w:t>
      </w:r>
      <w:r w:rsidRPr="009026A4">
        <w:rPr>
          <w:spacing w:val="-2"/>
        </w:rPr>
        <w:t>, dans l</w:t>
      </w:r>
      <w:r>
        <w:rPr>
          <w:spacing w:val="-2"/>
        </w:rPr>
        <w:t>’</w:t>
      </w:r>
      <w:r w:rsidRPr="009026A4">
        <w:rPr>
          <w:spacing w:val="-2"/>
        </w:rPr>
        <w:t xml:space="preserve">Éditeur de données liées. </w:t>
      </w:r>
      <w:r w:rsidRPr="009026A4">
        <w:t>Le sous-répertoire \</w:t>
      </w:r>
      <w:proofErr w:type="spellStart"/>
      <w:r w:rsidRPr="009026A4">
        <w:t>Weather</w:t>
      </w:r>
      <w:proofErr w:type="spellEnd"/>
      <w:r w:rsidRPr="009026A4">
        <w:t>\ du projet est toujours interrogé en premier.</w:t>
      </w:r>
    </w:p>
    <w:p w14:paraId="38AB4B6A" w14:textId="77777777" w:rsidR="00A104E1" w:rsidRDefault="00A104E1" w:rsidP="00A104E1"/>
    <w:p w14:paraId="1E78F32F" w14:textId="77777777" w:rsidR="00E80B0C" w:rsidRDefault="00A104E1" w:rsidP="00E80B0C">
      <w:r w:rsidRPr="009026A4">
        <w:t xml:space="preserve">Voici les boutons de la page </w:t>
      </w:r>
      <w:r>
        <w:rPr>
          <w:i/>
        </w:rPr>
        <w:t>fichiers gribs</w:t>
      </w:r>
      <w:r w:rsidRPr="009026A4">
        <w:t> :</w:t>
      </w:r>
    </w:p>
    <w:p w14:paraId="2116051A" w14:textId="77777777" w:rsidR="00A104E1" w:rsidRPr="00E80B0C" w:rsidRDefault="00A104E1" w:rsidP="00E80B0C"/>
    <w:p w14:paraId="64CE84AB" w14:textId="77777777" w:rsidR="00E80B0C" w:rsidRPr="009026A4" w:rsidRDefault="00E80B0C" w:rsidP="00E80B0C">
      <w:pPr>
        <w:jc w:val="both"/>
        <w:rPr>
          <w:spacing w:val="-2"/>
        </w:rPr>
      </w:pPr>
      <w:r w:rsidRPr="009026A4">
        <w:rPr>
          <w:noProof/>
          <w:lang w:val="en-CA" w:eastAsia="en-CA"/>
        </w:rPr>
        <w:drawing>
          <wp:inline distT="0" distB="0" distL="0" distR="0" wp14:anchorId="61BF24D2" wp14:editId="7CF46D2B">
            <wp:extent cx="163830" cy="136525"/>
            <wp:effectExtent l="0" t="0" r="0" b="0"/>
            <wp:docPr id="248" name="Picture 248"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ier_une_base_de_donné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w:t>
      </w:r>
      <w:r w:rsidRPr="009026A4">
        <w:rPr>
          <w:spacing w:val="-2"/>
        </w:rPr>
        <w:t>Lier une base de données : Ajoute à la liste des répertoires le répertoire dans lequel le nouveau fichier est placé.</w:t>
      </w:r>
    </w:p>
    <w:p w14:paraId="61C4863C" w14:textId="77777777" w:rsidR="00E80B0C" w:rsidRPr="009026A4" w:rsidRDefault="00E80B0C" w:rsidP="00E80B0C">
      <w:pPr>
        <w:jc w:val="both"/>
      </w:pPr>
    </w:p>
    <w:p w14:paraId="4B5E9E23" w14:textId="77777777" w:rsidR="00E80B0C" w:rsidRPr="009026A4" w:rsidRDefault="00E80B0C" w:rsidP="00E80B0C">
      <w:pPr>
        <w:jc w:val="both"/>
      </w:pPr>
      <w:r w:rsidRPr="009026A4">
        <w:rPr>
          <w:rStyle w:val="Hyperlien"/>
          <w:noProof/>
          <w:color w:val="000000"/>
          <w:spacing w:val="-2"/>
          <w:u w:val="none"/>
          <w:lang w:val="en-CA" w:eastAsia="en-CA"/>
        </w:rPr>
        <w:drawing>
          <wp:inline distT="0" distB="0" distL="0" distR="0" wp14:anchorId="480D0581" wp14:editId="3698FB82">
            <wp:extent cx="163830" cy="136525"/>
            <wp:effectExtent l="0" t="0" r="0" b="0"/>
            <wp:docPr id="249" name="Picture 249"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uvrir_le_dialogue_d'option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rPr>
          <w:rStyle w:val="Hyperlien"/>
          <w:color w:val="000000"/>
          <w:spacing w:val="-2"/>
          <w:u w:val="none"/>
        </w:rPr>
        <w:t xml:space="preserve"> Ouvrir (la boîte de dialogue </w:t>
      </w:r>
      <w:r w:rsidRPr="009026A4">
        <w:t xml:space="preserve">Options) : </w:t>
      </w:r>
      <w:r w:rsidRPr="009026A4">
        <w:rPr>
          <w:rStyle w:val="Hyperlien"/>
          <w:color w:val="000000"/>
          <w:spacing w:val="-2"/>
          <w:u w:val="none"/>
        </w:rPr>
        <w:t>Ouvre</w:t>
      </w:r>
      <w:r w:rsidRPr="009026A4">
        <w:t xml:space="preserve"> la boîte de dialogue Options dans </w:t>
      </w:r>
      <w:smartTag w:uri="urn:schemas-microsoft-com:office:smarttags" w:element="PersonName">
        <w:smartTagPr>
          <w:attr w:name="ProductID" w:val="la page R￩pertoires"/>
        </w:smartTagPr>
        <w:r w:rsidRPr="009026A4">
          <w:t xml:space="preserve">la page </w:t>
        </w:r>
        <w:r w:rsidRPr="009026A4">
          <w:rPr>
            <w:i/>
          </w:rPr>
          <w:t>Répertoires</w:t>
        </w:r>
      </w:smartTag>
      <w:r w:rsidRPr="009026A4">
        <w:t xml:space="preserve"> où vous pouvez ajouter ou retirer des liens vers divers répertoires, ou tout simplement voir leur chemin.</w:t>
      </w:r>
    </w:p>
    <w:p w14:paraId="07E5859A" w14:textId="77777777" w:rsidR="00E80B0C" w:rsidRPr="009026A4" w:rsidRDefault="00E80B0C" w:rsidP="009401CA"/>
    <w:p w14:paraId="0B43131B" w14:textId="77777777" w:rsidR="009401CA" w:rsidRDefault="00A104E1" w:rsidP="00E95183">
      <w:pPr>
        <w:pStyle w:val="Titre3"/>
      </w:pPr>
      <w:bookmarkStart w:id="97" w:name="_Toc503271180"/>
      <w:bookmarkStart w:id="98" w:name="_Toc348100120"/>
      <w:r>
        <w:t>Page Cartes</w:t>
      </w:r>
      <w:bookmarkEnd w:id="97"/>
      <w:r w:rsidR="009401CA" w:rsidRPr="009026A4">
        <w:t xml:space="preserve"> </w:t>
      </w:r>
      <w:bookmarkEnd w:id="98"/>
    </w:p>
    <w:p w14:paraId="2740A217" w14:textId="77777777" w:rsidR="00E80B0C" w:rsidRPr="00E80B0C" w:rsidRDefault="00E80B0C" w:rsidP="00E80B0C"/>
    <w:p w14:paraId="7597176E" w14:textId="77777777" w:rsidR="009401CA" w:rsidRPr="009026A4" w:rsidRDefault="009401CA" w:rsidP="009401CA">
      <w:pPr>
        <w:keepNext/>
      </w:pPr>
    </w:p>
    <w:p w14:paraId="406AD750" w14:textId="77777777" w:rsidR="009401CA" w:rsidRPr="009026A4" w:rsidRDefault="00E0654E" w:rsidP="009401CA">
      <w:pPr>
        <w:jc w:val="both"/>
      </w:pPr>
      <w:r>
        <w:t>Dans BioSIM, les Cartes</w:t>
      </w:r>
      <w:r w:rsidR="009401CA" w:rsidRPr="009026A4">
        <w:t xml:space="preserve"> sont </w:t>
      </w:r>
      <w:r w:rsidRPr="009026A4">
        <w:t>utilisées</w:t>
      </w:r>
      <w:r w:rsidR="009401CA" w:rsidRPr="009026A4">
        <w:t xml:space="preserve"> pour deux tâches différentes : pour générer les listes d</w:t>
      </w:r>
      <w:r w:rsidR="0098105F">
        <w:t>’</w:t>
      </w:r>
      <w:r w:rsidR="009401CA" w:rsidRPr="009026A4">
        <w:t>emplacements (appelées liste de localisations) et pour exécuter des interpolations spatiales.</w:t>
      </w:r>
    </w:p>
    <w:p w14:paraId="5DD2F7BF" w14:textId="77777777" w:rsidR="009401CA" w:rsidRPr="009026A4" w:rsidRDefault="009401CA" w:rsidP="009401CA">
      <w:pPr>
        <w:jc w:val="both"/>
      </w:pPr>
    </w:p>
    <w:p w14:paraId="01773282" w14:textId="77777777" w:rsidR="009401CA" w:rsidRPr="009026A4" w:rsidRDefault="00E0654E" w:rsidP="009401CA">
      <w:pPr>
        <w:jc w:val="both"/>
      </w:pPr>
      <w:r>
        <w:t xml:space="preserve">Toutes les cartes </w:t>
      </w:r>
      <w:r w:rsidR="009401CA" w:rsidRPr="009026A4">
        <w:t xml:space="preserve">(voir </w:t>
      </w:r>
      <w:hyperlink w:anchor="_BioSIM_accepte_tous" w:history="1">
        <w:r w:rsidR="009401CA" w:rsidRPr="00E0654E">
          <w:rPr>
            <w:rStyle w:val="Hyperlien"/>
          </w:rPr>
          <w:t>ci-dessous</w:t>
        </w:r>
      </w:hyperlink>
      <w:r w:rsidR="009401CA" w:rsidRPr="009026A4">
        <w:t xml:space="preserve"> pour les formats acceptés par BioSIM) </w:t>
      </w:r>
      <w:r w:rsidR="009401CA" w:rsidRPr="009026A4">
        <w:rPr>
          <w:spacing w:val="-2"/>
        </w:rPr>
        <w:t>placées dans l</w:t>
      </w:r>
      <w:r w:rsidR="0098105F">
        <w:rPr>
          <w:spacing w:val="-2"/>
        </w:rPr>
        <w:t>’</w:t>
      </w:r>
      <w:r w:rsidR="009401CA" w:rsidRPr="009026A4">
        <w:rPr>
          <w:spacing w:val="-2"/>
        </w:rPr>
        <w:t>un des répertoires de carte d</w:t>
      </w:r>
      <w:r w:rsidR="0098105F">
        <w:rPr>
          <w:spacing w:val="-2"/>
        </w:rPr>
        <w:t>’</w:t>
      </w:r>
      <w:r w:rsidR="009401CA" w:rsidRPr="009026A4">
        <w:rPr>
          <w:spacing w:val="-2"/>
        </w:rPr>
        <w:t>intrants</w:t>
      </w:r>
      <w:r w:rsidR="009401CA" w:rsidRPr="009026A4">
        <w:t xml:space="preserve"> </w:t>
      </w:r>
      <w:r w:rsidR="009401CA" w:rsidRPr="009026A4">
        <w:rPr>
          <w:spacing w:val="-2"/>
        </w:rPr>
        <w:t>(répertoires généraux ou sous-répertoire \</w:t>
      </w:r>
      <w:proofErr w:type="spellStart"/>
      <w:r w:rsidR="009401CA" w:rsidRPr="009026A4">
        <w:rPr>
          <w:spacing w:val="-2"/>
        </w:rPr>
        <w:t>MapInput</w:t>
      </w:r>
      <w:proofErr w:type="spellEnd"/>
      <w:r w:rsidR="009401CA" w:rsidRPr="009026A4">
        <w:rPr>
          <w:spacing w:val="-2"/>
        </w:rPr>
        <w:t xml:space="preserve">\ du projet) </w:t>
      </w:r>
      <w:r w:rsidR="009401CA" w:rsidRPr="009026A4">
        <w:t xml:space="preserve">sont indiquées dans la liste de la page </w:t>
      </w:r>
      <w:r w:rsidR="009401CA" w:rsidRPr="009026A4">
        <w:rPr>
          <w:i/>
        </w:rPr>
        <w:t>Cartes</w:t>
      </w:r>
      <w:r>
        <w:rPr>
          <w:i/>
        </w:rPr>
        <w:t xml:space="preserve">, </w:t>
      </w:r>
      <w:r w:rsidR="009401CA" w:rsidRPr="009026A4">
        <w:t>dans l</w:t>
      </w:r>
      <w:r w:rsidR="0098105F">
        <w:t>’</w:t>
      </w:r>
      <w:r w:rsidR="009401CA" w:rsidRPr="009026A4">
        <w:t>Éditeur de données liées. Le sous-répertoire \</w:t>
      </w:r>
      <w:proofErr w:type="spellStart"/>
      <w:r w:rsidR="009401CA" w:rsidRPr="009026A4">
        <w:t>MapInput</w:t>
      </w:r>
      <w:proofErr w:type="spellEnd"/>
      <w:r w:rsidR="009401CA" w:rsidRPr="009026A4">
        <w:t>\ du projet est toujours interrogé en premier.</w:t>
      </w:r>
    </w:p>
    <w:p w14:paraId="54D949B7" w14:textId="77777777" w:rsidR="009401CA" w:rsidRPr="009026A4" w:rsidRDefault="00A104E1" w:rsidP="009401CA">
      <w:pPr>
        <w:jc w:val="both"/>
      </w:pPr>
      <w:r w:rsidRPr="009026A4">
        <w:rPr>
          <w:noProof/>
          <w:lang w:val="en-CA" w:eastAsia="en-CA"/>
        </w:rPr>
        <w:drawing>
          <wp:anchor distT="0" distB="0" distL="114300" distR="114300" simplePos="0" relativeHeight="251645440" behindDoc="1" locked="0" layoutInCell="1" allowOverlap="1" wp14:anchorId="1F441470" wp14:editId="11D0D1C6">
            <wp:simplePos x="0" y="0"/>
            <wp:positionH relativeFrom="column">
              <wp:posOffset>4198620</wp:posOffset>
            </wp:positionH>
            <wp:positionV relativeFrom="paragraph">
              <wp:posOffset>-1655445</wp:posOffset>
            </wp:positionV>
            <wp:extent cx="2327275" cy="2900045"/>
            <wp:effectExtent l="0" t="0" r="0" b="0"/>
            <wp:wrapTight wrapText="bothSides">
              <wp:wrapPolygon edited="0">
                <wp:start x="0" y="0"/>
                <wp:lineTo x="0" y="21425"/>
                <wp:lineTo x="21394" y="21425"/>
                <wp:lineTo x="21394" y="0"/>
                <wp:lineTo x="0" y="0"/>
              </wp:wrapPolygon>
            </wp:wrapTight>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Éditeur_de_données_liées_CartesDintrants"/>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327275" cy="2900045"/>
                    </a:xfrm>
                    <a:prstGeom prst="rect">
                      <a:avLst/>
                    </a:prstGeom>
                    <a:noFill/>
                  </pic:spPr>
                </pic:pic>
              </a:graphicData>
            </a:graphic>
            <wp14:sizeRelH relativeFrom="page">
              <wp14:pctWidth>0</wp14:pctWidth>
            </wp14:sizeRelH>
            <wp14:sizeRelV relativeFrom="page">
              <wp14:pctHeight>0</wp14:pctHeight>
            </wp14:sizeRelV>
          </wp:anchor>
        </w:drawing>
      </w:r>
    </w:p>
    <w:p w14:paraId="2EEDDCEE" w14:textId="77777777" w:rsidR="009401CA" w:rsidRPr="009026A4" w:rsidRDefault="009401CA" w:rsidP="009401CA">
      <w:pPr>
        <w:jc w:val="both"/>
      </w:pPr>
      <w:r w:rsidRPr="009026A4">
        <w:t xml:space="preserve">Voici les boutons de la page </w:t>
      </w:r>
      <w:r w:rsidRPr="009026A4">
        <w:rPr>
          <w:i/>
        </w:rPr>
        <w:t>Cartes</w:t>
      </w:r>
      <w:r w:rsidRPr="009026A4">
        <w:rPr>
          <w:spacing w:val="-2"/>
        </w:rPr>
        <w:t>:</w:t>
      </w:r>
    </w:p>
    <w:p w14:paraId="76416788" w14:textId="77777777" w:rsidR="009401CA" w:rsidRPr="009026A4" w:rsidRDefault="009401CA" w:rsidP="009401CA">
      <w:pPr>
        <w:jc w:val="both"/>
      </w:pPr>
    </w:p>
    <w:p w14:paraId="462DBAC7" w14:textId="77777777" w:rsidR="009401CA" w:rsidRPr="009026A4" w:rsidRDefault="008F78E1" w:rsidP="009401CA">
      <w:pPr>
        <w:jc w:val="both"/>
      </w:pPr>
      <w:r w:rsidRPr="009026A4">
        <w:rPr>
          <w:noProof/>
          <w:lang w:val="en-CA" w:eastAsia="en-CA"/>
        </w:rPr>
        <w:drawing>
          <wp:inline distT="0" distB="0" distL="0" distR="0" wp14:anchorId="130C5E8B" wp14:editId="5C93A428">
            <wp:extent cx="163830" cy="136525"/>
            <wp:effectExtent l="0" t="0" r="0" b="0"/>
            <wp:docPr id="68" name="Picture 68" descr="Envoyer_vers_Show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nvoyer_vers_ShowMa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Envoyer vers </w:t>
      </w:r>
      <w:proofErr w:type="spellStart"/>
      <w:r w:rsidR="009401CA" w:rsidRPr="009026A4">
        <w:t>ShowMap</w:t>
      </w:r>
      <w:proofErr w:type="spellEnd"/>
      <w:r w:rsidR="009401CA" w:rsidRPr="009026A4">
        <w:t> : Ouvre l</w:t>
      </w:r>
      <w:r w:rsidR="0098105F">
        <w:t>’</w:t>
      </w:r>
      <w:r w:rsidR="009401CA" w:rsidRPr="009026A4">
        <w:t xml:space="preserve">application </w:t>
      </w:r>
      <w:proofErr w:type="spellStart"/>
      <w:r w:rsidR="009401CA" w:rsidRPr="009026A4">
        <w:t>ShowMap</w:t>
      </w:r>
      <w:proofErr w:type="spellEnd"/>
      <w:r w:rsidR="009401CA" w:rsidRPr="009026A4">
        <w:t xml:space="preserve"> et affiche la carte sélectionnée dans le champ de liste.</w:t>
      </w:r>
    </w:p>
    <w:p w14:paraId="63632D32" w14:textId="77777777" w:rsidR="009401CA" w:rsidRPr="009026A4" w:rsidRDefault="009401CA" w:rsidP="009401CA">
      <w:pPr>
        <w:jc w:val="both"/>
      </w:pPr>
    </w:p>
    <w:p w14:paraId="6EC9CD40" w14:textId="77777777" w:rsidR="009401CA" w:rsidRPr="009026A4" w:rsidRDefault="008F78E1" w:rsidP="009401CA">
      <w:pPr>
        <w:jc w:val="both"/>
      </w:pPr>
      <w:r w:rsidRPr="009026A4">
        <w:rPr>
          <w:noProof/>
          <w:lang w:val="en-CA" w:eastAsia="en-CA"/>
        </w:rPr>
        <w:lastRenderedPageBreak/>
        <w:drawing>
          <wp:inline distT="0" distB="0" distL="0" distR="0" wp14:anchorId="270D6C13" wp14:editId="48F7CAB3">
            <wp:extent cx="163830" cy="136525"/>
            <wp:effectExtent l="0" t="0" r="0" b="0"/>
            <wp:docPr id="69" name="Picture 69" descr="Afficher_l'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fficher_l'informa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Afficher l</w:t>
      </w:r>
      <w:r w:rsidR="0098105F">
        <w:t>’</w:t>
      </w:r>
      <w:r w:rsidR="009401CA" w:rsidRPr="009026A4">
        <w:t>information : Affiche l</w:t>
      </w:r>
      <w:r w:rsidR="0098105F">
        <w:t>’</w:t>
      </w:r>
      <w:r w:rsidR="009401CA" w:rsidRPr="009026A4">
        <w:t>information détaillée sur la carte sélectionnée dans un éditeur de texte (que vous pouvez préciser, p. ex., Notepad).</w:t>
      </w:r>
    </w:p>
    <w:p w14:paraId="4ED3F447" w14:textId="77777777" w:rsidR="009401CA" w:rsidRPr="009026A4" w:rsidRDefault="009401CA" w:rsidP="009401CA">
      <w:pPr>
        <w:jc w:val="both"/>
      </w:pPr>
    </w:p>
    <w:p w14:paraId="344F3484" w14:textId="77777777" w:rsidR="009401CA" w:rsidRPr="009026A4" w:rsidRDefault="008F78E1" w:rsidP="009401CA">
      <w:pPr>
        <w:jc w:val="both"/>
        <w:rPr>
          <w:spacing w:val="-2"/>
        </w:rPr>
      </w:pPr>
      <w:r w:rsidRPr="009026A4">
        <w:rPr>
          <w:noProof/>
          <w:lang w:val="en-CA" w:eastAsia="en-CA"/>
        </w:rPr>
        <w:drawing>
          <wp:inline distT="0" distB="0" distL="0" distR="0" wp14:anchorId="65281EE6" wp14:editId="4F3650A5">
            <wp:extent cx="163830" cy="136525"/>
            <wp:effectExtent l="0" t="0" r="0" b="0"/>
            <wp:docPr id="70" name="Picture 70"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Lier_une_base_de_donné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rPr>
          <w:spacing w:val="-2"/>
        </w:rPr>
        <w:t xml:space="preserve"> Lier une base de données : Ajoute à la liste des répertoires le répertoire dans lequel le nouveau fichier est placé. Si l</w:t>
      </w:r>
      <w:r w:rsidR="0098105F">
        <w:rPr>
          <w:spacing w:val="-2"/>
        </w:rPr>
        <w:t>’</w:t>
      </w:r>
      <w:r w:rsidR="009401CA" w:rsidRPr="009026A4">
        <w:rPr>
          <w:spacing w:val="-2"/>
        </w:rPr>
        <w:t>extension de la nouvelle carte ne figure pas dans la liste des extensions, elle sera automatiquement ajoutée.</w:t>
      </w:r>
    </w:p>
    <w:p w14:paraId="5D9E74EF" w14:textId="77777777" w:rsidR="009401CA" w:rsidRPr="009026A4" w:rsidRDefault="009401CA" w:rsidP="009401CA">
      <w:pPr>
        <w:jc w:val="both"/>
        <w:rPr>
          <w:spacing w:val="-2"/>
        </w:rPr>
      </w:pPr>
    </w:p>
    <w:p w14:paraId="22F8CB85" w14:textId="77777777" w:rsidR="009401CA" w:rsidRPr="009026A4" w:rsidRDefault="008F78E1" w:rsidP="009401CA">
      <w:pPr>
        <w:jc w:val="both"/>
      </w:pPr>
      <w:r w:rsidRPr="009026A4">
        <w:rPr>
          <w:rStyle w:val="Hyperlien"/>
          <w:noProof/>
          <w:color w:val="000000"/>
          <w:spacing w:val="-2"/>
          <w:u w:val="none"/>
          <w:lang w:val="en-CA" w:eastAsia="en-CA"/>
        </w:rPr>
        <w:drawing>
          <wp:inline distT="0" distB="0" distL="0" distR="0" wp14:anchorId="71C0A3C7" wp14:editId="06580155">
            <wp:extent cx="191135" cy="1638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1135" cy="163830"/>
                    </a:xfrm>
                    <a:prstGeom prst="rect">
                      <a:avLst/>
                    </a:prstGeom>
                    <a:noFill/>
                    <a:ln>
                      <a:noFill/>
                    </a:ln>
                  </pic:spPr>
                </pic:pic>
              </a:graphicData>
            </a:graphic>
          </wp:inline>
        </w:drawing>
      </w:r>
      <w:r w:rsidR="009401CA" w:rsidRPr="009026A4">
        <w:rPr>
          <w:rStyle w:val="Hyperlien"/>
          <w:color w:val="000000"/>
          <w:spacing w:val="-2"/>
          <w:u w:val="none"/>
        </w:rPr>
        <w:t xml:space="preserve"> Ouvrir (la boîte de dialogue </w:t>
      </w:r>
      <w:r w:rsidR="009401CA" w:rsidRPr="009026A4">
        <w:t xml:space="preserve">Options) : </w:t>
      </w:r>
      <w:r w:rsidR="009401CA" w:rsidRPr="009026A4">
        <w:rPr>
          <w:rStyle w:val="Hyperlien"/>
          <w:color w:val="000000"/>
          <w:spacing w:val="-2"/>
          <w:u w:val="none"/>
        </w:rPr>
        <w:t>Ouvre</w:t>
      </w:r>
      <w:r w:rsidR="009401CA" w:rsidRPr="009026A4">
        <w:t xml:space="preserve"> la boîte de dialogue Options dans </w:t>
      </w:r>
      <w:smartTag w:uri="urn:schemas-microsoft-com:office:smarttags" w:element="PersonName">
        <w:smartTagPr>
          <w:attr w:name="ProductID" w:val="la page R￩pertoires"/>
        </w:smartTagPr>
        <w:r w:rsidR="009401CA" w:rsidRPr="009026A4">
          <w:t xml:space="preserve">la page </w:t>
        </w:r>
        <w:r w:rsidR="009401CA" w:rsidRPr="009026A4">
          <w:rPr>
            <w:i/>
          </w:rPr>
          <w:t>Répertoires</w:t>
        </w:r>
      </w:smartTag>
      <w:r w:rsidR="009401CA" w:rsidRPr="009026A4">
        <w:t xml:space="preserve"> où vous pouvez ajouter et/ou retirer des liens vers divers répertoires, ou tout simplement voir leur chemin.</w:t>
      </w:r>
    </w:p>
    <w:p w14:paraId="3DA466DD" w14:textId="77777777" w:rsidR="009401CA" w:rsidRPr="009026A4" w:rsidRDefault="009401CA" w:rsidP="009401CA">
      <w:pPr>
        <w:jc w:val="both"/>
      </w:pPr>
    </w:p>
    <w:p w14:paraId="670AF2F1" w14:textId="5F41403A" w:rsidR="009401CA" w:rsidRPr="009026A4" w:rsidRDefault="009401CA" w:rsidP="009401CA">
      <w:pPr>
        <w:jc w:val="both"/>
      </w:pPr>
      <w:r w:rsidRPr="009026A4">
        <w:t>Avant de lier un DEM à BioSIM, vous devez préciser l</w:t>
      </w:r>
      <w:r w:rsidR="0098105F">
        <w:t>’</w:t>
      </w:r>
      <w:r w:rsidRPr="009026A4">
        <w:t>information sur la projection. Si BioSIM ne reconnaît pas la projection d</w:t>
      </w:r>
      <w:r w:rsidR="0098105F">
        <w:t>’</w:t>
      </w:r>
      <w:r w:rsidRPr="009026A4">
        <w:t>un DEM, il ne peut pas l</w:t>
      </w:r>
      <w:r w:rsidR="0098105F">
        <w:t>’</w:t>
      </w:r>
      <w:r w:rsidRPr="009026A4">
        <w:t>utiliser. BioSIM n</w:t>
      </w:r>
      <w:r w:rsidR="0098105F">
        <w:t>’</w:t>
      </w:r>
      <w:r w:rsidRPr="009026A4">
        <w:t>effectue pas de lui-même des changements dans les projections des DEM. Pour ce faire, vous devez utiliser d</w:t>
      </w:r>
      <w:r w:rsidR="0098105F">
        <w:t>’</w:t>
      </w:r>
      <w:r w:rsidRPr="009026A4">
        <w:t>autres logiciels (p. ex., Qua</w:t>
      </w:r>
      <w:r w:rsidR="00312A31">
        <w:t xml:space="preserve">ntum GIS, </w:t>
      </w:r>
      <w:proofErr w:type="spellStart"/>
      <w:r w:rsidR="00312A31">
        <w:t>GDAL_</w:t>
      </w:r>
      <w:r w:rsidRPr="009026A4">
        <w:rPr>
          <w:u w:val="single"/>
        </w:rPr>
        <w:t>Translate</w:t>
      </w:r>
      <w:proofErr w:type="spellEnd"/>
      <w:r w:rsidRPr="009026A4">
        <w:t xml:space="preserve">, Arc </w:t>
      </w:r>
      <w:proofErr w:type="spellStart"/>
      <w:r w:rsidRPr="009026A4">
        <w:t>Map</w:t>
      </w:r>
      <w:proofErr w:type="spellEnd"/>
      <w:r w:rsidRPr="009026A4">
        <w:t>).</w:t>
      </w:r>
    </w:p>
    <w:p w14:paraId="2A16EC68" w14:textId="77777777" w:rsidR="009401CA" w:rsidRPr="009026A4" w:rsidRDefault="009401CA" w:rsidP="009401CA"/>
    <w:p w14:paraId="62F3D05C" w14:textId="2405F88A" w:rsidR="009401CA" w:rsidRDefault="009401CA" w:rsidP="00312A31">
      <w:pPr>
        <w:pStyle w:val="Titre5"/>
      </w:pPr>
      <w:bookmarkStart w:id="99" w:name="_BioSIM_accepte_tous"/>
      <w:bookmarkEnd w:id="99"/>
      <w:r w:rsidRPr="00E0654E">
        <w:t>BioSIM</w:t>
      </w:r>
      <w:r w:rsidRPr="009026A4">
        <w:t xml:space="preserve"> accepte tous les formats </w:t>
      </w:r>
      <w:r w:rsidR="00312A31">
        <w:t xml:space="preserve">supportés par </w:t>
      </w:r>
      <w:r w:rsidRPr="009026A4">
        <w:t>GDAL (</w:t>
      </w:r>
      <w:hyperlink r:id="rId96" w:history="1">
        <w:r w:rsidRPr="009026A4">
          <w:rPr>
            <w:rStyle w:val="Hyperlien"/>
          </w:rPr>
          <w:t>http://www.gdal.org/formats_list.html</w:t>
        </w:r>
      </w:hyperlink>
      <w:r w:rsidRPr="009026A4">
        <w:t>), comme extension de DEM. Nous recommandons l</w:t>
      </w:r>
      <w:r w:rsidR="0098105F">
        <w:t>’</w:t>
      </w:r>
      <w:r w:rsidRPr="009026A4">
        <w:t xml:space="preserve">utilisation </w:t>
      </w:r>
      <w:r w:rsidR="00312A31">
        <w:t xml:space="preserve">du </w:t>
      </w:r>
      <w:r w:rsidRPr="009026A4">
        <w:t>format</w:t>
      </w:r>
      <w:r w:rsidR="00312A31">
        <w:t xml:space="preserve"> </w:t>
      </w:r>
      <w:r w:rsidRPr="009026A4">
        <w:t>GeoTIFF (.tif). Par défaut, BioSIM générera des cartes résultantes dans le format</w:t>
      </w:r>
      <w:r w:rsidR="00312A31">
        <w:t xml:space="preserve"> GeoTIFF (.tif)</w:t>
      </w:r>
      <w:r w:rsidRPr="009026A4">
        <w:t>.</w:t>
      </w:r>
      <w:r w:rsidR="00312A31">
        <w:t xml:space="preserve"> Les fichiers GeoTIFF peuvent être directement ouverte dans QGIS et dans</w:t>
      </w:r>
      <w:r w:rsidRPr="009026A4">
        <w:t xml:space="preserve"> </w:t>
      </w:r>
      <w:proofErr w:type="spellStart"/>
      <w:r w:rsidRPr="009026A4">
        <w:t>ArcInfo</w:t>
      </w:r>
      <w:proofErr w:type="spellEnd"/>
      <w:r w:rsidRPr="009026A4">
        <w:t>/</w:t>
      </w:r>
      <w:proofErr w:type="spellStart"/>
      <w:r w:rsidRPr="009026A4">
        <w:t>ArcMap</w:t>
      </w:r>
      <w:proofErr w:type="spellEnd"/>
    </w:p>
    <w:p w14:paraId="3E8D3895" w14:textId="77777777" w:rsidR="00E80B0C" w:rsidRPr="009026A4" w:rsidRDefault="00E80B0C" w:rsidP="009401CA"/>
    <w:p w14:paraId="4AC079D4" w14:textId="77777777" w:rsidR="009401CA" w:rsidRPr="009026A4" w:rsidRDefault="009401CA" w:rsidP="00E95183">
      <w:pPr>
        <w:pStyle w:val="Titre3"/>
      </w:pPr>
      <w:bookmarkStart w:id="100" w:name="_Projection_dialog"/>
      <w:bookmarkStart w:id="101" w:name="_Page_Modèles"/>
      <w:bookmarkStart w:id="102" w:name="_Toc348100121"/>
      <w:bookmarkStart w:id="103" w:name="_Toc503271181"/>
      <w:bookmarkEnd w:id="100"/>
      <w:bookmarkEnd w:id="101"/>
      <w:r w:rsidRPr="009026A4">
        <w:t>Page Modèles</w:t>
      </w:r>
      <w:bookmarkEnd w:id="102"/>
      <w:bookmarkEnd w:id="103"/>
    </w:p>
    <w:p w14:paraId="550EA1B7" w14:textId="77777777" w:rsidR="009401CA" w:rsidRPr="009026A4" w:rsidRDefault="009401CA" w:rsidP="009401CA"/>
    <w:p w14:paraId="2D5ED24E" w14:textId="77777777" w:rsidR="009401CA" w:rsidRPr="009026A4" w:rsidRDefault="009401CA" w:rsidP="009401CA">
      <w:pPr>
        <w:jc w:val="both"/>
      </w:pPr>
      <w:r w:rsidRPr="009026A4">
        <w:t xml:space="preserve">La page </w:t>
      </w:r>
      <w:r w:rsidRPr="009026A4">
        <w:rPr>
          <w:i/>
        </w:rPr>
        <w:t>Modèles</w:t>
      </w:r>
      <w:r w:rsidRPr="009026A4">
        <w:t xml:space="preserve"> indique les divers modèles utilisables pour les simulations; ils sont automatiquement installés dans le sous-répertoire \</w:t>
      </w:r>
      <w:proofErr w:type="spellStart"/>
      <w:r w:rsidRPr="009026A4">
        <w:t>Models</w:t>
      </w:r>
      <w:proofErr w:type="spellEnd"/>
      <w:r w:rsidRPr="009026A4">
        <w:t>\ du logiciel, lors de l</w:t>
      </w:r>
      <w:r w:rsidR="0098105F">
        <w:t>’</w:t>
      </w:r>
      <w:r w:rsidRPr="009026A4">
        <w:t>installation de BioSIM.</w:t>
      </w:r>
    </w:p>
    <w:p w14:paraId="29B6D899" w14:textId="77777777" w:rsidR="009401CA" w:rsidRPr="009026A4" w:rsidRDefault="009401CA" w:rsidP="009401CA">
      <w:pPr>
        <w:jc w:val="both"/>
      </w:pPr>
    </w:p>
    <w:p w14:paraId="66A02C63" w14:textId="579E89FD" w:rsidR="009401CA" w:rsidRPr="009026A4" w:rsidRDefault="00312A31" w:rsidP="009401CA">
      <w:pPr>
        <w:jc w:val="both"/>
      </w:pPr>
      <w:r w:rsidRPr="009026A4">
        <w:rPr>
          <w:noProof/>
          <w:lang w:val="en-CA" w:eastAsia="en-CA"/>
        </w:rPr>
        <w:drawing>
          <wp:anchor distT="0" distB="0" distL="114300" distR="114300" simplePos="0" relativeHeight="251646464" behindDoc="1" locked="0" layoutInCell="1" allowOverlap="1" wp14:anchorId="1FE86E59" wp14:editId="5EA089EE">
            <wp:simplePos x="0" y="0"/>
            <wp:positionH relativeFrom="margin">
              <wp:align>right</wp:align>
            </wp:positionH>
            <wp:positionV relativeFrom="paragraph">
              <wp:posOffset>7315</wp:posOffset>
            </wp:positionV>
            <wp:extent cx="1659600" cy="2592000"/>
            <wp:effectExtent l="0" t="0" r="0" b="0"/>
            <wp:wrapTight wrapText="bothSides">
              <wp:wrapPolygon edited="0">
                <wp:start x="0" y="0"/>
                <wp:lineTo x="0" y="21436"/>
                <wp:lineTo x="21327" y="21436"/>
                <wp:lineTo x="21327"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Éditeur_de_données_liées_Modèles"/>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659600" cy="259200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Si les développeurs vous fournissent un nouveau modèle (un fichier exécutable portant l</w:t>
      </w:r>
      <w:r w:rsidR="0098105F">
        <w:t>’</w:t>
      </w:r>
      <w:r w:rsidR="009401CA" w:rsidRPr="009026A4">
        <w:t>extension .exe ou .dll), il est accompagné par un fichier d</w:t>
      </w:r>
      <w:r w:rsidR="0098105F">
        <w:t>’</w:t>
      </w:r>
      <w:r w:rsidR="009401CA" w:rsidRPr="009026A4">
        <w:t>interface BioSIM (avec l</w:t>
      </w:r>
      <w:r w:rsidR="0098105F">
        <w:t>’</w:t>
      </w:r>
      <w:r w:rsidR="009401CA" w:rsidRPr="009026A4">
        <w:t>extension .mdl). Si vous copiez ces deux fichiers dans le sous-répertoire « ...\</w:t>
      </w:r>
      <w:proofErr w:type="spellStart"/>
      <w:r w:rsidR="009401CA" w:rsidRPr="009026A4">
        <w:t>Models</w:t>
      </w:r>
      <w:proofErr w:type="spellEnd"/>
      <w:r w:rsidR="009401CA" w:rsidRPr="009026A4">
        <w:t>\ », le nouveau modèle est ajouté à la base des modèles. Le modèle est souvent accompagné d</w:t>
      </w:r>
      <w:r w:rsidR="0098105F">
        <w:t>’</w:t>
      </w:r>
      <w:r w:rsidR="009401CA" w:rsidRPr="009026A4">
        <w:t>un fichier de documentation en format .</w:t>
      </w:r>
      <w:proofErr w:type="spellStart"/>
      <w:r w:rsidR="009401CA" w:rsidRPr="009026A4">
        <w:t>pdf</w:t>
      </w:r>
      <w:proofErr w:type="spellEnd"/>
      <w:r w:rsidR="009401CA" w:rsidRPr="009026A4">
        <w:t>. Vous devriez aussi copier ce fichier dans le sous-répertoire</w:t>
      </w:r>
      <w:r>
        <w:t xml:space="preserve"> « </w:t>
      </w:r>
      <w:r w:rsidR="009401CA" w:rsidRPr="009026A4">
        <w:t>..\</w:t>
      </w:r>
      <w:r w:rsidRPr="009026A4">
        <w:t xml:space="preserve"> </w:t>
      </w:r>
      <w:proofErr w:type="spellStart"/>
      <w:r w:rsidR="009401CA" w:rsidRPr="009026A4">
        <w:t>Models</w:t>
      </w:r>
      <w:proofErr w:type="spellEnd"/>
      <w:r w:rsidR="009401CA" w:rsidRPr="009026A4">
        <w:t>\</w:t>
      </w:r>
      <w:r>
        <w:t> »</w:t>
      </w:r>
      <w:r w:rsidR="009401CA" w:rsidRPr="009026A4">
        <w:t>.</w:t>
      </w:r>
    </w:p>
    <w:p w14:paraId="29D3C4C2" w14:textId="77777777" w:rsidR="009401CA" w:rsidRPr="009026A4" w:rsidRDefault="009401CA" w:rsidP="009401CA">
      <w:pPr>
        <w:jc w:val="both"/>
      </w:pPr>
    </w:p>
    <w:p w14:paraId="3C300471" w14:textId="77777777" w:rsidR="009401CA" w:rsidRPr="009026A4" w:rsidRDefault="008F78E1" w:rsidP="009401CA">
      <w:pPr>
        <w:jc w:val="both"/>
      </w:pPr>
      <w:r w:rsidRPr="009026A4">
        <w:rPr>
          <w:noProof/>
          <w:lang w:val="en-CA" w:eastAsia="en-CA"/>
        </w:rPr>
        <w:drawing>
          <wp:inline distT="0" distB="0" distL="0" distR="0" wp14:anchorId="2227DB37" wp14:editId="6E11A325">
            <wp:extent cx="163830" cy="136525"/>
            <wp:effectExtent l="0" t="0" r="0" b="0"/>
            <wp:docPr id="72" name="Picture 72"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w_"/>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Nouveau : Crée une nouvelle interface de modèle pour lier le fichier exécutable correspondant (.exe ou .dll) à BioSIM.</w:t>
      </w:r>
    </w:p>
    <w:p w14:paraId="19274536" w14:textId="77777777" w:rsidR="009401CA" w:rsidRPr="009026A4" w:rsidRDefault="009401CA" w:rsidP="009401CA">
      <w:pPr>
        <w:jc w:val="both"/>
      </w:pPr>
    </w:p>
    <w:p w14:paraId="1296DA26" w14:textId="77777777" w:rsidR="009401CA" w:rsidRPr="009026A4" w:rsidRDefault="008F78E1" w:rsidP="009401CA">
      <w:pPr>
        <w:jc w:val="both"/>
      </w:pPr>
      <w:r w:rsidRPr="009026A4">
        <w:rPr>
          <w:noProof/>
          <w:lang w:val="en-CA" w:eastAsia="en-CA"/>
        </w:rPr>
        <w:drawing>
          <wp:inline distT="0" distB="0" distL="0" distR="0" wp14:anchorId="35ACBE4D" wp14:editId="3F0D4D31">
            <wp:extent cx="163830" cy="136525"/>
            <wp:effectExtent l="0" t="0" r="0" b="0"/>
            <wp:docPr id="73" name="Picture 73"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lete_ic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Supprimer : Supprime l</w:t>
      </w:r>
      <w:r w:rsidR="0098105F">
        <w:t>’</w:t>
      </w:r>
      <w:r w:rsidR="009401CA" w:rsidRPr="009026A4">
        <w:t>interface de modèle sélectionnée.</w:t>
      </w:r>
    </w:p>
    <w:p w14:paraId="403B99C1" w14:textId="77777777" w:rsidR="009401CA" w:rsidRPr="009026A4" w:rsidRDefault="009401CA" w:rsidP="009401CA">
      <w:pPr>
        <w:jc w:val="both"/>
      </w:pPr>
    </w:p>
    <w:p w14:paraId="4986528F" w14:textId="77777777" w:rsidR="009401CA" w:rsidRPr="009026A4" w:rsidRDefault="008F78E1" w:rsidP="009401CA">
      <w:pPr>
        <w:jc w:val="both"/>
      </w:pPr>
      <w:r w:rsidRPr="009026A4">
        <w:rPr>
          <w:noProof/>
          <w:lang w:val="en-CA" w:eastAsia="en-CA"/>
        </w:rPr>
        <w:drawing>
          <wp:inline distT="0" distB="0" distL="0" distR="0" wp14:anchorId="7C5713A2" wp14:editId="33992EF4">
            <wp:extent cx="163830" cy="136525"/>
            <wp:effectExtent l="0" t="0" r="0" b="0"/>
            <wp:docPr id="74" name="Picture 74"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d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Éditer : Modifie l</w:t>
      </w:r>
      <w:r w:rsidR="0098105F">
        <w:t>’</w:t>
      </w:r>
      <w:r w:rsidR="009401CA" w:rsidRPr="009026A4">
        <w:t>interface de modèle sélectionnée, par l</w:t>
      </w:r>
      <w:r w:rsidR="0098105F">
        <w:t>’</w:t>
      </w:r>
      <w:r w:rsidR="009401CA" w:rsidRPr="009026A4">
        <w:t>intermédiaire de l</w:t>
      </w:r>
      <w:r w:rsidR="0098105F">
        <w:t>’</w:t>
      </w:r>
      <w:r w:rsidR="009401CA" w:rsidRPr="009026A4">
        <w:t>Éditeur de modèles.</w:t>
      </w:r>
    </w:p>
    <w:p w14:paraId="411A22CC" w14:textId="77777777" w:rsidR="009401CA" w:rsidRPr="009026A4" w:rsidRDefault="009401CA" w:rsidP="009401CA">
      <w:pPr>
        <w:jc w:val="both"/>
      </w:pPr>
    </w:p>
    <w:p w14:paraId="22B5C6B3" w14:textId="77777777" w:rsidR="009401CA" w:rsidRPr="009026A4" w:rsidRDefault="008F78E1" w:rsidP="009401CA">
      <w:pPr>
        <w:jc w:val="both"/>
      </w:pPr>
      <w:r w:rsidRPr="009026A4">
        <w:rPr>
          <w:noProof/>
          <w:lang w:val="en-CA" w:eastAsia="en-CA"/>
        </w:rPr>
        <w:drawing>
          <wp:inline distT="0" distB="0" distL="0" distR="0" wp14:anchorId="16AB1F49" wp14:editId="3DDBE26D">
            <wp:extent cx="163830" cy="136525"/>
            <wp:effectExtent l="0" t="0" r="0" b="0"/>
            <wp:docPr id="75" name="Picture 75"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py_ic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Copier : Copie l</w:t>
      </w:r>
      <w:r w:rsidR="0098105F">
        <w:t>’</w:t>
      </w:r>
      <w:r w:rsidR="009401CA" w:rsidRPr="009026A4">
        <w:t>interface de modèle sélectionnée.</w:t>
      </w:r>
    </w:p>
    <w:p w14:paraId="32948BA8" w14:textId="77777777" w:rsidR="009401CA" w:rsidRPr="009026A4" w:rsidRDefault="009401CA" w:rsidP="009401CA"/>
    <w:p w14:paraId="07BE8294" w14:textId="77777777" w:rsidR="009401CA" w:rsidRPr="009026A4" w:rsidRDefault="009401CA" w:rsidP="009401CA">
      <w:pPr>
        <w:jc w:val="both"/>
      </w:pPr>
      <w:r w:rsidRPr="009026A4">
        <w:t xml:space="preserve">Vous pouvez développer et ajouter des modèles additionnels. Pour savoir comment procéder, veuillez consulter le document </w:t>
      </w:r>
      <w:r w:rsidRPr="009026A4">
        <w:rPr>
          <w:i/>
        </w:rPr>
        <w:t>Modèles et Éditeur de modèles</w:t>
      </w:r>
      <w:r w:rsidRPr="009026A4">
        <w:t>.</w:t>
      </w:r>
    </w:p>
    <w:p w14:paraId="32A41360" w14:textId="77777777" w:rsidR="009401CA" w:rsidRPr="009026A4" w:rsidRDefault="005B0CF1" w:rsidP="009401CA">
      <w:r w:rsidRPr="009026A4">
        <w:rPr>
          <w:noProof/>
          <w:lang w:val="en-CA" w:eastAsia="en-CA"/>
        </w:rPr>
        <w:lastRenderedPageBreak/>
        <w:drawing>
          <wp:anchor distT="0" distB="0" distL="114300" distR="114300" simplePos="0" relativeHeight="251689472" behindDoc="1" locked="0" layoutInCell="1" allowOverlap="1" wp14:anchorId="085ADEB7" wp14:editId="678E0CAD">
            <wp:simplePos x="0" y="0"/>
            <wp:positionH relativeFrom="column">
              <wp:posOffset>4505960</wp:posOffset>
            </wp:positionH>
            <wp:positionV relativeFrom="paragraph">
              <wp:posOffset>100965</wp:posOffset>
            </wp:positionV>
            <wp:extent cx="1648800" cy="2646000"/>
            <wp:effectExtent l="0" t="0" r="8890" b="2540"/>
            <wp:wrapTight wrapText="bothSides">
              <wp:wrapPolygon edited="0">
                <wp:start x="0" y="0"/>
                <wp:lineTo x="0" y="21465"/>
                <wp:lineTo x="21467" y="21465"/>
                <wp:lineTo x="21467" y="0"/>
                <wp:lineTo x="0" y="0"/>
              </wp:wrapPolygon>
            </wp:wrapTight>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Éditeur_de_données_liées_Modèles"/>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1648800" cy="2646000"/>
                    </a:xfrm>
                    <a:prstGeom prst="rect">
                      <a:avLst/>
                    </a:prstGeom>
                    <a:noFill/>
                  </pic:spPr>
                </pic:pic>
              </a:graphicData>
            </a:graphic>
            <wp14:sizeRelH relativeFrom="page">
              <wp14:pctWidth>0</wp14:pctWidth>
            </wp14:sizeRelH>
            <wp14:sizeRelV relativeFrom="page">
              <wp14:pctHeight>0</wp14:pctHeight>
            </wp14:sizeRelV>
          </wp:anchor>
        </w:drawing>
      </w:r>
    </w:p>
    <w:p w14:paraId="5B8818C6" w14:textId="77777777" w:rsidR="00E80B0C" w:rsidRDefault="00BA6447" w:rsidP="00E95183">
      <w:pPr>
        <w:pStyle w:val="Titre3"/>
      </w:pPr>
      <w:bookmarkStart w:id="104" w:name="_Toc503271182"/>
      <w:r>
        <w:t xml:space="preserve">Page </w:t>
      </w:r>
      <w:r w:rsidR="00E80B0C">
        <w:t>Mise-a-jour météo</w:t>
      </w:r>
      <w:bookmarkEnd w:id="104"/>
    </w:p>
    <w:p w14:paraId="0F2B480A" w14:textId="77777777" w:rsidR="00BA6447" w:rsidRDefault="00BA6447" w:rsidP="00BA6447"/>
    <w:p w14:paraId="0A774E86" w14:textId="77777777" w:rsidR="00BA6447" w:rsidRPr="009026A4" w:rsidRDefault="00BA6447" w:rsidP="00BA6447">
      <w:pPr>
        <w:jc w:val="both"/>
      </w:pPr>
      <w:r>
        <w:t>L</w:t>
      </w:r>
      <w:r w:rsidR="006D42EE">
        <w:t>e</w:t>
      </w:r>
      <w:r>
        <w:t xml:space="preserve"> Mise-a-jour météo </w:t>
      </w:r>
      <w:r w:rsidR="006D42EE">
        <w:t>utilisé</w:t>
      </w:r>
      <w:r w:rsidRPr="009026A4">
        <w:t xml:space="preserve"> pour générer</w:t>
      </w:r>
      <w:r w:rsidR="009322BB">
        <w:t xml:space="preserve"> un mise-a-jour des données météorologique</w:t>
      </w:r>
      <w:r w:rsidRPr="009026A4">
        <w:t>.</w:t>
      </w:r>
    </w:p>
    <w:p w14:paraId="1E0C2893" w14:textId="77777777" w:rsidR="00BA6447" w:rsidRPr="009026A4" w:rsidRDefault="00BA6447" w:rsidP="00BA6447">
      <w:pPr>
        <w:jc w:val="both"/>
      </w:pPr>
    </w:p>
    <w:p w14:paraId="537D443A" w14:textId="77777777" w:rsidR="00BA6447" w:rsidRPr="009026A4" w:rsidRDefault="00BA6447" w:rsidP="00BA6447">
      <w:pPr>
        <w:jc w:val="both"/>
      </w:pPr>
      <w:r>
        <w:t xml:space="preserve">Toutes les </w:t>
      </w:r>
      <w:r w:rsidR="000B0DC6">
        <w:t>Mise-a-jour météo</w:t>
      </w:r>
      <w:r w:rsidR="000B0DC6" w:rsidRPr="009026A4">
        <w:t xml:space="preserve"> </w:t>
      </w:r>
      <w:r w:rsidRPr="009026A4">
        <w:t>(</w:t>
      </w:r>
      <w:r w:rsidR="000B0DC6">
        <w:t>.Update</w:t>
      </w:r>
      <w:r w:rsidRPr="009026A4">
        <w:t xml:space="preserve">) </w:t>
      </w:r>
      <w:r w:rsidRPr="009026A4">
        <w:rPr>
          <w:spacing w:val="-2"/>
        </w:rPr>
        <w:t>placées dans l</w:t>
      </w:r>
      <w:r>
        <w:rPr>
          <w:spacing w:val="-2"/>
        </w:rPr>
        <w:t>’</w:t>
      </w:r>
      <w:r w:rsidRPr="009026A4">
        <w:rPr>
          <w:spacing w:val="-2"/>
        </w:rPr>
        <w:t>un des répertoires de carte d</w:t>
      </w:r>
      <w:r>
        <w:rPr>
          <w:spacing w:val="-2"/>
        </w:rPr>
        <w:t>’</w:t>
      </w:r>
      <w:r w:rsidRPr="009026A4">
        <w:rPr>
          <w:spacing w:val="-2"/>
        </w:rPr>
        <w:t>intrants</w:t>
      </w:r>
      <w:r w:rsidRPr="009026A4">
        <w:t xml:space="preserve"> </w:t>
      </w:r>
      <w:r w:rsidRPr="009026A4">
        <w:rPr>
          <w:spacing w:val="-2"/>
        </w:rPr>
        <w:t>(répertoires généraux ou sous-répertoire \</w:t>
      </w:r>
      <w:r w:rsidR="000B0DC6" w:rsidRPr="000B0DC6">
        <w:t xml:space="preserve"> </w:t>
      </w:r>
      <w:r w:rsidR="000B0DC6">
        <w:t>Update</w:t>
      </w:r>
      <w:r w:rsidR="000B0DC6" w:rsidRPr="009026A4">
        <w:rPr>
          <w:spacing w:val="-2"/>
        </w:rPr>
        <w:t xml:space="preserve"> </w:t>
      </w:r>
      <w:r w:rsidRPr="009026A4">
        <w:rPr>
          <w:spacing w:val="-2"/>
        </w:rPr>
        <w:t xml:space="preserve">\ du projet) </w:t>
      </w:r>
      <w:r w:rsidRPr="009026A4">
        <w:t xml:space="preserve">sont indiquées dans la liste de la page </w:t>
      </w:r>
      <w:r w:rsidR="000B0DC6">
        <w:t>Mise-a-jour météo</w:t>
      </w:r>
      <w:r>
        <w:rPr>
          <w:i/>
        </w:rPr>
        <w:t xml:space="preserve">, </w:t>
      </w:r>
      <w:r w:rsidRPr="009026A4">
        <w:t>dans l</w:t>
      </w:r>
      <w:r>
        <w:t>’</w:t>
      </w:r>
      <w:r w:rsidRPr="009026A4">
        <w:t>Éditeur de données liées. Le sous-répertoire \</w:t>
      </w:r>
      <w:r w:rsidR="000B0DC6" w:rsidRPr="000B0DC6">
        <w:t xml:space="preserve"> </w:t>
      </w:r>
      <w:r w:rsidR="000B0DC6">
        <w:t>Update</w:t>
      </w:r>
      <w:r w:rsidR="000B0DC6" w:rsidRPr="009026A4">
        <w:t xml:space="preserve"> </w:t>
      </w:r>
      <w:r w:rsidRPr="009026A4">
        <w:t>\ du projet est toujours interrogé en premier.</w:t>
      </w:r>
    </w:p>
    <w:p w14:paraId="07AF4116" w14:textId="77777777" w:rsidR="00BA6447" w:rsidRPr="00BA6447" w:rsidRDefault="00BA6447" w:rsidP="00BA6447"/>
    <w:p w14:paraId="69609E90" w14:textId="77777777" w:rsidR="005B0CF1" w:rsidRPr="009026A4" w:rsidRDefault="005B0CF1" w:rsidP="005B0CF1">
      <w:pPr>
        <w:jc w:val="both"/>
      </w:pPr>
      <w:r w:rsidRPr="009026A4">
        <w:rPr>
          <w:noProof/>
          <w:lang w:val="en-CA" w:eastAsia="en-CA"/>
        </w:rPr>
        <w:drawing>
          <wp:inline distT="0" distB="0" distL="0" distR="0" wp14:anchorId="538D4CBC" wp14:editId="6EC5AA9A">
            <wp:extent cx="163830" cy="136525"/>
            <wp:effectExtent l="0" t="0" r="0" b="0"/>
            <wp:docPr id="251" name="Picture 251"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w_"/>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Nouveau : Crée une nouvelle interface de </w:t>
      </w:r>
      <w:r w:rsidR="00737BC1">
        <w:t>Mise-a-jour météo</w:t>
      </w:r>
      <w:r w:rsidRPr="009026A4">
        <w:t>.</w:t>
      </w:r>
    </w:p>
    <w:p w14:paraId="3AAFF5A5" w14:textId="77777777" w:rsidR="005B0CF1" w:rsidRPr="009026A4" w:rsidRDefault="005B0CF1" w:rsidP="005B0CF1">
      <w:pPr>
        <w:jc w:val="both"/>
      </w:pPr>
    </w:p>
    <w:p w14:paraId="0B6F9409" w14:textId="77777777" w:rsidR="005B0CF1" w:rsidRPr="009026A4" w:rsidRDefault="005B0CF1" w:rsidP="005B0CF1">
      <w:pPr>
        <w:jc w:val="both"/>
      </w:pPr>
      <w:r w:rsidRPr="009026A4">
        <w:rPr>
          <w:noProof/>
          <w:lang w:val="en-CA" w:eastAsia="en-CA"/>
        </w:rPr>
        <w:drawing>
          <wp:inline distT="0" distB="0" distL="0" distR="0" wp14:anchorId="0400DE7F" wp14:editId="306473BF">
            <wp:extent cx="163830" cy="136525"/>
            <wp:effectExtent l="0" t="0" r="0" b="0"/>
            <wp:docPr id="252" name="Picture 252"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lete_ic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Supprimer : Supprime l</w:t>
      </w:r>
      <w:r>
        <w:t>’</w:t>
      </w:r>
      <w:r w:rsidRPr="009026A4">
        <w:t xml:space="preserve">interface de </w:t>
      </w:r>
      <w:r w:rsidR="00737BC1">
        <w:t>Mise-a-jour météo</w:t>
      </w:r>
      <w:r w:rsidRPr="009026A4">
        <w:t xml:space="preserve"> sélectionnée.</w:t>
      </w:r>
    </w:p>
    <w:p w14:paraId="528ECF9F" w14:textId="77777777" w:rsidR="005B0CF1" w:rsidRPr="009026A4" w:rsidRDefault="005B0CF1" w:rsidP="005B0CF1">
      <w:pPr>
        <w:jc w:val="both"/>
      </w:pPr>
    </w:p>
    <w:p w14:paraId="4BBFE300" w14:textId="77777777" w:rsidR="005B0CF1" w:rsidRPr="009026A4" w:rsidRDefault="005B0CF1" w:rsidP="005B0CF1">
      <w:pPr>
        <w:jc w:val="both"/>
      </w:pPr>
      <w:r w:rsidRPr="009026A4">
        <w:rPr>
          <w:noProof/>
          <w:lang w:val="en-CA" w:eastAsia="en-CA"/>
        </w:rPr>
        <w:drawing>
          <wp:inline distT="0" distB="0" distL="0" distR="0" wp14:anchorId="18B9366A" wp14:editId="146933B0">
            <wp:extent cx="163830" cy="136525"/>
            <wp:effectExtent l="0" t="0" r="0" b="0"/>
            <wp:docPr id="253" name="Picture 25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d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Éditer : Modifie l</w:t>
      </w:r>
      <w:r>
        <w:t>’</w:t>
      </w:r>
      <w:r w:rsidRPr="009026A4">
        <w:t xml:space="preserve">interface de </w:t>
      </w:r>
      <w:r w:rsidR="00737BC1">
        <w:t>Mise-a-jour météo</w:t>
      </w:r>
      <w:r w:rsidR="00737BC1" w:rsidRPr="009026A4">
        <w:t xml:space="preserve"> </w:t>
      </w:r>
      <w:r w:rsidR="00737BC1">
        <w:t xml:space="preserve"> </w:t>
      </w:r>
      <w:r w:rsidRPr="009026A4">
        <w:t>sélectionnée, par l</w:t>
      </w:r>
      <w:r>
        <w:t>’</w:t>
      </w:r>
      <w:r w:rsidRPr="009026A4">
        <w:t>intermédiaire de l</w:t>
      </w:r>
      <w:r>
        <w:t>’</w:t>
      </w:r>
      <w:r w:rsidRPr="009026A4">
        <w:t xml:space="preserve">Éditeur de </w:t>
      </w:r>
      <w:r w:rsidR="00737BC1">
        <w:t>WeatherUpdater</w:t>
      </w:r>
      <w:r w:rsidRPr="009026A4">
        <w:t>.</w:t>
      </w:r>
    </w:p>
    <w:p w14:paraId="1B74417B" w14:textId="77777777" w:rsidR="005B0CF1" w:rsidRPr="009026A4" w:rsidRDefault="005B0CF1" w:rsidP="005B0CF1">
      <w:pPr>
        <w:jc w:val="both"/>
      </w:pPr>
    </w:p>
    <w:p w14:paraId="5600D44A" w14:textId="77777777" w:rsidR="00E80B0C" w:rsidRDefault="005B0CF1" w:rsidP="005B0CF1">
      <w:pPr>
        <w:jc w:val="both"/>
      </w:pPr>
      <w:r w:rsidRPr="009026A4">
        <w:rPr>
          <w:noProof/>
          <w:lang w:val="en-CA" w:eastAsia="en-CA"/>
        </w:rPr>
        <w:drawing>
          <wp:inline distT="0" distB="0" distL="0" distR="0" wp14:anchorId="22F09CBD" wp14:editId="03B9C22D">
            <wp:extent cx="163830" cy="136525"/>
            <wp:effectExtent l="0" t="0" r="0" b="0"/>
            <wp:docPr id="254" name="Picture 254"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py_ic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Copier : Copie l</w:t>
      </w:r>
      <w:r>
        <w:t>’</w:t>
      </w:r>
      <w:r w:rsidRPr="009026A4">
        <w:t xml:space="preserve">interface de </w:t>
      </w:r>
      <w:r w:rsidR="00737BC1">
        <w:t>Mise-a-jour météo</w:t>
      </w:r>
      <w:r w:rsidR="00737BC1" w:rsidRPr="009026A4">
        <w:t xml:space="preserve"> </w:t>
      </w:r>
      <w:r w:rsidR="00737BC1">
        <w:t xml:space="preserve"> </w:t>
      </w:r>
      <w:r w:rsidRPr="009026A4">
        <w:t xml:space="preserve"> sélectionnée.</w:t>
      </w:r>
    </w:p>
    <w:p w14:paraId="78DCF518" w14:textId="77777777" w:rsidR="00E80B0C" w:rsidRPr="00E80B0C" w:rsidRDefault="00E80B0C" w:rsidP="00E80B0C"/>
    <w:p w14:paraId="4FB38E3B" w14:textId="77777777" w:rsidR="00E80B0C" w:rsidRDefault="00E80B0C" w:rsidP="00E95183">
      <w:pPr>
        <w:pStyle w:val="Titre3"/>
      </w:pPr>
      <w:bookmarkStart w:id="105" w:name="_Toc503271183"/>
      <w:r>
        <w:t>Scriptes</w:t>
      </w:r>
      <w:bookmarkEnd w:id="105"/>
    </w:p>
    <w:p w14:paraId="366458A8" w14:textId="77777777" w:rsidR="005B0CF1" w:rsidRDefault="005B0CF1" w:rsidP="005B0CF1"/>
    <w:p w14:paraId="42A9FC19" w14:textId="77777777" w:rsidR="00792C3C" w:rsidRPr="009026A4" w:rsidRDefault="00792C3C" w:rsidP="00792C3C">
      <w:pPr>
        <w:jc w:val="both"/>
      </w:pPr>
    </w:p>
    <w:p w14:paraId="0E392779" w14:textId="64CF15E2" w:rsidR="00792C3C" w:rsidRPr="009026A4" w:rsidRDefault="00312A31" w:rsidP="00792C3C">
      <w:pPr>
        <w:jc w:val="both"/>
      </w:pPr>
      <w:r w:rsidRPr="009026A4">
        <w:rPr>
          <w:noProof/>
          <w:lang w:val="en-CA" w:eastAsia="en-CA"/>
        </w:rPr>
        <w:drawing>
          <wp:anchor distT="0" distB="0" distL="114300" distR="114300" simplePos="0" relativeHeight="251687424" behindDoc="1" locked="0" layoutInCell="1" allowOverlap="1" wp14:anchorId="1C9E9C0A" wp14:editId="34BF3E38">
            <wp:simplePos x="0" y="0"/>
            <wp:positionH relativeFrom="margin">
              <wp:align>right</wp:align>
            </wp:positionH>
            <wp:positionV relativeFrom="paragraph">
              <wp:posOffset>50292</wp:posOffset>
            </wp:positionV>
            <wp:extent cx="1663200" cy="2599200"/>
            <wp:effectExtent l="0" t="0" r="0" b="0"/>
            <wp:wrapTight wrapText="bothSides">
              <wp:wrapPolygon edited="0">
                <wp:start x="0" y="0"/>
                <wp:lineTo x="0" y="21373"/>
                <wp:lineTo x="21278" y="21373"/>
                <wp:lineTo x="21278" y="0"/>
                <wp:lineTo x="0" y="0"/>
              </wp:wrapPolygon>
            </wp:wrapTight>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Éditeur_de_données_liées_Modèles"/>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663200" cy="2599200"/>
                    </a:xfrm>
                    <a:prstGeom prst="rect">
                      <a:avLst/>
                    </a:prstGeom>
                    <a:noFill/>
                  </pic:spPr>
                </pic:pic>
              </a:graphicData>
            </a:graphic>
            <wp14:sizeRelH relativeFrom="page">
              <wp14:pctWidth>0</wp14:pctWidth>
            </wp14:sizeRelH>
            <wp14:sizeRelV relativeFrom="page">
              <wp14:pctHeight>0</wp14:pctHeight>
            </wp14:sizeRelV>
          </wp:anchor>
        </w:drawing>
      </w:r>
      <w:r w:rsidR="00792C3C">
        <w:t>Toutes les scriptes</w:t>
      </w:r>
      <w:r w:rsidR="00792C3C" w:rsidRPr="009026A4">
        <w:t xml:space="preserve"> </w:t>
      </w:r>
      <w:r w:rsidR="00792C3C" w:rsidRPr="009026A4">
        <w:rPr>
          <w:spacing w:val="-2"/>
        </w:rPr>
        <w:t>placées dans l</w:t>
      </w:r>
      <w:r w:rsidR="00792C3C">
        <w:rPr>
          <w:spacing w:val="-2"/>
        </w:rPr>
        <w:t>’</w:t>
      </w:r>
      <w:r w:rsidR="00792C3C" w:rsidRPr="009026A4">
        <w:rPr>
          <w:spacing w:val="-2"/>
        </w:rPr>
        <w:t>un des répertoires de carte d</w:t>
      </w:r>
      <w:r w:rsidR="00792C3C">
        <w:rPr>
          <w:spacing w:val="-2"/>
        </w:rPr>
        <w:t>’</w:t>
      </w:r>
      <w:r w:rsidR="00792C3C" w:rsidRPr="009026A4">
        <w:rPr>
          <w:spacing w:val="-2"/>
        </w:rPr>
        <w:t>intrants</w:t>
      </w:r>
      <w:r w:rsidR="00792C3C" w:rsidRPr="009026A4">
        <w:t xml:space="preserve"> </w:t>
      </w:r>
      <w:r w:rsidR="00792C3C" w:rsidRPr="009026A4">
        <w:rPr>
          <w:spacing w:val="-2"/>
        </w:rPr>
        <w:t>(répertoires généraux ou sous-répertoire \</w:t>
      </w:r>
      <w:r w:rsidR="00792C3C" w:rsidRPr="000B0DC6">
        <w:t xml:space="preserve"> </w:t>
      </w:r>
      <w:r w:rsidR="00792C3C">
        <w:t>Script</w:t>
      </w:r>
      <w:r w:rsidR="00792C3C" w:rsidRPr="009026A4">
        <w:rPr>
          <w:spacing w:val="-2"/>
        </w:rPr>
        <w:t xml:space="preserve"> \ du projet) </w:t>
      </w:r>
      <w:r w:rsidR="00792C3C" w:rsidRPr="009026A4">
        <w:t xml:space="preserve">sont indiquées dans la liste de la page </w:t>
      </w:r>
      <w:r w:rsidR="00792C3C">
        <w:t>Scriptes</w:t>
      </w:r>
      <w:r w:rsidR="00792C3C">
        <w:rPr>
          <w:i/>
        </w:rPr>
        <w:t xml:space="preserve">, </w:t>
      </w:r>
      <w:r w:rsidR="00792C3C" w:rsidRPr="009026A4">
        <w:t>dans l</w:t>
      </w:r>
      <w:r w:rsidR="00792C3C">
        <w:t>’</w:t>
      </w:r>
      <w:r w:rsidR="00792C3C" w:rsidRPr="009026A4">
        <w:t>Éditeur de données liées. Le sous-répertoire \</w:t>
      </w:r>
      <w:r w:rsidR="00792C3C" w:rsidRPr="000B0DC6">
        <w:t xml:space="preserve"> </w:t>
      </w:r>
      <w:r w:rsidR="00792C3C">
        <w:t>Script</w:t>
      </w:r>
      <w:r w:rsidR="00792C3C" w:rsidRPr="009026A4">
        <w:t xml:space="preserve"> \ du projet est toujours interrogé en premier.</w:t>
      </w:r>
    </w:p>
    <w:p w14:paraId="41ABFF02" w14:textId="77777777" w:rsidR="005B0CF1" w:rsidRPr="005B0CF1" w:rsidRDefault="005B0CF1" w:rsidP="005B0CF1"/>
    <w:p w14:paraId="7E62D673" w14:textId="10FD69C3" w:rsidR="005B0CF1" w:rsidRPr="009026A4" w:rsidRDefault="005B0CF1" w:rsidP="005B0CF1">
      <w:pPr>
        <w:jc w:val="both"/>
      </w:pPr>
      <w:r w:rsidRPr="009026A4">
        <w:rPr>
          <w:noProof/>
          <w:lang w:val="en-CA" w:eastAsia="en-CA"/>
        </w:rPr>
        <w:drawing>
          <wp:inline distT="0" distB="0" distL="0" distR="0" wp14:anchorId="74252960" wp14:editId="50B144A1">
            <wp:extent cx="163830" cy="136525"/>
            <wp:effectExtent l="0" t="0" r="0" b="0"/>
            <wp:docPr id="255" name="Picture 255"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w_"/>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792C3C">
        <w:t xml:space="preserve"> Nouveau : Crée un nouveau script.</w:t>
      </w:r>
    </w:p>
    <w:p w14:paraId="30C9FB1B" w14:textId="77777777" w:rsidR="005B0CF1" w:rsidRPr="009026A4" w:rsidRDefault="005B0CF1" w:rsidP="005B0CF1">
      <w:pPr>
        <w:jc w:val="both"/>
      </w:pPr>
    </w:p>
    <w:p w14:paraId="4FB30211" w14:textId="77777777" w:rsidR="005B0CF1" w:rsidRPr="009026A4" w:rsidRDefault="005B0CF1" w:rsidP="005B0CF1">
      <w:pPr>
        <w:jc w:val="both"/>
      </w:pPr>
      <w:r w:rsidRPr="009026A4">
        <w:rPr>
          <w:noProof/>
          <w:lang w:val="en-CA" w:eastAsia="en-CA"/>
        </w:rPr>
        <w:drawing>
          <wp:inline distT="0" distB="0" distL="0" distR="0" wp14:anchorId="3BA2BEF6" wp14:editId="6D84C17A">
            <wp:extent cx="163830" cy="136525"/>
            <wp:effectExtent l="0" t="0" r="0" b="0"/>
            <wp:docPr id="384" name="Picture 384"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lete_ic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Supprimer : Supprime </w:t>
      </w:r>
      <w:r w:rsidR="00792C3C">
        <w:t xml:space="preserve">le script </w:t>
      </w:r>
      <w:r w:rsidR="00792C3C" w:rsidRPr="009026A4">
        <w:t>sélectionné</w:t>
      </w:r>
      <w:r w:rsidRPr="009026A4">
        <w:t>.</w:t>
      </w:r>
    </w:p>
    <w:p w14:paraId="2163160D" w14:textId="77777777" w:rsidR="005B0CF1" w:rsidRPr="009026A4" w:rsidRDefault="005B0CF1" w:rsidP="005B0CF1">
      <w:pPr>
        <w:jc w:val="both"/>
      </w:pPr>
    </w:p>
    <w:p w14:paraId="7151BC53" w14:textId="77777777" w:rsidR="005B0CF1" w:rsidRPr="009026A4" w:rsidRDefault="005B0CF1" w:rsidP="005B0CF1">
      <w:pPr>
        <w:jc w:val="both"/>
      </w:pPr>
      <w:r w:rsidRPr="009026A4">
        <w:rPr>
          <w:noProof/>
          <w:lang w:val="en-CA" w:eastAsia="en-CA"/>
        </w:rPr>
        <w:drawing>
          <wp:inline distT="0" distB="0" distL="0" distR="0" wp14:anchorId="18FF448F" wp14:editId="13F5D055">
            <wp:extent cx="163830" cy="136525"/>
            <wp:effectExtent l="0" t="0" r="0" b="0"/>
            <wp:docPr id="385" name="Picture 385"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d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Éditer : Modifie </w:t>
      </w:r>
      <w:r w:rsidR="00792C3C">
        <w:t>le script</w:t>
      </w:r>
      <w:r w:rsidRPr="009026A4">
        <w:t xml:space="preserve"> sélect</w:t>
      </w:r>
      <w:r w:rsidR="00792C3C">
        <w:t>ionné</w:t>
      </w:r>
      <w:r w:rsidRPr="009026A4">
        <w:t>, par l</w:t>
      </w:r>
      <w:r>
        <w:t>’</w:t>
      </w:r>
      <w:r w:rsidRPr="009026A4">
        <w:t>intermédiaire de l</w:t>
      </w:r>
      <w:r>
        <w:t>’</w:t>
      </w:r>
      <w:r w:rsidRPr="009026A4">
        <w:t xml:space="preserve">Éditeur de </w:t>
      </w:r>
      <w:r w:rsidR="00792C3C">
        <w:t>texte par défaut</w:t>
      </w:r>
      <w:r w:rsidRPr="009026A4">
        <w:t>.</w:t>
      </w:r>
    </w:p>
    <w:p w14:paraId="67B2A08E" w14:textId="77777777" w:rsidR="005B0CF1" w:rsidRPr="009026A4" w:rsidRDefault="005B0CF1" w:rsidP="005B0CF1">
      <w:pPr>
        <w:jc w:val="both"/>
      </w:pPr>
    </w:p>
    <w:p w14:paraId="4AC650B6" w14:textId="77777777" w:rsidR="005B0CF1" w:rsidRPr="009026A4" w:rsidRDefault="005B0CF1" w:rsidP="005B0CF1">
      <w:pPr>
        <w:jc w:val="both"/>
      </w:pPr>
      <w:r w:rsidRPr="009026A4">
        <w:rPr>
          <w:noProof/>
          <w:lang w:val="en-CA" w:eastAsia="en-CA"/>
        </w:rPr>
        <w:drawing>
          <wp:inline distT="0" distB="0" distL="0" distR="0" wp14:anchorId="58461110" wp14:editId="130977E5">
            <wp:extent cx="163830" cy="136525"/>
            <wp:effectExtent l="0" t="0" r="0" b="0"/>
            <wp:docPr id="386" name="Picture 386"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py_ic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Copier : Copie </w:t>
      </w:r>
      <w:r w:rsidR="00792C3C">
        <w:t>le script sélectionné</w:t>
      </w:r>
      <w:r w:rsidRPr="009026A4">
        <w:t>.</w:t>
      </w:r>
    </w:p>
    <w:p w14:paraId="351329E3" w14:textId="77777777" w:rsidR="005B0CF1" w:rsidRPr="005B0CF1" w:rsidRDefault="005B0CF1" w:rsidP="005B0CF1"/>
    <w:p w14:paraId="3B3AC627" w14:textId="01DBA2D7" w:rsidR="009401CA" w:rsidRDefault="009401CA" w:rsidP="00AB65C2">
      <w:pPr>
        <w:pStyle w:val="Titre1"/>
      </w:pPr>
      <w:r w:rsidRPr="00E80B0C">
        <w:br w:type="page"/>
      </w:r>
    </w:p>
    <w:p w14:paraId="3E424B14" w14:textId="1DED0592" w:rsidR="00C2471D" w:rsidRDefault="00C2471D" w:rsidP="00AB65C2">
      <w:pPr>
        <w:pStyle w:val="Titre1"/>
        <w:numPr>
          <w:ilvl w:val="0"/>
          <w:numId w:val="27"/>
        </w:numPr>
      </w:pPr>
      <w:bookmarkStart w:id="106" w:name="_Toc503271184"/>
      <w:r w:rsidRPr="00C2471D">
        <w:lastRenderedPageBreak/>
        <w:t>Générateur météorologique</w:t>
      </w:r>
      <w:bookmarkEnd w:id="106"/>
    </w:p>
    <w:p w14:paraId="28FB7C5F" w14:textId="77777777" w:rsidR="003A3FDA" w:rsidRPr="003A3FDA" w:rsidRDefault="003A3FDA" w:rsidP="003A3FDA"/>
    <w:p w14:paraId="01D605AD" w14:textId="0B7ADFBD" w:rsidR="00B954EA" w:rsidRDefault="00B954EA" w:rsidP="00B954EA">
      <w:r>
        <w:t xml:space="preserve">Une fois que des bases de données météorologiques appropriées ont été obtenues et qu'un projet a été créé, la prochaine étape dans l'utilisation de BioSIM consiste à définir au moins une </w:t>
      </w:r>
      <w:r w:rsidR="00323A9E">
        <w:t>génération météorologique</w:t>
      </w:r>
      <w:r>
        <w:t>.</w:t>
      </w:r>
    </w:p>
    <w:p w14:paraId="2C720364" w14:textId="77777777" w:rsidR="003A3FDA" w:rsidRPr="00B954EA" w:rsidRDefault="003A3FDA" w:rsidP="00B954EA"/>
    <w:p w14:paraId="2EBC8E53" w14:textId="00E10BFD" w:rsidR="00C2471D" w:rsidRDefault="00C2471D" w:rsidP="00EF059B">
      <w:pPr>
        <w:pStyle w:val="Titre2"/>
      </w:pPr>
      <w:bookmarkStart w:id="107" w:name="_Toc503271185"/>
      <w:r w:rsidRPr="009026A4">
        <w:t>Éditeur du générateur météo</w:t>
      </w:r>
      <w:bookmarkEnd w:id="107"/>
    </w:p>
    <w:p w14:paraId="5495A4A1" w14:textId="77777777" w:rsidR="003A3FDA" w:rsidRPr="003A3FDA" w:rsidRDefault="003A3FDA" w:rsidP="003A3FDA"/>
    <w:p w14:paraId="58196394" w14:textId="05975B09" w:rsidR="00690C49" w:rsidRDefault="00F249CD" w:rsidP="00690C49">
      <w:pPr>
        <w:pStyle w:val="Standard"/>
        <w:jc w:val="both"/>
      </w:pPr>
      <w:r>
        <w:rPr>
          <w:noProof/>
          <w:lang w:val="en-CA" w:eastAsia="en-CA"/>
        </w:rPr>
        <w:drawing>
          <wp:anchor distT="0" distB="0" distL="114300" distR="114300" simplePos="0" relativeHeight="251693568" behindDoc="1" locked="0" layoutInCell="1" allowOverlap="1" wp14:anchorId="6EEC4BE1" wp14:editId="75216D8D">
            <wp:simplePos x="0" y="0"/>
            <wp:positionH relativeFrom="column">
              <wp:posOffset>3882390</wp:posOffset>
            </wp:positionH>
            <wp:positionV relativeFrom="paragraph">
              <wp:posOffset>64770</wp:posOffset>
            </wp:positionV>
            <wp:extent cx="2781935" cy="2057400"/>
            <wp:effectExtent l="0" t="0" r="0" b="0"/>
            <wp:wrapTight wrapText="bothSides">
              <wp:wrapPolygon edited="0">
                <wp:start x="0" y="0"/>
                <wp:lineTo x="0" y="21400"/>
                <wp:lineTo x="21447" y="21400"/>
                <wp:lineTo x="21447" y="0"/>
                <wp:lineTo x="0" y="0"/>
              </wp:wrapPolygon>
            </wp:wrapTight>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781935" cy="2057400"/>
                    </a:xfrm>
                    <a:prstGeom prst="rect">
                      <a:avLst/>
                    </a:prstGeom>
                    <a:noFill/>
                  </pic:spPr>
                </pic:pic>
              </a:graphicData>
            </a:graphic>
            <wp14:sizeRelH relativeFrom="margin">
              <wp14:pctWidth>0</wp14:pctWidth>
            </wp14:sizeRelH>
            <wp14:sizeRelV relativeFrom="margin">
              <wp14:pctHeight>0</wp14:pctHeight>
            </wp14:sizeRelV>
          </wp:anchor>
        </w:drawing>
      </w:r>
      <w:r w:rsidR="00690C49">
        <w:rPr>
          <w:lang w:eastAsia="en-US"/>
        </w:rPr>
        <w:t xml:space="preserve">Sélectionnez </w:t>
      </w:r>
      <w:r w:rsidR="00690C49">
        <w:t xml:space="preserve">l’icône du dossier « Projet » ou bien </w:t>
      </w:r>
      <w:r w:rsidR="00690C49">
        <w:rPr>
          <w:lang w:eastAsia="en-US"/>
        </w:rPr>
        <w:t>le groupe</w:t>
      </w:r>
      <w:r w:rsidR="00690C49">
        <w:t xml:space="preserve"> que vous avez créé et cliquez sur le bouton Ajouter génération météorologique </w:t>
      </w:r>
      <w:r w:rsidR="00690C49">
        <w:rPr>
          <w:noProof/>
          <w:lang w:val="en-CA" w:eastAsia="en-CA"/>
        </w:rPr>
        <w:drawing>
          <wp:inline distT="0" distB="0" distL="0" distR="0" wp14:anchorId="5968E267" wp14:editId="27C262A9">
            <wp:extent cx="180356" cy="178920"/>
            <wp:effectExtent l="0" t="0" r="0" b="0"/>
            <wp:docPr id="402" name="Image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a:stretch>
                      <a:fillRect/>
                    </a:stretch>
                  </pic:blipFill>
                  <pic:spPr>
                    <a:xfrm>
                      <a:off x="0" y="0"/>
                      <a:ext cx="180356" cy="178920"/>
                    </a:xfrm>
                    <a:prstGeom prst="rect">
                      <a:avLst/>
                    </a:prstGeom>
                    <a:noFill/>
                    <a:ln>
                      <a:noFill/>
                      <a:prstDash/>
                    </a:ln>
                  </pic:spPr>
                </pic:pic>
              </a:graphicData>
            </a:graphic>
          </wp:inline>
        </w:drawing>
      </w:r>
      <w:r w:rsidR="00103739">
        <w:t xml:space="preserve"> </w:t>
      </w:r>
      <w:r w:rsidR="00690C49">
        <w:t>sur la première ligne de la barre d’outils de la fenêtre Projet, ou allez dans [Projet], puis sélectionnez [Ajouter générateur météorologique..] dans la barre de menus.</w:t>
      </w:r>
    </w:p>
    <w:p w14:paraId="784AEDAC" w14:textId="0D6FAAD9" w:rsidR="00690C49" w:rsidRDefault="00690C49" w:rsidP="00690C49">
      <w:pPr>
        <w:pStyle w:val="Standard"/>
        <w:jc w:val="both"/>
      </w:pPr>
    </w:p>
    <w:p w14:paraId="51185231" w14:textId="67C9CF1D" w:rsidR="00690C49" w:rsidRPr="009026A4" w:rsidRDefault="00690C49" w:rsidP="00690C49">
      <w:pPr>
        <w:jc w:val="both"/>
      </w:pPr>
      <w:r>
        <w:t>l</w:t>
      </w:r>
      <w:r w:rsidRPr="009026A4">
        <w:t>e système affiche alors l</w:t>
      </w:r>
      <w:r>
        <w:t>’Éditeur du générateur météorologique, qui vous permet de définir un nouveau générateur</w:t>
      </w:r>
      <w:r w:rsidRPr="009026A4">
        <w:t xml:space="preserve"> </w:t>
      </w:r>
      <w:r>
        <w:t xml:space="preserve"> météo </w:t>
      </w:r>
      <w:r w:rsidRPr="009026A4">
        <w:t>ou d</w:t>
      </w:r>
      <w:r>
        <w:t>’éditer un</w:t>
      </w:r>
      <w:r w:rsidRPr="009026A4">
        <w:t xml:space="preserve"> existante.</w:t>
      </w:r>
    </w:p>
    <w:p w14:paraId="610E00C7" w14:textId="77777777" w:rsidR="00690C49" w:rsidRDefault="00690C49" w:rsidP="00690C49">
      <w:pPr>
        <w:pStyle w:val="Standard"/>
        <w:jc w:val="both"/>
      </w:pPr>
    </w:p>
    <w:p w14:paraId="014E1451" w14:textId="39D16DE3" w:rsidR="00F249CD" w:rsidRDefault="00F249CD" w:rsidP="00F249CD">
      <w:pPr>
        <w:jc w:val="both"/>
      </w:pPr>
      <w:r w:rsidRPr="009026A4">
        <w:t>Voici les boutons de l</w:t>
      </w:r>
      <w:r>
        <w:t>’</w:t>
      </w:r>
      <w:r w:rsidRPr="009026A4">
        <w:t>Éditeur de simulation :</w:t>
      </w:r>
    </w:p>
    <w:p w14:paraId="3F2FE4F5" w14:textId="77777777" w:rsidR="00F249CD" w:rsidRPr="009026A4" w:rsidRDefault="00F249CD" w:rsidP="00F249CD">
      <w:pPr>
        <w:jc w:val="both"/>
      </w:pPr>
    </w:p>
    <w:p w14:paraId="018CC21F" w14:textId="73A31CB9" w:rsidR="00F249CD" w:rsidRPr="009026A4" w:rsidRDefault="00F249CD" w:rsidP="00F249CD">
      <w:pPr>
        <w:jc w:val="both"/>
      </w:pPr>
      <w:r w:rsidRPr="009026A4">
        <w:t>Champ</w:t>
      </w:r>
      <w:r w:rsidRPr="009026A4">
        <w:rPr>
          <w:b/>
        </w:rPr>
        <w:t xml:space="preserve"> Nom</w:t>
      </w:r>
      <w:r>
        <w:t xml:space="preserve"> : Nom du (GM) </w:t>
      </w:r>
      <w:r w:rsidRPr="009026A4">
        <w:t>à définir (qui figurera dans la fenêtre Projet).</w:t>
      </w:r>
    </w:p>
    <w:p w14:paraId="0FFFBE0F" w14:textId="77777777" w:rsidR="00F249CD" w:rsidRPr="009026A4" w:rsidRDefault="00F249CD" w:rsidP="00F249CD">
      <w:pPr>
        <w:jc w:val="both"/>
      </w:pPr>
    </w:p>
    <w:p w14:paraId="612B1207" w14:textId="20C46391" w:rsidR="00F249CD" w:rsidRDefault="00F249CD" w:rsidP="00F249CD">
      <w:pPr>
        <w:jc w:val="both"/>
      </w:pPr>
      <w:r w:rsidRPr="009026A4">
        <w:t>Champ</w:t>
      </w:r>
      <w:r w:rsidRPr="009026A4">
        <w:rPr>
          <w:b/>
        </w:rPr>
        <w:t xml:space="preserve"> Description</w:t>
      </w:r>
      <w:r w:rsidRPr="009026A4">
        <w:t> </w:t>
      </w:r>
      <w:r w:rsidRPr="009026A4">
        <w:rPr>
          <w:b/>
        </w:rPr>
        <w:t>:</w:t>
      </w:r>
      <w:r w:rsidRPr="009026A4">
        <w:t xml:space="preserve"> Vous pouvez entrer un descriptif d</w:t>
      </w:r>
      <w:r>
        <w:t>u (G M)</w:t>
      </w:r>
      <w:r w:rsidRPr="009026A4">
        <w:t>, qui vous permettra de vous rappeler de l</w:t>
      </w:r>
      <w:r>
        <w:t>’</w:t>
      </w:r>
      <w:r w:rsidRPr="009026A4">
        <w:t>objet d</w:t>
      </w:r>
      <w:r>
        <w:t>u (GM)</w:t>
      </w:r>
      <w:r w:rsidRPr="009026A4">
        <w:t>, ou encore des détails additionnels sur celle-ci.</w:t>
      </w:r>
    </w:p>
    <w:p w14:paraId="0042B728" w14:textId="77777777" w:rsidR="00AA4272" w:rsidRDefault="00AA4272" w:rsidP="00F249CD">
      <w:pPr>
        <w:jc w:val="both"/>
      </w:pPr>
    </w:p>
    <w:p w14:paraId="171CBA93" w14:textId="3EB06EB2" w:rsidR="00AA4272" w:rsidRPr="009026A4" w:rsidRDefault="00AA4272" w:rsidP="00AA4272">
      <w:pPr>
        <w:jc w:val="both"/>
      </w:pPr>
      <w:r w:rsidRPr="009026A4">
        <w:t>Champ</w:t>
      </w:r>
      <w:r w:rsidRPr="009026A4">
        <w:rPr>
          <w:b/>
        </w:rPr>
        <w:t xml:space="preserve"> </w:t>
      </w:r>
      <w:r w:rsidR="00FB391D">
        <w:rPr>
          <w:b/>
        </w:rPr>
        <w:t>Fichier</w:t>
      </w:r>
      <w:r w:rsidRPr="009026A4">
        <w:rPr>
          <w:b/>
        </w:rPr>
        <w:t xml:space="preserve"> de localisations </w:t>
      </w:r>
      <w:r w:rsidRPr="009026A4">
        <w:t>(liste déroulante) :</w:t>
      </w:r>
      <w:r w:rsidRPr="009026A4">
        <w:rPr>
          <w:b/>
        </w:rPr>
        <w:t xml:space="preserve"> </w:t>
      </w:r>
      <w:r w:rsidRPr="009026A4">
        <w:t xml:space="preserve">Dans BioSIM, chaque </w:t>
      </w:r>
      <w:r w:rsidR="00FB391D">
        <w:t>(GM)</w:t>
      </w:r>
      <w:r w:rsidRPr="009026A4">
        <w:t xml:space="preserve"> est exécutée pour une série d</w:t>
      </w:r>
      <w:r>
        <w:t>’</w:t>
      </w:r>
      <w:r w:rsidRPr="009026A4">
        <w:t>emplacements (aussi appelés points de simulation). Ce champ vous permet de préciser la liste des emplacements pour lesquels la simulation sera exécutée. La liste déroulante contient toutes les listes de localisations dans le sous-répertoire \</w:t>
      </w:r>
      <w:proofErr w:type="spellStart"/>
      <w:r w:rsidRPr="009026A4">
        <w:t>Loc</w:t>
      </w:r>
      <w:proofErr w:type="spellEnd"/>
      <w:r w:rsidRPr="009026A4">
        <w:t>\ du projet courant.</w:t>
      </w:r>
    </w:p>
    <w:p w14:paraId="25927F45" w14:textId="327561BF" w:rsidR="008D4413" w:rsidRDefault="008D4413" w:rsidP="00AA4272">
      <w:pPr>
        <w:tabs>
          <w:tab w:val="left" w:pos="408"/>
        </w:tabs>
        <w:jc w:val="both"/>
      </w:pPr>
    </w:p>
    <w:p w14:paraId="6696C4A6" w14:textId="660D3D36" w:rsidR="00AA4272" w:rsidRPr="009026A4" w:rsidRDefault="00AA4272" w:rsidP="00AA4272">
      <w:pPr>
        <w:jc w:val="both"/>
      </w:pPr>
      <w:r w:rsidRPr="009026A4">
        <w:t>Champ</w:t>
      </w:r>
      <w:r w:rsidRPr="009026A4">
        <w:rPr>
          <w:b/>
        </w:rPr>
        <w:t xml:space="preserve"> </w:t>
      </w:r>
      <w:r w:rsidR="00FB391D">
        <w:rPr>
          <w:b/>
        </w:rPr>
        <w:t>Fichier d’intrants du g</w:t>
      </w:r>
      <w:r w:rsidRPr="009026A4">
        <w:rPr>
          <w:b/>
        </w:rPr>
        <w:t>énérateur météo</w:t>
      </w:r>
      <w:r w:rsidR="00FB391D">
        <w:rPr>
          <w:b/>
        </w:rPr>
        <w:t>rologique</w:t>
      </w:r>
      <w:r w:rsidRPr="009026A4">
        <w:t xml:space="preserve"> (liste déroulante)</w:t>
      </w:r>
      <w:r w:rsidRPr="009026A4">
        <w:rPr>
          <w:b/>
        </w:rPr>
        <w:t> </w:t>
      </w:r>
      <w:r w:rsidRPr="009026A4">
        <w:t>:</w:t>
      </w:r>
      <w:r w:rsidRPr="009026A4">
        <w:rPr>
          <w:b/>
        </w:rPr>
        <w:t xml:space="preserve"> </w:t>
      </w:r>
      <w:r w:rsidRPr="009026A4">
        <w:t>Ce champ vous permet de sélectionner un ensemble de paramètres pour le générateur météo (qui assemble une série chronologique de données météorologiques propres à un endroit qui serviront d</w:t>
      </w:r>
      <w:r>
        <w:t>’</w:t>
      </w:r>
      <w:r w:rsidRPr="009026A4">
        <w:t>intrants au modèle de simulation). Les valeurs des paramètres peuvent être les valeurs par défaut ou un ensemble de valeurs définies par l</w:t>
      </w:r>
      <w:r>
        <w:t>’</w:t>
      </w:r>
      <w:r w:rsidRPr="009026A4">
        <w:t>utilisateur et enregistrées dans le sous-répertoire \Model Input\ du projet.</w:t>
      </w:r>
    </w:p>
    <w:p w14:paraId="17FF10B5" w14:textId="77777777" w:rsidR="00AA4272" w:rsidRDefault="00AA4272" w:rsidP="00F249CD">
      <w:pPr>
        <w:jc w:val="both"/>
      </w:pPr>
    </w:p>
    <w:p w14:paraId="4CFDF512" w14:textId="77777777" w:rsidR="008D4413" w:rsidRPr="009026A4" w:rsidRDefault="008D4413" w:rsidP="00F249CD">
      <w:pPr>
        <w:jc w:val="both"/>
      </w:pPr>
    </w:p>
    <w:p w14:paraId="6ADB60AA" w14:textId="53EAEDAB" w:rsidR="008D4413" w:rsidRDefault="008D4413" w:rsidP="00690C49">
      <w:pPr>
        <w:jc w:val="both"/>
        <w:rPr>
          <w:noProof/>
          <w:lang w:eastAsia="fr-CA"/>
        </w:rPr>
      </w:pPr>
      <w:r>
        <w:rPr>
          <w:noProof/>
          <w:lang w:val="en-CA" w:eastAsia="en-CA"/>
        </w:rPr>
        <w:drawing>
          <wp:anchor distT="0" distB="0" distL="114300" distR="114300" simplePos="0" relativeHeight="251695616" behindDoc="1" locked="0" layoutInCell="1" allowOverlap="1" wp14:anchorId="432D2D02" wp14:editId="1E47AE5B">
            <wp:simplePos x="0" y="0"/>
            <wp:positionH relativeFrom="column">
              <wp:posOffset>29768</wp:posOffset>
            </wp:positionH>
            <wp:positionV relativeFrom="paragraph">
              <wp:posOffset>25400</wp:posOffset>
            </wp:positionV>
            <wp:extent cx="146685" cy="146685"/>
            <wp:effectExtent l="0" t="0" r="5715" b="5715"/>
            <wp:wrapTight wrapText="bothSides">
              <wp:wrapPolygon edited="0">
                <wp:start x="0" y="0"/>
                <wp:lineTo x="0" y="19636"/>
                <wp:lineTo x="19636" y="19636"/>
                <wp:lineTo x="19636" y="0"/>
                <wp:lineTo x="0" y="0"/>
              </wp:wrapPolygon>
            </wp:wrapTight>
            <wp:docPr id="406" name="Image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alphaModFix/>
                    </a:blip>
                    <a:srcRect/>
                    <a:stretch>
                      <a:fillRect/>
                    </a:stretch>
                  </pic:blipFill>
                  <pic:spPr>
                    <a:xfrm>
                      <a:off x="0" y="0"/>
                      <a:ext cx="146685" cy="146685"/>
                    </a:xfrm>
                    <a:prstGeom prst="rect">
                      <a:avLst/>
                    </a:prstGeom>
                    <a:noFill/>
                    <a:ln>
                      <a:noFill/>
                      <a:prstDash/>
                    </a:ln>
                  </pic:spPr>
                </pic:pic>
              </a:graphicData>
            </a:graphic>
          </wp:anchor>
        </w:drawing>
      </w:r>
      <w:r>
        <w:t>Ce bouton ouvre deux boîtes de dialogue, soit le gestionnaire de fichiers de localisations et l'éditeur de listes de localisations.</w:t>
      </w:r>
      <w:r w:rsidRPr="008D4413">
        <w:rPr>
          <w:noProof/>
          <w:lang w:eastAsia="fr-CA"/>
        </w:rPr>
        <w:t xml:space="preserve"> </w:t>
      </w:r>
    </w:p>
    <w:p w14:paraId="73180832" w14:textId="77777777" w:rsidR="00805274" w:rsidRDefault="00805274" w:rsidP="00690C49">
      <w:pPr>
        <w:jc w:val="both"/>
        <w:rPr>
          <w:noProof/>
          <w:lang w:eastAsia="fr-CA"/>
        </w:rPr>
      </w:pPr>
    </w:p>
    <w:p w14:paraId="4F1D87D9" w14:textId="6E78B873" w:rsidR="008D4413" w:rsidRDefault="008D4413" w:rsidP="008D4413">
      <w:pPr>
        <w:jc w:val="both"/>
      </w:pPr>
      <w:r>
        <w:t xml:space="preserve">Cliquez  sur ce bouton </w:t>
      </w:r>
      <w:r>
        <w:rPr>
          <w:noProof/>
          <w:lang w:val="en-CA" w:eastAsia="en-CA"/>
        </w:rPr>
        <w:drawing>
          <wp:inline distT="0" distB="0" distL="0" distR="0" wp14:anchorId="5202A5C4" wp14:editId="4A9E3727">
            <wp:extent cx="177119" cy="177119"/>
            <wp:effectExtent l="0" t="0" r="0" b="0"/>
            <wp:docPr id="412"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177119" cy="177119"/>
                    </a:xfrm>
                    <a:prstGeom prst="rect">
                      <a:avLst/>
                    </a:prstGeom>
                    <a:noFill/>
                    <a:ln>
                      <a:noFill/>
                      <a:prstDash/>
                    </a:ln>
                  </pic:spPr>
                </pic:pic>
              </a:graphicData>
            </a:graphic>
          </wp:inline>
        </w:drawing>
      </w:r>
      <w:r>
        <w:t xml:space="preserve"> pour définir les paramètres d’assemblage du générateur météorologique. Deux boîtes de dialogue s’affichent, soit l</w:t>
      </w:r>
      <w:r w:rsidR="00323A9E">
        <w:t xml:space="preserve">e gestionnaire </w:t>
      </w:r>
      <w:r>
        <w:t>d’intrants du générateur météo et les Paramètres du générateur météo (GM).</w:t>
      </w:r>
    </w:p>
    <w:p w14:paraId="40C872EA" w14:textId="7179892B" w:rsidR="008D4413" w:rsidRDefault="008D4413" w:rsidP="00690C49">
      <w:pPr>
        <w:jc w:val="both"/>
      </w:pPr>
    </w:p>
    <w:p w14:paraId="60F99C80" w14:textId="3E027BE6" w:rsidR="00612852" w:rsidRPr="009026A4" w:rsidRDefault="00612852" w:rsidP="00612852">
      <w:pPr>
        <w:jc w:val="both"/>
      </w:pPr>
      <w:r w:rsidRPr="009026A4">
        <w:t>Champ</w:t>
      </w:r>
      <w:r w:rsidRPr="009026A4">
        <w:rPr>
          <w:b/>
        </w:rPr>
        <w:t xml:space="preserve"> Répétitions</w:t>
      </w:r>
      <w:r w:rsidRPr="009026A4">
        <w:t> : Ce champ vous permet d</w:t>
      </w:r>
      <w:r>
        <w:t>’</w:t>
      </w:r>
      <w:r w:rsidRPr="009026A4">
        <w:t xml:space="preserve">indiquer le nombre de répétitions que vous voulez pour une </w:t>
      </w:r>
      <w:r w:rsidR="00323A9E">
        <w:t xml:space="preserve">génération météo </w:t>
      </w:r>
      <w:r w:rsidRPr="009026A4">
        <w:t>donnée.</w:t>
      </w:r>
    </w:p>
    <w:p w14:paraId="62F5D767" w14:textId="77777777" w:rsidR="00612852" w:rsidRPr="009026A4" w:rsidRDefault="00612852" w:rsidP="00612852">
      <w:pPr>
        <w:jc w:val="both"/>
      </w:pPr>
    </w:p>
    <w:p w14:paraId="0C5582C2" w14:textId="4A2293A9" w:rsidR="00612852" w:rsidRPr="009026A4" w:rsidRDefault="00612852" w:rsidP="00612852">
      <w:pPr>
        <w:jc w:val="both"/>
      </w:pPr>
      <w:r w:rsidRPr="009026A4">
        <w:t>Vous devez tenir compte d</w:t>
      </w:r>
      <w:r w:rsidR="00323A9E">
        <w:t>’une chose</w:t>
      </w:r>
      <w:r w:rsidRPr="009026A4">
        <w:t xml:space="preserve"> quand vous décidez d</w:t>
      </w:r>
      <w:r>
        <w:t>’</w:t>
      </w:r>
      <w:r w:rsidRPr="009026A4">
        <w:t xml:space="preserve">utiliser ou non des répétitions : la source des intrants météorologiques. Si </w:t>
      </w:r>
      <w:r w:rsidR="00323A9E">
        <w:t xml:space="preserve">les intrants météo </w:t>
      </w:r>
      <w:r w:rsidRPr="009026A4">
        <w:t>utilise</w:t>
      </w:r>
      <w:r w:rsidR="00323A9E">
        <w:t>nt</w:t>
      </w:r>
      <w:r w:rsidRPr="009026A4">
        <w:t xml:space="preserve"> la désagrégation des </w:t>
      </w:r>
      <w:r w:rsidRPr="009026A4">
        <w:rPr>
          <w:i/>
        </w:rPr>
        <w:t>données normales</w:t>
      </w:r>
      <w:r w:rsidRPr="009026A4">
        <w:t>, vous devez le répéter. Sinon, la répétition est inutile. Quand vous demandez une répétition, vous devez estimer un nombre adéquat de répétitions, compte tenu du compromis entre la précision d</w:t>
      </w:r>
      <w:r>
        <w:t>’</w:t>
      </w:r>
      <w:r w:rsidRPr="009026A4">
        <w:t>une part et le temps de traitement d</w:t>
      </w:r>
      <w:r>
        <w:t>’</w:t>
      </w:r>
      <w:r w:rsidRPr="009026A4">
        <w:t>autre part. Les directives suivantes vous permettront de choisir un nombre adéquat de répétitions :</w:t>
      </w:r>
    </w:p>
    <w:p w14:paraId="4785F503" w14:textId="77777777" w:rsidR="00612852" w:rsidRPr="009026A4" w:rsidRDefault="00612852" w:rsidP="00612852">
      <w:pPr>
        <w:jc w:val="both"/>
      </w:pPr>
    </w:p>
    <w:p w14:paraId="79155831" w14:textId="097F36DA" w:rsidR="00612852" w:rsidRPr="009026A4" w:rsidRDefault="00612852" w:rsidP="00612852">
      <w:pPr>
        <w:jc w:val="both"/>
      </w:pPr>
      <w:r w:rsidRPr="009026A4">
        <w:t xml:space="preserve">Nombre minimal de répétitions : </w:t>
      </w:r>
      <w:r w:rsidR="00323A9E">
        <w:t>5-</w:t>
      </w:r>
      <w:r w:rsidRPr="009026A4">
        <w:t>10</w:t>
      </w:r>
    </w:p>
    <w:p w14:paraId="42E5436A" w14:textId="77777777" w:rsidR="00612852" w:rsidRPr="009026A4" w:rsidRDefault="00612852" w:rsidP="00612852">
      <w:pPr>
        <w:jc w:val="both"/>
      </w:pPr>
    </w:p>
    <w:p w14:paraId="70581DD6" w14:textId="612436B1" w:rsidR="00612852" w:rsidRPr="009026A4" w:rsidRDefault="00612852" w:rsidP="00612852">
      <w:pPr>
        <w:jc w:val="both"/>
      </w:pPr>
      <w:r w:rsidRPr="009026A4">
        <w:t xml:space="preserve">Nombre couramment </w:t>
      </w:r>
      <w:r w:rsidR="00193D8E" w:rsidRPr="009026A4">
        <w:t>utiliser</w:t>
      </w:r>
      <w:r w:rsidRPr="009026A4">
        <w:t xml:space="preserve"> de répétitions : 30</w:t>
      </w:r>
      <w:r w:rsidR="00323A9E">
        <w:t>-</w:t>
      </w:r>
      <w:r w:rsidRPr="009026A4">
        <w:t>60</w:t>
      </w:r>
    </w:p>
    <w:p w14:paraId="7F7D7CE5" w14:textId="77777777" w:rsidR="00612852" w:rsidRPr="009026A4" w:rsidRDefault="00612852" w:rsidP="00612852">
      <w:pPr>
        <w:jc w:val="both"/>
      </w:pPr>
    </w:p>
    <w:p w14:paraId="0C2D5B99" w14:textId="77777777" w:rsidR="00612852" w:rsidRPr="009026A4" w:rsidRDefault="00612852" w:rsidP="00612852">
      <w:pPr>
        <w:jc w:val="both"/>
      </w:pPr>
      <w:r w:rsidRPr="009026A4">
        <w:t>Répétitions poussées : 150</w:t>
      </w:r>
    </w:p>
    <w:p w14:paraId="431FC08B" w14:textId="77777777" w:rsidR="00612852" w:rsidRPr="009026A4" w:rsidRDefault="00612852" w:rsidP="00612852">
      <w:pPr>
        <w:jc w:val="both"/>
      </w:pPr>
    </w:p>
    <w:p w14:paraId="342A64AC" w14:textId="793D8FED" w:rsidR="00612852" w:rsidRPr="009026A4" w:rsidRDefault="00612852" w:rsidP="00612852">
      <w:pPr>
        <w:jc w:val="both"/>
      </w:pPr>
      <w:r w:rsidRPr="009026A4">
        <w:t>Aucun nombre de répétitions ne donne les mêmes résultats. La chose importante dont vous devez vous rappeler, c</w:t>
      </w:r>
      <w:r>
        <w:t>’</w:t>
      </w:r>
      <w:r w:rsidRPr="009026A4">
        <w:t>est d</w:t>
      </w:r>
      <w:r>
        <w:t>’</w:t>
      </w:r>
      <w:r w:rsidRPr="009026A4">
        <w:t xml:space="preserve">utiliser un nombre de répétitions qui vous donne une constance de résultats « suffisante » (la tolérance entre les différents résultats dépend du problème étudié et du degré de constance des résultats dont vous avez besoin). </w:t>
      </w:r>
      <w:r w:rsidR="00323A9E">
        <w:t>Le facteur</w:t>
      </w:r>
      <w:r w:rsidRPr="009026A4">
        <w:t xml:space="preserve"> </w:t>
      </w:r>
      <w:r w:rsidR="00323A9E">
        <w:t xml:space="preserve">qui </w:t>
      </w:r>
      <w:r w:rsidRPr="009026A4">
        <w:t>peu</w:t>
      </w:r>
      <w:r w:rsidR="00323A9E">
        <w:t>t</w:t>
      </w:r>
      <w:r w:rsidRPr="009026A4">
        <w:t xml:space="preserve"> influer la variabilité entre les passes </w:t>
      </w:r>
      <w:r w:rsidR="00323A9E">
        <w:t xml:space="preserve">est </w:t>
      </w:r>
      <w:r w:rsidRPr="009026A4">
        <w:t xml:space="preserve">la variabilité de la désagrégation des </w:t>
      </w:r>
      <w:r w:rsidRPr="009026A4">
        <w:rPr>
          <w:i/>
        </w:rPr>
        <w:t>Données normales</w:t>
      </w:r>
      <w:r w:rsidR="00323A9E">
        <w:rPr>
          <w:i/>
        </w:rPr>
        <w:t xml:space="preserve">. </w:t>
      </w:r>
      <w:r w:rsidRPr="009026A4">
        <w:t>En règle générale, la relation entre la variabilité inter-exécution et la variabilité d</w:t>
      </w:r>
      <w:r>
        <w:t>’</w:t>
      </w:r>
      <w:r w:rsidRPr="009026A4">
        <w:t>une variable de sortie peut être estimée comme suit :</w:t>
      </w:r>
    </w:p>
    <w:p w14:paraId="5964DB99" w14:textId="77777777" w:rsidR="00612852" w:rsidRPr="009026A4" w:rsidRDefault="00612852" w:rsidP="00612852">
      <w:pPr>
        <w:jc w:val="both"/>
      </w:pPr>
    </w:p>
    <w:p w14:paraId="0D495081" w14:textId="77777777" w:rsidR="00612852" w:rsidRPr="009026A4" w:rsidRDefault="00612852" w:rsidP="00612852">
      <w:pPr>
        <w:keepLines/>
        <w:jc w:val="both"/>
      </w:pPr>
      <w:r w:rsidRPr="009026A4">
        <w:rPr>
          <w:position w:val="-28"/>
        </w:rPr>
        <w:object w:dxaOrig="940" w:dyaOrig="660" w14:anchorId="0F0FEED4">
          <v:shape id="_x0000_i1034" type="#_x0000_t75" style="width:47.7pt;height:34.15pt" o:ole="">
            <v:imagedata r:id="rId106" o:title=""/>
          </v:shape>
          <o:OLEObject Type="Embed" ProgID="Equation.3" ShapeID="_x0000_i1034" DrawAspect="Content" ObjectID="_1743832574" r:id="rId107"/>
        </w:object>
      </w:r>
    </w:p>
    <w:p w14:paraId="50A2291F" w14:textId="77777777" w:rsidR="00612852" w:rsidRPr="009026A4" w:rsidRDefault="00612852" w:rsidP="00612852">
      <w:pPr>
        <w:jc w:val="both"/>
      </w:pPr>
    </w:p>
    <w:p w14:paraId="7810764E" w14:textId="77777777" w:rsidR="00612852" w:rsidRPr="009026A4" w:rsidRDefault="00612852" w:rsidP="00612852">
      <w:pPr>
        <w:jc w:val="both"/>
      </w:pPr>
      <w:r w:rsidRPr="009026A4">
        <w:t>où</w:t>
      </w:r>
      <w:r w:rsidRPr="009026A4">
        <w:rPr>
          <w:position w:val="-10"/>
        </w:rPr>
        <w:object w:dxaOrig="320" w:dyaOrig="340" w14:anchorId="714A0365">
          <v:shape id="_x0000_i1035" type="#_x0000_t75" style="width:16.35pt;height:16.35pt" o:ole="">
            <v:imagedata r:id="rId108" o:title=""/>
          </v:shape>
          <o:OLEObject Type="Embed" ProgID="Equation.3" ShapeID="_x0000_i1035" DrawAspect="Content" ObjectID="_1743832575" r:id="rId109"/>
        </w:object>
      </w:r>
      <w:r w:rsidRPr="009026A4">
        <w:t xml:space="preserve"> est l</w:t>
      </w:r>
      <w:r>
        <w:t>’</w:t>
      </w:r>
      <w:r w:rsidRPr="009026A4">
        <w:t xml:space="preserve">écart type inter-exécution et </w:t>
      </w:r>
      <w:r w:rsidRPr="009026A4">
        <w:rPr>
          <w:position w:val="-12"/>
        </w:rPr>
        <w:object w:dxaOrig="320" w:dyaOrig="360" w14:anchorId="3F71255D">
          <v:shape id="_x0000_i1036" type="#_x0000_t75" style="width:16.35pt;height:19.65pt" o:ole="">
            <v:imagedata r:id="rId110" o:title=""/>
          </v:shape>
          <o:OLEObject Type="Embed" ProgID="Equation.3" ShapeID="_x0000_i1036" DrawAspect="Content" ObjectID="_1743832576" r:id="rId111"/>
        </w:object>
      </w:r>
      <w:r w:rsidRPr="009026A4">
        <w:t xml:space="preserve"> est l</w:t>
      </w:r>
      <w:r>
        <w:t>’</w:t>
      </w:r>
      <w:r w:rsidRPr="009026A4">
        <w:t xml:space="preserve">écart type de la variable de sortie. Une simulation préliminaire peut être utile pour obtenir une estimation de la valeur de </w:t>
      </w:r>
      <w:r w:rsidRPr="009026A4">
        <w:rPr>
          <w:position w:val="-12"/>
        </w:rPr>
        <w:object w:dxaOrig="320" w:dyaOrig="360" w14:anchorId="72B33B5F">
          <v:shape id="_x0000_i1037" type="#_x0000_t75" style="width:16.35pt;height:19.65pt" o:ole="">
            <v:imagedata r:id="rId110" o:title=""/>
          </v:shape>
          <o:OLEObject Type="Embed" ProgID="Equation.3" ShapeID="_x0000_i1037" DrawAspect="Content" ObjectID="_1743832577" r:id="rId112"/>
        </w:object>
      </w:r>
      <w:r w:rsidRPr="009026A4">
        <w:t>.</w:t>
      </w:r>
    </w:p>
    <w:p w14:paraId="75A44F18" w14:textId="77777777" w:rsidR="00805274" w:rsidRDefault="00805274" w:rsidP="00805274">
      <w:pPr>
        <w:jc w:val="both"/>
      </w:pPr>
    </w:p>
    <w:p w14:paraId="3B7B32F8" w14:textId="77777777" w:rsidR="00805274" w:rsidRDefault="00805274" w:rsidP="00805274">
      <w:pPr>
        <w:jc w:val="both"/>
      </w:pPr>
      <w:r>
        <w:t xml:space="preserve">Le champ estompé à droite du champ </w:t>
      </w:r>
      <w:r>
        <w:rPr>
          <w:b/>
        </w:rPr>
        <w:t>Répétitions</w:t>
      </w:r>
      <w:r>
        <w:t xml:space="preserve"> indique toujours si la génération météo est de type déterministe ou stochastique. Les générations à partir de désagrégation de normales mensuelles nécessitent des répétitions. </w:t>
      </w:r>
    </w:p>
    <w:p w14:paraId="5E902777" w14:textId="77777777" w:rsidR="008D4413" w:rsidRPr="009026A4" w:rsidRDefault="008D4413" w:rsidP="00690C49">
      <w:pPr>
        <w:jc w:val="both"/>
      </w:pPr>
    </w:p>
    <w:p w14:paraId="4E12EC58" w14:textId="6CA60B8A" w:rsidR="00C2471D" w:rsidRPr="009026A4" w:rsidRDefault="00C2471D" w:rsidP="00EF059B">
      <w:pPr>
        <w:pStyle w:val="Titre2"/>
      </w:pPr>
      <w:bookmarkStart w:id="108" w:name="_Toc348100130"/>
      <w:bookmarkStart w:id="109" w:name="_Toc503271186"/>
      <w:r>
        <w:t>Fichier de</w:t>
      </w:r>
      <w:r w:rsidRPr="009026A4">
        <w:t xml:space="preserve"> localisations</w:t>
      </w:r>
      <w:bookmarkEnd w:id="108"/>
      <w:bookmarkEnd w:id="109"/>
    </w:p>
    <w:p w14:paraId="4701CE0D" w14:textId="372B93FA" w:rsidR="00C2471D" w:rsidRDefault="00C2471D" w:rsidP="00C2471D">
      <w:pPr>
        <w:jc w:val="both"/>
      </w:pPr>
    </w:p>
    <w:p w14:paraId="147459C0" w14:textId="6E76F1A9" w:rsidR="003A3FDA" w:rsidRPr="009026A4" w:rsidRDefault="003A3FDA" w:rsidP="003A3FDA">
      <w:pPr>
        <w:jc w:val="both"/>
      </w:pPr>
      <w:r>
        <w:t xml:space="preserve">    </w:t>
      </w:r>
      <w:r w:rsidRPr="009026A4">
        <w:t>Une liste de localisations est une collection de points de simulation pour lesquels BioSIM peut exécuter un modèle. Les diverses listes de localisations sont gérées par l</w:t>
      </w:r>
      <w:r>
        <w:t>’</w:t>
      </w:r>
      <w:r w:rsidRPr="009026A4">
        <w:t>intermédiaire de la boîte de dialogue Éditeur de fichiers de localisations, qui vous permet de créer, d</w:t>
      </w:r>
      <w:r>
        <w:t>’</w:t>
      </w:r>
      <w:r w:rsidRPr="009026A4">
        <w:t>éditer ou de supprimer des listes de localisations.</w:t>
      </w:r>
    </w:p>
    <w:p w14:paraId="1DD8B7E3" w14:textId="77777777" w:rsidR="003A3FDA" w:rsidRPr="009026A4" w:rsidRDefault="003A3FDA" w:rsidP="00C2471D">
      <w:pPr>
        <w:jc w:val="both"/>
      </w:pPr>
    </w:p>
    <w:p w14:paraId="2B4A99A6" w14:textId="77777777" w:rsidR="00C2471D" w:rsidRPr="009026A4" w:rsidRDefault="00C2471D" w:rsidP="00E95183">
      <w:pPr>
        <w:pStyle w:val="Titre3"/>
      </w:pPr>
      <w:bookmarkStart w:id="110" w:name="_Toc348100131"/>
      <w:bookmarkStart w:id="111" w:name="_Toc503271187"/>
      <w:r w:rsidRPr="009026A4">
        <w:t>Format des fichiers</w:t>
      </w:r>
      <w:bookmarkEnd w:id="110"/>
      <w:bookmarkEnd w:id="111"/>
    </w:p>
    <w:p w14:paraId="67F52F5F" w14:textId="45567142" w:rsidR="00C2471D" w:rsidRDefault="00C2471D" w:rsidP="00C2471D">
      <w:pPr>
        <w:jc w:val="both"/>
      </w:pPr>
    </w:p>
    <w:p w14:paraId="55B2E8A1" w14:textId="77777777" w:rsidR="003A3FDA" w:rsidRPr="009026A4" w:rsidRDefault="003A3FDA" w:rsidP="003A3FDA">
      <w:pPr>
        <w:jc w:val="both"/>
      </w:pPr>
      <w:r w:rsidRPr="009026A4">
        <w:t>Le format de fichier utilisé dans BioSIM pour les listes de localisations est très simple : il s</w:t>
      </w:r>
      <w:r>
        <w:t>’</w:t>
      </w:r>
      <w:r w:rsidRPr="009026A4">
        <w:t>agit de fichiers CSV (fichiers dans lesquels les champs sont séparés par des virgules), et qui doivent contenir des en-têtes de colonnes précis. Les fichiers CSV sont faciles à générer dans les tableurs (p. ex., Excel) en utilisant la fonction « Enregistrer sous ». Lorsque vous avez enregistré un fichier CSV, vous pouvez l</w:t>
      </w:r>
      <w:r>
        <w:t>’</w:t>
      </w:r>
      <w:r w:rsidRPr="009026A4">
        <w:t>éditer à l</w:t>
      </w:r>
      <w:r>
        <w:t>’</w:t>
      </w:r>
      <w:r w:rsidRPr="009026A4">
        <w:t>aide d</w:t>
      </w:r>
      <w:r>
        <w:t>’</w:t>
      </w:r>
      <w:r w:rsidRPr="009026A4">
        <w:t xml:space="preserve">un éditeur de fichier ASCII comme Notepad. Vous devez cependant </w:t>
      </w:r>
      <w:r w:rsidRPr="009026A4">
        <w:lastRenderedPageBreak/>
        <w:t>garder à l</w:t>
      </w:r>
      <w:r>
        <w:t>’</w:t>
      </w:r>
      <w:r w:rsidRPr="009026A4">
        <w:t>esprit que le format par défaut des fichiers CSV peut varier d</w:t>
      </w:r>
      <w:r>
        <w:t>’</w:t>
      </w:r>
      <w:r w:rsidRPr="009026A4">
        <w:t>un ordinateur à l</w:t>
      </w:r>
      <w:r>
        <w:t>’</w:t>
      </w:r>
      <w:r w:rsidRPr="009026A4">
        <w:t>autre (selon les paramètres « régionaux »). BioSIM travaille avec des champs séparés par des virgules (valeurs). Comme les colonnes d</w:t>
      </w:r>
      <w:r>
        <w:t>’</w:t>
      </w:r>
      <w:r w:rsidRPr="009026A4">
        <w:t>un fichier CSV sont séparées par des virgules, aucune virgule ne doit se trouver à l</w:t>
      </w:r>
      <w:r>
        <w:t>’</w:t>
      </w:r>
      <w:r w:rsidRPr="009026A4">
        <w:t>intérieur d</w:t>
      </w:r>
      <w:r>
        <w:t>’</w:t>
      </w:r>
      <w:r w:rsidRPr="009026A4">
        <w:t>une colonne de fichier (comme dans le nom d</w:t>
      </w:r>
      <w:r>
        <w:t>’</w:t>
      </w:r>
      <w:r w:rsidRPr="009026A4">
        <w:t>un emplacement), afin d</w:t>
      </w:r>
      <w:r>
        <w:t>’</w:t>
      </w:r>
      <w:r w:rsidRPr="009026A4">
        <w:t>éviter les erreurs de lecture par BioSIM. De plus, on ne doit pas utiliser de virgule décimale (comme c</w:t>
      </w:r>
      <w:r>
        <w:t>’</w:t>
      </w:r>
      <w:r w:rsidRPr="009026A4">
        <w:t>est souvent le cas dans les environnements d</w:t>
      </w:r>
      <w:r>
        <w:t>’</w:t>
      </w:r>
      <w:r w:rsidRPr="009026A4">
        <w:t>exploitation en français), mais bel et bien le point décimal « . ».</w:t>
      </w:r>
    </w:p>
    <w:p w14:paraId="4B934A58" w14:textId="77777777" w:rsidR="003A3FDA" w:rsidRPr="009026A4" w:rsidRDefault="003A3FDA" w:rsidP="003A3FDA">
      <w:pPr>
        <w:jc w:val="both"/>
      </w:pPr>
    </w:p>
    <w:p w14:paraId="6C97F459" w14:textId="32A19152" w:rsidR="003A3FDA" w:rsidRPr="009026A4" w:rsidRDefault="003A3FDA" w:rsidP="003A3FDA">
      <w:pPr>
        <w:jc w:val="both"/>
      </w:pPr>
      <w:r w:rsidRPr="009026A4">
        <w:t xml:space="preserve">Chaque fichier de listes de localisations comporte sept colonnes/variables définies au préalable : </w:t>
      </w:r>
      <w:r w:rsidR="004A6781">
        <w:t xml:space="preserve">cinq </w:t>
      </w:r>
      <w:r w:rsidRPr="009026A4">
        <w:t>sont obligatoires, car elles sont nécessaires à l</w:t>
      </w:r>
      <w:r>
        <w:t>’</w:t>
      </w:r>
      <w:r w:rsidRPr="009026A4">
        <w:t xml:space="preserve">exécution de la simulation, et </w:t>
      </w:r>
      <w:r w:rsidR="004A6781">
        <w:t xml:space="preserve">deux </w:t>
      </w:r>
      <w:r w:rsidRPr="009026A4">
        <w:t>sont facultatives (dénotées par « * »). Vous pouvez placer les colonnes dans l</w:t>
      </w:r>
      <w:r>
        <w:t>’</w:t>
      </w:r>
      <w:r w:rsidRPr="009026A4">
        <w:t>ordre de votre choix. Toutefois, il est essentiel que le nom de chaque en-tête soit formulé exactement comme suit :</w:t>
      </w:r>
    </w:p>
    <w:p w14:paraId="1C85E721" w14:textId="77777777" w:rsidR="003A3FDA" w:rsidRPr="009026A4" w:rsidRDefault="003A3FDA" w:rsidP="003A3FDA"/>
    <w:p w14:paraId="5800ACF0" w14:textId="3E69C4ED" w:rsidR="003A3FDA" w:rsidRPr="009026A4" w:rsidRDefault="004A6781" w:rsidP="003A3FDA">
      <w:proofErr w:type="spellStart"/>
      <w:r>
        <w:t>Key</w:t>
      </w:r>
      <w:r w:rsidRPr="009026A4">
        <w:t>I</w:t>
      </w:r>
      <w:r>
        <w:t>D</w:t>
      </w:r>
      <w:proofErr w:type="spellEnd"/>
      <w:r>
        <w:t xml:space="preserve">, </w:t>
      </w:r>
      <w:r w:rsidR="003A3FDA" w:rsidRPr="009026A4">
        <w:t>Name,</w:t>
      </w:r>
      <w:r>
        <w:t xml:space="preserve"> </w:t>
      </w:r>
      <w:r w:rsidR="003A3FDA" w:rsidRPr="009026A4">
        <w:t xml:space="preserve">Latitude, Longitude, Élévation, </w:t>
      </w:r>
      <w:proofErr w:type="spellStart"/>
      <w:r w:rsidR="003A3FDA" w:rsidRPr="009026A4">
        <w:t>Slope</w:t>
      </w:r>
      <w:proofErr w:type="spellEnd"/>
      <w:r w:rsidR="003A3FDA" w:rsidRPr="009026A4">
        <w:t>*, Aspect*, …*</w:t>
      </w:r>
    </w:p>
    <w:p w14:paraId="2CF745C3" w14:textId="77777777" w:rsidR="003A3FDA" w:rsidRPr="009026A4" w:rsidRDefault="003A3FDA" w:rsidP="003A3FDA"/>
    <w:p w14:paraId="253C03C3" w14:textId="77777777" w:rsidR="003A3FDA" w:rsidRPr="009026A4" w:rsidRDefault="003A3FDA" w:rsidP="003A3FDA">
      <w:r w:rsidRPr="009026A4">
        <w:t xml:space="preserve">Vous pouvez utiliser les colonnes additionnelles (…*) dans le fichier de listes de localisations. Si des colonnes additionnelles sont ajoutées aux sept colonnes régulières, elles seront traitées collectivement comme « Autres » dans les exportations par BioSIM, si vous avez coché la case « Autres » dans </w:t>
      </w:r>
      <w:smartTag w:uri="urn:schemas-microsoft-com:office:smarttags" w:element="PersonName">
        <w:smartTagPr>
          <w:attr w:name="ProductID" w:val="la fen￪tre Export. Vous"/>
        </w:smartTagPr>
        <w:r w:rsidRPr="009026A4">
          <w:t>la fenêtre Export. Vous</w:t>
        </w:r>
      </w:smartTag>
      <w:r w:rsidRPr="009026A4">
        <w:t xml:space="preserve"> ne pouvez pas sélectionner un sous-ensemble de ces variables « Autres », en vue de les exporter.</w:t>
      </w:r>
    </w:p>
    <w:p w14:paraId="0A6912FB" w14:textId="77777777" w:rsidR="003A3FDA" w:rsidRPr="009026A4" w:rsidRDefault="003A3FDA" w:rsidP="003A3FDA">
      <w:pPr>
        <w:jc w:val="both"/>
      </w:pPr>
    </w:p>
    <w:p w14:paraId="7C09D111" w14:textId="2AA98B4E" w:rsidR="003A3FDA" w:rsidRPr="009026A4" w:rsidRDefault="003A3FDA" w:rsidP="003A3FDA">
      <w:pPr>
        <w:jc w:val="both"/>
      </w:pPr>
      <w:r w:rsidRPr="009026A4">
        <w:t xml:space="preserve">Les </w:t>
      </w:r>
      <w:r w:rsidR="004A6781">
        <w:t>cinq</w:t>
      </w:r>
      <w:r w:rsidRPr="009026A4">
        <w:t xml:space="preserve"> colonnes obligatoires dans un fichier de listes de localisations BioSIM (</w:t>
      </w:r>
      <w:proofErr w:type="spellStart"/>
      <w:r w:rsidR="004A6781">
        <w:t>KeyID</w:t>
      </w:r>
      <w:proofErr w:type="spellEnd"/>
      <w:r w:rsidR="004A6781">
        <w:t xml:space="preserve">, </w:t>
      </w:r>
      <w:r w:rsidRPr="009026A4">
        <w:t xml:space="preserve">Name, Latitude, Longitude et </w:t>
      </w:r>
      <w:proofErr w:type="spellStart"/>
      <w:r w:rsidRPr="009026A4">
        <w:t>Elevation</w:t>
      </w:r>
      <w:proofErr w:type="spellEnd"/>
      <w:r w:rsidRPr="009026A4">
        <w:t>) ne doivent jamais contenir de cellules vides. En d</w:t>
      </w:r>
      <w:r>
        <w:t>’</w:t>
      </w:r>
      <w:r w:rsidRPr="009026A4">
        <w:t xml:space="preserve">autres mots, chaque emplacement doit avoir une valeur pour chacune de ces variables. Par ailleurs, les </w:t>
      </w:r>
      <w:r w:rsidR="004A6781">
        <w:t xml:space="preserve">deux </w:t>
      </w:r>
      <w:r w:rsidRPr="009026A4">
        <w:t xml:space="preserve">colonnes facultatives ( </w:t>
      </w:r>
      <w:proofErr w:type="spellStart"/>
      <w:r w:rsidRPr="009026A4">
        <w:t>Slope</w:t>
      </w:r>
      <w:proofErr w:type="spellEnd"/>
      <w:r w:rsidRPr="009026A4">
        <w:t>* et Aspect*) peuvent être vides.</w:t>
      </w:r>
    </w:p>
    <w:p w14:paraId="1FA6679F" w14:textId="77777777" w:rsidR="003A3FDA" w:rsidRPr="009026A4" w:rsidRDefault="003A3FDA" w:rsidP="003A3FDA">
      <w:pPr>
        <w:jc w:val="both"/>
      </w:pPr>
    </w:p>
    <w:p w14:paraId="4DE20EB6" w14:textId="2C62AAEB" w:rsidR="003A3FDA" w:rsidRPr="009026A4" w:rsidRDefault="003A3FDA" w:rsidP="003A3FDA">
      <w:pPr>
        <w:rPr>
          <w:b/>
        </w:rPr>
      </w:pPr>
      <w:r w:rsidRPr="009026A4">
        <w:rPr>
          <w:b/>
        </w:rPr>
        <w:t>Latitude et longitude :</w:t>
      </w:r>
    </w:p>
    <w:p w14:paraId="745B2EAF" w14:textId="77777777" w:rsidR="003A3FDA" w:rsidRPr="009026A4" w:rsidRDefault="003A3FDA" w:rsidP="003A3FDA">
      <w:pPr>
        <w:jc w:val="both"/>
      </w:pPr>
    </w:p>
    <w:p w14:paraId="691AF638" w14:textId="77777777" w:rsidR="003A3FDA" w:rsidRPr="009026A4" w:rsidRDefault="003A3FDA" w:rsidP="003A3FDA">
      <w:pPr>
        <w:jc w:val="both"/>
      </w:pPr>
      <w:r w:rsidRPr="009026A4">
        <w:t>Dans BioSIM, les coordonnées de latitude et de longitude sont toujours exprimées en degrés décimaux (DD) (dans le système des degrés décimaux, les latitudes au sud de l</w:t>
      </w:r>
      <w:r>
        <w:t>’</w:t>
      </w:r>
      <w:r w:rsidRPr="009026A4">
        <w:t>équateur et les longitudes à l</w:t>
      </w:r>
      <w:r>
        <w:t>’</w:t>
      </w:r>
      <w:r w:rsidRPr="009026A4">
        <w:t>ouest du méridien d</w:t>
      </w:r>
      <w:r>
        <w:t>’</w:t>
      </w:r>
      <w:r w:rsidRPr="009026A4">
        <w:t>origine sont négatives).</w:t>
      </w:r>
    </w:p>
    <w:p w14:paraId="4A64ABEB" w14:textId="77777777" w:rsidR="003A3FDA" w:rsidRPr="009026A4" w:rsidRDefault="003A3FDA" w:rsidP="003A3FDA">
      <w:pPr>
        <w:jc w:val="both"/>
      </w:pPr>
    </w:p>
    <w:p w14:paraId="13242D97" w14:textId="77777777" w:rsidR="003A3FDA" w:rsidRPr="009026A4" w:rsidRDefault="003A3FDA" w:rsidP="003A3FDA">
      <w:pPr>
        <w:jc w:val="both"/>
      </w:pPr>
      <w:r w:rsidRPr="009026A4">
        <w:t>Les coordonnées en degrés, minutes et secondes (DMS) doivent être transformées en degrés décimaux (DD), à l</w:t>
      </w:r>
      <w:r>
        <w:t>’</w:t>
      </w:r>
      <w:r w:rsidRPr="009026A4">
        <w:t>aide de la transformation suivante :</w:t>
      </w:r>
    </w:p>
    <w:p w14:paraId="6DF5BDD0" w14:textId="77777777" w:rsidR="003A3FDA" w:rsidRPr="009026A4" w:rsidRDefault="003A3FDA" w:rsidP="003A3FDA">
      <w:pPr>
        <w:jc w:val="both"/>
      </w:pPr>
    </w:p>
    <w:p w14:paraId="077FCB1A" w14:textId="77777777" w:rsidR="003A3FDA" w:rsidRPr="00581494" w:rsidRDefault="003A3FDA" w:rsidP="003A3FDA">
      <w:pPr>
        <w:jc w:val="both"/>
        <w:rPr>
          <w:lang w:val="en-CA"/>
        </w:rPr>
      </w:pPr>
      <w:r w:rsidRPr="00581494">
        <w:rPr>
          <w:lang w:val="en-CA"/>
        </w:rPr>
        <w:t>DD = SIGN(DMS) * (ABS(D) + M/60 + S/3600)</w:t>
      </w:r>
    </w:p>
    <w:p w14:paraId="38F4C118" w14:textId="4D7E91B4" w:rsidR="003A3FDA" w:rsidRPr="00581494" w:rsidRDefault="003A3FDA" w:rsidP="003A3FDA">
      <w:pPr>
        <w:jc w:val="both"/>
        <w:rPr>
          <w:lang w:val="en-CA"/>
        </w:rPr>
      </w:pPr>
    </w:p>
    <w:p w14:paraId="1A0DB29D" w14:textId="77777777" w:rsidR="003A3FDA" w:rsidRPr="009026A4" w:rsidRDefault="003A3FDA" w:rsidP="003A3FDA">
      <w:pPr>
        <w:jc w:val="both"/>
      </w:pPr>
      <w:r w:rsidRPr="009026A4">
        <w:t>Exemple :</w:t>
      </w:r>
    </w:p>
    <w:p w14:paraId="1A89ED0E" w14:textId="77777777" w:rsidR="003A3FDA" w:rsidRPr="009026A4" w:rsidRDefault="003A3FDA" w:rsidP="003A3FDA">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8"/>
        <w:gridCol w:w="1320"/>
      </w:tblGrid>
      <w:tr w:rsidR="003A3FDA" w:rsidRPr="009026A4" w14:paraId="0959C147" w14:textId="77777777" w:rsidTr="00334DBD">
        <w:tc>
          <w:tcPr>
            <w:tcW w:w="1788" w:type="dxa"/>
            <w:shd w:val="clear" w:color="auto" w:fill="auto"/>
          </w:tcPr>
          <w:p w14:paraId="3857F885" w14:textId="77777777" w:rsidR="003A3FDA" w:rsidRPr="009026A4" w:rsidRDefault="003A3FDA" w:rsidP="00334DBD">
            <w:pPr>
              <w:jc w:val="both"/>
            </w:pPr>
            <w:r w:rsidRPr="009026A4">
              <w:t>DMS</w:t>
            </w:r>
          </w:p>
        </w:tc>
        <w:tc>
          <w:tcPr>
            <w:tcW w:w="1320" w:type="dxa"/>
            <w:shd w:val="clear" w:color="auto" w:fill="auto"/>
          </w:tcPr>
          <w:p w14:paraId="21E5D644" w14:textId="77777777" w:rsidR="003A3FDA" w:rsidRPr="009026A4" w:rsidRDefault="003A3FDA" w:rsidP="00334DBD">
            <w:pPr>
              <w:jc w:val="both"/>
            </w:pPr>
            <w:r w:rsidRPr="009026A4">
              <w:t>DD</w:t>
            </w:r>
          </w:p>
        </w:tc>
      </w:tr>
      <w:tr w:rsidR="003A3FDA" w:rsidRPr="009026A4" w14:paraId="38415AA6" w14:textId="77777777" w:rsidTr="00334DBD">
        <w:tc>
          <w:tcPr>
            <w:tcW w:w="1788" w:type="dxa"/>
            <w:shd w:val="clear" w:color="auto" w:fill="auto"/>
          </w:tcPr>
          <w:p w14:paraId="53587AB6" w14:textId="77777777" w:rsidR="003A3FDA" w:rsidRPr="009026A4" w:rsidRDefault="003A3FDA" w:rsidP="00334DBD">
            <w:pPr>
              <w:jc w:val="both"/>
            </w:pPr>
            <w:r w:rsidRPr="009026A4">
              <w:t>71 25 48 W</w:t>
            </w:r>
          </w:p>
        </w:tc>
        <w:tc>
          <w:tcPr>
            <w:tcW w:w="1320" w:type="dxa"/>
            <w:shd w:val="clear" w:color="auto" w:fill="auto"/>
          </w:tcPr>
          <w:p w14:paraId="0468819F" w14:textId="77777777" w:rsidR="003A3FDA" w:rsidRPr="009026A4" w:rsidRDefault="003A3FDA" w:rsidP="00334DBD">
            <w:pPr>
              <w:jc w:val="both"/>
            </w:pPr>
            <w:r w:rsidRPr="009026A4">
              <w:t xml:space="preserve">-71,43 </w:t>
            </w:r>
          </w:p>
        </w:tc>
      </w:tr>
    </w:tbl>
    <w:p w14:paraId="3E3F5A63" w14:textId="77777777" w:rsidR="003A3FDA" w:rsidRPr="009026A4" w:rsidRDefault="003A3FDA" w:rsidP="003A3FDA">
      <w:pPr>
        <w:jc w:val="both"/>
      </w:pPr>
    </w:p>
    <w:p w14:paraId="1F7B57C4" w14:textId="77777777" w:rsidR="003A3FDA" w:rsidRPr="009026A4" w:rsidRDefault="003A3FDA" w:rsidP="003A3FDA">
      <w:pPr>
        <w:jc w:val="both"/>
        <w:rPr>
          <w:b/>
        </w:rPr>
      </w:pPr>
      <w:r w:rsidRPr="009026A4">
        <w:rPr>
          <w:b/>
        </w:rPr>
        <w:t>Élévation :</w:t>
      </w:r>
    </w:p>
    <w:p w14:paraId="59E2BED6" w14:textId="77777777" w:rsidR="003A3FDA" w:rsidRPr="009026A4" w:rsidRDefault="003A3FDA" w:rsidP="003A3FDA">
      <w:pPr>
        <w:jc w:val="both"/>
        <w:rPr>
          <w:b/>
        </w:rPr>
      </w:pPr>
    </w:p>
    <w:p w14:paraId="6AC00044" w14:textId="77777777" w:rsidR="003A3FDA" w:rsidRPr="009026A4" w:rsidRDefault="003A3FDA" w:rsidP="003A3FDA">
      <w:pPr>
        <w:jc w:val="both"/>
      </w:pPr>
      <w:r w:rsidRPr="009026A4">
        <w:t>Les élévations sont toujours exprimées en mètres (m).</w:t>
      </w:r>
    </w:p>
    <w:p w14:paraId="62D71973" w14:textId="77777777" w:rsidR="003A3FDA" w:rsidRPr="009026A4" w:rsidRDefault="003A3FDA" w:rsidP="003A3FDA">
      <w:pPr>
        <w:jc w:val="both"/>
        <w:rPr>
          <w:b/>
        </w:rPr>
      </w:pPr>
    </w:p>
    <w:p w14:paraId="70F84E6E" w14:textId="0B232720" w:rsidR="003A3FDA" w:rsidRPr="009026A4" w:rsidRDefault="003A3FDA" w:rsidP="003A3FDA">
      <w:pPr>
        <w:jc w:val="both"/>
      </w:pPr>
      <w:r w:rsidRPr="009026A4">
        <w:lastRenderedPageBreak/>
        <w:t>Dans BioSIM, les listes de localisations doivent contenir les élévations des points. Si ces élévations ne sont pas connues, elles peuvent être extraites d</w:t>
      </w:r>
      <w:r>
        <w:t>’</w:t>
      </w:r>
      <w:r w:rsidRPr="009026A4">
        <w:t>un DEM à l</w:t>
      </w:r>
      <w:r>
        <w:t>’</w:t>
      </w:r>
      <w:r w:rsidRPr="009026A4">
        <w:t>aide de l</w:t>
      </w:r>
      <w:r>
        <w:t>’</w:t>
      </w:r>
      <w:r w:rsidR="004A6781">
        <w:t xml:space="preserve">extracteur d’élévations dans l’éditeur de localisations </w:t>
      </w:r>
      <w:r w:rsidR="004A6781">
        <w:rPr>
          <w:noProof/>
          <w:snapToGrid/>
          <w:lang w:val="en-CA" w:eastAsia="en-CA"/>
        </w:rPr>
        <w:drawing>
          <wp:inline distT="0" distB="0" distL="0" distR="0" wp14:anchorId="2D390B73" wp14:editId="4B10F352">
            <wp:extent cx="169200" cy="151200"/>
            <wp:effectExtent l="0" t="0" r="2540" b="127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9200" cy="151200"/>
                    </a:xfrm>
                    <a:prstGeom prst="rect">
                      <a:avLst/>
                    </a:prstGeom>
                  </pic:spPr>
                </pic:pic>
              </a:graphicData>
            </a:graphic>
          </wp:inline>
        </w:drawing>
      </w:r>
      <w:r w:rsidR="004A6781" w:rsidRPr="009026A4">
        <w:t xml:space="preserve"> </w:t>
      </w:r>
      <w:r w:rsidRPr="009026A4">
        <w:t xml:space="preserve">. </w:t>
      </w:r>
    </w:p>
    <w:p w14:paraId="00E5C342" w14:textId="77777777" w:rsidR="003A3FDA" w:rsidRPr="009026A4" w:rsidRDefault="003A3FDA" w:rsidP="003A3FDA">
      <w:pPr>
        <w:jc w:val="both"/>
      </w:pPr>
    </w:p>
    <w:p w14:paraId="098060AB" w14:textId="77777777" w:rsidR="003A3FDA" w:rsidRPr="009026A4" w:rsidRDefault="003A3FDA" w:rsidP="003A3FDA">
      <w:pPr>
        <w:jc w:val="both"/>
        <w:rPr>
          <w:b/>
        </w:rPr>
      </w:pPr>
      <w:r w:rsidRPr="009026A4">
        <w:rPr>
          <w:b/>
        </w:rPr>
        <w:t>Pente et aspect :</w:t>
      </w:r>
    </w:p>
    <w:p w14:paraId="1D09419D" w14:textId="77777777" w:rsidR="003A3FDA" w:rsidRPr="009026A4" w:rsidRDefault="003A3FDA" w:rsidP="003A3FDA">
      <w:pPr>
        <w:jc w:val="both"/>
      </w:pPr>
    </w:p>
    <w:p w14:paraId="0726D993" w14:textId="1DF41611" w:rsidR="003A3FDA" w:rsidRPr="009026A4" w:rsidRDefault="003A3FDA" w:rsidP="003A3FDA">
      <w:pPr>
        <w:jc w:val="both"/>
      </w:pPr>
      <w:r w:rsidRPr="009026A4">
        <w:t>La pente et l</w:t>
      </w:r>
      <w:r>
        <w:t>’</w:t>
      </w:r>
      <w:r w:rsidRPr="009026A4">
        <w:t>aspect peuvent influer sur la température, car ils jouent un rôle dans la répartition du rayonnement incident. S</w:t>
      </w:r>
      <w:r>
        <w:t>’</w:t>
      </w:r>
      <w:r w:rsidRPr="009026A4">
        <w:t>il n</w:t>
      </w:r>
      <w:r>
        <w:t>’</w:t>
      </w:r>
      <w:r w:rsidRPr="009026A4">
        <w:t>y a pas de colonne « </w:t>
      </w:r>
      <w:proofErr w:type="spellStart"/>
      <w:r w:rsidRPr="009026A4">
        <w:t>Slope</w:t>
      </w:r>
      <w:proofErr w:type="spellEnd"/>
      <w:r w:rsidRPr="009026A4">
        <w:t> » et « Aspect » (ou si toutes les cellules sont vides ou ont toutes une valeur de zéro), BioSIM ne tiendra pas compte de ces attributs dans l</w:t>
      </w:r>
      <w:r>
        <w:t>’</w:t>
      </w:r>
      <w:r w:rsidRPr="009026A4">
        <w:t>exécution d</w:t>
      </w:r>
      <w:r>
        <w:t>’</w:t>
      </w:r>
      <w:r w:rsidRPr="009026A4">
        <w:t>une simulation. Si vous n</w:t>
      </w:r>
      <w:r>
        <w:t>’</w:t>
      </w:r>
      <w:r w:rsidRPr="009026A4">
        <w:t>indiquez pas de valeur de la pente et de l</w:t>
      </w:r>
      <w:r>
        <w:t>’</w:t>
      </w:r>
      <w:r w:rsidRPr="009026A4">
        <w:t xml:space="preserve">aspect dans cette liste de localisations, mais vous désirez les utiliser dans cette simulation, </w:t>
      </w:r>
      <w:r w:rsidR="004A6781" w:rsidRPr="009026A4">
        <w:t>l</w:t>
      </w:r>
      <w:r w:rsidR="004A6781">
        <w:t xml:space="preserve">’extracteur de pente et aspect dans l’éditeur de localisations </w:t>
      </w:r>
      <w:r w:rsidR="004A6781">
        <w:rPr>
          <w:noProof/>
          <w:snapToGrid/>
          <w:lang w:val="en-CA" w:eastAsia="en-CA"/>
        </w:rPr>
        <w:drawing>
          <wp:inline distT="0" distB="0" distL="0" distR="0" wp14:anchorId="56A03756" wp14:editId="1E2D5304">
            <wp:extent cx="169200" cy="151200"/>
            <wp:effectExtent l="0" t="0" r="2540" b="127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9200" cy="151200"/>
                    </a:xfrm>
                    <a:prstGeom prst="rect">
                      <a:avLst/>
                    </a:prstGeom>
                  </pic:spPr>
                </pic:pic>
              </a:graphicData>
            </a:graphic>
          </wp:inline>
        </w:drawing>
      </w:r>
      <w:r w:rsidR="004A6781" w:rsidRPr="009026A4">
        <w:t xml:space="preserve"> </w:t>
      </w:r>
      <w:r w:rsidRPr="009026A4">
        <w:t xml:space="preserve"> peut extraire cette information d</w:t>
      </w:r>
      <w:r>
        <w:t>’</w:t>
      </w:r>
      <w:r w:rsidRPr="009026A4">
        <w:t>un DEM. Dans le cas des valeurs inconnues de pente et d</w:t>
      </w:r>
      <w:r>
        <w:t>’</w:t>
      </w:r>
      <w:r w:rsidRPr="009026A4">
        <w:t>aspect, la valeur zéro peut être indiquée dans les cellules, et BioSIM traitera alors ces points comme un terrain plat.</w:t>
      </w:r>
    </w:p>
    <w:p w14:paraId="78759AB4" w14:textId="77777777" w:rsidR="003A3FDA" w:rsidRPr="009026A4" w:rsidRDefault="003A3FDA" w:rsidP="003A3FDA">
      <w:pPr>
        <w:jc w:val="both"/>
      </w:pPr>
    </w:p>
    <w:p w14:paraId="52BCD9B9" w14:textId="77777777" w:rsidR="003A3FDA" w:rsidRPr="009026A4" w:rsidRDefault="003A3FDA" w:rsidP="003A3FDA">
      <w:pPr>
        <w:jc w:val="both"/>
      </w:pPr>
      <w:r w:rsidRPr="009026A4">
        <w:t>Pour utiliser un fichier de listes de localisations dans BioSIM, une fois respectées toutes les spécifications mentionnées, vous devez l</w:t>
      </w:r>
      <w:r>
        <w:t>’</w:t>
      </w:r>
      <w:r w:rsidRPr="009026A4">
        <w:t>enregistrer en format CSV dans le répertoire /</w:t>
      </w:r>
      <w:proofErr w:type="spellStart"/>
      <w:r w:rsidRPr="009026A4">
        <w:t>Loc</w:t>
      </w:r>
      <w:proofErr w:type="spellEnd"/>
      <w:r w:rsidRPr="009026A4">
        <w:t>/ du projet (chaque projet a son propre sous-répertoire d</w:t>
      </w:r>
      <w:r>
        <w:t>’</w:t>
      </w:r>
      <w:r w:rsidRPr="009026A4">
        <w:t>emplacements).</w:t>
      </w:r>
    </w:p>
    <w:p w14:paraId="31F966D9" w14:textId="77777777" w:rsidR="003A3FDA" w:rsidRPr="009026A4" w:rsidRDefault="003A3FDA" w:rsidP="003A3FDA">
      <w:pPr>
        <w:jc w:val="both"/>
      </w:pPr>
    </w:p>
    <w:p w14:paraId="47EB681A" w14:textId="7FC5F983" w:rsidR="003A3FDA" w:rsidRPr="009026A4" w:rsidRDefault="003A3FDA" w:rsidP="003A3FDA">
      <w:pPr>
        <w:jc w:val="both"/>
      </w:pPr>
      <w:r w:rsidRPr="009026A4">
        <w:t>Quand BioSIM enregistre une liste de localisations modifiée par l</w:t>
      </w:r>
      <w:r>
        <w:t>’</w:t>
      </w:r>
      <w:r w:rsidRPr="009026A4">
        <w:t>intermédiaire de l</w:t>
      </w:r>
      <w:r>
        <w:t>’</w:t>
      </w:r>
      <w:r w:rsidRPr="009026A4">
        <w:t xml:space="preserve">Éditeur </w:t>
      </w:r>
      <w:r w:rsidR="004A6781">
        <w:t xml:space="preserve">et que </w:t>
      </w:r>
      <w:r w:rsidRPr="009026A4">
        <w:t>votre liste de localisations originale contient un ensemble de variables « Autres », BioSIM place les colonnes additionnelles après les cinq colonnes préétablies (</w:t>
      </w:r>
      <w:proofErr w:type="spellStart"/>
      <w:r w:rsidR="004A6781">
        <w:t>Key</w:t>
      </w:r>
      <w:r w:rsidRPr="009026A4">
        <w:t>ID</w:t>
      </w:r>
      <w:proofErr w:type="spellEnd"/>
      <w:r w:rsidRPr="009026A4">
        <w:t xml:space="preserve">, </w:t>
      </w:r>
      <w:r w:rsidR="004A6781" w:rsidRPr="009026A4">
        <w:t>Name,</w:t>
      </w:r>
      <w:r w:rsidR="004A6781">
        <w:t xml:space="preserve"> </w:t>
      </w:r>
      <w:r w:rsidRPr="009026A4">
        <w:t xml:space="preserve">Latitude, Longitude, </w:t>
      </w:r>
      <w:proofErr w:type="spellStart"/>
      <w:r w:rsidRPr="009026A4">
        <w:t>Elevation</w:t>
      </w:r>
      <w:proofErr w:type="spellEnd"/>
      <w:r w:rsidRPr="009026A4">
        <w:t>).</w:t>
      </w:r>
    </w:p>
    <w:p w14:paraId="2043C593" w14:textId="77777777" w:rsidR="003A3FDA" w:rsidRPr="009026A4" w:rsidRDefault="003A3FDA" w:rsidP="00C2471D">
      <w:pPr>
        <w:jc w:val="both"/>
      </w:pPr>
    </w:p>
    <w:p w14:paraId="442746F3" w14:textId="5D6C35D9" w:rsidR="00C2471D" w:rsidRDefault="00AF4C15" w:rsidP="00E95183">
      <w:pPr>
        <w:pStyle w:val="Titre3"/>
      </w:pPr>
      <w:bookmarkStart w:id="112" w:name="_Toc348100132"/>
      <w:bookmarkStart w:id="113" w:name="_Toc503271188"/>
      <w:r>
        <w:t>Gestionnaire</w:t>
      </w:r>
      <w:r w:rsidR="00C2471D" w:rsidRPr="009026A4">
        <w:t xml:space="preserve"> de fichiers de localisations</w:t>
      </w:r>
      <w:bookmarkEnd w:id="112"/>
      <w:bookmarkEnd w:id="113"/>
    </w:p>
    <w:p w14:paraId="41C81EDE" w14:textId="77777777" w:rsidR="00AF4C15" w:rsidRPr="00AF4C15" w:rsidRDefault="00AF4C15" w:rsidP="00AF4C15"/>
    <w:p w14:paraId="12FAA955" w14:textId="64FE6008" w:rsidR="00AF4C15" w:rsidRPr="009026A4" w:rsidRDefault="00AF4C15" w:rsidP="00AF4C15">
      <w:pPr>
        <w:jc w:val="both"/>
      </w:pPr>
      <w:r w:rsidRPr="009026A4">
        <w:rPr>
          <w:noProof/>
          <w:lang w:val="en-CA" w:eastAsia="en-CA"/>
        </w:rPr>
        <w:drawing>
          <wp:anchor distT="0" distB="0" distL="114300" distR="114300" simplePos="0" relativeHeight="251697664" behindDoc="1" locked="0" layoutInCell="1" allowOverlap="1" wp14:anchorId="2B4A9A81" wp14:editId="261275EF">
            <wp:simplePos x="0" y="0"/>
            <wp:positionH relativeFrom="column">
              <wp:posOffset>4168140</wp:posOffset>
            </wp:positionH>
            <wp:positionV relativeFrom="paragraph">
              <wp:posOffset>73025</wp:posOffset>
            </wp:positionV>
            <wp:extent cx="2314575" cy="1797685"/>
            <wp:effectExtent l="0" t="0" r="9525" b="0"/>
            <wp:wrapTight wrapText="bothSides">
              <wp:wrapPolygon edited="0">
                <wp:start x="0" y="0"/>
                <wp:lineTo x="0" y="21287"/>
                <wp:lineTo x="21511" y="21287"/>
                <wp:lineTo x="21511"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Éditeur_de_fichiers_de_localisations"/>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314575" cy="1797685"/>
                    </a:xfrm>
                    <a:prstGeom prst="rect">
                      <a:avLst/>
                    </a:prstGeom>
                    <a:noFill/>
                  </pic:spPr>
                </pic:pic>
              </a:graphicData>
            </a:graphic>
            <wp14:sizeRelH relativeFrom="page">
              <wp14:pctWidth>0</wp14:pctWidth>
            </wp14:sizeRelH>
            <wp14:sizeRelV relativeFrom="page">
              <wp14:pctHeight>0</wp14:pctHeight>
            </wp14:sizeRelV>
          </wp:anchor>
        </w:drawing>
      </w:r>
      <w:r w:rsidRPr="009026A4">
        <w:t>Vous pouvez utiliser l</w:t>
      </w:r>
      <w:r>
        <w:t>e</w:t>
      </w:r>
      <w:r w:rsidRPr="00AF4C15">
        <w:t xml:space="preserve"> </w:t>
      </w:r>
      <w:r>
        <w:t>Gestionnaire</w:t>
      </w:r>
      <w:r w:rsidRPr="009026A4">
        <w:t xml:space="preserve"> de fichiers de localisations pour ajouter, supprimer et éditer des fichiers de listes de localisations. Il contient les noms de toutes les listes de localisations dans le sous-répertoire \</w:t>
      </w:r>
      <w:proofErr w:type="spellStart"/>
      <w:r w:rsidRPr="009026A4">
        <w:t>Loc</w:t>
      </w:r>
      <w:proofErr w:type="spellEnd"/>
      <w:r w:rsidRPr="009026A4">
        <w:t>\ du projet.</w:t>
      </w:r>
    </w:p>
    <w:p w14:paraId="353EE2EB" w14:textId="77777777" w:rsidR="00AF4C15" w:rsidRPr="009026A4" w:rsidRDefault="00AF4C15" w:rsidP="00AF4C15">
      <w:pPr>
        <w:jc w:val="both"/>
        <w:rPr>
          <w:b/>
        </w:rPr>
      </w:pPr>
    </w:p>
    <w:p w14:paraId="48941E52" w14:textId="3BD57331" w:rsidR="00AF4C15" w:rsidRPr="009026A4" w:rsidRDefault="00AF4C15" w:rsidP="00AF4C15">
      <w:pPr>
        <w:jc w:val="both"/>
      </w:pPr>
      <w:r w:rsidRPr="009026A4">
        <w:t>Voici les boutons et les champs d</w:t>
      </w:r>
      <w:r w:rsidR="00BC7C3F">
        <w:t>u Gestionnaire</w:t>
      </w:r>
      <w:r w:rsidRPr="009026A4">
        <w:t xml:space="preserve"> de fichiers de localisations :</w:t>
      </w:r>
    </w:p>
    <w:p w14:paraId="755C1E88" w14:textId="77777777" w:rsidR="00AF4C15" w:rsidRPr="009026A4" w:rsidRDefault="00AF4C15" w:rsidP="00AF4C15">
      <w:pPr>
        <w:jc w:val="both"/>
        <w:rPr>
          <w:b/>
        </w:rPr>
      </w:pPr>
    </w:p>
    <w:p w14:paraId="6A0C3313" w14:textId="18B704B0" w:rsidR="00AF4C15" w:rsidRPr="009026A4" w:rsidRDefault="00AF4C15" w:rsidP="00AF4C15">
      <w:pPr>
        <w:jc w:val="both"/>
      </w:pPr>
      <w:r w:rsidRPr="009026A4">
        <w:rPr>
          <w:noProof/>
          <w:lang w:val="en-CA" w:eastAsia="en-CA"/>
        </w:rPr>
        <w:drawing>
          <wp:inline distT="0" distB="0" distL="0" distR="0" wp14:anchorId="3011B7AE" wp14:editId="32C069ED">
            <wp:extent cx="161925" cy="133350"/>
            <wp:effectExtent l="0" t="0" r="0" b="0"/>
            <wp:docPr id="111" name="Picture 111" descr="New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ew_button_ico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Nouveau : Crée un nouveau fichier de listes de localisations que vous pouvez éditer dans l</w:t>
      </w:r>
      <w:r w:rsidR="00BC7C3F">
        <w:t>e Gestionnaire</w:t>
      </w:r>
      <w:r w:rsidRPr="009026A4">
        <w:t xml:space="preserve"> de listes de localisations.</w:t>
      </w:r>
    </w:p>
    <w:p w14:paraId="711060DA" w14:textId="77777777" w:rsidR="00AF4C15" w:rsidRPr="009026A4" w:rsidRDefault="00AF4C15" w:rsidP="00AF4C15">
      <w:pPr>
        <w:jc w:val="both"/>
      </w:pPr>
    </w:p>
    <w:p w14:paraId="1C607C31" w14:textId="77777777" w:rsidR="00AF4C15" w:rsidRPr="009026A4" w:rsidRDefault="00AF4C15" w:rsidP="00AF4C15">
      <w:pPr>
        <w:jc w:val="both"/>
      </w:pPr>
      <w:r w:rsidRPr="009026A4">
        <w:rPr>
          <w:noProof/>
          <w:lang w:val="en-CA" w:eastAsia="en-CA"/>
        </w:rPr>
        <w:drawing>
          <wp:inline distT="0" distB="0" distL="0" distR="0" wp14:anchorId="1AAC692A" wp14:editId="634B2F58">
            <wp:extent cx="161925" cy="133350"/>
            <wp:effectExtent l="0" t="0" r="0" b="0"/>
            <wp:docPr id="112" name="Picture 112" descr="Delete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lete_button_ic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Supprimer : Supprime le fichier de listes de localisations sélectionné.</w:t>
      </w:r>
    </w:p>
    <w:p w14:paraId="3C8913FB" w14:textId="77777777" w:rsidR="00AF4C15" w:rsidRPr="009026A4" w:rsidRDefault="00AF4C15" w:rsidP="00AF4C15">
      <w:pPr>
        <w:jc w:val="both"/>
      </w:pPr>
    </w:p>
    <w:p w14:paraId="71D05627" w14:textId="77777777" w:rsidR="00AF4C15" w:rsidRPr="009026A4" w:rsidRDefault="00AF4C15" w:rsidP="00AF4C15">
      <w:pPr>
        <w:jc w:val="both"/>
      </w:pPr>
      <w:r w:rsidRPr="009026A4">
        <w:rPr>
          <w:noProof/>
          <w:lang w:val="en-CA" w:eastAsia="en-CA"/>
        </w:rPr>
        <w:drawing>
          <wp:inline distT="0" distB="0" distL="0" distR="0" wp14:anchorId="566440EC" wp14:editId="5F1B8489">
            <wp:extent cx="161925" cy="133350"/>
            <wp:effectExtent l="0" t="0" r="0" b="0"/>
            <wp:docPr id="113" name="Picture 113" descr="Edit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dit_button_ico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Éditer : Envoie le fichier de listes de localisations sélectionné vers un éditeur de texte.</w:t>
      </w:r>
    </w:p>
    <w:p w14:paraId="60860B6E" w14:textId="77777777" w:rsidR="00AF4C15" w:rsidRPr="009026A4" w:rsidRDefault="00AF4C15" w:rsidP="00AF4C15">
      <w:pPr>
        <w:jc w:val="both"/>
      </w:pPr>
    </w:p>
    <w:p w14:paraId="11715F25" w14:textId="77777777" w:rsidR="00AF4C15" w:rsidRPr="009026A4" w:rsidRDefault="00AF4C15" w:rsidP="00AF4C15">
      <w:pPr>
        <w:jc w:val="both"/>
      </w:pPr>
      <w:r w:rsidRPr="009026A4">
        <w:rPr>
          <w:noProof/>
          <w:lang w:val="en-CA" w:eastAsia="en-CA"/>
        </w:rPr>
        <w:drawing>
          <wp:inline distT="0" distB="0" distL="0" distR="0" wp14:anchorId="3DB85DB4" wp14:editId="64EF8560">
            <wp:extent cx="161925" cy="133350"/>
            <wp:effectExtent l="0" t="0" r="0" b="0"/>
            <wp:docPr id="114" name="Picture 114" descr="Copy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opy_button_ic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Copier : Copie le fichier de listes de localisations sélectionné.</w:t>
      </w:r>
    </w:p>
    <w:p w14:paraId="455BBC4C" w14:textId="77777777" w:rsidR="00AF4C15" w:rsidRPr="009026A4" w:rsidRDefault="00AF4C15" w:rsidP="00AF4C15">
      <w:pPr>
        <w:jc w:val="both"/>
      </w:pPr>
    </w:p>
    <w:p w14:paraId="6B538FBD" w14:textId="77777777" w:rsidR="00AF4C15" w:rsidRPr="009026A4" w:rsidRDefault="00AF4C15" w:rsidP="00AF4C15">
      <w:pPr>
        <w:jc w:val="both"/>
      </w:pPr>
      <w:r w:rsidRPr="009026A4">
        <w:rPr>
          <w:noProof/>
          <w:lang w:val="en-CA" w:eastAsia="en-CA"/>
        </w:rPr>
        <w:drawing>
          <wp:inline distT="0" distB="0" distL="0" distR="0" wp14:anchorId="53DC9C8D" wp14:editId="3762CA9A">
            <wp:extent cx="150743" cy="13335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end_to_ShowMap_button"/>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150743" cy="133350"/>
                    </a:xfrm>
                    <a:prstGeom prst="rect">
                      <a:avLst/>
                    </a:prstGeom>
                    <a:noFill/>
                    <a:ln>
                      <a:noFill/>
                    </a:ln>
                  </pic:spPr>
                </pic:pic>
              </a:graphicData>
            </a:graphic>
          </wp:inline>
        </w:drawing>
      </w:r>
      <w:r w:rsidRPr="009026A4">
        <w:t xml:space="preserve"> Envoyer vers </w:t>
      </w:r>
      <w:proofErr w:type="spellStart"/>
      <w:r w:rsidRPr="009026A4">
        <w:t>ShowMap</w:t>
      </w:r>
      <w:proofErr w:type="spellEnd"/>
      <w:r w:rsidRPr="009026A4">
        <w:t xml:space="preserve"> : Envoie la liste de localisations sélectionnée vers le logiciel </w:t>
      </w:r>
      <w:proofErr w:type="spellStart"/>
      <w:r w:rsidRPr="009026A4">
        <w:t>ShowMap</w:t>
      </w:r>
      <w:proofErr w:type="spellEnd"/>
      <w:r w:rsidRPr="009026A4">
        <w:t>, qui permet de voir les emplacements sous forme de points sur une carte.</w:t>
      </w:r>
    </w:p>
    <w:p w14:paraId="7FBE4795" w14:textId="77777777" w:rsidR="00AF4C15" w:rsidRPr="009026A4" w:rsidRDefault="00AF4C15" w:rsidP="00AF4C15">
      <w:pPr>
        <w:jc w:val="both"/>
      </w:pPr>
    </w:p>
    <w:p w14:paraId="41CD1E22" w14:textId="662D915A" w:rsidR="00AF4C15" w:rsidRPr="009026A4" w:rsidRDefault="00AF4C15" w:rsidP="00AF4C15">
      <w:pPr>
        <w:jc w:val="both"/>
      </w:pPr>
      <w:r w:rsidRPr="009026A4">
        <w:rPr>
          <w:noProof/>
          <w:lang w:val="en-CA" w:eastAsia="en-CA"/>
        </w:rPr>
        <w:lastRenderedPageBreak/>
        <w:drawing>
          <wp:inline distT="0" distB="0" distL="0" distR="0" wp14:anchorId="1B9ED2E9" wp14:editId="37CDFE27">
            <wp:extent cx="150743" cy="13335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end_to_Excel_button"/>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50743" cy="133350"/>
                    </a:xfrm>
                    <a:prstGeom prst="rect">
                      <a:avLst/>
                    </a:prstGeom>
                    <a:noFill/>
                    <a:ln>
                      <a:noFill/>
                    </a:ln>
                  </pic:spPr>
                </pic:pic>
              </a:graphicData>
            </a:graphic>
          </wp:inline>
        </w:drawing>
      </w:r>
      <w:r w:rsidR="00BC7C3F">
        <w:t xml:space="preserve"> Vers</w:t>
      </w:r>
      <w:r w:rsidRPr="009026A4">
        <w:t xml:space="preserve"> </w:t>
      </w:r>
      <w:r w:rsidR="00DD60AF">
        <w:t xml:space="preserve">Chiffrier </w:t>
      </w:r>
      <w:r w:rsidR="00DD60AF" w:rsidRPr="009026A4">
        <w:t>:</w:t>
      </w:r>
      <w:r w:rsidRPr="009026A4">
        <w:t xml:space="preserve"> Envoie le fichier de listes de localisations sélectionné vers le tableur que vous avez précédemment indiqué dans la page </w:t>
      </w:r>
      <w:r w:rsidRPr="009026A4">
        <w:rPr>
          <w:i/>
        </w:rPr>
        <w:t>Liens</w:t>
      </w:r>
      <w:r w:rsidRPr="009026A4">
        <w:t xml:space="preserve"> de la boîte de dialogue Options.</w:t>
      </w:r>
    </w:p>
    <w:p w14:paraId="7509D3B1" w14:textId="77777777" w:rsidR="00AF4C15" w:rsidRPr="009026A4" w:rsidRDefault="00AF4C15" w:rsidP="00AF4C15">
      <w:pPr>
        <w:jc w:val="both"/>
      </w:pPr>
    </w:p>
    <w:p w14:paraId="150B293C" w14:textId="77777777" w:rsidR="00AF4C15" w:rsidRPr="009026A4" w:rsidRDefault="00AF4C15" w:rsidP="00AF4C15">
      <w:pPr>
        <w:jc w:val="both"/>
      </w:pPr>
      <w:r w:rsidRPr="009026A4">
        <w:t>Touche</w:t>
      </w:r>
      <w:r w:rsidRPr="009026A4">
        <w:rPr>
          <w:b/>
        </w:rPr>
        <w:t xml:space="preserve"> F2</w:t>
      </w:r>
      <w:r w:rsidRPr="009026A4">
        <w:t> : Vous permet de renommer un fichier de listes de localisations sélectionné.</w:t>
      </w:r>
    </w:p>
    <w:p w14:paraId="6839A70E" w14:textId="77777777" w:rsidR="00AF4C15" w:rsidRPr="009026A4" w:rsidRDefault="00AF4C15" w:rsidP="00AF4C15">
      <w:pPr>
        <w:jc w:val="both"/>
        <w:rPr>
          <w:b/>
        </w:rPr>
      </w:pPr>
    </w:p>
    <w:p w14:paraId="06CAB023" w14:textId="77777777" w:rsidR="00AF4C15" w:rsidRPr="009026A4" w:rsidRDefault="00AF4C15" w:rsidP="00AF4C15">
      <w:pPr>
        <w:jc w:val="both"/>
      </w:pPr>
      <w:r w:rsidRPr="009026A4">
        <w:t xml:space="preserve">Le bouton de navigation </w:t>
      </w:r>
      <w:r w:rsidRPr="009026A4">
        <w:rPr>
          <w:noProof/>
          <w:lang w:val="en-CA" w:eastAsia="en-CA"/>
        </w:rPr>
        <w:drawing>
          <wp:inline distT="0" distB="0" distL="0" distR="0" wp14:anchorId="2F2F352A" wp14:editId="41174AE6">
            <wp:extent cx="266700" cy="133350"/>
            <wp:effectExtent l="0" t="0" r="0" b="0"/>
            <wp:docPr id="117" name="Picture 117"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rowse_butt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700" cy="133350"/>
                    </a:xfrm>
                    <a:prstGeom prst="rect">
                      <a:avLst/>
                    </a:prstGeom>
                    <a:noFill/>
                    <a:ln>
                      <a:noFill/>
                    </a:ln>
                  </pic:spPr>
                </pic:pic>
              </a:graphicData>
            </a:graphic>
          </wp:inline>
        </w:drawing>
      </w:r>
      <w:r w:rsidRPr="009026A4">
        <w:t xml:space="preserve"> à la droite du champ en lecture seule, au bas de l</w:t>
      </w:r>
      <w:r>
        <w:t>’</w:t>
      </w:r>
      <w:r w:rsidRPr="009026A4">
        <w:t>éditeur, ouvre l</w:t>
      </w:r>
      <w:r>
        <w:t>’</w:t>
      </w:r>
      <w:r w:rsidRPr="009026A4">
        <w:t>explorateur Windows et vous permet d</w:t>
      </w:r>
      <w:r>
        <w:t>’</w:t>
      </w:r>
      <w:r w:rsidRPr="009026A4">
        <w:t>accéder directement au sous-répertoire \</w:t>
      </w:r>
      <w:proofErr w:type="spellStart"/>
      <w:r w:rsidRPr="009026A4">
        <w:t>Loc</w:t>
      </w:r>
      <w:proofErr w:type="spellEnd"/>
      <w:r w:rsidRPr="009026A4">
        <w:t>\ du projet, dans lequel vous pouvez ajouter, renommer et supprimer des listes de localisations.</w:t>
      </w:r>
    </w:p>
    <w:p w14:paraId="28D3DF58" w14:textId="77777777" w:rsidR="00AF4C15" w:rsidRPr="009026A4" w:rsidRDefault="00AF4C15" w:rsidP="00AF4C15">
      <w:pPr>
        <w:jc w:val="both"/>
      </w:pPr>
    </w:p>
    <w:p w14:paraId="632C0863" w14:textId="77777777" w:rsidR="00AF4C15" w:rsidRPr="009026A4" w:rsidRDefault="00AF4C15" w:rsidP="00AF4C15">
      <w:pPr>
        <w:jc w:val="both"/>
      </w:pPr>
      <w:r w:rsidRPr="009026A4">
        <w:t>Toutes les listes de localisations créées à l</w:t>
      </w:r>
      <w:r>
        <w:t>’</w:t>
      </w:r>
      <w:r w:rsidRPr="009026A4">
        <w:t>aide de ces deux éditeurs seront enregistrées dans le sous-répertoire \</w:t>
      </w:r>
      <w:proofErr w:type="spellStart"/>
      <w:r w:rsidRPr="009026A4">
        <w:t>Loc</w:t>
      </w:r>
      <w:proofErr w:type="spellEnd"/>
      <w:r w:rsidRPr="009026A4">
        <w:t xml:space="preserve">\ du projet, quand vous cliquez sur le bouton </w:t>
      </w:r>
      <w:r w:rsidRPr="009026A4">
        <w:rPr>
          <w:noProof/>
          <w:lang w:val="en-CA" w:eastAsia="en-CA"/>
        </w:rPr>
        <w:drawing>
          <wp:inline distT="0" distB="0" distL="0" distR="0" wp14:anchorId="35A12DB3" wp14:editId="03630532">
            <wp:extent cx="457200" cy="133350"/>
            <wp:effectExtent l="0" t="0" r="0" b="0"/>
            <wp:docPr id="118" name="Picture 118"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OK"/>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r w:rsidRPr="009026A4">
        <w:t>.</w:t>
      </w:r>
    </w:p>
    <w:p w14:paraId="31D9A049" w14:textId="77777777" w:rsidR="00C2471D" w:rsidRPr="009026A4" w:rsidRDefault="00C2471D" w:rsidP="00C2471D">
      <w:pPr>
        <w:jc w:val="both"/>
        <w:rPr>
          <w:b/>
        </w:rPr>
      </w:pPr>
    </w:p>
    <w:p w14:paraId="04E6D95B" w14:textId="32030540" w:rsidR="00C2471D" w:rsidRDefault="00C2471D" w:rsidP="00E95183">
      <w:pPr>
        <w:pStyle w:val="Titre3"/>
      </w:pPr>
      <w:bookmarkStart w:id="114" w:name="_Toc348100133"/>
      <w:bookmarkStart w:id="115" w:name="_Toc503271189"/>
      <w:r w:rsidRPr="009026A4">
        <w:t>Éditeur de listes de localisations</w:t>
      </w:r>
      <w:bookmarkEnd w:id="114"/>
      <w:bookmarkEnd w:id="115"/>
    </w:p>
    <w:p w14:paraId="38ED26BE" w14:textId="77777777" w:rsidR="004B16B6" w:rsidRPr="004B16B6" w:rsidRDefault="004B16B6" w:rsidP="004B16B6"/>
    <w:p w14:paraId="1BE829B6" w14:textId="77777777" w:rsidR="004B16B6" w:rsidRDefault="004B16B6" w:rsidP="004B16B6">
      <w:pPr>
        <w:jc w:val="both"/>
      </w:pPr>
    </w:p>
    <w:p w14:paraId="3E1D0F8F" w14:textId="110C3208" w:rsidR="004B16B6" w:rsidRPr="009026A4" w:rsidRDefault="004B16B6" w:rsidP="004B16B6">
      <w:pPr>
        <w:jc w:val="both"/>
      </w:pPr>
      <w:r w:rsidRPr="009026A4">
        <w:rPr>
          <w:noProof/>
          <w:lang w:val="en-CA" w:eastAsia="en-CA"/>
        </w:rPr>
        <w:drawing>
          <wp:anchor distT="0" distB="0" distL="114300" distR="114300" simplePos="0" relativeHeight="251699712" behindDoc="1" locked="0" layoutInCell="1" allowOverlap="1" wp14:anchorId="4DD46BB9" wp14:editId="1393168D">
            <wp:simplePos x="0" y="0"/>
            <wp:positionH relativeFrom="column">
              <wp:posOffset>3549881</wp:posOffset>
            </wp:positionH>
            <wp:positionV relativeFrom="paragraph">
              <wp:posOffset>99097</wp:posOffset>
            </wp:positionV>
            <wp:extent cx="2752725" cy="1005205"/>
            <wp:effectExtent l="0" t="0" r="9525" b="4445"/>
            <wp:wrapTight wrapText="bothSides">
              <wp:wrapPolygon edited="0">
                <wp:start x="0" y="0"/>
                <wp:lineTo x="0" y="21286"/>
                <wp:lineTo x="21525" y="21286"/>
                <wp:lineTo x="21525" y="0"/>
                <wp:lineTo x="0" y="0"/>
              </wp:wrapPolygon>
            </wp:wrapTight>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Liste_de_localisations"/>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2752725" cy="1005205"/>
                    </a:xfrm>
                    <a:prstGeom prst="rect">
                      <a:avLst/>
                    </a:prstGeom>
                    <a:noFill/>
                  </pic:spPr>
                </pic:pic>
              </a:graphicData>
            </a:graphic>
            <wp14:sizeRelH relativeFrom="page">
              <wp14:pctWidth>0</wp14:pctWidth>
            </wp14:sizeRelH>
            <wp14:sizeRelV relativeFrom="page">
              <wp14:pctHeight>0</wp14:pctHeight>
            </wp14:sizeRelV>
          </wp:anchor>
        </w:drawing>
      </w:r>
      <w:r w:rsidRPr="009026A4">
        <w:t>L</w:t>
      </w:r>
      <w:r>
        <w:t>’</w:t>
      </w:r>
      <w:r w:rsidRPr="009026A4">
        <w:t>Éditeur de listes de localisations vous permet de générer, d</w:t>
      </w:r>
      <w:r>
        <w:t>’</w:t>
      </w:r>
      <w:r w:rsidRPr="009026A4">
        <w:t>éditer ou de faire afficher une liste de localisations dans laquelle vous pouvez ajouter un nombre illimité de localisations spécifiques.</w:t>
      </w:r>
    </w:p>
    <w:p w14:paraId="7BEAA44E" w14:textId="77777777" w:rsidR="004B16B6" w:rsidRPr="009026A4" w:rsidRDefault="004B16B6" w:rsidP="004B16B6">
      <w:pPr>
        <w:jc w:val="both"/>
      </w:pPr>
    </w:p>
    <w:p w14:paraId="73AE4FD9" w14:textId="77777777" w:rsidR="004B16B6" w:rsidRPr="009026A4" w:rsidRDefault="004B16B6" w:rsidP="004B16B6">
      <w:pPr>
        <w:jc w:val="both"/>
      </w:pPr>
      <w:r w:rsidRPr="009026A4">
        <w:t>Voici les boutons sur la barre d</w:t>
      </w:r>
      <w:r>
        <w:t>’</w:t>
      </w:r>
      <w:r w:rsidRPr="009026A4">
        <w:t>outils de cette fenêtre :</w:t>
      </w:r>
    </w:p>
    <w:p w14:paraId="013A406E" w14:textId="77777777" w:rsidR="004B16B6" w:rsidRPr="009026A4" w:rsidRDefault="004B16B6" w:rsidP="004B16B6">
      <w:pPr>
        <w:jc w:val="both"/>
      </w:pPr>
    </w:p>
    <w:p w14:paraId="32C67488" w14:textId="77777777" w:rsidR="004B16B6" w:rsidRPr="009026A4" w:rsidRDefault="004B16B6" w:rsidP="004B16B6">
      <w:pPr>
        <w:jc w:val="both"/>
      </w:pPr>
      <w:r w:rsidRPr="009026A4">
        <w:rPr>
          <w:noProof/>
          <w:lang w:val="en-CA" w:eastAsia="en-CA"/>
        </w:rPr>
        <w:drawing>
          <wp:inline distT="0" distB="0" distL="0" distR="0" wp14:anchorId="42622829" wp14:editId="6BE9BCA7">
            <wp:extent cx="133350" cy="133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jouter_point"/>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133350" cy="133350"/>
                    </a:xfrm>
                    <a:prstGeom prst="rect">
                      <a:avLst/>
                    </a:prstGeom>
                    <a:noFill/>
                    <a:ln>
                      <a:noFill/>
                    </a:ln>
                  </pic:spPr>
                </pic:pic>
              </a:graphicData>
            </a:graphic>
          </wp:inline>
        </w:drawing>
      </w:r>
      <w:r w:rsidRPr="009026A4">
        <w:t xml:space="preserve"> </w:t>
      </w:r>
      <w:r w:rsidRPr="009026A4">
        <w:rPr>
          <w:b/>
        </w:rPr>
        <w:t>Ajouter point</w:t>
      </w:r>
      <w:r w:rsidRPr="009026A4">
        <w:t> : Ajoute un emplacement à la liste des localisations.</w:t>
      </w:r>
    </w:p>
    <w:p w14:paraId="02716492" w14:textId="77777777" w:rsidR="004B16B6" w:rsidRPr="009026A4" w:rsidRDefault="004B16B6" w:rsidP="004B16B6">
      <w:pPr>
        <w:jc w:val="both"/>
      </w:pPr>
    </w:p>
    <w:p w14:paraId="532BE7E1" w14:textId="77777777" w:rsidR="004B16B6" w:rsidRPr="009026A4" w:rsidRDefault="004B16B6" w:rsidP="004B16B6">
      <w:pPr>
        <w:jc w:val="both"/>
      </w:pPr>
      <w:r w:rsidRPr="009026A4">
        <w:rPr>
          <w:noProof/>
          <w:lang w:val="en-CA" w:eastAsia="en-CA"/>
        </w:rPr>
        <w:drawing>
          <wp:inline distT="0" distB="0" distL="0" distR="0" wp14:anchorId="31E985A2" wp14:editId="762DA036">
            <wp:extent cx="137795" cy="133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nlever_point"/>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137795" cy="133350"/>
                    </a:xfrm>
                    <a:prstGeom prst="rect">
                      <a:avLst/>
                    </a:prstGeom>
                    <a:noFill/>
                    <a:ln>
                      <a:noFill/>
                    </a:ln>
                  </pic:spPr>
                </pic:pic>
              </a:graphicData>
            </a:graphic>
          </wp:inline>
        </w:drawing>
      </w:r>
      <w:r w:rsidRPr="009026A4">
        <w:t xml:space="preserve"> </w:t>
      </w:r>
      <w:r w:rsidRPr="009026A4">
        <w:rPr>
          <w:b/>
        </w:rPr>
        <w:t>Enlever point</w:t>
      </w:r>
      <w:r w:rsidRPr="009026A4">
        <w:t> : Retire un emplacement de la liste des localisations.</w:t>
      </w:r>
    </w:p>
    <w:p w14:paraId="566B72BA" w14:textId="77777777" w:rsidR="004B16B6" w:rsidRPr="009026A4" w:rsidRDefault="004B16B6" w:rsidP="004B16B6">
      <w:pPr>
        <w:jc w:val="both"/>
      </w:pPr>
    </w:p>
    <w:p w14:paraId="731D2368" w14:textId="4808E5F2" w:rsidR="004B16B6" w:rsidRPr="009026A4" w:rsidRDefault="003F116B" w:rsidP="004B16B6">
      <w:pPr>
        <w:jc w:val="both"/>
      </w:pPr>
      <w:r>
        <w:rPr>
          <w:noProof/>
          <w:lang w:val="en-CA" w:eastAsia="en-CA"/>
        </w:rPr>
        <w:drawing>
          <wp:inline distT="0" distB="0" distL="0" distR="0" wp14:anchorId="6F6D258B" wp14:editId="484F3F72">
            <wp:extent cx="161925" cy="1524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pic:spPr>
                </pic:pic>
              </a:graphicData>
            </a:graphic>
          </wp:inline>
        </w:drawing>
      </w:r>
      <w:r w:rsidR="004B16B6" w:rsidRPr="009026A4">
        <w:t xml:space="preserve"> </w:t>
      </w:r>
      <w:r w:rsidR="004B16B6" w:rsidRPr="009026A4">
        <w:rPr>
          <w:b/>
        </w:rPr>
        <w:t>Générer points</w:t>
      </w:r>
      <w:r w:rsidR="004B16B6" w:rsidRPr="009026A4">
        <w:t> : Génère les emplacements d</w:t>
      </w:r>
      <w:r w:rsidR="004B16B6">
        <w:t>’</w:t>
      </w:r>
      <w:r w:rsidR="004B16B6" w:rsidRPr="009026A4">
        <w:t>après les stations météorologiques ou les DEM, et ouvre le Générateur de localisations.</w:t>
      </w:r>
    </w:p>
    <w:p w14:paraId="3FE444D1" w14:textId="77777777" w:rsidR="004B16B6" w:rsidRPr="009026A4" w:rsidRDefault="004B16B6" w:rsidP="004B16B6">
      <w:pPr>
        <w:jc w:val="both"/>
      </w:pPr>
    </w:p>
    <w:p w14:paraId="3330DF77" w14:textId="77777777" w:rsidR="004B16B6" w:rsidRPr="009026A4" w:rsidRDefault="004B16B6" w:rsidP="004B16B6">
      <w:pPr>
        <w:jc w:val="both"/>
      </w:pPr>
      <w:r w:rsidRPr="009026A4">
        <w:t>REMARQUE : Si vous cliquez sur ce bouton pour une liste de localisations qui contient déjà des points de localisation, les points générés à l</w:t>
      </w:r>
      <w:r>
        <w:t>’</w:t>
      </w:r>
      <w:r w:rsidRPr="009026A4">
        <w:t>aide du Générateur de localisations seront tout simplement ajoutés à la liste courante (ils ne seront pas écrasés).</w:t>
      </w:r>
    </w:p>
    <w:p w14:paraId="0A8E8BBE" w14:textId="4D42A2D0" w:rsidR="00694F37" w:rsidRDefault="00694F37" w:rsidP="004B16B6">
      <w:pPr>
        <w:jc w:val="both"/>
      </w:pPr>
      <w:r>
        <w:rPr>
          <w:noProof/>
          <w:lang w:val="en-CA" w:eastAsia="en-CA"/>
        </w:rPr>
        <w:drawing>
          <wp:anchor distT="0" distB="0" distL="114300" distR="114300" simplePos="0" relativeHeight="251700736" behindDoc="1" locked="0" layoutInCell="1" allowOverlap="1" wp14:anchorId="3C69970E" wp14:editId="03DD07AA">
            <wp:simplePos x="0" y="0"/>
            <wp:positionH relativeFrom="column">
              <wp:posOffset>7319</wp:posOffset>
            </wp:positionH>
            <wp:positionV relativeFrom="paragraph">
              <wp:posOffset>175895</wp:posOffset>
            </wp:positionV>
            <wp:extent cx="152400" cy="165100"/>
            <wp:effectExtent l="0" t="0" r="0" b="6350"/>
            <wp:wrapTight wrapText="bothSides">
              <wp:wrapPolygon edited="0">
                <wp:start x="0" y="0"/>
                <wp:lineTo x="0" y="19938"/>
                <wp:lineTo x="18900" y="19938"/>
                <wp:lineTo x="18900"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048.PNG"/>
                    <pic:cNvPicPr/>
                  </pic:nvPicPr>
                  <pic:blipFill>
                    <a:blip r:embed="rId123">
                      <a:extLst>
                        <a:ext uri="{28A0092B-C50C-407E-A947-70E740481C1C}">
                          <a14:useLocalDpi xmlns:a14="http://schemas.microsoft.com/office/drawing/2010/main" val="0"/>
                        </a:ext>
                      </a:extLst>
                    </a:blip>
                    <a:stretch>
                      <a:fillRect/>
                    </a:stretch>
                  </pic:blipFill>
                  <pic:spPr>
                    <a:xfrm>
                      <a:off x="0" y="0"/>
                      <a:ext cx="152400" cy="165100"/>
                    </a:xfrm>
                    <a:prstGeom prst="rect">
                      <a:avLst/>
                    </a:prstGeom>
                  </pic:spPr>
                </pic:pic>
              </a:graphicData>
            </a:graphic>
          </wp:anchor>
        </w:drawing>
      </w:r>
    </w:p>
    <w:p w14:paraId="5C892EF2" w14:textId="5A1221D7" w:rsidR="003F116B" w:rsidRPr="00694F37" w:rsidRDefault="00694F37" w:rsidP="00694F37">
      <w:pPr>
        <w:jc w:val="both"/>
        <w:rPr>
          <w:b/>
        </w:rPr>
      </w:pPr>
      <w:r w:rsidRPr="00694F37">
        <w:rPr>
          <w:b/>
        </w:rPr>
        <w:t>Extraire point</w:t>
      </w:r>
      <w:r w:rsidR="00F06F3D">
        <w:rPr>
          <w:b/>
        </w:rPr>
        <w:t xml:space="preserve"> : </w:t>
      </w:r>
      <w:r w:rsidR="00F06F3D" w:rsidRPr="00F06F3D">
        <w:t xml:space="preserve">Extraire les données d’emplacement spécifique </w:t>
      </w:r>
      <w:r w:rsidR="00701185">
        <w:t>d’un DEM</w:t>
      </w:r>
      <w:r w:rsidR="00F06F3D" w:rsidRPr="00F06F3D">
        <w:t>.</w:t>
      </w:r>
    </w:p>
    <w:p w14:paraId="1A1FFAF1" w14:textId="77777777" w:rsidR="003F116B" w:rsidRPr="009026A4" w:rsidRDefault="003F116B" w:rsidP="004B16B6">
      <w:pPr>
        <w:jc w:val="both"/>
      </w:pPr>
    </w:p>
    <w:p w14:paraId="2A8A4A34" w14:textId="77777777" w:rsidR="004B16B6" w:rsidRPr="009026A4" w:rsidRDefault="004B16B6" w:rsidP="004B16B6">
      <w:pPr>
        <w:jc w:val="both"/>
      </w:pPr>
      <w:r w:rsidRPr="009026A4">
        <w:rPr>
          <w:noProof/>
          <w:lang w:val="en-CA" w:eastAsia="en-CA"/>
        </w:rPr>
        <w:drawing>
          <wp:inline distT="0" distB="0" distL="0" distR="0" wp14:anchorId="20748F78" wp14:editId="6CF8E303">
            <wp:extent cx="137517" cy="1333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ffiche_en_degré_décimal"/>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137517" cy="133350"/>
                    </a:xfrm>
                    <a:prstGeom prst="rect">
                      <a:avLst/>
                    </a:prstGeom>
                    <a:noFill/>
                    <a:ln>
                      <a:noFill/>
                    </a:ln>
                  </pic:spPr>
                </pic:pic>
              </a:graphicData>
            </a:graphic>
          </wp:inline>
        </w:drawing>
      </w:r>
      <w:r w:rsidRPr="009026A4">
        <w:t xml:space="preserve"> </w:t>
      </w:r>
      <w:r w:rsidRPr="009026A4">
        <w:rPr>
          <w:b/>
        </w:rPr>
        <w:t>Affiche en degré décimal</w:t>
      </w:r>
      <w:r w:rsidRPr="009026A4">
        <w:t> : Affiche les coordonnées de l</w:t>
      </w:r>
      <w:r>
        <w:t>’</w:t>
      </w:r>
      <w:r w:rsidRPr="009026A4">
        <w:t>emplacement en degrés décimaux (DD).</w:t>
      </w:r>
    </w:p>
    <w:p w14:paraId="164D79B2" w14:textId="77777777" w:rsidR="004B16B6" w:rsidRPr="009026A4" w:rsidRDefault="004B16B6" w:rsidP="004B16B6">
      <w:pPr>
        <w:jc w:val="both"/>
      </w:pPr>
    </w:p>
    <w:p w14:paraId="35425C1C" w14:textId="77777777" w:rsidR="004B16B6" w:rsidRPr="009026A4" w:rsidRDefault="004B16B6" w:rsidP="004B16B6">
      <w:pPr>
        <w:jc w:val="both"/>
      </w:pPr>
      <w:r w:rsidRPr="009026A4">
        <w:rPr>
          <w:noProof/>
          <w:lang w:val="en-CA" w:eastAsia="en-CA"/>
        </w:rPr>
        <w:drawing>
          <wp:inline distT="0" distB="0" distL="0" distR="0" wp14:anchorId="4096580F" wp14:editId="541C18FF">
            <wp:extent cx="129182" cy="133350"/>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ffiche_en_degré_minutes_secondes"/>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129182" cy="133350"/>
                    </a:xfrm>
                    <a:prstGeom prst="rect">
                      <a:avLst/>
                    </a:prstGeom>
                    <a:noFill/>
                    <a:ln>
                      <a:noFill/>
                    </a:ln>
                  </pic:spPr>
                </pic:pic>
              </a:graphicData>
            </a:graphic>
          </wp:inline>
        </w:drawing>
      </w:r>
      <w:r w:rsidRPr="009026A4">
        <w:t xml:space="preserve"> </w:t>
      </w:r>
      <w:r w:rsidRPr="009026A4">
        <w:rPr>
          <w:b/>
        </w:rPr>
        <w:t>Affiche en degrés minutes secondes</w:t>
      </w:r>
      <w:r w:rsidRPr="009026A4">
        <w:t> : Affiche les coordonnées de l</w:t>
      </w:r>
      <w:r>
        <w:t>’</w:t>
      </w:r>
      <w:r w:rsidRPr="009026A4">
        <w:t>emplacement en degrés, minutes et secondes (DMS).</w:t>
      </w:r>
    </w:p>
    <w:p w14:paraId="272D1A74" w14:textId="313D5756" w:rsidR="00C2471D" w:rsidRPr="009026A4" w:rsidRDefault="00C2471D" w:rsidP="004B16B6">
      <w:pPr>
        <w:tabs>
          <w:tab w:val="left" w:pos="1382"/>
        </w:tabs>
        <w:jc w:val="both"/>
      </w:pPr>
    </w:p>
    <w:p w14:paraId="085C95EE" w14:textId="4C868280" w:rsidR="00C2471D" w:rsidRDefault="00C2471D" w:rsidP="00E95183">
      <w:pPr>
        <w:pStyle w:val="Titre3"/>
      </w:pPr>
      <w:bookmarkStart w:id="116" w:name="_Toc348100134"/>
      <w:bookmarkStart w:id="117" w:name="_Toc503271190"/>
      <w:r w:rsidRPr="009026A4">
        <w:t>Générateur de localisations</w:t>
      </w:r>
      <w:bookmarkEnd w:id="116"/>
      <w:bookmarkEnd w:id="117"/>
    </w:p>
    <w:p w14:paraId="5F493945" w14:textId="77777777" w:rsidR="00F06F3D" w:rsidRPr="00F06F3D" w:rsidRDefault="00F06F3D" w:rsidP="00F06F3D"/>
    <w:p w14:paraId="2D714E26" w14:textId="77777777" w:rsidR="00F06F3D" w:rsidRPr="009026A4" w:rsidRDefault="00F06F3D" w:rsidP="00F06F3D">
      <w:pPr>
        <w:jc w:val="both"/>
      </w:pPr>
      <w:r w:rsidRPr="009026A4">
        <w:rPr>
          <w:noProof/>
          <w:lang w:val="en-CA" w:eastAsia="en-CA"/>
        </w:rPr>
        <w:lastRenderedPageBreak/>
        <w:drawing>
          <wp:anchor distT="0" distB="0" distL="114300" distR="114300" simplePos="0" relativeHeight="251702784" behindDoc="1" locked="0" layoutInCell="1" allowOverlap="1" wp14:anchorId="17297A6E" wp14:editId="3B04ECAE">
            <wp:simplePos x="0" y="0"/>
            <wp:positionH relativeFrom="column">
              <wp:posOffset>4015773</wp:posOffset>
            </wp:positionH>
            <wp:positionV relativeFrom="paragraph">
              <wp:posOffset>21252</wp:posOffset>
            </wp:positionV>
            <wp:extent cx="2707005" cy="3432810"/>
            <wp:effectExtent l="0" t="0" r="0" b="0"/>
            <wp:wrapTight wrapText="bothSides">
              <wp:wrapPolygon edited="0">
                <wp:start x="0" y="0"/>
                <wp:lineTo x="0" y="21456"/>
                <wp:lineTo x="21433" y="21456"/>
                <wp:lineTo x="21433" y="0"/>
                <wp:lineTo x="0" y="0"/>
              </wp:wrapPolygon>
            </wp:wrapTight>
            <wp:docPr id="439" name="Picture 439" descr="Générateur_de_localis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Générateur_de_localisation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07005" cy="3432810"/>
                    </a:xfrm>
                    <a:prstGeom prst="rect">
                      <a:avLst/>
                    </a:prstGeom>
                    <a:noFill/>
                  </pic:spPr>
                </pic:pic>
              </a:graphicData>
            </a:graphic>
            <wp14:sizeRelH relativeFrom="page">
              <wp14:pctWidth>0</wp14:pctWidth>
            </wp14:sizeRelH>
            <wp14:sizeRelV relativeFrom="page">
              <wp14:pctHeight>0</wp14:pctHeight>
            </wp14:sizeRelV>
          </wp:anchor>
        </w:drawing>
      </w:r>
      <w:r w:rsidRPr="009026A4">
        <w:t>Champ</w:t>
      </w:r>
      <w:r w:rsidRPr="009026A4">
        <w:rPr>
          <w:b/>
        </w:rPr>
        <w:t xml:space="preserve"> Générer à partir de</w:t>
      </w:r>
      <w:r w:rsidRPr="009026A4">
        <w:t> : BioSIM peut générer des listes de localisations à partir de deux sources de données différentes : les cartes d</w:t>
      </w:r>
      <w:r>
        <w:t>’</w:t>
      </w:r>
      <w:r w:rsidRPr="009026A4">
        <w:t>élévation numériques (DEM) ou les données des stations météorologiques.</w:t>
      </w:r>
    </w:p>
    <w:p w14:paraId="6ECFDAAC" w14:textId="77777777" w:rsidR="00F06F3D" w:rsidRPr="009026A4" w:rsidRDefault="00F06F3D" w:rsidP="00F06F3D">
      <w:pPr>
        <w:tabs>
          <w:tab w:val="left" w:pos="420"/>
        </w:tabs>
        <w:snapToGrid w:val="0"/>
        <w:jc w:val="both"/>
      </w:pPr>
    </w:p>
    <w:p w14:paraId="3704F4A4" w14:textId="77777777" w:rsidR="00F06F3D" w:rsidRPr="009026A4" w:rsidRDefault="00F06F3D" w:rsidP="00F06F3D">
      <w:pPr>
        <w:tabs>
          <w:tab w:val="left" w:pos="420"/>
        </w:tabs>
        <w:snapToGrid w:val="0"/>
        <w:jc w:val="both"/>
        <w:rPr>
          <w:b/>
          <w:bCs/>
        </w:rPr>
      </w:pPr>
      <w:r w:rsidRPr="009026A4">
        <w:rPr>
          <w:b/>
        </w:rPr>
        <w:t>Génération à partir d</w:t>
      </w:r>
      <w:r>
        <w:rPr>
          <w:b/>
        </w:rPr>
        <w:t>’</w:t>
      </w:r>
      <w:r w:rsidRPr="009026A4">
        <w:rPr>
          <w:b/>
        </w:rPr>
        <w:t>un modèle altimétrique numérique (DEM) :</w:t>
      </w:r>
    </w:p>
    <w:p w14:paraId="542A10AB" w14:textId="77777777" w:rsidR="00F06F3D" w:rsidRPr="009026A4" w:rsidRDefault="00F06F3D" w:rsidP="00F06F3D">
      <w:pPr>
        <w:jc w:val="both"/>
      </w:pPr>
    </w:p>
    <w:p w14:paraId="6CCE48D5" w14:textId="77777777" w:rsidR="00F06F3D" w:rsidRPr="009026A4" w:rsidRDefault="00F06F3D" w:rsidP="00F06F3D">
      <w:pPr>
        <w:jc w:val="both"/>
      </w:pPr>
      <w:r w:rsidRPr="009026A4">
        <w:t>Pour générer une liste de localisations à partir d</w:t>
      </w:r>
      <w:r>
        <w:t>’</w:t>
      </w:r>
      <w:r w:rsidRPr="009026A4">
        <w:t xml:space="preserve">un DEM, vous devez sélectionner la méthode voulue de génération dans la liste déroulante du champ </w:t>
      </w:r>
      <w:r w:rsidRPr="009026A4">
        <w:rPr>
          <w:b/>
        </w:rPr>
        <w:t>Méthode de génération</w:t>
      </w:r>
      <w:r w:rsidRPr="009026A4">
        <w:t> : « Grille régulière » (une grille rectangulaire uniforme) ou « Aléatoire » qui distribue les points de façon aléatoire dans les zones non manquantes du DEM. L</w:t>
      </w:r>
      <w:r>
        <w:t>’</w:t>
      </w:r>
      <w:r w:rsidRPr="009026A4">
        <w:t xml:space="preserve">option « Aléatoire » est la méthode recommandée. Ensuite, vous devez sélectionner une carte dans la liste déroulante du champ </w:t>
      </w:r>
      <w:r w:rsidRPr="009026A4">
        <w:rPr>
          <w:b/>
        </w:rPr>
        <w:t>DEM</w:t>
      </w:r>
      <w:r w:rsidRPr="009026A4">
        <w:t>. BioSIM lit les coordonnées et les élévations des points d</w:t>
      </w:r>
      <w:r>
        <w:t>’</w:t>
      </w:r>
      <w:r w:rsidRPr="009026A4">
        <w:t>après le DEM.</w:t>
      </w:r>
    </w:p>
    <w:p w14:paraId="40CD15FB" w14:textId="77777777" w:rsidR="00F06F3D" w:rsidRPr="009026A4" w:rsidRDefault="00F06F3D" w:rsidP="00F06F3D">
      <w:pPr>
        <w:jc w:val="both"/>
      </w:pPr>
    </w:p>
    <w:p w14:paraId="16D108BD" w14:textId="77777777" w:rsidR="00F06F3D" w:rsidRPr="009026A4" w:rsidRDefault="00F06F3D" w:rsidP="00F06F3D">
      <w:pPr>
        <w:jc w:val="both"/>
      </w:pPr>
      <w:smartTag w:uri="urn:schemas-microsoft-com:office:smarttags" w:element="PersonName">
        <w:smartTagPr>
          <w:attr w:name="ProductID" w:val="la page Cartes"/>
        </w:smartTagPr>
        <w:r w:rsidRPr="009026A4">
          <w:t xml:space="preserve">La page </w:t>
        </w:r>
        <w:r w:rsidRPr="009026A4">
          <w:rPr>
            <w:i/>
          </w:rPr>
          <w:t>Cartes</w:t>
        </w:r>
      </w:smartTag>
      <w:r w:rsidRPr="009026A4">
        <w:rPr>
          <w:i/>
        </w:rPr>
        <w:t xml:space="preserve"> d</w:t>
      </w:r>
      <w:r>
        <w:rPr>
          <w:i/>
        </w:rPr>
        <w:t>’</w:t>
      </w:r>
      <w:r w:rsidRPr="009026A4">
        <w:rPr>
          <w:i/>
        </w:rPr>
        <w:t>intrants</w:t>
      </w:r>
      <w:r w:rsidRPr="009026A4">
        <w:t xml:space="preserve"> de l</w:t>
      </w:r>
      <w:r>
        <w:t>’</w:t>
      </w:r>
      <w:r w:rsidRPr="009026A4">
        <w:t>Éditeur de données liées vous permet d</w:t>
      </w:r>
      <w:r>
        <w:t>’</w:t>
      </w:r>
      <w:r w:rsidRPr="009026A4">
        <w:t>associer les nouvelles cartes à BioSIM (vous y accédez à l</w:t>
      </w:r>
      <w:r>
        <w:t>’</w:t>
      </w:r>
      <w:r w:rsidRPr="009026A4">
        <w:t xml:space="preserve">aide du bouton de navigation </w:t>
      </w:r>
      <w:r w:rsidRPr="009026A4">
        <w:rPr>
          <w:noProof/>
          <w:lang w:val="en-CA" w:eastAsia="en-CA"/>
        </w:rPr>
        <w:drawing>
          <wp:inline distT="0" distB="0" distL="0" distR="0" wp14:anchorId="2170B38A" wp14:editId="7BA47186">
            <wp:extent cx="266700" cy="133350"/>
            <wp:effectExtent l="0" t="0" r="0" b="0"/>
            <wp:docPr id="124" name="Picture 124"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rowse_butt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700" cy="133350"/>
                    </a:xfrm>
                    <a:prstGeom prst="rect">
                      <a:avLst/>
                    </a:prstGeom>
                    <a:noFill/>
                    <a:ln>
                      <a:noFill/>
                    </a:ln>
                  </pic:spPr>
                </pic:pic>
              </a:graphicData>
            </a:graphic>
          </wp:inline>
        </w:drawing>
      </w:r>
      <w:r w:rsidRPr="009026A4">
        <w:t xml:space="preserve"> à la droite du champ </w:t>
      </w:r>
      <w:r w:rsidRPr="009026A4">
        <w:rPr>
          <w:b/>
        </w:rPr>
        <w:t>DEM</w:t>
      </w:r>
      <w:r w:rsidRPr="009026A4">
        <w:t>).</w:t>
      </w:r>
    </w:p>
    <w:p w14:paraId="6C490A3B" w14:textId="77777777" w:rsidR="00F06F3D" w:rsidRPr="009026A4" w:rsidRDefault="00F06F3D" w:rsidP="00F06F3D">
      <w:pPr>
        <w:ind w:left="708"/>
        <w:jc w:val="both"/>
      </w:pPr>
    </w:p>
    <w:p w14:paraId="491A75E4" w14:textId="77777777" w:rsidR="00F06F3D" w:rsidRPr="009026A4" w:rsidRDefault="00F06F3D" w:rsidP="00F06F3D">
      <w:pPr>
        <w:jc w:val="both"/>
      </w:pPr>
      <w:r w:rsidRPr="009026A4">
        <w:t>Champ</w:t>
      </w:r>
      <w:r w:rsidRPr="009026A4">
        <w:rPr>
          <w:b/>
        </w:rPr>
        <w:t xml:space="preserve"> Nombre de points</w:t>
      </w:r>
      <w:r w:rsidRPr="009026A4">
        <w:t> :</w:t>
      </w:r>
      <w:r w:rsidRPr="009026A4">
        <w:rPr>
          <w:b/>
        </w:rPr>
        <w:t xml:space="preserve"> </w:t>
      </w:r>
      <w:r w:rsidRPr="009026A4">
        <w:t>Vous pouvez préciser tout nombre de points. Prenez note que pour générer correctement une carte, il est recommandé d</w:t>
      </w:r>
      <w:r>
        <w:t>’</w:t>
      </w:r>
      <w:r w:rsidRPr="009026A4">
        <w:t>utiliser un nombre n &gt; 500. Quand vous générez une grille régulière, la densité des points dans les deux directions est requise (nord-sud, est-ouest).</w:t>
      </w:r>
    </w:p>
    <w:p w14:paraId="62F0915E" w14:textId="77777777" w:rsidR="00C2471D" w:rsidRPr="009026A4" w:rsidRDefault="00C2471D" w:rsidP="00C2471D">
      <w:pPr>
        <w:ind w:left="708"/>
        <w:jc w:val="both"/>
        <w:rPr>
          <w:b/>
          <w:bCs/>
        </w:rPr>
      </w:pPr>
    </w:p>
    <w:p w14:paraId="4205AF0C" w14:textId="54B92B68" w:rsidR="00C2471D" w:rsidRDefault="00C2471D" w:rsidP="00E95183">
      <w:pPr>
        <w:pStyle w:val="Titre3"/>
      </w:pPr>
      <w:bookmarkStart w:id="118" w:name="_Toc348100135"/>
      <w:r w:rsidRPr="009026A4">
        <w:t xml:space="preserve"> </w:t>
      </w:r>
      <w:bookmarkStart w:id="119" w:name="_Toc503271191"/>
      <w:r w:rsidRPr="009026A4">
        <w:t>Nombre de points requis pour obtenir de bons résultats cartographiques</w:t>
      </w:r>
      <w:bookmarkEnd w:id="118"/>
      <w:bookmarkEnd w:id="119"/>
    </w:p>
    <w:p w14:paraId="5EC3259F" w14:textId="77777777" w:rsidR="00F06F3D" w:rsidRPr="00F06F3D" w:rsidRDefault="00F06F3D" w:rsidP="00F06F3D"/>
    <w:p w14:paraId="0E97BFF5" w14:textId="77777777" w:rsidR="00F06F3D" w:rsidRPr="009026A4" w:rsidRDefault="00F06F3D" w:rsidP="00F06F3D">
      <w:pPr>
        <w:jc w:val="both"/>
      </w:pPr>
      <w:r w:rsidRPr="009026A4">
        <w:t>Dans l</w:t>
      </w:r>
      <w:r>
        <w:t>’</w:t>
      </w:r>
      <w:r w:rsidRPr="009026A4">
        <w:t>exemple du tutoriel, on a dû utiliser un nombre restreint de points de simulation dans le Générateur de localisations pour limiter le temps d</w:t>
      </w:r>
      <w:r>
        <w:t>’</w:t>
      </w:r>
      <w:r w:rsidRPr="009026A4">
        <w:t>exécution. Toutefois, pour un territoire aussi vaste que le Québec, il faut définitivement plus de 300 points. Un nombre entre 600 et 3 000 points aurait été plus approprié et aurait donné de meilleurs résultats.</w:t>
      </w:r>
    </w:p>
    <w:p w14:paraId="6EABCE9A" w14:textId="77777777" w:rsidR="00F06F3D" w:rsidRPr="009026A4" w:rsidRDefault="00F06F3D" w:rsidP="00F06F3D">
      <w:pPr>
        <w:jc w:val="both"/>
      </w:pPr>
    </w:p>
    <w:p w14:paraId="5021D76A" w14:textId="77777777" w:rsidR="00F06F3D" w:rsidRPr="009026A4" w:rsidRDefault="00F06F3D" w:rsidP="00F06F3D">
      <w:pPr>
        <w:jc w:val="both"/>
      </w:pPr>
      <w:r w:rsidRPr="009026A4">
        <w:t>Pour déterminer le nombre de points requis, on doit tenir compte de plusieurs facteurs importants, à savoir : 1) la variable qui sera cartographiée (il est plus difficile d</w:t>
      </w:r>
      <w:r>
        <w:t>’</w:t>
      </w:r>
      <w:r w:rsidRPr="009026A4">
        <w:t>interpoler spatialement certains types de variables, comme les précipitations), 2) la taille et la résolution de la carte d</w:t>
      </w:r>
      <w:r>
        <w:t>’</w:t>
      </w:r>
      <w:r w:rsidRPr="009026A4">
        <w:t>intrants, 3) la topographie de la région cartographiée (relief plat ou complexe) et 4) le nombre de stations météorologiques dans la région cartographiée.</w:t>
      </w:r>
    </w:p>
    <w:p w14:paraId="3D51E5E2" w14:textId="77777777" w:rsidR="00F06F3D" w:rsidRPr="009026A4" w:rsidRDefault="00F06F3D" w:rsidP="00F06F3D">
      <w:pPr>
        <w:jc w:val="both"/>
      </w:pPr>
    </w:p>
    <w:p w14:paraId="09ECE9EB" w14:textId="77777777" w:rsidR="00F06F3D" w:rsidRPr="009026A4" w:rsidRDefault="00F06F3D" w:rsidP="00F06F3D">
      <w:pPr>
        <w:jc w:val="both"/>
      </w:pPr>
      <w:r w:rsidRPr="009026A4">
        <w:t>Si on utilise un nombre insuffisant de points, les résultats de l</w:t>
      </w:r>
      <w:r>
        <w:t>’</w:t>
      </w:r>
      <w:r w:rsidRPr="009026A4">
        <w:t>interpolation spatiale peuvent être erratiques. Par ailleurs, si on utilise un nombre inutilement trop grand de points, le temps de calcul peut être excessif. La meilleure méthode pour obtenir un bon compromis entre ces deux contraintes consiste à faire des essais. On peut faire une première estimation en suivant les indications suivantes :</w:t>
      </w:r>
    </w:p>
    <w:p w14:paraId="60D6958A" w14:textId="77777777" w:rsidR="00F06F3D" w:rsidRPr="009026A4" w:rsidRDefault="00F06F3D" w:rsidP="00F06F3D">
      <w:pPr>
        <w:jc w:val="both"/>
      </w:pPr>
    </w:p>
    <w:p w14:paraId="2333BFAD" w14:textId="77777777" w:rsidR="00F06F3D" w:rsidRPr="009026A4" w:rsidRDefault="00F06F3D" w:rsidP="00F06F3D">
      <w:pPr>
        <w:jc w:val="both"/>
      </w:pPr>
      <w:r w:rsidRPr="009026A4">
        <w:t>Pour une province ou un État : entre 600 et 3 000 points.</w:t>
      </w:r>
    </w:p>
    <w:p w14:paraId="134D22F2" w14:textId="77777777" w:rsidR="00F06F3D" w:rsidRPr="009026A4" w:rsidRDefault="00F06F3D" w:rsidP="00F06F3D">
      <w:pPr>
        <w:jc w:val="both"/>
      </w:pPr>
    </w:p>
    <w:p w14:paraId="11426240" w14:textId="77777777" w:rsidR="00F06F3D" w:rsidRPr="009026A4" w:rsidRDefault="00F06F3D" w:rsidP="00F06F3D">
      <w:pPr>
        <w:jc w:val="both"/>
      </w:pPr>
      <w:r w:rsidRPr="009026A4">
        <w:t>Pour un grand pays comme le Canada ou les États-Unis : entre 10 000 et 30 000 points.</w:t>
      </w:r>
    </w:p>
    <w:p w14:paraId="3ABFFDE7" w14:textId="77777777" w:rsidR="00F06F3D" w:rsidRPr="009026A4" w:rsidRDefault="00F06F3D" w:rsidP="00F06F3D">
      <w:pPr>
        <w:ind w:left="708"/>
        <w:jc w:val="both"/>
        <w:rPr>
          <w:b/>
          <w:bCs/>
        </w:rPr>
      </w:pPr>
    </w:p>
    <w:p w14:paraId="727C59C9" w14:textId="77777777" w:rsidR="00F06F3D" w:rsidRPr="009026A4" w:rsidRDefault="00F06F3D" w:rsidP="00F06F3D">
      <w:pPr>
        <w:jc w:val="both"/>
      </w:pPr>
      <w:r w:rsidRPr="009026A4">
        <w:t>Champ</w:t>
      </w:r>
      <w:r w:rsidRPr="009026A4">
        <w:rPr>
          <w:b/>
        </w:rPr>
        <w:t xml:space="preserve"> Facteur d</w:t>
      </w:r>
      <w:r>
        <w:rPr>
          <w:b/>
        </w:rPr>
        <w:t>’</w:t>
      </w:r>
      <w:r w:rsidRPr="009026A4">
        <w:rPr>
          <w:b/>
        </w:rPr>
        <w:t>agrégation</w:t>
      </w:r>
      <w:r w:rsidRPr="009026A4">
        <w:t> : Ce champ vous permet d</w:t>
      </w:r>
      <w:r>
        <w:t>’</w:t>
      </w:r>
      <w:r w:rsidRPr="009026A4">
        <w:t>augmenter la densité des points dans les régions montagneuses (la densité des points varie avec la topographie). C</w:t>
      </w:r>
      <w:r>
        <w:t>’</w:t>
      </w:r>
      <w:r w:rsidRPr="009026A4">
        <w:t>est une valeur recommandée.</w:t>
      </w:r>
    </w:p>
    <w:p w14:paraId="278D702D" w14:textId="77777777" w:rsidR="00F06F3D" w:rsidRPr="009026A4" w:rsidRDefault="00F06F3D" w:rsidP="00F06F3D">
      <w:pPr>
        <w:ind w:left="708"/>
        <w:jc w:val="both"/>
      </w:pPr>
    </w:p>
    <w:p w14:paraId="7815476F" w14:textId="77777777" w:rsidR="00F06F3D" w:rsidRPr="009026A4" w:rsidRDefault="00F06F3D" w:rsidP="00F06F3D">
      <w:pPr>
        <w:jc w:val="both"/>
      </w:pPr>
      <w:r w:rsidRPr="009026A4">
        <w:t>Case à cocher</w:t>
      </w:r>
      <w:r w:rsidRPr="009026A4">
        <w:rPr>
          <w:b/>
        </w:rPr>
        <w:t xml:space="preserve"> Extraction des extrêmes</w:t>
      </w:r>
      <w:r w:rsidRPr="009026A4">
        <w:t xml:space="preserve"> : Lorsque la case est cochée </w:t>
      </w:r>
      <w:r w:rsidRPr="009026A4">
        <w:rPr>
          <w:b/>
          <w:noProof/>
          <w:lang w:val="en-CA" w:eastAsia="en-CA"/>
        </w:rPr>
        <w:drawing>
          <wp:inline distT="0" distB="0" distL="0" distR="0" wp14:anchorId="015EBD4B" wp14:editId="2A908F4F">
            <wp:extent cx="133350" cy="133350"/>
            <wp:effectExtent l="0" t="0" r="0" b="0"/>
            <wp:docPr id="125" name="Picture 12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heck"/>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les points d</w:t>
      </w:r>
      <w:r>
        <w:t>’</w:t>
      </w:r>
      <w:r w:rsidRPr="009026A4">
        <w:t>élévation extrême pour la région (minimum et maximum) seront suréchantillonnés, à raison d</w:t>
      </w:r>
      <w:r>
        <w:t>’</w:t>
      </w:r>
      <w:r w:rsidRPr="009026A4">
        <w:t>un point par 1 600 cellules.</w:t>
      </w:r>
    </w:p>
    <w:p w14:paraId="63626C67" w14:textId="77777777" w:rsidR="00F06F3D" w:rsidRPr="009026A4" w:rsidRDefault="00F06F3D" w:rsidP="00F06F3D">
      <w:pPr>
        <w:jc w:val="both"/>
      </w:pPr>
    </w:p>
    <w:p w14:paraId="51E587A7" w14:textId="77777777" w:rsidR="00F06F3D" w:rsidRPr="009026A4" w:rsidRDefault="00F06F3D" w:rsidP="00F06F3D">
      <w:pPr>
        <w:jc w:val="both"/>
      </w:pPr>
      <w:r w:rsidRPr="009026A4">
        <w:t>L</w:t>
      </w:r>
      <w:r>
        <w:t>’</w:t>
      </w:r>
      <w:r w:rsidRPr="009026A4">
        <w:t>exposition est une combinaison de pente et d</w:t>
      </w:r>
      <w:r>
        <w:t>’</w:t>
      </w:r>
      <w:r w:rsidRPr="009026A4">
        <w:t>aspect reliée à l</w:t>
      </w:r>
      <w:r>
        <w:t>’</w:t>
      </w:r>
      <w:r w:rsidRPr="009026A4">
        <w:t>exposition au Soleil qui affecte les régimes de température quotidienne (hausse du maximum quotidien). Si vous voulez inclure les valeurs d</w:t>
      </w:r>
      <w:r>
        <w:t>’</w:t>
      </w:r>
      <w:r w:rsidRPr="009026A4">
        <w:t xml:space="preserve">exposition dans la liste de localisations, vous devez sélectionner le bouton radio </w:t>
      </w:r>
      <w:r w:rsidRPr="009026A4">
        <w:rPr>
          <w:noProof/>
          <w:lang w:val="en-CA" w:eastAsia="en-CA"/>
        </w:rPr>
        <w:drawing>
          <wp:inline distT="0" distB="0" distL="0" distR="0" wp14:anchorId="06D691DC" wp14:editId="70A660D3">
            <wp:extent cx="133350" cy="133350"/>
            <wp:effectExtent l="0" t="0" r="0" b="0"/>
            <wp:docPr id="126" name="Picture 126"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RadioButton_butt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 Pas d</w:t>
      </w:r>
      <w:r>
        <w:t>’</w:t>
      </w:r>
      <w:r w:rsidRPr="009026A4">
        <w:t>exposition ». Toutefois, si vous voulez inclure les valeurs d</w:t>
      </w:r>
      <w:r>
        <w:t>’</w:t>
      </w:r>
      <w:r w:rsidRPr="009026A4">
        <w:t>exposition dans la liste de localisations, vous avez le choix entre deux méthodes :</w:t>
      </w:r>
    </w:p>
    <w:p w14:paraId="6D920282" w14:textId="77777777" w:rsidR="00F06F3D" w:rsidRPr="009026A4" w:rsidRDefault="00F06F3D" w:rsidP="00F06F3D">
      <w:pPr>
        <w:jc w:val="both"/>
      </w:pPr>
    </w:p>
    <w:p w14:paraId="15772433" w14:textId="77777777" w:rsidR="00F06F3D" w:rsidRPr="009026A4" w:rsidRDefault="00F06F3D" w:rsidP="00F06F3D">
      <w:pPr>
        <w:jc w:val="both"/>
      </w:pPr>
      <w:r w:rsidRPr="009026A4">
        <w:t xml:space="preserve">Bouton radio </w:t>
      </w:r>
      <w:r w:rsidRPr="009026A4">
        <w:rPr>
          <w:noProof/>
          <w:lang w:val="en-CA" w:eastAsia="en-CA"/>
        </w:rPr>
        <w:drawing>
          <wp:inline distT="0" distB="0" distL="0" distR="0" wp14:anchorId="39DD742E" wp14:editId="7FBECBC5">
            <wp:extent cx="133350" cy="133350"/>
            <wp:effectExtent l="0" t="0" r="0" b="0"/>
            <wp:docPr id="127" name="Picture 127"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RadioButton_butt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w:t>
      </w:r>
      <w:r w:rsidRPr="009026A4">
        <w:rPr>
          <w:b/>
        </w:rPr>
        <w:t>Exposition du DEM </w:t>
      </w:r>
      <w:r w:rsidRPr="009026A4">
        <w:t>: Si vous sélectionnez cette option, les valeurs d</w:t>
      </w:r>
      <w:r>
        <w:t>’</w:t>
      </w:r>
      <w:r w:rsidRPr="009026A4">
        <w:t>exposition sont calculées à partir des élévations des points à proximité de l</w:t>
      </w:r>
      <w:r>
        <w:t>’</w:t>
      </w:r>
      <w:r w:rsidRPr="009026A4">
        <w:t>emplacement sur le DEM. Les listes de localisations ne devraient pas contenir d</w:t>
      </w:r>
      <w:r>
        <w:t>’</w:t>
      </w:r>
      <w:r w:rsidRPr="009026A4">
        <w:t>expositions à des échelles plus grossières que 1/100 000.</w:t>
      </w:r>
    </w:p>
    <w:p w14:paraId="16B46C75" w14:textId="77777777" w:rsidR="00F06F3D" w:rsidRPr="009026A4" w:rsidRDefault="00F06F3D" w:rsidP="00F06F3D">
      <w:pPr>
        <w:ind w:left="708"/>
        <w:jc w:val="both"/>
      </w:pPr>
    </w:p>
    <w:p w14:paraId="22B17343" w14:textId="77777777" w:rsidR="00F06F3D" w:rsidRPr="009026A4" w:rsidRDefault="00F06F3D" w:rsidP="00F06F3D">
      <w:pPr>
        <w:jc w:val="both"/>
        <w:rPr>
          <w:spacing w:val="-2"/>
        </w:rPr>
      </w:pPr>
      <w:r w:rsidRPr="009026A4">
        <w:t>Bouton radio </w:t>
      </w:r>
      <w:r w:rsidRPr="009026A4">
        <w:rPr>
          <w:noProof/>
          <w:lang w:val="en-CA" w:eastAsia="en-CA"/>
        </w:rPr>
        <w:drawing>
          <wp:inline distT="0" distB="0" distL="0" distR="0" wp14:anchorId="559C3435" wp14:editId="648BC7F8">
            <wp:extent cx="133350" cy="133350"/>
            <wp:effectExtent l="0" t="0" r="0" b="0"/>
            <wp:docPr id="128" name="Picture 128"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RadioButton_butt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w:t>
      </w:r>
      <w:r w:rsidRPr="009026A4">
        <w:rPr>
          <w:b/>
        </w:rPr>
        <w:t>Générer l</w:t>
      </w:r>
      <w:r>
        <w:rPr>
          <w:b/>
        </w:rPr>
        <w:t>’</w:t>
      </w:r>
      <w:r w:rsidRPr="009026A4">
        <w:rPr>
          <w:b/>
        </w:rPr>
        <w:t>exposition </w:t>
      </w:r>
      <w:r w:rsidRPr="009026A4">
        <w:t>: Si vous sélectionnez cette option, les valeurs d</w:t>
      </w:r>
      <w:r>
        <w:t>’</w:t>
      </w:r>
      <w:r w:rsidRPr="009026A4">
        <w:t>exposition sont générées de façon aléatoire. Vous pouvez choisir entre deux</w:t>
      </w:r>
      <w:r w:rsidRPr="009026A4">
        <w:rPr>
          <w:spacing w:val="-2"/>
        </w:rPr>
        <w:t xml:space="preserve"> distributions : distribution uniforme (bouton radio </w:t>
      </w:r>
      <w:r w:rsidRPr="009026A4">
        <w:rPr>
          <w:noProof/>
          <w:lang w:val="en-CA" w:eastAsia="en-CA"/>
        </w:rPr>
        <w:drawing>
          <wp:inline distT="0" distB="0" distL="0" distR="0" wp14:anchorId="61835274" wp14:editId="05FF126C">
            <wp:extent cx="133350" cy="133350"/>
            <wp:effectExtent l="0" t="0" r="0" b="0"/>
            <wp:docPr id="129" name="Picture 129"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RadioButton_butt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Uniforme)</w:t>
      </w:r>
      <w:r w:rsidRPr="009026A4">
        <w:rPr>
          <w:spacing w:val="-2"/>
        </w:rPr>
        <w:t xml:space="preserve"> ou distribution normale (bouton radio </w:t>
      </w:r>
      <w:r w:rsidRPr="009026A4">
        <w:rPr>
          <w:noProof/>
          <w:lang w:val="en-CA" w:eastAsia="en-CA"/>
        </w:rPr>
        <w:drawing>
          <wp:inline distT="0" distB="0" distL="0" distR="0" wp14:anchorId="25726A64" wp14:editId="316837CD">
            <wp:extent cx="133350" cy="133350"/>
            <wp:effectExtent l="0" t="0" r="0" b="0"/>
            <wp:docPr id="130" name="Picture 130"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RadioButton_butt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Normale</w:t>
      </w:r>
      <w:r w:rsidRPr="009026A4">
        <w:rPr>
          <w:spacing w:val="-2"/>
        </w:rPr>
        <w:t>).</w:t>
      </w:r>
    </w:p>
    <w:p w14:paraId="0C9F9202" w14:textId="77777777" w:rsidR="00F06F3D" w:rsidRPr="009026A4" w:rsidRDefault="00F06F3D" w:rsidP="00F06F3D">
      <w:pPr>
        <w:jc w:val="both"/>
      </w:pPr>
    </w:p>
    <w:p w14:paraId="60B100D6" w14:textId="77777777" w:rsidR="00F06F3D" w:rsidRPr="009026A4" w:rsidRDefault="00F06F3D" w:rsidP="00F06F3D">
      <w:pPr>
        <w:tabs>
          <w:tab w:val="left" w:pos="420"/>
        </w:tabs>
        <w:snapToGrid w:val="0"/>
        <w:jc w:val="both"/>
        <w:rPr>
          <w:b/>
          <w:bCs/>
        </w:rPr>
      </w:pPr>
      <w:r w:rsidRPr="009026A4">
        <w:rPr>
          <w:b/>
        </w:rPr>
        <w:t>Génération d</w:t>
      </w:r>
      <w:r>
        <w:rPr>
          <w:b/>
        </w:rPr>
        <w:t>’</w:t>
      </w:r>
      <w:r w:rsidRPr="009026A4">
        <w:rPr>
          <w:b/>
        </w:rPr>
        <w:t>une liste de localisations à partir de la base de données météorologiques :</w:t>
      </w:r>
    </w:p>
    <w:p w14:paraId="0179EEBB" w14:textId="77777777" w:rsidR="00F06F3D" w:rsidRPr="009026A4" w:rsidRDefault="00F06F3D" w:rsidP="00F06F3D">
      <w:pPr>
        <w:jc w:val="both"/>
      </w:pPr>
    </w:p>
    <w:p w14:paraId="3DC83F5F" w14:textId="77777777" w:rsidR="00F06F3D" w:rsidRPr="009026A4" w:rsidRDefault="00F06F3D" w:rsidP="00F06F3D">
      <w:pPr>
        <w:jc w:val="both"/>
      </w:pPr>
      <w:r w:rsidRPr="009026A4">
        <w:t>Pour générer une liste de localisations à partir d</w:t>
      </w:r>
      <w:r>
        <w:t>’</w:t>
      </w:r>
      <w:r w:rsidRPr="009026A4">
        <w:t xml:space="preserve">une base de données météorologiques, vous devez sélectionner le type de données météorologiques dans la liste déroulante du champ </w:t>
      </w:r>
      <w:r w:rsidRPr="009026A4">
        <w:rPr>
          <w:b/>
        </w:rPr>
        <w:t>Type de stations météo</w:t>
      </w:r>
      <w:r w:rsidRPr="009026A4">
        <w:t xml:space="preserve"> (stations de </w:t>
      </w:r>
      <w:r w:rsidRPr="009026A4">
        <w:rPr>
          <w:i/>
        </w:rPr>
        <w:t>Données normales</w:t>
      </w:r>
      <w:r w:rsidRPr="009026A4">
        <w:t xml:space="preserve"> ou stations de </w:t>
      </w:r>
      <w:r w:rsidRPr="009026A4">
        <w:rPr>
          <w:i/>
        </w:rPr>
        <w:t>Données quotidiennes</w:t>
      </w:r>
      <w:r w:rsidRPr="009026A4">
        <w:t xml:space="preserve">), la base de données correspondante dans la liste déroulante du champ </w:t>
      </w:r>
      <w:r w:rsidRPr="009026A4">
        <w:rPr>
          <w:b/>
        </w:rPr>
        <w:t>Nom de la</w:t>
      </w:r>
      <w:r w:rsidRPr="009026A4">
        <w:t xml:space="preserve"> </w:t>
      </w:r>
      <w:r w:rsidRPr="009026A4">
        <w:rPr>
          <w:b/>
        </w:rPr>
        <w:t>DB</w:t>
      </w:r>
      <w:r w:rsidRPr="009026A4">
        <w:t xml:space="preserve"> </w:t>
      </w:r>
      <w:r w:rsidRPr="009026A4">
        <w:rPr>
          <w:b/>
        </w:rPr>
        <w:t>météo</w:t>
      </w:r>
      <w:r w:rsidRPr="009026A4">
        <w:t xml:space="preserve"> et, au besoin, le filtre à appliquer à la liste des stations (en utilisant le bouton de navigation </w:t>
      </w:r>
      <w:r w:rsidRPr="009026A4">
        <w:rPr>
          <w:noProof/>
          <w:lang w:val="en-CA" w:eastAsia="en-CA"/>
        </w:rPr>
        <w:drawing>
          <wp:inline distT="0" distB="0" distL="0" distR="0" wp14:anchorId="0631732A" wp14:editId="321BD4DF">
            <wp:extent cx="238125" cy="133350"/>
            <wp:effectExtent l="0" t="0" r="0" b="0"/>
            <wp:docPr id="131" name="Picture 131"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rowse_butt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8125" cy="133350"/>
                    </a:xfrm>
                    <a:prstGeom prst="rect">
                      <a:avLst/>
                    </a:prstGeom>
                    <a:noFill/>
                    <a:ln>
                      <a:noFill/>
                    </a:ln>
                  </pic:spPr>
                </pic:pic>
              </a:graphicData>
            </a:graphic>
          </wp:inline>
        </w:drawing>
      </w:r>
      <w:r w:rsidRPr="009026A4">
        <w:t xml:space="preserve"> dans les champs </w:t>
      </w:r>
      <w:r w:rsidRPr="009026A4">
        <w:rPr>
          <w:b/>
        </w:rPr>
        <w:t>Filtre</w:t>
      </w:r>
      <w:r w:rsidRPr="009026A4">
        <w:t>).</w:t>
      </w:r>
    </w:p>
    <w:p w14:paraId="4633E545" w14:textId="77777777" w:rsidR="00F06F3D" w:rsidRPr="009026A4" w:rsidRDefault="00F06F3D" w:rsidP="00F06F3D">
      <w:pPr>
        <w:jc w:val="both"/>
      </w:pPr>
      <w:r w:rsidRPr="009026A4">
        <w:t xml:space="preserve">Si vous utilisez les stations fournissant des </w:t>
      </w:r>
      <w:r w:rsidRPr="009026A4">
        <w:rPr>
          <w:i/>
        </w:rPr>
        <w:t>données quotidiennes</w:t>
      </w:r>
      <w:r w:rsidRPr="009026A4">
        <w:t>, l</w:t>
      </w:r>
      <w:r>
        <w:t>’</w:t>
      </w:r>
      <w:r w:rsidRPr="009026A4">
        <w:t xml:space="preserve">année des données requises (p. ex., 2000) doit également être précisée dans le champ </w:t>
      </w:r>
      <w:r w:rsidRPr="009026A4">
        <w:rPr>
          <w:b/>
        </w:rPr>
        <w:t>Année</w:t>
      </w:r>
      <w:r w:rsidRPr="009026A4">
        <w:t xml:space="preserve"> (pour inclure toutes les stations disponibles, peu importe l</w:t>
      </w:r>
      <w:r>
        <w:t>’</w:t>
      </w:r>
      <w:r w:rsidRPr="009026A4">
        <w:t>année, indiquez 0 dans ce champ).</w:t>
      </w:r>
    </w:p>
    <w:p w14:paraId="4FEF717D" w14:textId="77777777" w:rsidR="00F06F3D" w:rsidRPr="009026A4" w:rsidRDefault="00F06F3D" w:rsidP="00F06F3D">
      <w:pPr>
        <w:jc w:val="both"/>
      </w:pPr>
    </w:p>
    <w:p w14:paraId="2FE1B80E" w14:textId="77777777" w:rsidR="00F06F3D" w:rsidRPr="009026A4" w:rsidRDefault="00F06F3D" w:rsidP="00F06F3D">
      <w:pPr>
        <w:jc w:val="both"/>
      </w:pPr>
      <w:r w:rsidRPr="009026A4">
        <w:t xml:space="preserve">Case </w:t>
      </w:r>
      <w:r w:rsidRPr="009026A4">
        <w:rPr>
          <w:b/>
        </w:rPr>
        <w:t>Délimitation de la sous-région</w:t>
      </w:r>
      <w:r w:rsidRPr="009026A4">
        <w:t xml:space="preserve"> : Si vous cochez cette case </w:t>
      </w:r>
      <w:r w:rsidRPr="009026A4">
        <w:rPr>
          <w:noProof/>
          <w:lang w:val="en-CA" w:eastAsia="en-CA"/>
        </w:rPr>
        <w:drawing>
          <wp:inline distT="0" distB="0" distL="0" distR="0" wp14:anchorId="70C234D8" wp14:editId="65722765">
            <wp:extent cx="133350" cy="133350"/>
            <wp:effectExtent l="0" t="0" r="0" b="0"/>
            <wp:docPr id="132" name="Picture 13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vous pouvez entrer les coordonnées des coins (en latitude et en longitude) d</w:t>
      </w:r>
      <w:r>
        <w:t>’</w:t>
      </w:r>
      <w:r w:rsidRPr="009026A4">
        <w:t>une sous-région rectangulaire.</w:t>
      </w:r>
    </w:p>
    <w:p w14:paraId="6F192869" w14:textId="77777777" w:rsidR="00C2471D" w:rsidRPr="009026A4" w:rsidRDefault="00C2471D" w:rsidP="00C2471D">
      <w:pPr>
        <w:jc w:val="both"/>
        <w:rPr>
          <w:b/>
          <w:bCs/>
        </w:rPr>
      </w:pPr>
    </w:p>
    <w:p w14:paraId="3330482B" w14:textId="6EEBD394" w:rsidR="00C2471D" w:rsidRDefault="00C2471D" w:rsidP="00E95183">
      <w:pPr>
        <w:pStyle w:val="Titre3"/>
      </w:pPr>
      <w:bookmarkStart w:id="120" w:name="_Toc348100136"/>
      <w:bookmarkStart w:id="121" w:name="_Toc503271192"/>
      <w:r w:rsidRPr="009026A4">
        <w:t>Création d</w:t>
      </w:r>
      <w:r>
        <w:t>’</w:t>
      </w:r>
      <w:r w:rsidRPr="009026A4">
        <w:t>une liste de localisations dans Excel</w:t>
      </w:r>
      <w:bookmarkEnd w:id="120"/>
      <w:bookmarkEnd w:id="121"/>
    </w:p>
    <w:p w14:paraId="6820BAAA" w14:textId="77777777" w:rsidR="00F06F3D" w:rsidRPr="00F06F3D" w:rsidRDefault="00F06F3D" w:rsidP="00F06F3D"/>
    <w:p w14:paraId="48E723AF" w14:textId="77777777" w:rsidR="00F06F3D" w:rsidRPr="009026A4" w:rsidRDefault="00F06F3D" w:rsidP="00F06F3D">
      <w:r w:rsidRPr="009026A4">
        <w:t>Vous pouvez générer des listes de localisations à l</w:t>
      </w:r>
      <w:r>
        <w:t>’</w:t>
      </w:r>
      <w:r w:rsidRPr="009026A4">
        <w:t>extérieur de BioSIM et les enregistrer sous forme de fichiers CSV (champs séparés par des virgules) qui seront utilisés par BioSIM, à l</w:t>
      </w:r>
      <w:r>
        <w:t>’</w:t>
      </w:r>
      <w:r w:rsidRPr="009026A4">
        <w:t>aide d</w:t>
      </w:r>
      <w:r>
        <w:t>’</w:t>
      </w:r>
      <w:r w:rsidRPr="009026A4">
        <w:t>un tableur comme Excel. Voici comment réaliser un fichier dans un tableur.</w:t>
      </w:r>
    </w:p>
    <w:p w14:paraId="6650D2F4" w14:textId="77777777" w:rsidR="00F06F3D" w:rsidRPr="009026A4" w:rsidRDefault="00F06F3D" w:rsidP="00F06F3D"/>
    <w:p w14:paraId="45B9C770" w14:textId="77777777" w:rsidR="00F06F3D" w:rsidRPr="009026A4" w:rsidRDefault="00F06F3D" w:rsidP="00F06F3D">
      <w:pPr>
        <w:jc w:val="center"/>
      </w:pPr>
      <w:r w:rsidRPr="009026A4">
        <w:rPr>
          <w:noProof/>
          <w:lang w:val="en-CA" w:eastAsia="en-CA"/>
        </w:rPr>
        <w:lastRenderedPageBreak/>
        <w:drawing>
          <wp:inline distT="0" distB="0" distL="0" distR="0" wp14:anchorId="33768F3C" wp14:editId="6E7DC783">
            <wp:extent cx="2732629" cy="134269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2738982" cy="1345818"/>
                    </a:xfrm>
                    <a:prstGeom prst="rect">
                      <a:avLst/>
                    </a:prstGeom>
                    <a:noFill/>
                    <a:ln>
                      <a:noFill/>
                    </a:ln>
                  </pic:spPr>
                </pic:pic>
              </a:graphicData>
            </a:graphic>
          </wp:inline>
        </w:drawing>
      </w:r>
    </w:p>
    <w:p w14:paraId="0324E3A4" w14:textId="77777777" w:rsidR="00F06F3D" w:rsidRPr="009026A4" w:rsidRDefault="00F06F3D" w:rsidP="00F06F3D"/>
    <w:p w14:paraId="393DB6C9" w14:textId="77777777" w:rsidR="00F06F3D" w:rsidRPr="009026A4" w:rsidRDefault="00F06F3D" w:rsidP="000C369D">
      <w:pPr>
        <w:numPr>
          <w:ilvl w:val="0"/>
          <w:numId w:val="9"/>
        </w:numPr>
        <w:jc w:val="both"/>
      </w:pPr>
      <w:r w:rsidRPr="009026A4">
        <w:t>Toutes les latitudes et les longitudes doivent être converties en degrés décimaux. Dans le système des degrés décimaux, les latitudes au sud de l</w:t>
      </w:r>
      <w:r>
        <w:t>’</w:t>
      </w:r>
      <w:r w:rsidRPr="009026A4">
        <w:t>équateur et les longitudes à l</w:t>
      </w:r>
      <w:r>
        <w:t>’</w:t>
      </w:r>
      <w:r w:rsidRPr="009026A4">
        <w:t>ouest du méridien d</w:t>
      </w:r>
      <w:r>
        <w:t>’</w:t>
      </w:r>
      <w:r w:rsidRPr="009026A4">
        <w:t>origine sont négatives.</w:t>
      </w:r>
    </w:p>
    <w:p w14:paraId="0F9A1D4F" w14:textId="77777777" w:rsidR="00F06F3D" w:rsidRPr="009026A4" w:rsidRDefault="00F06F3D" w:rsidP="00F06F3D">
      <w:pPr>
        <w:ind w:left="360"/>
        <w:jc w:val="both"/>
      </w:pPr>
    </w:p>
    <w:p w14:paraId="2663137A" w14:textId="77777777" w:rsidR="00F06F3D" w:rsidRPr="009026A4" w:rsidRDefault="00F06F3D" w:rsidP="000C369D">
      <w:pPr>
        <w:numPr>
          <w:ilvl w:val="0"/>
          <w:numId w:val="9"/>
        </w:numPr>
        <w:jc w:val="both"/>
      </w:pPr>
      <w:r w:rsidRPr="009026A4">
        <w:t>Si le fichier ne contient pas de données d</w:t>
      </w:r>
      <w:r>
        <w:t>’</w:t>
      </w:r>
      <w:r w:rsidRPr="009026A4">
        <w:t>élévation, vous devez ajouter une colonne « </w:t>
      </w:r>
      <w:proofErr w:type="spellStart"/>
      <w:r w:rsidRPr="009026A4">
        <w:t>Élevation</w:t>
      </w:r>
      <w:proofErr w:type="spellEnd"/>
      <w:r w:rsidRPr="009026A4">
        <w:t xml:space="preserve"> » et utiliser le code de valeur manquante pour BioSIM, qui est </w:t>
      </w:r>
      <w:r w:rsidRPr="009026A4">
        <w:noBreakHyphen/>
        <w:t>999. Les élévations peuvent être extraites ultérieurement d</w:t>
      </w:r>
      <w:r>
        <w:t>’</w:t>
      </w:r>
      <w:r w:rsidRPr="009026A4">
        <w:t>un DEM à l</w:t>
      </w:r>
      <w:r>
        <w:t>’</w:t>
      </w:r>
      <w:r w:rsidRPr="009026A4">
        <w:t>aide de l</w:t>
      </w:r>
      <w:r>
        <w:t>’</w:t>
      </w:r>
      <w:r w:rsidRPr="009026A4">
        <w:t xml:space="preserve">application </w:t>
      </w:r>
      <w:proofErr w:type="spellStart"/>
      <w:r w:rsidRPr="009026A4">
        <w:t>ShowMap</w:t>
      </w:r>
      <w:proofErr w:type="spellEnd"/>
      <w:r w:rsidRPr="009026A4">
        <w:t>. Toutefois, après l</w:t>
      </w:r>
      <w:r>
        <w:t>’</w:t>
      </w:r>
      <w:r w:rsidRPr="009026A4">
        <w:t xml:space="preserve">extraction, vous devez vérifier le fichier, afin de vous assurer que toutes les élévations ont été extraites correctement, parce que BioSIM ne fonctionnera pas correctement si certaines localisations ont pour élévation des valeurs de </w:t>
      </w:r>
      <w:r w:rsidRPr="009026A4">
        <w:noBreakHyphen/>
        <w:t>999.</w:t>
      </w:r>
    </w:p>
    <w:p w14:paraId="41EEF681" w14:textId="77777777" w:rsidR="00F06F3D" w:rsidRPr="009026A4" w:rsidRDefault="00F06F3D" w:rsidP="00F06F3D">
      <w:pPr>
        <w:ind w:left="360"/>
        <w:jc w:val="both"/>
      </w:pPr>
    </w:p>
    <w:p w14:paraId="07737BC6" w14:textId="77777777" w:rsidR="00F06F3D" w:rsidRPr="009026A4" w:rsidRDefault="00F06F3D" w:rsidP="000C369D">
      <w:pPr>
        <w:numPr>
          <w:ilvl w:val="0"/>
          <w:numId w:val="9"/>
        </w:numPr>
        <w:jc w:val="both"/>
      </w:pPr>
      <w:r w:rsidRPr="009026A4">
        <w:t>À l</w:t>
      </w:r>
      <w:r>
        <w:t>’</w:t>
      </w:r>
      <w:r w:rsidRPr="009026A4">
        <w:t>intérieur des colonnes du fichier, vous ne devez utiliser ni virgule ni point-virgule.</w:t>
      </w:r>
    </w:p>
    <w:p w14:paraId="7460044A" w14:textId="77777777" w:rsidR="00F06F3D" w:rsidRPr="009026A4" w:rsidRDefault="00F06F3D" w:rsidP="00F06F3D">
      <w:pPr>
        <w:jc w:val="both"/>
      </w:pPr>
    </w:p>
    <w:p w14:paraId="22916EEA" w14:textId="77777777" w:rsidR="00F06F3D" w:rsidRPr="009026A4" w:rsidRDefault="00F06F3D" w:rsidP="000C369D">
      <w:pPr>
        <w:numPr>
          <w:ilvl w:val="0"/>
          <w:numId w:val="9"/>
        </w:numPr>
        <w:jc w:val="both"/>
      </w:pPr>
      <w:r w:rsidRPr="009026A4">
        <w:t xml:space="preserve">Le fichier doit contenir les quatre colonnes obligatoires (Name, Latitude, Longitude, </w:t>
      </w:r>
      <w:proofErr w:type="spellStart"/>
      <w:r w:rsidRPr="009026A4">
        <w:t>Elevation</w:t>
      </w:r>
      <w:proofErr w:type="spellEnd"/>
      <w:r w:rsidRPr="009026A4">
        <w:t>) et, au besoin, le nom des colonnes doit être modifié, de sorte qu</w:t>
      </w:r>
      <w:r>
        <w:t>’</w:t>
      </w:r>
      <w:r w:rsidRPr="009026A4">
        <w:t>elles sont épelées exactement comme ci-dessous.</w:t>
      </w:r>
    </w:p>
    <w:p w14:paraId="4058CD5E" w14:textId="77777777" w:rsidR="00F06F3D" w:rsidRPr="009026A4" w:rsidRDefault="00F06F3D" w:rsidP="00F06F3D">
      <w:pPr>
        <w:ind w:left="360"/>
      </w:pPr>
    </w:p>
    <w:p w14:paraId="29CB5821" w14:textId="77777777" w:rsidR="00F06F3D" w:rsidRPr="009026A4" w:rsidRDefault="00F06F3D" w:rsidP="00F06F3D">
      <w:pPr>
        <w:jc w:val="center"/>
      </w:pPr>
      <w:r w:rsidRPr="009026A4">
        <w:rPr>
          <w:noProof/>
          <w:lang w:val="en-CA" w:eastAsia="en-CA"/>
        </w:rPr>
        <w:drawing>
          <wp:inline distT="0" distB="0" distL="0" distR="0" wp14:anchorId="4ED03618" wp14:editId="65CEFF34">
            <wp:extent cx="2981049" cy="159512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2985572" cy="1597540"/>
                    </a:xfrm>
                    <a:prstGeom prst="rect">
                      <a:avLst/>
                    </a:prstGeom>
                    <a:noFill/>
                    <a:ln>
                      <a:noFill/>
                    </a:ln>
                  </pic:spPr>
                </pic:pic>
              </a:graphicData>
            </a:graphic>
          </wp:inline>
        </w:drawing>
      </w:r>
    </w:p>
    <w:p w14:paraId="7900C0AD" w14:textId="77777777" w:rsidR="00F06F3D" w:rsidRPr="009026A4" w:rsidRDefault="00F06F3D" w:rsidP="00F06F3D"/>
    <w:p w14:paraId="2CECB31F" w14:textId="77777777" w:rsidR="00F06F3D" w:rsidRPr="009026A4" w:rsidRDefault="00F06F3D" w:rsidP="00F06F3D">
      <w:pPr>
        <w:jc w:val="both"/>
      </w:pPr>
      <w:r w:rsidRPr="009026A4">
        <w:t xml:space="preserve">Quand vous êtes prêt à enregistrer le fichier, sélectionnez [Fichier] [Enregistrer sous] sur la barre de menu, et sélectionnez le format CSV dans la liste déroulante du champ </w:t>
      </w:r>
      <w:r w:rsidRPr="009026A4">
        <w:rPr>
          <w:b/>
        </w:rPr>
        <w:t>type</w:t>
      </w:r>
      <w:r w:rsidRPr="009026A4">
        <w:t>. Vous devez ensuite nommer le fichier et l</w:t>
      </w:r>
      <w:r>
        <w:t>’</w:t>
      </w:r>
      <w:r w:rsidRPr="009026A4">
        <w:t>enregistrer dans le sous-répertoire \</w:t>
      </w:r>
      <w:proofErr w:type="spellStart"/>
      <w:r w:rsidRPr="009026A4">
        <w:t>Loc</w:t>
      </w:r>
      <w:proofErr w:type="spellEnd"/>
      <w:r w:rsidRPr="009026A4">
        <w:t>\ du projet. Ensuite, cliquez sur Oui si une boîte de dialogue d</w:t>
      </w:r>
      <w:r>
        <w:t>’</w:t>
      </w:r>
      <w:r w:rsidRPr="009026A4">
        <w:t>Excel s</w:t>
      </w:r>
      <w:r>
        <w:t>’</w:t>
      </w:r>
      <w:r w:rsidRPr="009026A4">
        <w:t>ouvre et vous demande :</w:t>
      </w:r>
    </w:p>
    <w:p w14:paraId="0FA072EC" w14:textId="77777777" w:rsidR="00F06F3D" w:rsidRPr="009026A4" w:rsidRDefault="00F06F3D" w:rsidP="00F06F3D"/>
    <w:p w14:paraId="1965863A" w14:textId="49154264" w:rsidR="00F06F3D" w:rsidRPr="009026A4" w:rsidRDefault="00F06F3D" w:rsidP="00F06F3D">
      <w:pPr>
        <w:jc w:val="center"/>
      </w:pPr>
      <w:r w:rsidRPr="009026A4">
        <w:rPr>
          <w:noProof/>
          <w:lang w:val="en-CA" w:eastAsia="en-CA"/>
        </w:rPr>
        <w:drawing>
          <wp:inline distT="0" distB="0" distL="0" distR="0" wp14:anchorId="4FA0E54C" wp14:editId="6A896ED2">
            <wp:extent cx="3631500" cy="85725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test2"/>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631500" cy="857250"/>
                    </a:xfrm>
                    <a:prstGeom prst="rect">
                      <a:avLst/>
                    </a:prstGeom>
                    <a:noFill/>
                    <a:ln>
                      <a:noFill/>
                    </a:ln>
                  </pic:spPr>
                </pic:pic>
              </a:graphicData>
            </a:graphic>
          </wp:inline>
        </w:drawing>
      </w:r>
    </w:p>
    <w:p w14:paraId="66DB2547" w14:textId="77777777" w:rsidR="00F06F3D" w:rsidRPr="009026A4" w:rsidRDefault="00F06F3D" w:rsidP="00F06F3D"/>
    <w:p w14:paraId="0031F634" w14:textId="77777777" w:rsidR="00F06F3D" w:rsidRPr="009026A4" w:rsidRDefault="00F06F3D" w:rsidP="00F06F3D"/>
    <w:p w14:paraId="34870F16" w14:textId="155E3962" w:rsidR="00F06F3D" w:rsidRPr="009026A4" w:rsidRDefault="00F06F3D" w:rsidP="00F06F3D">
      <w:r w:rsidRPr="009026A4">
        <w:t>Cliquez égale</w:t>
      </w:r>
      <w:r>
        <w:t xml:space="preserve">ment sur Oui si Excel demande : </w:t>
      </w:r>
      <w:r w:rsidRPr="009026A4">
        <w:t>Si vous tentez de fermer Excel après avoir enregistré le fichier en format CSV, Excel vous demandera s</w:t>
      </w:r>
      <w:r>
        <w:t>’</w:t>
      </w:r>
      <w:r w:rsidRPr="009026A4">
        <w:t>il faut enregistrer le fichier. Vous devez répondre Non, car il est inutile d</w:t>
      </w:r>
      <w:r>
        <w:t>’</w:t>
      </w:r>
      <w:r w:rsidRPr="009026A4">
        <w:t>enregistrer le document en format Excel.</w:t>
      </w:r>
    </w:p>
    <w:p w14:paraId="3C5A9084" w14:textId="77777777" w:rsidR="00F06F3D" w:rsidRPr="009026A4" w:rsidRDefault="00F06F3D" w:rsidP="00F06F3D">
      <w:pPr>
        <w:jc w:val="both"/>
      </w:pPr>
    </w:p>
    <w:p w14:paraId="7966E367" w14:textId="77777777" w:rsidR="00F06F3D" w:rsidRPr="009026A4" w:rsidRDefault="00F06F3D" w:rsidP="00F06F3D">
      <w:pPr>
        <w:jc w:val="both"/>
      </w:pPr>
      <w:r w:rsidRPr="009026A4">
        <w:t>Exemple d</w:t>
      </w:r>
      <w:r>
        <w:t>’</w:t>
      </w:r>
      <w:r w:rsidRPr="009026A4">
        <w:t>un fichier de données pour une liste de localisations en format CSV :</w:t>
      </w:r>
    </w:p>
    <w:p w14:paraId="7B2EE33F" w14:textId="77777777" w:rsidR="00F06F3D" w:rsidRPr="009026A4" w:rsidRDefault="00F06F3D" w:rsidP="00F06F3D">
      <w:pPr>
        <w:jc w:val="both"/>
      </w:pPr>
    </w:p>
    <w:p w14:paraId="50D0D967" w14:textId="31C8E138" w:rsidR="00F06F3D" w:rsidRPr="00581494" w:rsidRDefault="00701185" w:rsidP="00F06F3D">
      <w:pPr>
        <w:jc w:val="both"/>
        <w:rPr>
          <w:color w:val="0000FF"/>
          <w:szCs w:val="24"/>
          <w:lang w:val="en-CA"/>
        </w:rPr>
      </w:pPr>
      <w:proofErr w:type="spellStart"/>
      <w:r>
        <w:rPr>
          <w:color w:val="0000FF"/>
          <w:lang w:val="en-CA"/>
        </w:rPr>
        <w:t>Key</w:t>
      </w:r>
      <w:r w:rsidR="00F06F3D" w:rsidRPr="00581494">
        <w:rPr>
          <w:color w:val="0000FF"/>
          <w:lang w:val="en-CA"/>
        </w:rPr>
        <w:t>ID,</w:t>
      </w:r>
      <w:r w:rsidRPr="00581494">
        <w:rPr>
          <w:color w:val="0000FF"/>
          <w:lang w:val="en-CA"/>
        </w:rPr>
        <w:t>Name,</w:t>
      </w:r>
      <w:r w:rsidR="00F06F3D" w:rsidRPr="00581494">
        <w:rPr>
          <w:color w:val="0000FF"/>
          <w:lang w:val="en-CA"/>
        </w:rPr>
        <w:t>Latitude,Longitude,Elevation</w:t>
      </w:r>
      <w:proofErr w:type="spellEnd"/>
      <w:r w:rsidR="00F06F3D" w:rsidRPr="00581494">
        <w:rPr>
          <w:color w:val="0000FF"/>
          <w:lang w:val="en-CA"/>
        </w:rPr>
        <w:t>(m)</w:t>
      </w:r>
    </w:p>
    <w:p w14:paraId="77312572" w14:textId="186E8B20" w:rsidR="00F06F3D" w:rsidRDefault="00F06F3D" w:rsidP="00F06F3D">
      <w:pPr>
        <w:jc w:val="both"/>
        <w:rPr>
          <w:color w:val="0000FF"/>
          <w:lang w:val="en-CA"/>
        </w:rPr>
      </w:pPr>
      <w:r w:rsidRPr="00581494">
        <w:rPr>
          <w:color w:val="0000FF"/>
          <w:lang w:val="en-CA"/>
        </w:rPr>
        <w:t>1,</w:t>
      </w:r>
      <w:r w:rsidR="00701185" w:rsidRPr="00581494">
        <w:rPr>
          <w:color w:val="0000FF"/>
          <w:lang w:val="en-CA"/>
        </w:rPr>
        <w:t>Duchesnay,</w:t>
      </w:r>
      <w:r w:rsidRPr="00581494">
        <w:rPr>
          <w:color w:val="0000FF"/>
          <w:lang w:val="en-CA"/>
        </w:rPr>
        <w:t>46.869,-71.64,168</w:t>
      </w:r>
      <w:r w:rsidRPr="00581494">
        <w:rPr>
          <w:lang w:val="en-CA"/>
        </w:rPr>
        <w:br/>
      </w:r>
      <w:r w:rsidRPr="00581494">
        <w:rPr>
          <w:color w:val="0000FF"/>
          <w:lang w:val="en-CA"/>
        </w:rPr>
        <w:t>2,</w:t>
      </w:r>
      <w:r w:rsidR="00701185" w:rsidRPr="00581494">
        <w:rPr>
          <w:color w:val="0000FF"/>
          <w:lang w:val="en-CA"/>
        </w:rPr>
        <w:t>St-Alban,</w:t>
      </w:r>
      <w:r w:rsidRPr="00581494">
        <w:rPr>
          <w:color w:val="0000FF"/>
          <w:lang w:val="en-CA"/>
        </w:rPr>
        <w:t>46.738,-72.066,78</w:t>
      </w:r>
      <w:r w:rsidRPr="00581494">
        <w:rPr>
          <w:lang w:val="en-CA"/>
        </w:rPr>
        <w:br/>
      </w:r>
      <w:r w:rsidRPr="00581494">
        <w:rPr>
          <w:color w:val="0000FF"/>
          <w:lang w:val="en-CA"/>
        </w:rPr>
        <w:t>3,</w:t>
      </w:r>
      <w:r w:rsidR="00701185" w:rsidRPr="00581494">
        <w:rPr>
          <w:color w:val="0000FF"/>
          <w:lang w:val="en-CA"/>
        </w:rPr>
        <w:t>Scott,</w:t>
      </w:r>
      <w:r w:rsidRPr="00581494">
        <w:rPr>
          <w:color w:val="0000FF"/>
          <w:lang w:val="en-CA"/>
        </w:rPr>
        <w:t>46.506,-71.068,149</w:t>
      </w:r>
    </w:p>
    <w:p w14:paraId="63DC060B" w14:textId="4AE4D9BE" w:rsidR="00EF6A92" w:rsidRDefault="00EF6A92" w:rsidP="00F06F3D">
      <w:pPr>
        <w:jc w:val="both"/>
        <w:rPr>
          <w:color w:val="0000FF"/>
          <w:lang w:val="en-CA"/>
        </w:rPr>
      </w:pPr>
    </w:p>
    <w:p w14:paraId="488226D0" w14:textId="40C9CFF1" w:rsidR="00EF6A92" w:rsidRDefault="00EF6A92" w:rsidP="00EF6A92">
      <w:pPr>
        <w:pStyle w:val="Titre3"/>
        <w:rPr>
          <w:noProof/>
          <w:snapToGrid/>
        </w:rPr>
      </w:pPr>
      <w:r>
        <w:rPr>
          <w:noProof/>
          <w:snapToGrid/>
        </w:rPr>
        <w:t>Extraction d’information spécifique au site</w:t>
      </w:r>
    </w:p>
    <w:p w14:paraId="193B376E" w14:textId="77777777" w:rsidR="00EF6A92" w:rsidRPr="00EF6A92" w:rsidRDefault="00EF6A92" w:rsidP="00F06F3D">
      <w:pPr>
        <w:jc w:val="both"/>
        <w:rPr>
          <w:color w:val="0000FF"/>
        </w:rPr>
      </w:pPr>
    </w:p>
    <w:p w14:paraId="602686AE" w14:textId="6802A091" w:rsidR="00EF6A92" w:rsidRPr="00EF6A92" w:rsidRDefault="006F7A45" w:rsidP="006F7A45">
      <w:pPr>
        <w:jc w:val="both"/>
      </w:pPr>
      <w:r>
        <w:rPr>
          <w:noProof/>
          <w:snapToGrid/>
        </w:rPr>
        <w:drawing>
          <wp:anchor distT="0" distB="0" distL="114300" distR="114300" simplePos="0" relativeHeight="251720192" behindDoc="0" locked="0" layoutInCell="1" allowOverlap="1" wp14:anchorId="11CD68CE" wp14:editId="31DB6D3C">
            <wp:simplePos x="0" y="0"/>
            <wp:positionH relativeFrom="column">
              <wp:posOffset>2032356</wp:posOffset>
            </wp:positionH>
            <wp:positionV relativeFrom="paragraph">
              <wp:posOffset>84074</wp:posOffset>
            </wp:positionV>
            <wp:extent cx="4206337" cy="2860955"/>
            <wp:effectExtent l="0" t="0" r="3810" b="0"/>
            <wp:wrapSquare wrapText="bothSides"/>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206337" cy="2860955"/>
                    </a:xfrm>
                    <a:prstGeom prst="rect">
                      <a:avLst/>
                    </a:prstGeom>
                  </pic:spPr>
                </pic:pic>
              </a:graphicData>
            </a:graphic>
          </wp:anchor>
        </w:drawing>
      </w:r>
      <w:r w:rsidR="00EF6A92" w:rsidRPr="00EF6A92">
        <w:t>L’outil d’extraction permet d’extraire l’élévation, la pente et l’</w:t>
      </w:r>
      <w:r w:rsidR="00EF6A92">
        <w:t xml:space="preserve">orientation et la distance au littorale. L’extraction de l’élévation peut se faire à partir </w:t>
      </w:r>
      <w:r w:rsidR="00F304B5">
        <w:t>d’un DEM local</w:t>
      </w:r>
      <w:r w:rsidR="00EF6A92">
        <w:t xml:space="preserve"> ou d’un API web. </w:t>
      </w:r>
    </w:p>
    <w:p w14:paraId="2948EAFD" w14:textId="4BB6BFB6" w:rsidR="00EF6A92" w:rsidRPr="00351772" w:rsidRDefault="00EF6A92" w:rsidP="006F7A45">
      <w:pPr>
        <w:jc w:val="both"/>
      </w:pPr>
    </w:p>
    <w:p w14:paraId="6D6BC5F9" w14:textId="6F8E8BFB" w:rsidR="00EF6A92" w:rsidRPr="00EF6A92" w:rsidRDefault="00EF6A92" w:rsidP="006F7A45">
      <w:pPr>
        <w:jc w:val="both"/>
      </w:pPr>
      <w:r w:rsidRPr="00EF6A92">
        <w:t>Extraction à parti</w:t>
      </w:r>
      <w:r>
        <w:t>r</w:t>
      </w:r>
      <w:r w:rsidRPr="00EF6A92">
        <w:t xml:space="preserve"> de l’API web permet aussi d’extraire le nom de la localité, la province/l’état </w:t>
      </w:r>
      <w:r w:rsidR="00F304B5">
        <w:t xml:space="preserve">et </w:t>
      </w:r>
      <w:r w:rsidRPr="00EF6A92">
        <w:t xml:space="preserve">le </w:t>
      </w:r>
      <w:r w:rsidR="00F304B5" w:rsidRPr="00EF6A92">
        <w:t>pa</w:t>
      </w:r>
      <w:r w:rsidR="00F304B5">
        <w:t>i</w:t>
      </w:r>
      <w:r w:rsidR="00F304B5" w:rsidRPr="00EF6A92">
        <w:t>s</w:t>
      </w:r>
      <w:r w:rsidRPr="00EF6A92">
        <w:t xml:space="preserve"> à partir de </w:t>
      </w:r>
      <w:r w:rsidR="00F304B5" w:rsidRPr="00EF6A92">
        <w:t>cordonnée</w:t>
      </w:r>
      <w:r w:rsidRPr="00EF6A92">
        <w:t>.</w:t>
      </w:r>
    </w:p>
    <w:p w14:paraId="5A96C808" w14:textId="777FEE34" w:rsidR="00EF6A92" w:rsidRPr="00EF6A92" w:rsidRDefault="00EF6A92" w:rsidP="006F7A45">
      <w:pPr>
        <w:jc w:val="both"/>
      </w:pPr>
    </w:p>
    <w:p w14:paraId="6584CE5E" w14:textId="72EEC5C0" w:rsidR="00EF6A92" w:rsidRPr="00F304B5" w:rsidRDefault="00EF6A92" w:rsidP="006F7A45">
      <w:pPr>
        <w:jc w:val="both"/>
      </w:pPr>
      <w:r w:rsidRPr="00F304B5">
        <w:t>Replace</w:t>
      </w:r>
      <w:r w:rsidR="00F304B5" w:rsidRPr="00F304B5">
        <w:t>r seulement les valeu</w:t>
      </w:r>
      <w:r w:rsidR="00F304B5">
        <w:t>r</w:t>
      </w:r>
      <w:r w:rsidR="00F304B5" w:rsidRPr="00F304B5">
        <w:t xml:space="preserve">s vide ou à </w:t>
      </w:r>
      <w:r w:rsidRPr="00F304B5">
        <w:t xml:space="preserve">-999 </w:t>
      </w:r>
      <w:r w:rsidR="00F304B5" w:rsidRPr="00F304B5">
        <w:t>permet de n</w:t>
      </w:r>
      <w:r w:rsidR="00F304B5">
        <w:t xml:space="preserve">e pas écraser l‘information quand elle est déjà présente. </w:t>
      </w:r>
    </w:p>
    <w:p w14:paraId="32EDE8D5" w14:textId="562F19EE" w:rsidR="00EF6A92" w:rsidRPr="00351772" w:rsidRDefault="00EF6A92" w:rsidP="006F7A45">
      <w:pPr>
        <w:jc w:val="both"/>
      </w:pPr>
    </w:p>
    <w:p w14:paraId="6DEBB4E5" w14:textId="77777777" w:rsidR="00EF6A92" w:rsidRPr="00351772" w:rsidRDefault="00EF6A92" w:rsidP="00F06F3D">
      <w:pPr>
        <w:jc w:val="both"/>
        <w:rPr>
          <w:color w:val="0000FF"/>
        </w:rPr>
      </w:pPr>
    </w:p>
    <w:p w14:paraId="653D2CCB" w14:textId="77777777" w:rsidR="00EF6A92" w:rsidRPr="00351772" w:rsidRDefault="00EF6A92" w:rsidP="00F06F3D">
      <w:pPr>
        <w:jc w:val="both"/>
        <w:rPr>
          <w:szCs w:val="24"/>
        </w:rPr>
      </w:pPr>
    </w:p>
    <w:p w14:paraId="445B03DB" w14:textId="77777777" w:rsidR="00C2471D" w:rsidRPr="00351772" w:rsidRDefault="00C2471D" w:rsidP="00F06F3D">
      <w:pPr>
        <w:jc w:val="center"/>
      </w:pPr>
    </w:p>
    <w:p w14:paraId="1552D602" w14:textId="754D0A80" w:rsidR="00C2471D" w:rsidRDefault="00C2471D" w:rsidP="00EF059B">
      <w:pPr>
        <w:pStyle w:val="Titre2"/>
      </w:pPr>
      <w:bookmarkStart w:id="122" w:name="_Toc503271193"/>
      <w:r>
        <w:t>Fichier d’intrants du (GM)</w:t>
      </w:r>
      <w:bookmarkEnd w:id="122"/>
    </w:p>
    <w:p w14:paraId="2798D20E" w14:textId="77777777" w:rsidR="004607F3" w:rsidRPr="004607F3" w:rsidRDefault="004607F3" w:rsidP="004607F3"/>
    <w:p w14:paraId="2C9972DE" w14:textId="53E9C733" w:rsidR="004607F3" w:rsidRPr="009026A4" w:rsidRDefault="004607F3" w:rsidP="004607F3">
      <w:r>
        <w:t xml:space="preserve">   </w:t>
      </w:r>
      <w:r w:rsidRPr="009026A4">
        <w:t>Dans BioSIM, l</w:t>
      </w:r>
      <w:r>
        <w:t>’</w:t>
      </w:r>
      <w:r w:rsidRPr="009026A4">
        <w:t xml:space="preserve">interface </w:t>
      </w:r>
      <w:r>
        <w:t>f</w:t>
      </w:r>
      <w:r w:rsidRPr="004607F3">
        <w:t>ichier d’intrants du (GM)</w:t>
      </w:r>
      <w:r>
        <w:t xml:space="preserve"> </w:t>
      </w:r>
      <w:r w:rsidRPr="009026A4">
        <w:t>comprend deux boîtes de dialogue : l</w:t>
      </w:r>
      <w:r w:rsidR="00701185">
        <w:t xml:space="preserve">e gestionnaire de fichier </w:t>
      </w:r>
      <w:r w:rsidRPr="009026A4">
        <w:t>d</w:t>
      </w:r>
      <w:r>
        <w:t>’</w:t>
      </w:r>
      <w:r w:rsidRPr="009026A4">
        <w:t>intrants du générateur météo et les Paramètres du générate</w:t>
      </w:r>
      <w:r w:rsidR="00701185">
        <w:t>ur météo</w:t>
      </w:r>
      <w:r w:rsidRPr="009026A4">
        <w:t>.</w:t>
      </w:r>
    </w:p>
    <w:p w14:paraId="1149A2E4" w14:textId="77777777" w:rsidR="00C2471D" w:rsidRPr="00C2471D" w:rsidRDefault="00C2471D" w:rsidP="00C2471D"/>
    <w:p w14:paraId="48197FFF" w14:textId="1C056885" w:rsidR="00C2471D" w:rsidRDefault="00C2471D" w:rsidP="00E95183">
      <w:pPr>
        <w:pStyle w:val="Titre3"/>
      </w:pPr>
      <w:bookmarkStart w:id="123" w:name="_Toc348100128"/>
      <w:bookmarkStart w:id="124" w:name="_Toc503271194"/>
      <w:r w:rsidRPr="009026A4">
        <w:t xml:space="preserve">Interface de </w:t>
      </w:r>
      <w:r w:rsidR="004607F3">
        <w:t>gestionnaire des fichiers</w:t>
      </w:r>
      <w:r w:rsidRPr="009026A4">
        <w:t xml:space="preserve"> d</w:t>
      </w:r>
      <w:r>
        <w:t>’</w:t>
      </w:r>
      <w:r w:rsidRPr="009026A4">
        <w:t>intrants du générateur météo</w:t>
      </w:r>
      <w:bookmarkEnd w:id="123"/>
      <w:r w:rsidR="004607F3">
        <w:t>rologique</w:t>
      </w:r>
      <w:bookmarkEnd w:id="124"/>
    </w:p>
    <w:p w14:paraId="16B2EC1D" w14:textId="77777777" w:rsidR="004607F3" w:rsidRPr="004607F3" w:rsidRDefault="004607F3" w:rsidP="004607F3"/>
    <w:p w14:paraId="49ADF68B" w14:textId="6378E698" w:rsidR="004607F3" w:rsidRPr="009026A4" w:rsidRDefault="004607F3" w:rsidP="004607F3">
      <w:pPr>
        <w:jc w:val="both"/>
      </w:pPr>
      <w:r w:rsidRPr="009026A4">
        <w:rPr>
          <w:noProof/>
          <w:lang w:val="en-CA" w:eastAsia="en-CA"/>
        </w:rPr>
        <w:lastRenderedPageBreak/>
        <w:drawing>
          <wp:anchor distT="0" distB="0" distL="114300" distR="114300" simplePos="0" relativeHeight="251704832" behindDoc="1" locked="0" layoutInCell="1" allowOverlap="1" wp14:anchorId="08B89A89" wp14:editId="076AC80F">
            <wp:simplePos x="0" y="0"/>
            <wp:positionH relativeFrom="column">
              <wp:posOffset>3914140</wp:posOffset>
            </wp:positionH>
            <wp:positionV relativeFrom="paragraph">
              <wp:posOffset>43180</wp:posOffset>
            </wp:positionV>
            <wp:extent cx="2780665" cy="2160270"/>
            <wp:effectExtent l="0" t="0" r="635" b="0"/>
            <wp:wrapSquare wrapText="bothSides"/>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Éditeur_dintrants_du_générateur_météo(GM)"/>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2780665" cy="2160270"/>
                    </a:xfrm>
                    <a:prstGeom prst="rect">
                      <a:avLst/>
                    </a:prstGeom>
                    <a:noFill/>
                  </pic:spPr>
                </pic:pic>
              </a:graphicData>
            </a:graphic>
            <wp14:sizeRelH relativeFrom="page">
              <wp14:pctWidth>0</wp14:pctWidth>
            </wp14:sizeRelH>
            <wp14:sizeRelV relativeFrom="page">
              <wp14:pctHeight>0</wp14:pctHeight>
            </wp14:sizeRelV>
          </wp:anchor>
        </w:drawing>
      </w:r>
      <w:r w:rsidRPr="009026A4">
        <w:t>L</w:t>
      </w:r>
      <w:r>
        <w:t>e gestionnaire des fichiers</w:t>
      </w:r>
      <w:r w:rsidRPr="009026A4">
        <w:t xml:space="preserve"> d</w:t>
      </w:r>
      <w:r>
        <w:t>’</w:t>
      </w:r>
      <w:r w:rsidRPr="009026A4">
        <w:t>intrants du générateur météo</w:t>
      </w:r>
      <w:r>
        <w:t>rologique</w:t>
      </w:r>
      <w:r w:rsidRPr="009026A4">
        <w:t xml:space="preserve"> vous permet d</w:t>
      </w:r>
      <w:r>
        <w:t>’</w:t>
      </w:r>
      <w:r w:rsidRPr="009026A4">
        <w:t>ajouter, de supprimer et d</w:t>
      </w:r>
      <w:r>
        <w:t>’</w:t>
      </w:r>
      <w:r w:rsidRPr="009026A4">
        <w:t>éditer des fichiers d</w:t>
      </w:r>
      <w:r>
        <w:t>’</w:t>
      </w:r>
      <w:r w:rsidRPr="009026A4">
        <w:t>intrants météo.</w:t>
      </w:r>
    </w:p>
    <w:p w14:paraId="31D7FE2D" w14:textId="77777777" w:rsidR="004607F3" w:rsidRPr="009026A4" w:rsidRDefault="004607F3" w:rsidP="004607F3">
      <w:pPr>
        <w:jc w:val="both"/>
      </w:pPr>
    </w:p>
    <w:p w14:paraId="463EC95B" w14:textId="77777777" w:rsidR="004607F3" w:rsidRPr="009026A4" w:rsidRDefault="004607F3" w:rsidP="004607F3">
      <w:pPr>
        <w:jc w:val="both"/>
      </w:pPr>
      <w:r w:rsidRPr="009026A4">
        <w:rPr>
          <w:noProof/>
          <w:lang w:val="en-CA" w:eastAsia="en-CA"/>
        </w:rPr>
        <w:drawing>
          <wp:inline distT="0" distB="0" distL="0" distR="0" wp14:anchorId="7067BAB5" wp14:editId="5672A691">
            <wp:extent cx="161925" cy="133350"/>
            <wp:effectExtent l="0" t="0" r="0" b="0"/>
            <wp:docPr id="101" name="Picture 101"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_"/>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Nouveau : Crée un nouveau fichier d</w:t>
      </w:r>
      <w:r>
        <w:t>’</w:t>
      </w:r>
      <w:r w:rsidRPr="009026A4">
        <w:t>intrants météo, qui commence par les valeurs des paramètres par défaut que vous pouvez ensuite éditer dans la boîte de dialogue Paramètres du générateur météo (GM).</w:t>
      </w:r>
    </w:p>
    <w:p w14:paraId="71BF8D0F" w14:textId="77777777" w:rsidR="004607F3" w:rsidRPr="009026A4" w:rsidRDefault="004607F3" w:rsidP="004607F3">
      <w:pPr>
        <w:jc w:val="both"/>
      </w:pPr>
    </w:p>
    <w:p w14:paraId="5C9372F5" w14:textId="77777777" w:rsidR="004607F3" w:rsidRPr="009026A4" w:rsidRDefault="004607F3" w:rsidP="004607F3">
      <w:pPr>
        <w:jc w:val="both"/>
      </w:pPr>
      <w:r w:rsidRPr="009026A4">
        <w:rPr>
          <w:noProof/>
          <w:lang w:val="en-CA" w:eastAsia="en-CA"/>
        </w:rPr>
        <w:drawing>
          <wp:inline distT="0" distB="0" distL="0" distR="0" wp14:anchorId="076CE969" wp14:editId="784327B9">
            <wp:extent cx="161925" cy="133350"/>
            <wp:effectExtent l="0" t="0" r="0" b="0"/>
            <wp:docPr id="102" name="Picture 102"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lete_ic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Supprimer : Supprime le fichier d</w:t>
      </w:r>
      <w:r>
        <w:t>’</w:t>
      </w:r>
      <w:r w:rsidRPr="009026A4">
        <w:t>intrants météo sélectionné.</w:t>
      </w:r>
    </w:p>
    <w:p w14:paraId="1FADFA3F" w14:textId="77777777" w:rsidR="004607F3" w:rsidRPr="009026A4" w:rsidRDefault="004607F3" w:rsidP="004607F3">
      <w:pPr>
        <w:jc w:val="both"/>
      </w:pPr>
    </w:p>
    <w:p w14:paraId="7066032C" w14:textId="77777777" w:rsidR="004607F3" w:rsidRPr="009026A4" w:rsidRDefault="004607F3" w:rsidP="004607F3">
      <w:pPr>
        <w:jc w:val="both"/>
      </w:pPr>
      <w:r w:rsidRPr="009026A4">
        <w:rPr>
          <w:noProof/>
          <w:lang w:val="en-CA" w:eastAsia="en-CA"/>
        </w:rPr>
        <w:drawing>
          <wp:inline distT="0" distB="0" distL="0" distR="0" wp14:anchorId="4357E875" wp14:editId="1E7D9AE9">
            <wp:extent cx="161925" cy="133350"/>
            <wp:effectExtent l="0" t="0" r="0" b="0"/>
            <wp:docPr id="103" name="Picture 10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d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Éditer : Envoie le fichier d</w:t>
      </w:r>
      <w:r>
        <w:t>’</w:t>
      </w:r>
      <w:r w:rsidRPr="009026A4">
        <w:t>intrants météo sélectionné à un éditeur de texte.</w:t>
      </w:r>
    </w:p>
    <w:p w14:paraId="1494A958" w14:textId="77777777" w:rsidR="004607F3" w:rsidRPr="009026A4" w:rsidRDefault="004607F3" w:rsidP="004607F3">
      <w:pPr>
        <w:jc w:val="both"/>
      </w:pPr>
    </w:p>
    <w:p w14:paraId="26316046" w14:textId="77777777" w:rsidR="004607F3" w:rsidRPr="009026A4" w:rsidRDefault="004607F3" w:rsidP="004607F3">
      <w:pPr>
        <w:jc w:val="both"/>
      </w:pPr>
      <w:r w:rsidRPr="009026A4">
        <w:rPr>
          <w:noProof/>
          <w:lang w:val="en-CA" w:eastAsia="en-CA"/>
        </w:rPr>
        <w:drawing>
          <wp:inline distT="0" distB="0" distL="0" distR="0" wp14:anchorId="53AC9E48" wp14:editId="20410E7E">
            <wp:extent cx="161925" cy="133350"/>
            <wp:effectExtent l="0" t="0" r="0" b="0"/>
            <wp:docPr id="104" name="Picture 104"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opy_ic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Copier : Copie le fichier d</w:t>
      </w:r>
      <w:r>
        <w:t>’</w:t>
      </w:r>
      <w:r w:rsidRPr="009026A4">
        <w:t>intrants météo sélectionné.</w:t>
      </w:r>
    </w:p>
    <w:p w14:paraId="4F4725F6" w14:textId="77777777" w:rsidR="004607F3" w:rsidRPr="009026A4" w:rsidRDefault="004607F3" w:rsidP="004607F3">
      <w:pPr>
        <w:jc w:val="both"/>
      </w:pPr>
    </w:p>
    <w:p w14:paraId="7788219C" w14:textId="77777777" w:rsidR="004607F3" w:rsidRPr="009026A4" w:rsidRDefault="004607F3" w:rsidP="004607F3">
      <w:pPr>
        <w:jc w:val="both"/>
      </w:pPr>
      <w:r w:rsidRPr="009026A4">
        <w:rPr>
          <w:noProof/>
          <w:lang w:val="en-CA" w:eastAsia="en-CA"/>
        </w:rPr>
        <w:drawing>
          <wp:inline distT="0" distB="0" distL="0" distR="0" wp14:anchorId="7AD5C58C" wp14:editId="76087A87">
            <wp:extent cx="161925" cy="133350"/>
            <wp:effectExtent l="0" t="0" r="0" b="0"/>
            <wp:docPr id="105" name="Picture 105" descr="Set_as_defaul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et_as_default_ico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Assigner comme défaut : Remplace les valeurs courantes des paramètres par défaut du modèle par les valeurs actuellement indiquées dans les champs de la boîte de dialogue Paramètres du générateur météo (GM) (qui deviendront les nouveaux paramètres par défaut utilisés chaque fois que vous sélectionnez ce modèle).</w:t>
      </w:r>
    </w:p>
    <w:p w14:paraId="3C7E564F" w14:textId="77777777" w:rsidR="004607F3" w:rsidRPr="009026A4" w:rsidRDefault="004607F3" w:rsidP="004607F3">
      <w:pPr>
        <w:jc w:val="both"/>
      </w:pPr>
    </w:p>
    <w:p w14:paraId="55C1D942" w14:textId="77777777" w:rsidR="004607F3" w:rsidRPr="009026A4" w:rsidRDefault="004607F3" w:rsidP="004607F3">
      <w:pPr>
        <w:jc w:val="both"/>
      </w:pPr>
      <w:r w:rsidRPr="009026A4">
        <w:rPr>
          <w:b/>
        </w:rPr>
        <w:t>Touche F2 </w:t>
      </w:r>
      <w:r w:rsidRPr="009026A4">
        <w:t>: Vous permet de renommer le fichier d</w:t>
      </w:r>
      <w:r>
        <w:t>’</w:t>
      </w:r>
      <w:r w:rsidRPr="009026A4">
        <w:t>intrants météo sélectionné.</w:t>
      </w:r>
    </w:p>
    <w:p w14:paraId="15503979" w14:textId="77777777" w:rsidR="00C2471D" w:rsidRPr="009026A4" w:rsidRDefault="00C2471D" w:rsidP="00C2471D"/>
    <w:p w14:paraId="41B996A5" w14:textId="0BBEF8EC" w:rsidR="00C2471D" w:rsidRDefault="00C2471D" w:rsidP="00E95183">
      <w:pPr>
        <w:pStyle w:val="Titre3"/>
      </w:pPr>
      <w:bookmarkStart w:id="125" w:name="_Toc348100129"/>
      <w:bookmarkStart w:id="126" w:name="_Toc503271195"/>
      <w:r w:rsidRPr="009026A4">
        <w:t>Interface des Paramètres du générateur météo (GM)</w:t>
      </w:r>
      <w:bookmarkEnd w:id="125"/>
      <w:bookmarkEnd w:id="126"/>
    </w:p>
    <w:p w14:paraId="386039D8" w14:textId="3B4BFA3A" w:rsidR="00E12289" w:rsidRDefault="00AB196C" w:rsidP="00E12289">
      <w:r w:rsidRPr="00AB196C">
        <w:rPr>
          <w:noProof/>
        </w:rPr>
        <w:drawing>
          <wp:anchor distT="0" distB="0" distL="114300" distR="114300" simplePos="0" relativeHeight="251721216" behindDoc="0" locked="0" layoutInCell="1" allowOverlap="1" wp14:anchorId="0A0AE53D" wp14:editId="733E5796">
            <wp:simplePos x="0" y="0"/>
            <wp:positionH relativeFrom="column">
              <wp:posOffset>2954071</wp:posOffset>
            </wp:positionH>
            <wp:positionV relativeFrom="paragraph">
              <wp:posOffset>175260</wp:posOffset>
            </wp:positionV>
            <wp:extent cx="3185288" cy="3064136"/>
            <wp:effectExtent l="0" t="0" r="0" b="3175"/>
            <wp:wrapSquare wrapText="bothSides"/>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185288" cy="3064136"/>
                    </a:xfrm>
                    <a:prstGeom prst="rect">
                      <a:avLst/>
                    </a:prstGeom>
                  </pic:spPr>
                </pic:pic>
              </a:graphicData>
            </a:graphic>
          </wp:anchor>
        </w:drawing>
      </w:r>
    </w:p>
    <w:p w14:paraId="0A793005" w14:textId="33576860" w:rsidR="00E12289" w:rsidRDefault="00334DBD" w:rsidP="00E12289">
      <w:r w:rsidRPr="00334DBD">
        <w:rPr>
          <w:b/>
        </w:rPr>
        <w:t>Source des données</w:t>
      </w:r>
      <w:r w:rsidR="00ED1886" w:rsidRPr="00ED1886">
        <w:t xml:space="preserve"> </w:t>
      </w:r>
      <w:r w:rsidR="00ED1886">
        <w:t>(liste déroulante)</w:t>
      </w:r>
      <w:r>
        <w:t>:</w:t>
      </w:r>
      <w:r w:rsidR="00ED1886">
        <w:t xml:space="preserve"> permet de définir l</w:t>
      </w:r>
      <w:r w:rsidR="00A002B1">
        <w:t>a</w:t>
      </w:r>
      <w:r w:rsidR="00ED1886">
        <w:t xml:space="preserve"> </w:t>
      </w:r>
      <w:r w:rsidR="00A002B1">
        <w:t>source</w:t>
      </w:r>
      <w:r w:rsidR="00ED1886">
        <w:t xml:space="preserve"> de</w:t>
      </w:r>
      <w:r w:rsidR="00A002B1">
        <w:t>s</w:t>
      </w:r>
      <w:r w:rsidR="00ED1886">
        <w:t xml:space="preserve"> données utilisé par le générateur météorologique, soit à partir</w:t>
      </w:r>
      <w:r w:rsidR="00A002B1">
        <w:t xml:space="preserve"> normales mensuelles (désagrégation)</w:t>
      </w:r>
      <w:r w:rsidR="00ED1886">
        <w:t xml:space="preserve"> </w:t>
      </w:r>
      <w:r w:rsidR="00A002B1">
        <w:t>ou bien à partir d’observations.</w:t>
      </w:r>
      <w:r w:rsidR="00ED1886">
        <w:t xml:space="preserve"> </w:t>
      </w:r>
    </w:p>
    <w:p w14:paraId="082A32DA" w14:textId="6ACE3696" w:rsidR="00C74A62" w:rsidRDefault="00C74A62" w:rsidP="00E12289"/>
    <w:p w14:paraId="7B7479CB" w14:textId="74053D5C" w:rsidR="00334DBD" w:rsidRDefault="00334DBD" w:rsidP="00E12289">
      <w:r w:rsidRPr="00334DBD">
        <w:rPr>
          <w:b/>
        </w:rPr>
        <w:t>Type de données générées</w:t>
      </w:r>
      <w:r>
        <w:t> </w:t>
      </w:r>
      <w:r w:rsidR="00A002B1">
        <w:t>(liste déroulante)</w:t>
      </w:r>
      <w:r>
        <w:t>:</w:t>
      </w:r>
      <w:r w:rsidR="00A002B1">
        <w:t xml:space="preserve"> permet pour choisir le type des données a générées par le générateur météorologique, soit des données quotidiennes ou horaires.  </w:t>
      </w:r>
    </w:p>
    <w:p w14:paraId="7B3B962B" w14:textId="640AD62E" w:rsidR="00C74A62" w:rsidRDefault="00C74A62" w:rsidP="00E12289">
      <w:pPr>
        <w:rPr>
          <w:b/>
        </w:rPr>
      </w:pPr>
    </w:p>
    <w:p w14:paraId="508AFE9A" w14:textId="4334B958" w:rsidR="00C74A62" w:rsidRDefault="00334DBD" w:rsidP="00193D8E">
      <w:r w:rsidRPr="00334DBD">
        <w:rPr>
          <w:b/>
        </w:rPr>
        <w:t>Variables générées</w:t>
      </w:r>
      <w:r w:rsidR="00193D8E">
        <w:t> : permet de choisir les variables climatiques à générées par le générateur météorologique</w:t>
      </w:r>
      <w:r w:rsidR="00701185">
        <w:t xml:space="preserve">. Quand l’objectif est d’exécuter un modèle, on peut retrouver les variables </w:t>
      </w:r>
      <w:r w:rsidR="00F819DF">
        <w:t>en</w:t>
      </w:r>
      <w:r w:rsidR="00193D8E">
        <w:t xml:space="preserve"> </w:t>
      </w:r>
      <w:r w:rsidR="00193D8E">
        <w:rPr>
          <w:rStyle w:val="Hyperlien"/>
          <w:color w:val="000000"/>
          <w:u w:val="none"/>
        </w:rPr>
        <w:t>c</w:t>
      </w:r>
      <w:r w:rsidR="00F819DF">
        <w:rPr>
          <w:rStyle w:val="Hyperlien"/>
          <w:color w:val="000000"/>
          <w:u w:val="none"/>
        </w:rPr>
        <w:t>liquant</w:t>
      </w:r>
      <w:r w:rsidR="00193D8E">
        <w:rPr>
          <w:rStyle w:val="Hyperlien"/>
          <w:color w:val="000000"/>
          <w:u w:val="none"/>
        </w:rPr>
        <w:t xml:space="preserve"> sur le bouton (…) </w:t>
      </w:r>
      <w:r w:rsidR="00701185">
        <w:rPr>
          <w:rStyle w:val="Hyperlien"/>
          <w:color w:val="000000"/>
          <w:u w:val="none"/>
        </w:rPr>
        <w:t xml:space="preserve">et </w:t>
      </w:r>
      <w:r w:rsidR="00600FCD" w:rsidRPr="00600FCD">
        <w:rPr>
          <w:rStyle w:val="Hyperlien"/>
          <w:b/>
          <w:color w:val="000000"/>
          <w:u w:val="none"/>
        </w:rPr>
        <w:t xml:space="preserve">Sélectionner les variables climatiques à partir d’un modèle </w:t>
      </w:r>
      <w:r w:rsidR="00600FCD">
        <w:t>(liste déroulante), il est toujours possible d’ajouter d’autre</w:t>
      </w:r>
      <w:r w:rsidR="00701185">
        <w:t>s</w:t>
      </w:r>
      <w:r w:rsidR="00600FCD">
        <w:t xml:space="preserve"> variable</w:t>
      </w:r>
      <w:r w:rsidR="00701185">
        <w:t>s</w:t>
      </w:r>
      <w:r w:rsidR="00600FCD">
        <w:t xml:space="preserve"> </w:t>
      </w:r>
      <w:r w:rsidR="00F819DF">
        <w:t>e</w:t>
      </w:r>
      <w:r w:rsidR="00600FCD">
        <w:t>n coch</w:t>
      </w:r>
      <w:r w:rsidR="00F819DF">
        <w:t>ant</w:t>
      </w:r>
      <w:r w:rsidR="00600FCD">
        <w:t xml:space="preserve"> le case </w:t>
      </w:r>
      <w:r w:rsidR="00600FCD" w:rsidRPr="009026A4">
        <w:rPr>
          <w:noProof/>
          <w:lang w:val="en-CA" w:eastAsia="en-CA"/>
        </w:rPr>
        <w:drawing>
          <wp:inline distT="0" distB="0" distL="0" distR="0" wp14:anchorId="475C2676" wp14:editId="353C4972">
            <wp:extent cx="133350" cy="133350"/>
            <wp:effectExtent l="0" t="0" r="0" b="0"/>
            <wp:docPr id="415" name="Picture 415"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ch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600FCD">
        <w:t xml:space="preserve">  </w:t>
      </w:r>
      <w:r w:rsidR="00193D8E">
        <w:rPr>
          <w:rStyle w:val="Hyperlien"/>
          <w:color w:val="000000"/>
          <w:u w:val="none"/>
        </w:rPr>
        <w:t xml:space="preserve">.  </w:t>
      </w:r>
    </w:p>
    <w:p w14:paraId="582849B1" w14:textId="14059E96" w:rsidR="00334DBD" w:rsidRPr="00E12289" w:rsidRDefault="00334DBD" w:rsidP="00E12289"/>
    <w:p w14:paraId="02FF05C5" w14:textId="6FFD66F5" w:rsidR="00AB196C" w:rsidRDefault="00AB196C" w:rsidP="00E12289">
      <w:pPr>
        <w:jc w:val="both"/>
      </w:pPr>
      <w:r>
        <w:rPr>
          <w:noProof/>
          <w:snapToGrid/>
        </w:rPr>
        <w:lastRenderedPageBreak/>
        <w:drawing>
          <wp:anchor distT="0" distB="0" distL="114300" distR="114300" simplePos="0" relativeHeight="251722240" behindDoc="0" locked="0" layoutInCell="1" allowOverlap="1" wp14:anchorId="16D59F99" wp14:editId="4A00B2D1">
            <wp:simplePos x="0" y="0"/>
            <wp:positionH relativeFrom="column">
              <wp:posOffset>1506296</wp:posOffset>
            </wp:positionH>
            <wp:positionV relativeFrom="paragraph">
              <wp:posOffset>0</wp:posOffset>
            </wp:positionV>
            <wp:extent cx="4665041" cy="1585988"/>
            <wp:effectExtent l="0" t="0" r="2540" b="0"/>
            <wp:wrapSquare wrapText="bothSides"/>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665041" cy="1585988"/>
                    </a:xfrm>
                    <a:prstGeom prst="rect">
                      <a:avLst/>
                    </a:prstGeom>
                  </pic:spPr>
                </pic:pic>
              </a:graphicData>
            </a:graphic>
          </wp:anchor>
        </w:drawing>
      </w:r>
      <w:r w:rsidRPr="00EB43E5">
        <w:t xml:space="preserve"> </w:t>
      </w:r>
      <w:r w:rsidRPr="00EB43E5">
        <w:rPr>
          <w:b/>
          <w:bCs/>
        </w:rPr>
        <w:t>Télécharger météo</w:t>
      </w:r>
      <w:r w:rsidRPr="00EB43E5">
        <w:t xml:space="preserve"> : </w:t>
      </w:r>
      <w:r w:rsidR="00EB43E5" w:rsidRPr="00EB43E5">
        <w:t>Permet de télécharger et de dézipper à la vol</w:t>
      </w:r>
      <w:r w:rsidR="00F56BD0">
        <w:t>é</w:t>
      </w:r>
      <w:r w:rsidR="00EB43E5" w:rsidRPr="00EB43E5">
        <w:t xml:space="preserve"> de Nouvelles bases de donn</w:t>
      </w:r>
      <w:r w:rsidR="00EB43E5">
        <w:t>ées d’un répertoire FTP vers un répertoire locale. L</w:t>
      </w:r>
      <w:r w:rsidR="00EB43E5" w:rsidRPr="00EB43E5">
        <w:t>a base de données sera écrasée si elle existe déjà.</w:t>
      </w:r>
    </w:p>
    <w:p w14:paraId="0724A9CA" w14:textId="4CEB843F" w:rsidR="00EB43E5" w:rsidRDefault="00EB43E5" w:rsidP="00E12289">
      <w:pPr>
        <w:jc w:val="both"/>
      </w:pPr>
    </w:p>
    <w:p w14:paraId="023D550F" w14:textId="7CED87D0" w:rsidR="00EB43E5" w:rsidRDefault="00EB43E5" w:rsidP="00E12289">
      <w:pPr>
        <w:jc w:val="both"/>
      </w:pPr>
      <w:r w:rsidRPr="00EB43E5">
        <w:rPr>
          <w:b/>
          <w:bCs/>
        </w:rPr>
        <w:t>Type météo</w:t>
      </w:r>
      <w:r>
        <w:t> : permet de choisir entre Horaire, Quotidien, Normales (passées), Normales (actuelles), Normales (futures) et grille.</w:t>
      </w:r>
    </w:p>
    <w:p w14:paraId="3F803950" w14:textId="0FF4E8B6" w:rsidR="00EB43E5" w:rsidRDefault="00EB43E5" w:rsidP="00E12289">
      <w:pPr>
        <w:jc w:val="both"/>
      </w:pPr>
      <w:r w:rsidRPr="00EB43E5">
        <w:rPr>
          <w:b/>
          <w:bCs/>
        </w:rPr>
        <w:t>Fichier FTP</w:t>
      </w:r>
      <w:r>
        <w:t> : sélectionner la base de données selon l’endroit et la période.</w:t>
      </w:r>
    </w:p>
    <w:p w14:paraId="419058F9" w14:textId="1FE68510" w:rsidR="00EB43E5" w:rsidRPr="00EB43E5" w:rsidRDefault="00EB43E5" w:rsidP="00E12289">
      <w:pPr>
        <w:jc w:val="both"/>
      </w:pPr>
      <w:r w:rsidRPr="00EB43E5">
        <w:rPr>
          <w:b/>
          <w:bCs/>
        </w:rPr>
        <w:t>Répertoire locale</w:t>
      </w:r>
      <w:r>
        <w:t> : sélectionner dans quel répertoire dézipper la base de données.</w:t>
      </w:r>
    </w:p>
    <w:p w14:paraId="6C61389D" w14:textId="77777777" w:rsidR="00AB196C" w:rsidRPr="00EB43E5" w:rsidRDefault="00AB196C" w:rsidP="00E12289">
      <w:pPr>
        <w:jc w:val="both"/>
        <w:rPr>
          <w:b/>
        </w:rPr>
      </w:pPr>
    </w:p>
    <w:p w14:paraId="76B43150" w14:textId="77777777" w:rsidR="00AB196C" w:rsidRPr="00EB43E5" w:rsidRDefault="00AB196C" w:rsidP="00E12289">
      <w:pPr>
        <w:jc w:val="both"/>
        <w:rPr>
          <w:b/>
        </w:rPr>
      </w:pPr>
    </w:p>
    <w:p w14:paraId="0FCD26DD" w14:textId="225374CA" w:rsidR="00E12289" w:rsidRDefault="00AC18F9" w:rsidP="00E12289">
      <w:pPr>
        <w:jc w:val="both"/>
      </w:pPr>
      <w:r w:rsidRPr="00D66C4A">
        <w:rPr>
          <w:b/>
        </w:rPr>
        <w:t>Normales</w:t>
      </w:r>
      <w:r w:rsidR="00E12289" w:rsidRPr="009026A4">
        <w:t> : Lance des simulations qui utilisent comme intrants les données météorologiques désagrégées provenant des stations de la base de données normales (</w:t>
      </w:r>
      <w:r w:rsidR="00BF62BD">
        <w:t xml:space="preserve">Source </w:t>
      </w:r>
      <w:r w:rsidR="00BF62BD" w:rsidRPr="00BF62BD">
        <w:rPr>
          <w:i/>
        </w:rPr>
        <w:t>à partir de</w:t>
      </w:r>
      <w:r w:rsidR="00BF62BD">
        <w:t xml:space="preserve"> </w:t>
      </w:r>
      <w:r w:rsidR="00E12289" w:rsidRPr="009026A4">
        <w:rPr>
          <w:i/>
        </w:rPr>
        <w:t>normales</w:t>
      </w:r>
      <w:r w:rsidR="00BF62BD">
        <w:rPr>
          <w:i/>
        </w:rPr>
        <w:t xml:space="preserve"> mensuelles</w:t>
      </w:r>
      <w:r w:rsidR="00E12289" w:rsidRPr="009026A4">
        <w:t>).</w:t>
      </w:r>
    </w:p>
    <w:p w14:paraId="41552BDF" w14:textId="30751C1D" w:rsidR="00193D8E" w:rsidRDefault="00193D8E" w:rsidP="00E12289">
      <w:pPr>
        <w:jc w:val="both"/>
      </w:pPr>
      <w:r w:rsidRPr="00193D8E">
        <w:t>Les Données normales sont toujours employées pour combler les valeurs manquantes (ou faire des prévisions).</w:t>
      </w:r>
    </w:p>
    <w:p w14:paraId="5DBBB184" w14:textId="2498AC71" w:rsidR="00C74A62" w:rsidRDefault="00C74A62" w:rsidP="00E12289">
      <w:pPr>
        <w:jc w:val="both"/>
      </w:pPr>
    </w:p>
    <w:p w14:paraId="62BD6F50" w14:textId="57CC8BFD" w:rsidR="00E12289" w:rsidRPr="009026A4" w:rsidRDefault="00BF62BD" w:rsidP="00E12289">
      <w:pPr>
        <w:jc w:val="both"/>
        <w:rPr>
          <w:bCs/>
        </w:rPr>
      </w:pPr>
      <w:r>
        <w:rPr>
          <w:b/>
        </w:rPr>
        <w:t>Observations</w:t>
      </w:r>
      <w:r w:rsidR="00E12289" w:rsidRPr="009026A4">
        <w:t> :</w:t>
      </w:r>
      <w:r w:rsidR="00E12289" w:rsidRPr="009026A4">
        <w:rPr>
          <w:b/>
        </w:rPr>
        <w:t xml:space="preserve"> </w:t>
      </w:r>
      <w:r w:rsidR="00E12289" w:rsidRPr="009026A4">
        <w:t>Effectue des simulations en utilisant comme intrants les données météorologiques provenant des stations de la base de données quotidiennes (</w:t>
      </w:r>
      <w:r>
        <w:t>source</w:t>
      </w:r>
      <w:r w:rsidR="00E12289" w:rsidRPr="009026A4">
        <w:t xml:space="preserve"> </w:t>
      </w:r>
      <w:r>
        <w:rPr>
          <w:i/>
        </w:rPr>
        <w:t>à partir d’observations</w:t>
      </w:r>
      <w:r w:rsidR="00E12289" w:rsidRPr="009026A4">
        <w:t>).</w:t>
      </w:r>
    </w:p>
    <w:p w14:paraId="4C589D5D" w14:textId="209D3068" w:rsidR="00E12289" w:rsidRDefault="00E12289" w:rsidP="00E12289">
      <w:pPr>
        <w:jc w:val="both"/>
        <w:rPr>
          <w:bCs/>
        </w:rPr>
      </w:pPr>
    </w:p>
    <w:p w14:paraId="4956C0AD" w14:textId="77777777" w:rsidR="00E12289" w:rsidRPr="009026A4" w:rsidRDefault="00E12289" w:rsidP="00E12289">
      <w:pPr>
        <w:jc w:val="both"/>
        <w:rPr>
          <w:bCs/>
        </w:rPr>
      </w:pPr>
    </w:p>
    <w:p w14:paraId="7E99D1A6" w14:textId="5B99ECFE" w:rsidR="00E12289" w:rsidRPr="009026A4" w:rsidRDefault="00E12289" w:rsidP="00E12289">
      <w:pPr>
        <w:jc w:val="both"/>
      </w:pPr>
      <w:r w:rsidRPr="009026A4">
        <w:rPr>
          <w:b/>
        </w:rPr>
        <w:t>Nom de la base de données</w:t>
      </w:r>
      <w:r>
        <w:t xml:space="preserve"> (liste déroulante </w:t>
      </w:r>
      <w:r w:rsidRPr="009026A4">
        <w:t>à la droite</w:t>
      </w:r>
      <w:r>
        <w:t xml:space="preserve"> de chaque type de </w:t>
      </w:r>
      <w:r w:rsidR="00ED1886">
        <w:t>données)</w:t>
      </w:r>
      <w:r w:rsidRPr="009026A4">
        <w:t xml:space="preserve"> : Ce bouton vous permet de sélectionner la base de données </w:t>
      </w:r>
      <w:r>
        <w:t>pour chaque type de données (Normales, Quotidiennes, Horaire ou Gribs) qui sera utilisée pour dans</w:t>
      </w:r>
      <w:r w:rsidRPr="009026A4">
        <w:t xml:space="preserve"> simulation.</w:t>
      </w:r>
      <w:r w:rsidR="00193D8E">
        <w:t xml:space="preserve"> </w:t>
      </w:r>
    </w:p>
    <w:p w14:paraId="6E0CB77A" w14:textId="77777777" w:rsidR="00E12289" w:rsidRPr="009026A4" w:rsidRDefault="00E12289" w:rsidP="00E12289">
      <w:pPr>
        <w:jc w:val="both"/>
      </w:pPr>
    </w:p>
    <w:p w14:paraId="78E7ABFE" w14:textId="126421E9" w:rsidR="00E12289" w:rsidRPr="009026A4" w:rsidRDefault="00E12289" w:rsidP="00E12289">
      <w:pPr>
        <w:jc w:val="both"/>
      </w:pPr>
      <w:r w:rsidRPr="009026A4">
        <w:rPr>
          <w:noProof/>
          <w:lang w:val="en-CA" w:eastAsia="en-CA"/>
        </w:rPr>
        <w:drawing>
          <wp:inline distT="0" distB="0" distL="0" distR="0" wp14:anchorId="30F2789C" wp14:editId="6109B450">
            <wp:extent cx="161925" cy="133350"/>
            <wp:effectExtent l="0" t="0" r="0" b="0"/>
            <wp:docPr id="107" name="Picture 107" descr="Link_A_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Link_A_Databas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w:t>
      </w:r>
      <w:r w:rsidRPr="009026A4">
        <w:rPr>
          <w:b/>
        </w:rPr>
        <w:t>Lier une base de données</w:t>
      </w:r>
      <w:r w:rsidRPr="009026A4">
        <w:t>: Ajoute des chemins d</w:t>
      </w:r>
      <w:r>
        <w:t>’</w:t>
      </w:r>
      <w:r w:rsidRPr="009026A4">
        <w:t xml:space="preserve">accès vers les </w:t>
      </w:r>
      <w:r w:rsidRPr="009026A4">
        <w:rPr>
          <w:i/>
        </w:rPr>
        <w:t xml:space="preserve">Bases de données </w:t>
      </w:r>
      <w:r w:rsidRPr="009026A4">
        <w:t>pour la liste des chemins liés, ce qui rend disponibles ces bases de données dans la liste déroulante.</w:t>
      </w:r>
    </w:p>
    <w:p w14:paraId="6ABE2608" w14:textId="77777777" w:rsidR="00E12289" w:rsidRPr="009026A4" w:rsidRDefault="00E12289" w:rsidP="00E12289">
      <w:pPr>
        <w:jc w:val="both"/>
        <w:rPr>
          <w:b/>
          <w:bCs/>
        </w:rPr>
      </w:pPr>
    </w:p>
    <w:p w14:paraId="1BC5FD5D" w14:textId="41C2DBD0" w:rsidR="00E12289" w:rsidRPr="009026A4" w:rsidRDefault="00E12289" w:rsidP="00E12289">
      <w:pPr>
        <w:jc w:val="both"/>
      </w:pPr>
      <w:r w:rsidRPr="009026A4">
        <w:t>Champ</w:t>
      </w:r>
      <w:r w:rsidRPr="009026A4">
        <w:rPr>
          <w:b/>
        </w:rPr>
        <w:t xml:space="preserve"> Nb. </w:t>
      </w:r>
      <w:r w:rsidR="00D66C4A">
        <w:rPr>
          <w:b/>
        </w:rPr>
        <w:t>Voisins</w:t>
      </w:r>
      <w:r w:rsidRPr="009026A4">
        <w:t> :</w:t>
      </w:r>
      <w:r w:rsidRPr="009026A4">
        <w:rPr>
          <w:b/>
        </w:rPr>
        <w:t xml:space="preserve"> </w:t>
      </w:r>
      <w:r w:rsidRPr="009026A4">
        <w:t xml:space="preserve">Nombre de stations les plus proches </w:t>
      </w:r>
      <w:r w:rsidR="00BF62BD">
        <w:t xml:space="preserve">qui seront sélectionnées </w:t>
      </w:r>
      <w:r w:rsidRPr="009026A4">
        <w:t xml:space="preserve">dans la base de données </w:t>
      </w:r>
      <w:r w:rsidR="00BF62BD">
        <w:t xml:space="preserve">pour </w:t>
      </w:r>
      <w:r w:rsidRPr="009026A4">
        <w:t>chaque emplacement de simulation.</w:t>
      </w:r>
    </w:p>
    <w:p w14:paraId="1595A750" w14:textId="77777777" w:rsidR="00E12289" w:rsidRPr="009026A4" w:rsidRDefault="00E12289" w:rsidP="00E12289">
      <w:pPr>
        <w:tabs>
          <w:tab w:val="left" w:pos="2212"/>
        </w:tabs>
        <w:jc w:val="both"/>
        <w:rPr>
          <w:bCs/>
        </w:rPr>
      </w:pPr>
    </w:p>
    <w:p w14:paraId="29406954" w14:textId="03D8C44C" w:rsidR="00E12289" w:rsidRPr="009026A4" w:rsidRDefault="00E12289" w:rsidP="00E12289">
      <w:pPr>
        <w:jc w:val="both"/>
      </w:pPr>
      <w:r w:rsidRPr="009026A4">
        <w:t>Champ</w:t>
      </w:r>
      <w:r w:rsidRPr="009026A4">
        <w:rPr>
          <w:b/>
        </w:rPr>
        <w:t xml:space="preserve"> Nombre d</w:t>
      </w:r>
      <w:r>
        <w:rPr>
          <w:b/>
        </w:rPr>
        <w:t>’</w:t>
      </w:r>
      <w:r w:rsidRPr="009026A4">
        <w:rPr>
          <w:b/>
        </w:rPr>
        <w:t>années</w:t>
      </w:r>
      <w:r w:rsidRPr="009026A4">
        <w:t xml:space="preserve"> : Ce champ est activé quand vous sélectionnez le mode </w:t>
      </w:r>
      <w:r w:rsidR="00BF62BD">
        <w:rPr>
          <w:i/>
        </w:rPr>
        <w:t xml:space="preserve">à partir de </w:t>
      </w:r>
      <w:r w:rsidRPr="009026A4">
        <w:rPr>
          <w:i/>
        </w:rPr>
        <w:t>normales</w:t>
      </w:r>
      <w:r w:rsidR="00BF62BD">
        <w:rPr>
          <w:i/>
        </w:rPr>
        <w:t xml:space="preserve"> mensuelles</w:t>
      </w:r>
      <w:r w:rsidRPr="009026A4">
        <w:t>, car certains modèles requièrent plus d</w:t>
      </w:r>
      <w:r>
        <w:t>’</w:t>
      </w:r>
      <w:r w:rsidRPr="009026A4">
        <w:t>une année de données météorologiques. Ce champ vous permet d</w:t>
      </w:r>
      <w:r>
        <w:t>’</w:t>
      </w:r>
      <w:r w:rsidRPr="009026A4">
        <w:t>indiquer le nombre d</w:t>
      </w:r>
      <w:r>
        <w:t>’</w:t>
      </w:r>
      <w:r w:rsidRPr="009026A4">
        <w:t>années pour lesquelles vous voulez exécuter la simulation. Prenez note que les données météorologiques sont générées de façon aléatoire à partir de données normales.</w:t>
      </w:r>
    </w:p>
    <w:p w14:paraId="180F1EAD" w14:textId="3F76755B" w:rsidR="00E12289" w:rsidRPr="00E12289" w:rsidRDefault="00E12289" w:rsidP="00E12289">
      <w:pPr>
        <w:tabs>
          <w:tab w:val="left" w:pos="2212"/>
        </w:tabs>
        <w:jc w:val="both"/>
        <w:rPr>
          <w:bCs/>
        </w:rPr>
      </w:pPr>
      <w:r w:rsidRPr="009026A4">
        <w:tab/>
      </w:r>
    </w:p>
    <w:p w14:paraId="17189503" w14:textId="75D233F5" w:rsidR="00E12289" w:rsidRPr="009026A4" w:rsidRDefault="00E12289" w:rsidP="00E12289">
      <w:pPr>
        <w:jc w:val="both"/>
      </w:pPr>
      <w:r w:rsidRPr="009026A4">
        <w:t>Champs</w:t>
      </w:r>
      <w:r w:rsidRPr="009026A4">
        <w:rPr>
          <w:b/>
        </w:rPr>
        <w:t xml:space="preserve"> Première année</w:t>
      </w:r>
      <w:r w:rsidRPr="009026A4">
        <w:t xml:space="preserve"> et</w:t>
      </w:r>
      <w:r w:rsidRPr="009026A4">
        <w:rPr>
          <w:b/>
        </w:rPr>
        <w:t xml:space="preserve"> Dernière année</w:t>
      </w:r>
      <w:r w:rsidRPr="009026A4">
        <w:t> : Ces champs sont activés quand vous sélectionnez le mo</w:t>
      </w:r>
      <w:r w:rsidR="00BF62BD">
        <w:t xml:space="preserve">de </w:t>
      </w:r>
      <w:r w:rsidR="00BF62BD">
        <w:rPr>
          <w:i/>
        </w:rPr>
        <w:t>à partir d’observations</w:t>
      </w:r>
      <w:r w:rsidRPr="009026A4">
        <w:t xml:space="preserve">. Vous devez entrer la première année et la dernière année inclusivement pour lesquelles vous voulez </w:t>
      </w:r>
      <w:r w:rsidR="00BF62BD">
        <w:t>une trace météorologique</w:t>
      </w:r>
      <w:r w:rsidRPr="009026A4">
        <w:t>.</w:t>
      </w:r>
    </w:p>
    <w:p w14:paraId="2519567A" w14:textId="77777777" w:rsidR="00E12289" w:rsidRPr="009026A4" w:rsidRDefault="00E12289" w:rsidP="00E12289">
      <w:pPr>
        <w:jc w:val="both"/>
      </w:pPr>
    </w:p>
    <w:p w14:paraId="58175D9C" w14:textId="371F099C" w:rsidR="00E12289" w:rsidRPr="009026A4" w:rsidRDefault="00E12289" w:rsidP="00E12289">
      <w:pPr>
        <w:jc w:val="both"/>
      </w:pPr>
      <w:r w:rsidRPr="009026A4">
        <w:lastRenderedPageBreak/>
        <w:t xml:space="preserve">Case </w:t>
      </w:r>
      <w:r w:rsidRPr="009026A4">
        <w:rPr>
          <w:noProof/>
          <w:lang w:val="en-CA" w:eastAsia="en-CA"/>
        </w:rPr>
        <w:drawing>
          <wp:inline distT="0" distB="0" distL="0" distR="0" wp14:anchorId="491AB8FC" wp14:editId="213788CB">
            <wp:extent cx="133350" cy="133350"/>
            <wp:effectExtent l="0" t="0" r="0" b="0"/>
            <wp:docPr id="110" name="Picture 110"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ch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w:t>
      </w:r>
      <w:r w:rsidRPr="009026A4">
        <w:rPr>
          <w:b/>
        </w:rPr>
        <w:t>Utiliser les prévisions</w:t>
      </w:r>
      <w:r w:rsidRPr="009026A4">
        <w:t xml:space="preserve"> (activée seulement en mode </w:t>
      </w:r>
      <w:r w:rsidR="00BF62BD">
        <w:rPr>
          <w:i/>
        </w:rPr>
        <w:t>à partir d’observation</w:t>
      </w:r>
      <w:r w:rsidRPr="009026A4">
        <w:t xml:space="preserve">) : Lorsque cette case est cochée, le générateur météo utilisera les prévisions disponibles dans les </w:t>
      </w:r>
      <w:r w:rsidRPr="009026A4">
        <w:rPr>
          <w:i/>
        </w:rPr>
        <w:t>Données quotidiennes</w:t>
      </w:r>
      <w:r w:rsidR="00BF62BD">
        <w:rPr>
          <w:i/>
        </w:rPr>
        <w:t xml:space="preserve"> ou horaires</w:t>
      </w:r>
      <w:r w:rsidRPr="009026A4">
        <w:t xml:space="preserve"> (au lieu </w:t>
      </w:r>
      <w:r w:rsidR="00BF62BD">
        <w:t>d’utiliser les données normales</w:t>
      </w:r>
      <w:r w:rsidRPr="009026A4">
        <w:t>). Les données sont considérées comme des « prévisions » lorsque leur date est postérieure à la date courante.</w:t>
      </w:r>
    </w:p>
    <w:p w14:paraId="136F1AF7" w14:textId="5BC95381" w:rsidR="00E12289" w:rsidRDefault="00E12289" w:rsidP="00E12289">
      <w:pPr>
        <w:jc w:val="both"/>
      </w:pPr>
    </w:p>
    <w:p w14:paraId="55955CF8" w14:textId="0B300C29" w:rsidR="00260192" w:rsidRDefault="00260192" w:rsidP="00E12289">
      <w:pPr>
        <w:jc w:val="both"/>
      </w:pPr>
      <w:r w:rsidRPr="00260192">
        <w:rPr>
          <w:b/>
        </w:rPr>
        <w:t>Rayon de recherche</w:t>
      </w:r>
      <w:r>
        <w:t xml:space="preserve"> : permet de limiter le rayon de recherche pour chacune des variables climatiques. </w:t>
      </w:r>
    </w:p>
    <w:p w14:paraId="6C464701" w14:textId="77777777" w:rsidR="00260192" w:rsidRPr="009026A4" w:rsidRDefault="00260192" w:rsidP="00E12289">
      <w:pPr>
        <w:jc w:val="both"/>
      </w:pPr>
    </w:p>
    <w:p w14:paraId="286A41C9" w14:textId="77777777" w:rsidR="00E12289" w:rsidRPr="009026A4" w:rsidRDefault="00E12289" w:rsidP="00E12289">
      <w:pPr>
        <w:jc w:val="both"/>
      </w:pPr>
      <w:r w:rsidRPr="009026A4">
        <w:t>Champ</w:t>
      </w:r>
      <w:r w:rsidRPr="009026A4">
        <w:rPr>
          <w:b/>
        </w:rPr>
        <w:t xml:space="preserve"> Facteur d</w:t>
      </w:r>
      <w:r>
        <w:rPr>
          <w:b/>
        </w:rPr>
        <w:t>’</w:t>
      </w:r>
      <w:r w:rsidRPr="009026A4">
        <w:rPr>
          <w:b/>
        </w:rPr>
        <w:t xml:space="preserve">exposition (Albédo) </w:t>
      </w:r>
      <w:r w:rsidRPr="009026A4">
        <w:t>(liste déroulante) :</w:t>
      </w:r>
      <w:r w:rsidRPr="009026A4">
        <w:rPr>
          <w:b/>
        </w:rPr>
        <w:t xml:space="preserve"> </w:t>
      </w:r>
      <w:r w:rsidRPr="009026A4">
        <w:t>Vous pouvez sélectionner « Aucune » ou « Canopée de conifères » pour calculer le coefficient de chauffage additionnel dû à la température maximale quotidienne, et causé par l</w:t>
      </w:r>
      <w:r>
        <w:t>’</w:t>
      </w:r>
      <w:r w:rsidRPr="009026A4">
        <w:t>exposition à la lumière solaire.</w:t>
      </w:r>
    </w:p>
    <w:p w14:paraId="0F6A7D83" w14:textId="77777777" w:rsidR="00E12289" w:rsidRPr="009026A4" w:rsidRDefault="00E12289" w:rsidP="00E12289">
      <w:pPr>
        <w:jc w:val="both"/>
      </w:pPr>
    </w:p>
    <w:p w14:paraId="035DB4A1" w14:textId="2243B23D" w:rsidR="00E12289" w:rsidRDefault="00E12289" w:rsidP="00E12289">
      <w:pPr>
        <w:jc w:val="both"/>
      </w:pPr>
      <w:r w:rsidRPr="009026A4">
        <w:t>Champ</w:t>
      </w:r>
      <w:r w:rsidRPr="009026A4">
        <w:rPr>
          <w:b/>
        </w:rPr>
        <w:t xml:space="preserve"> Type de générations aléatoires</w:t>
      </w:r>
      <w:r w:rsidRPr="009026A4">
        <w:t xml:space="preserve"> (liste déroulante) : L</w:t>
      </w:r>
      <w:r>
        <w:t>’</w:t>
      </w:r>
      <w:r w:rsidRPr="009026A4">
        <w:t>option « Graine fixe » est utilisée quand vous voulez qu</w:t>
      </w:r>
      <w:r>
        <w:t>’</w:t>
      </w:r>
      <w:r w:rsidRPr="009026A4">
        <w:t>une série chronologique de données météorologiques générée pour une simulation soit identique à celles obtenues d</w:t>
      </w:r>
      <w:r>
        <w:t>’</w:t>
      </w:r>
      <w:r w:rsidRPr="009026A4">
        <w:t>une exécution à l</w:t>
      </w:r>
      <w:r>
        <w:t>’</w:t>
      </w:r>
      <w:r w:rsidRPr="009026A4">
        <w:t xml:space="preserve">autre. Par défaut, la simulation utilise la valeur « Graines aléatoires » (chaque exécution du modèle produit des régimes météo stochastiquement différents si on utilise les </w:t>
      </w:r>
      <w:r w:rsidRPr="009026A4">
        <w:rPr>
          <w:i/>
        </w:rPr>
        <w:t>Données normales</w:t>
      </w:r>
      <w:r w:rsidRPr="009026A4">
        <w:t>).</w:t>
      </w:r>
    </w:p>
    <w:p w14:paraId="1A198250" w14:textId="2ABE4BFC" w:rsidR="00BF62BD" w:rsidRDefault="00BF62BD" w:rsidP="00E12289">
      <w:pPr>
        <w:jc w:val="both"/>
      </w:pPr>
    </w:p>
    <w:p w14:paraId="6175D8A3" w14:textId="27167B88" w:rsidR="00BF62BD" w:rsidRDefault="00BF62BD" w:rsidP="00E12289">
      <w:pPr>
        <w:jc w:val="both"/>
      </w:pPr>
      <w:r>
        <w:t xml:space="preserve">Variable pouvant </w:t>
      </w:r>
      <w:r w:rsidR="00260192">
        <w:t>être dérivées : Permet de dériver certaines variables même s’il n’y a pas de valeurs dans les bases de données. Par exemple température moyenne, humidité, radiation solaire.</w:t>
      </w:r>
    </w:p>
    <w:p w14:paraId="248DE467" w14:textId="5FEA52EB" w:rsidR="00260192" w:rsidRDefault="00260192" w:rsidP="00E12289">
      <w:pPr>
        <w:jc w:val="both"/>
      </w:pPr>
    </w:p>
    <w:p w14:paraId="3B7BEF71" w14:textId="264296F8" w:rsidR="00260192" w:rsidRDefault="00260192" w:rsidP="00E12289">
      <w:pPr>
        <w:jc w:val="both"/>
      </w:pPr>
      <w:r w:rsidRPr="00103739">
        <w:rPr>
          <w:b/>
        </w:rPr>
        <w:t>Ignorer la station météo la plus pr</w:t>
      </w:r>
      <w:r w:rsidR="00103739" w:rsidRPr="00103739">
        <w:rPr>
          <w:b/>
        </w:rPr>
        <w:t>ès du point de simulation</w:t>
      </w:r>
      <w:r>
        <w:t> : Permet de ne pas utiliser la station météo la plus prêt pour pouvoir faire des validations.</w:t>
      </w:r>
    </w:p>
    <w:p w14:paraId="6C005E50" w14:textId="28CBD808" w:rsidR="00260192" w:rsidRDefault="00260192" w:rsidP="00E12289">
      <w:pPr>
        <w:jc w:val="both"/>
      </w:pPr>
    </w:p>
    <w:p w14:paraId="2F2B674D" w14:textId="405A8F3A" w:rsidR="00260192" w:rsidRDefault="00260192" w:rsidP="00E12289">
      <w:pPr>
        <w:jc w:val="both"/>
      </w:pPr>
      <w:r w:rsidRPr="00103739">
        <w:rPr>
          <w:b/>
        </w:rPr>
        <w:t>Sauter la vérification des bases de données</w:t>
      </w:r>
      <w:r>
        <w:t xml:space="preserve"> : </w:t>
      </w:r>
    </w:p>
    <w:p w14:paraId="6D356E66" w14:textId="4387097C" w:rsidR="00260192" w:rsidRDefault="00260192" w:rsidP="00E12289">
      <w:pPr>
        <w:jc w:val="both"/>
      </w:pPr>
    </w:p>
    <w:p w14:paraId="2E83B47D" w14:textId="746139A0" w:rsidR="00260192" w:rsidRPr="009026A4" w:rsidRDefault="00260192" w:rsidP="00E12289">
      <w:pPr>
        <w:jc w:val="both"/>
      </w:pPr>
      <w:r w:rsidRPr="00103739">
        <w:rPr>
          <w:b/>
        </w:rPr>
        <w:t>Ne pas compléter les valeurs manquantes avec des normales</w:t>
      </w:r>
      <w:r>
        <w:t xml:space="preserve"> : </w:t>
      </w:r>
    </w:p>
    <w:p w14:paraId="57C58D39" w14:textId="1C0623D4" w:rsidR="00C2471D" w:rsidRDefault="00C2471D" w:rsidP="00C2471D"/>
    <w:p w14:paraId="329934D0" w14:textId="77777777" w:rsidR="00103739" w:rsidRPr="00C2471D" w:rsidRDefault="00103739" w:rsidP="00C2471D"/>
    <w:p w14:paraId="0585E3D5" w14:textId="5C94A6EC" w:rsidR="009401CA" w:rsidRPr="009026A4" w:rsidRDefault="00C2471D" w:rsidP="00AB65C2">
      <w:pPr>
        <w:pStyle w:val="Titre1"/>
      </w:pPr>
      <w:bookmarkStart w:id="127" w:name="_Toc503271196"/>
      <w:r w:rsidRPr="00C2471D">
        <w:t>Exécution d’un modèle</w:t>
      </w:r>
      <w:bookmarkEnd w:id="127"/>
      <w:r w:rsidRPr="00C2471D">
        <w:t xml:space="preserve"> </w:t>
      </w:r>
    </w:p>
    <w:p w14:paraId="7D49B369" w14:textId="69FA95DC" w:rsidR="000C681E" w:rsidRDefault="000C681E" w:rsidP="000C681E">
      <w:pPr>
        <w:ind w:left="360"/>
        <w:jc w:val="both"/>
      </w:pPr>
    </w:p>
    <w:p w14:paraId="11C7B4FA" w14:textId="3AD2BF12" w:rsidR="00A6712C" w:rsidRDefault="000C681E" w:rsidP="000C681E">
      <w:pPr>
        <w:jc w:val="both"/>
      </w:pPr>
      <w:r>
        <w:t xml:space="preserve"> </w:t>
      </w:r>
      <w:r w:rsidRPr="009026A4">
        <w:t>Une fois que</w:t>
      </w:r>
      <w:r>
        <w:t xml:space="preserve"> </w:t>
      </w:r>
      <w:r w:rsidR="00A6712C">
        <w:t xml:space="preserve">le générateur météorologique est créé, l’étape suivante consiste à définir au moins une exécution d’un modelé, soit en sélection le générateur météo déjà crée et cliquez sur le bouton  Ajouter exécution d'un modèle </w:t>
      </w:r>
      <w:r w:rsidR="00103739">
        <w:rPr>
          <w:noProof/>
          <w:lang w:val="en-CA" w:eastAsia="en-CA"/>
        </w:rPr>
        <w:drawing>
          <wp:inline distT="0" distB="0" distL="0" distR="0" wp14:anchorId="7C2B8B3B" wp14:editId="2D89500B">
            <wp:extent cx="160678" cy="150281"/>
            <wp:effectExtent l="0" t="0" r="0" b="2119"/>
            <wp:docPr id="8" name="Picture 1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60678" cy="150281"/>
                    </a:xfrm>
                    <a:prstGeom prst="rect">
                      <a:avLst/>
                    </a:prstGeom>
                    <a:noFill/>
                    <a:ln>
                      <a:noFill/>
                      <a:prstDash/>
                    </a:ln>
                  </pic:spPr>
                </pic:pic>
              </a:graphicData>
            </a:graphic>
          </wp:inline>
        </w:drawing>
      </w:r>
      <w:r w:rsidR="00103739" w:rsidRPr="00103739">
        <w:t xml:space="preserve"> </w:t>
      </w:r>
      <w:r w:rsidR="00103739">
        <w:t xml:space="preserve">dans </w:t>
      </w:r>
      <w:r w:rsidR="00A6712C">
        <w:t>la première ligne de la barre d’outils de la fenêtre Projet, ou allez dans [Projet], puis sélectionnez [Ajouter exécution d'un modèle..] dans la barre de menus.</w:t>
      </w:r>
    </w:p>
    <w:p w14:paraId="7A1EC897" w14:textId="77777777" w:rsidR="00A6712C" w:rsidRDefault="00A6712C" w:rsidP="000C681E">
      <w:pPr>
        <w:jc w:val="both"/>
      </w:pPr>
    </w:p>
    <w:p w14:paraId="71A8B317" w14:textId="66AD3239" w:rsidR="00A6712C" w:rsidRPr="009026A4" w:rsidRDefault="00A6712C" w:rsidP="00A6712C">
      <w:pPr>
        <w:jc w:val="both"/>
      </w:pPr>
      <w:r w:rsidRPr="009026A4">
        <w:rPr>
          <w:noProof/>
          <w:lang w:val="en-CA" w:eastAsia="en-CA"/>
        </w:rPr>
        <w:lastRenderedPageBreak/>
        <w:drawing>
          <wp:anchor distT="0" distB="0" distL="114300" distR="114300" simplePos="0" relativeHeight="251713024" behindDoc="1" locked="0" layoutInCell="1" allowOverlap="1" wp14:anchorId="534EC066" wp14:editId="5976819E">
            <wp:simplePos x="0" y="0"/>
            <wp:positionH relativeFrom="column">
              <wp:posOffset>3046095</wp:posOffset>
            </wp:positionH>
            <wp:positionV relativeFrom="paragraph">
              <wp:posOffset>121285</wp:posOffset>
            </wp:positionV>
            <wp:extent cx="2924175" cy="2633345"/>
            <wp:effectExtent l="0" t="0" r="9525" b="0"/>
            <wp:wrapTight wrapText="bothSides">
              <wp:wrapPolygon edited="0">
                <wp:start x="0" y="0"/>
                <wp:lineTo x="0" y="21407"/>
                <wp:lineTo x="21530" y="21407"/>
                <wp:lineTo x="2153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Éditeur_de_simulation"/>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2924175" cy="2633345"/>
                    </a:xfrm>
                    <a:prstGeom prst="rect">
                      <a:avLst/>
                    </a:prstGeom>
                    <a:noFill/>
                  </pic:spPr>
                </pic:pic>
              </a:graphicData>
            </a:graphic>
            <wp14:sizeRelH relativeFrom="page">
              <wp14:pctWidth>0</wp14:pctWidth>
            </wp14:sizeRelH>
            <wp14:sizeRelV relativeFrom="page">
              <wp14:pctHeight>0</wp14:pctHeight>
            </wp14:sizeRelV>
          </wp:anchor>
        </w:drawing>
      </w:r>
      <w:r w:rsidRPr="009026A4">
        <w:t>Le système affiche alors l</w:t>
      </w:r>
      <w:r>
        <w:t>’</w:t>
      </w:r>
      <w:r w:rsidRPr="009026A4">
        <w:t>Éditeur d</w:t>
      </w:r>
      <w:r>
        <w:t>’exécution d’un modèle</w:t>
      </w:r>
      <w:r w:rsidRPr="009026A4">
        <w:t xml:space="preserve">, qui vous permet de définir une nouvelle </w:t>
      </w:r>
      <w:r>
        <w:t xml:space="preserve">exécution du modèle </w:t>
      </w:r>
      <w:r w:rsidRPr="009026A4">
        <w:t>ou d</w:t>
      </w:r>
      <w:r>
        <w:t>’</w:t>
      </w:r>
      <w:r w:rsidRPr="009026A4">
        <w:t>éditer une existante.</w:t>
      </w:r>
    </w:p>
    <w:p w14:paraId="6FEB5E5B" w14:textId="77777777" w:rsidR="00A6712C" w:rsidRPr="009026A4" w:rsidRDefault="00A6712C" w:rsidP="00A6712C">
      <w:pPr>
        <w:jc w:val="both"/>
      </w:pPr>
    </w:p>
    <w:p w14:paraId="338FC391" w14:textId="77777777" w:rsidR="00A6712C" w:rsidRPr="009026A4" w:rsidRDefault="00A6712C" w:rsidP="00A6712C">
      <w:pPr>
        <w:jc w:val="both"/>
      </w:pPr>
      <w:r w:rsidRPr="009026A4">
        <w:t>Voici les boutons de l</w:t>
      </w:r>
      <w:r>
        <w:t>’</w:t>
      </w:r>
      <w:r w:rsidRPr="009026A4">
        <w:t>Éditeur de simulation :</w:t>
      </w:r>
    </w:p>
    <w:p w14:paraId="2D4E6AEB" w14:textId="77777777" w:rsidR="00A6712C" w:rsidRPr="009026A4" w:rsidRDefault="00A6712C" w:rsidP="00A6712C">
      <w:pPr>
        <w:jc w:val="both"/>
      </w:pPr>
    </w:p>
    <w:p w14:paraId="27101C64" w14:textId="458AE6C7" w:rsidR="00A6712C" w:rsidRDefault="00A6712C" w:rsidP="00A6712C">
      <w:pPr>
        <w:jc w:val="both"/>
      </w:pPr>
      <w:r w:rsidRPr="009026A4">
        <w:t>Champ</w:t>
      </w:r>
      <w:r w:rsidRPr="009026A4">
        <w:rPr>
          <w:b/>
        </w:rPr>
        <w:t xml:space="preserve"> Nom</w:t>
      </w:r>
      <w:r w:rsidR="00005456">
        <w:t xml:space="preserve"> : Nom du modèle a exécuté </w:t>
      </w:r>
      <w:r w:rsidRPr="009026A4">
        <w:t xml:space="preserve">à définir (qui figurera dans </w:t>
      </w:r>
      <w:smartTag w:uri="urn:schemas-microsoft-com:office:smarttags" w:element="PersonName">
        <w:smartTagPr>
          <w:attr w:name="ProductID" w:val="La fen￪tre Projet"/>
        </w:smartTagPr>
        <w:r w:rsidRPr="009026A4">
          <w:t>la fenêtre Projet</w:t>
        </w:r>
      </w:smartTag>
      <w:r w:rsidRPr="009026A4">
        <w:t>).</w:t>
      </w:r>
    </w:p>
    <w:p w14:paraId="6EA5FE74" w14:textId="77777777" w:rsidR="00005456" w:rsidRPr="009026A4" w:rsidRDefault="00005456" w:rsidP="00A6712C">
      <w:pPr>
        <w:jc w:val="both"/>
      </w:pPr>
    </w:p>
    <w:p w14:paraId="301DF38F" w14:textId="2DA157E4" w:rsidR="00A6712C" w:rsidRPr="009026A4" w:rsidRDefault="00A6712C" w:rsidP="00A6712C">
      <w:pPr>
        <w:jc w:val="both"/>
      </w:pPr>
      <w:r w:rsidRPr="009026A4">
        <w:t>Champ</w:t>
      </w:r>
      <w:r w:rsidRPr="009026A4">
        <w:rPr>
          <w:b/>
        </w:rPr>
        <w:t xml:space="preserve"> Description</w:t>
      </w:r>
      <w:r w:rsidRPr="009026A4">
        <w:t> </w:t>
      </w:r>
      <w:r w:rsidRPr="009026A4">
        <w:rPr>
          <w:b/>
        </w:rPr>
        <w:t>:</w:t>
      </w:r>
      <w:r w:rsidRPr="009026A4">
        <w:t xml:space="preserve"> Vou</w:t>
      </w:r>
      <w:r w:rsidR="00005456">
        <w:t>s pouvez entrer un descriptif du modèle</w:t>
      </w:r>
      <w:r w:rsidRPr="009026A4">
        <w:t>, qui vous permettra de vous rappeler de l</w:t>
      </w:r>
      <w:r>
        <w:t>’</w:t>
      </w:r>
      <w:r w:rsidR="00005456">
        <w:t>objet de l’exécution</w:t>
      </w:r>
      <w:r w:rsidRPr="009026A4">
        <w:t>, ou encore des détails additionnels sur celle-ci.</w:t>
      </w:r>
    </w:p>
    <w:p w14:paraId="08157684" w14:textId="77777777" w:rsidR="00A6712C" w:rsidRPr="009026A4" w:rsidRDefault="00A6712C" w:rsidP="00A6712C">
      <w:pPr>
        <w:jc w:val="both"/>
      </w:pPr>
    </w:p>
    <w:p w14:paraId="3A7056F5" w14:textId="6D3F5937" w:rsidR="00A6712C" w:rsidRPr="009026A4" w:rsidRDefault="00A6712C" w:rsidP="00A6712C">
      <w:pPr>
        <w:jc w:val="both"/>
      </w:pPr>
      <w:r w:rsidRPr="009026A4">
        <w:rPr>
          <w:noProof/>
          <w:lang w:val="en-CA" w:eastAsia="en-CA"/>
        </w:rPr>
        <w:drawing>
          <wp:inline distT="0" distB="0" distL="0" distR="0" wp14:anchorId="0F37FB19" wp14:editId="285F5B53">
            <wp:extent cx="135255" cy="135255"/>
            <wp:effectExtent l="0" t="0" r="0" b="0"/>
            <wp:docPr id="41" name="Picture 41"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ch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9026A4">
        <w:t xml:space="preserve"> Case </w:t>
      </w:r>
      <w:r w:rsidRPr="009026A4">
        <w:rPr>
          <w:b/>
        </w:rPr>
        <w:t xml:space="preserve">Utiliser </w:t>
      </w:r>
      <w:proofErr w:type="spellStart"/>
      <w:r w:rsidRPr="009026A4">
        <w:rPr>
          <w:b/>
        </w:rPr>
        <w:t>hxGrid</w:t>
      </w:r>
      <w:proofErr w:type="spellEnd"/>
      <w:r w:rsidRPr="009026A4">
        <w:t xml:space="preserve"> (grisée) : Cette option s</w:t>
      </w:r>
      <w:r>
        <w:t>’</w:t>
      </w:r>
      <w:r w:rsidRPr="009026A4">
        <w:t>adresse aux utilisateurs avancés qui désirent effectuer un calcul en parallèle sur réseau (pour plus d</w:t>
      </w:r>
      <w:r>
        <w:t>’</w:t>
      </w:r>
      <w:r w:rsidRPr="009026A4">
        <w:t xml:space="preserve">information à ce sujet, veuillez consulter </w:t>
      </w:r>
      <w:smartTag w:uri="urn:schemas-microsoft-com:office:smarttags" w:element="PersonName">
        <w:smartTagPr>
          <w:attr w:name="ProductID" w:val="la page Options"/>
        </w:smartTagPr>
        <w:r w:rsidRPr="009026A4">
          <w:t xml:space="preserve">la page </w:t>
        </w:r>
        <w:r w:rsidRPr="009026A4">
          <w:rPr>
            <w:i/>
          </w:rPr>
          <w:t>Options</w:t>
        </w:r>
      </w:smartTag>
      <w:r w:rsidRPr="009026A4">
        <w:rPr>
          <w:i/>
        </w:rPr>
        <w:t xml:space="preserve"> avancées</w:t>
      </w:r>
      <w:r w:rsidRPr="009026A4">
        <w:t xml:space="preserve"> de la boîte de dialogue Options).</w:t>
      </w:r>
    </w:p>
    <w:p w14:paraId="02C4C6E8" w14:textId="77777777" w:rsidR="00A6712C" w:rsidRPr="009026A4" w:rsidRDefault="00A6712C" w:rsidP="00A6712C">
      <w:pPr>
        <w:jc w:val="both"/>
      </w:pPr>
    </w:p>
    <w:p w14:paraId="520F53D9" w14:textId="6FEB36EE" w:rsidR="00A6712C" w:rsidRDefault="00A6712C" w:rsidP="00A6712C">
      <w:pPr>
        <w:jc w:val="both"/>
      </w:pPr>
      <w:r w:rsidRPr="009026A4">
        <w:t>Champ</w:t>
      </w:r>
      <w:r w:rsidRPr="009026A4">
        <w:rPr>
          <w:b/>
        </w:rPr>
        <w:t xml:space="preserve"> Modèle</w:t>
      </w:r>
      <w:r w:rsidR="00005456">
        <w:rPr>
          <w:b/>
        </w:rPr>
        <w:t xml:space="preserve"> à exécuter</w:t>
      </w:r>
      <w:r w:rsidRPr="009026A4">
        <w:rPr>
          <w:b/>
        </w:rPr>
        <w:t xml:space="preserve"> </w:t>
      </w:r>
      <w:r w:rsidRPr="009026A4">
        <w:t>(liste déroulante) : Cette liste déroulante contient tous les modèles disponibles dans BioSIM. Vous devez sélectionner l</w:t>
      </w:r>
      <w:r>
        <w:t>’</w:t>
      </w:r>
      <w:r w:rsidRPr="009026A4">
        <w:t>un de ces modèles.</w:t>
      </w:r>
    </w:p>
    <w:p w14:paraId="2DA73BDA" w14:textId="77777777" w:rsidR="00A962E2" w:rsidRPr="009026A4" w:rsidRDefault="00A962E2" w:rsidP="00A6712C">
      <w:pPr>
        <w:jc w:val="both"/>
      </w:pPr>
    </w:p>
    <w:p w14:paraId="66618466" w14:textId="7BE8D2EC" w:rsidR="009401CA" w:rsidRDefault="00A962E2" w:rsidP="000C681E">
      <w:pPr>
        <w:jc w:val="both"/>
      </w:pPr>
      <w:r>
        <w:t xml:space="preserve">Bouton </w:t>
      </w:r>
      <w:r w:rsidRPr="009026A4">
        <w:rPr>
          <w:b/>
          <w:noProof/>
          <w:lang w:val="en-CA" w:eastAsia="en-CA"/>
        </w:rPr>
        <w:drawing>
          <wp:inline distT="0" distB="0" distL="0" distR="0" wp14:anchorId="46BB0405" wp14:editId="0F960FC2">
            <wp:extent cx="124576" cy="135255"/>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_button"/>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124576" cy="135255"/>
                    </a:xfrm>
                    <a:prstGeom prst="rect">
                      <a:avLst/>
                    </a:prstGeom>
                    <a:noFill/>
                    <a:ln>
                      <a:noFill/>
                    </a:ln>
                  </pic:spPr>
                </pic:pic>
              </a:graphicData>
            </a:graphic>
          </wp:inline>
        </w:drawing>
      </w:r>
      <w:r>
        <w:t xml:space="preserve">: </w:t>
      </w:r>
      <w:r w:rsidRPr="009026A4">
        <w:t>Ouvre l</w:t>
      </w:r>
      <w:r>
        <w:t>’</w:t>
      </w:r>
      <w:r w:rsidRPr="009026A4">
        <w:t>éditeur de texte et affiche de l</w:t>
      </w:r>
      <w:r>
        <w:t>’</w:t>
      </w:r>
      <w:r w:rsidRPr="009026A4">
        <w:t>information au sujet du modèle actuellement sélectionné</w:t>
      </w:r>
      <w:r>
        <w:t>.</w:t>
      </w:r>
    </w:p>
    <w:p w14:paraId="2DF09CA0" w14:textId="77777777" w:rsidR="00A962E2" w:rsidRDefault="00A962E2" w:rsidP="000C681E">
      <w:pPr>
        <w:jc w:val="both"/>
      </w:pPr>
    </w:p>
    <w:p w14:paraId="41F68AB8" w14:textId="07A5B598" w:rsidR="00A962E2" w:rsidRDefault="00A962E2" w:rsidP="00A962E2">
      <w:pPr>
        <w:jc w:val="both"/>
      </w:pPr>
      <w:r>
        <w:t xml:space="preserve">Bouton </w:t>
      </w:r>
      <w:r w:rsidRPr="009026A4">
        <w:rPr>
          <w:b/>
          <w:noProof/>
          <w:lang w:val="en-CA" w:eastAsia="en-CA"/>
        </w:rPr>
        <w:drawing>
          <wp:inline distT="0" distB="0" distL="0" distR="0" wp14:anchorId="0E0A7350" wp14:editId="3C0F383A">
            <wp:extent cx="121382" cy="1352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el_Help"/>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121382" cy="135255"/>
                    </a:xfrm>
                    <a:prstGeom prst="rect">
                      <a:avLst/>
                    </a:prstGeom>
                    <a:noFill/>
                    <a:ln>
                      <a:noFill/>
                    </a:ln>
                  </pic:spPr>
                </pic:pic>
              </a:graphicData>
            </a:graphic>
          </wp:inline>
        </w:drawing>
      </w:r>
      <w:r>
        <w:t> :</w:t>
      </w:r>
      <w:r w:rsidRPr="009026A4">
        <w:t xml:space="preserve"> Vous donne accès au fichier d</w:t>
      </w:r>
      <w:r>
        <w:t>’</w:t>
      </w:r>
      <w:r w:rsidRPr="009026A4">
        <w:t>aide sur le modèle sélectionné, s</w:t>
      </w:r>
      <w:r>
        <w:t>’</w:t>
      </w:r>
      <w:r w:rsidRPr="009026A4">
        <w:t>il existe (s</w:t>
      </w:r>
      <w:r>
        <w:t>’</w:t>
      </w:r>
      <w:r w:rsidRPr="009026A4">
        <w:t>il n</w:t>
      </w:r>
      <w:r>
        <w:t>’</w:t>
      </w:r>
      <w:r w:rsidRPr="009026A4">
        <w:t>est pas disponible, le bouton sera grisé).</w:t>
      </w:r>
    </w:p>
    <w:p w14:paraId="7B34334D" w14:textId="77777777" w:rsidR="008F1E30" w:rsidRPr="009026A4" w:rsidRDefault="008F1E30" w:rsidP="00A962E2">
      <w:pPr>
        <w:jc w:val="both"/>
      </w:pPr>
    </w:p>
    <w:p w14:paraId="6A2C2C48" w14:textId="29956258" w:rsidR="008F1E30" w:rsidRPr="009026A4" w:rsidRDefault="008F1E30" w:rsidP="008F1E30">
      <w:pPr>
        <w:jc w:val="both"/>
      </w:pPr>
      <w:r w:rsidRPr="008F1E30">
        <w:t>Champ</w:t>
      </w:r>
      <w:r>
        <w:rPr>
          <w:b/>
        </w:rPr>
        <w:t xml:space="preserve"> Fichier de paramètres envoyé au modèle </w:t>
      </w:r>
      <w:r w:rsidRPr="009026A4">
        <w:rPr>
          <w:b/>
        </w:rPr>
        <w:t>(</w:t>
      </w:r>
      <w:r w:rsidRPr="009026A4">
        <w:t>liste déroulante)</w:t>
      </w:r>
      <w:r w:rsidRPr="009026A4">
        <w:rPr>
          <w:b/>
        </w:rPr>
        <w:t> </w:t>
      </w:r>
      <w:r w:rsidRPr="009026A4">
        <w:t>:</w:t>
      </w:r>
      <w:r w:rsidRPr="009026A4">
        <w:rPr>
          <w:b/>
        </w:rPr>
        <w:t xml:space="preserve"> </w:t>
      </w:r>
      <w:r w:rsidRPr="009026A4">
        <w:t>Ce champ vous permet de préciser les valeurs des paramètres d</w:t>
      </w:r>
      <w:r>
        <w:t>’</w:t>
      </w:r>
      <w:r w:rsidRPr="009026A4">
        <w:t>entrée spécifiques au modèle. Il peut s</w:t>
      </w:r>
      <w:r>
        <w:t>’</w:t>
      </w:r>
      <w:r w:rsidRPr="009026A4">
        <w:t>agir des valeurs par défaut fournies par la définition de l</w:t>
      </w:r>
      <w:r>
        <w:t>’</w:t>
      </w:r>
      <w:r w:rsidRPr="009026A4">
        <w:t>interface du modèle ou d</w:t>
      </w:r>
      <w:r>
        <w:t>’</w:t>
      </w:r>
      <w:r w:rsidRPr="009026A4">
        <w:t>un ensemble de valeurs que vous avez défini et enregistré dans le sous-répertoire \Model Input\ du projet.</w:t>
      </w:r>
    </w:p>
    <w:p w14:paraId="3BABC41C" w14:textId="77777777" w:rsidR="008F1E30" w:rsidRPr="009026A4" w:rsidRDefault="008F1E30" w:rsidP="008F1E30">
      <w:pPr>
        <w:jc w:val="both"/>
      </w:pPr>
    </w:p>
    <w:p w14:paraId="478F4CF9" w14:textId="238C1639" w:rsidR="008F1E30" w:rsidRPr="009026A4" w:rsidRDefault="008F1E30" w:rsidP="008F1E30">
      <w:pPr>
        <w:jc w:val="both"/>
      </w:pPr>
      <w:r w:rsidRPr="009026A4">
        <w:t xml:space="preserve">Pour préciser un nouvel ensemble de valeurs de paramètres pour le modèle sélectionné ou pour modifier un ensemble existant, vous devez cliquer sur le bouton </w:t>
      </w:r>
      <w:r w:rsidRPr="009026A4">
        <w:rPr>
          <w:noProof/>
          <w:lang w:val="en-CA" w:eastAsia="en-CA"/>
        </w:rPr>
        <w:drawing>
          <wp:inline distT="0" distB="0" distL="0" distR="0" wp14:anchorId="0949AADA" wp14:editId="502C07DA">
            <wp:extent cx="124850" cy="13525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fine_Model_Input_button"/>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124850" cy="135255"/>
                    </a:xfrm>
                    <a:prstGeom prst="rect">
                      <a:avLst/>
                    </a:prstGeom>
                    <a:noFill/>
                    <a:ln>
                      <a:noFill/>
                    </a:ln>
                  </pic:spPr>
                </pic:pic>
              </a:graphicData>
            </a:graphic>
          </wp:inline>
        </w:drawing>
      </w:r>
      <w:r w:rsidRPr="009026A4">
        <w:t> situé à l</w:t>
      </w:r>
      <w:r>
        <w:t>’</w:t>
      </w:r>
      <w:r w:rsidRPr="009026A4">
        <w:t>extrême droite du champ pour ouvrir l</w:t>
      </w:r>
      <w:r>
        <w:t>’</w:t>
      </w:r>
      <w:r w:rsidRPr="009026A4">
        <w:t>Éditeur d</w:t>
      </w:r>
      <w:r>
        <w:t>’</w:t>
      </w:r>
      <w:r w:rsidRPr="009026A4">
        <w:t>intrant de modèle et l</w:t>
      </w:r>
      <w:r>
        <w:t>’</w:t>
      </w:r>
      <w:r w:rsidRPr="009026A4">
        <w:t>interface spécifique du modèle (qui varie selon le modèle sélectionné). L</w:t>
      </w:r>
      <w:r>
        <w:t>’</w:t>
      </w:r>
      <w:r w:rsidRPr="009026A4">
        <w:t>identité et la signification des paramètres sont propres au modèle.</w:t>
      </w:r>
    </w:p>
    <w:p w14:paraId="5F88CE63" w14:textId="77777777" w:rsidR="008F1E30" w:rsidRPr="009026A4" w:rsidRDefault="008F1E30" w:rsidP="008F1E30">
      <w:pPr>
        <w:jc w:val="both"/>
      </w:pPr>
    </w:p>
    <w:p w14:paraId="1E629551" w14:textId="25B4695D" w:rsidR="008F1E30" w:rsidRDefault="008F1E30" w:rsidP="008F1E30">
      <w:pPr>
        <w:jc w:val="both"/>
      </w:pPr>
      <w:r w:rsidRPr="009026A4">
        <w:t>Lorsque vous avez créé un nouveau fichier d</w:t>
      </w:r>
      <w:r>
        <w:t>’</w:t>
      </w:r>
      <w:r w:rsidRPr="009026A4">
        <w:t xml:space="preserve">intrant, il devient automatiquement disponible dans la liste déroulante du champ </w:t>
      </w:r>
      <w:r w:rsidRPr="009026A4">
        <w:rPr>
          <w:b/>
        </w:rPr>
        <w:t>Modèle</w:t>
      </w:r>
      <w:r w:rsidRPr="009026A4">
        <w:t xml:space="preserve"> et il sera subséquemment disponible chaque fois que vous sélectionnez le modèle dans le champ </w:t>
      </w:r>
      <w:r w:rsidRPr="009026A4">
        <w:rPr>
          <w:b/>
        </w:rPr>
        <w:t>Modèle</w:t>
      </w:r>
      <w:r w:rsidRPr="009026A4">
        <w:t xml:space="preserve">. Pour en savoir plus sur les paramètres de modèle, veuillez consulter le document </w:t>
      </w:r>
      <w:hyperlink w:anchor="_Interface_de_l’Éditeur" w:history="1">
        <w:r w:rsidRPr="008F1E30">
          <w:rPr>
            <w:rStyle w:val="Hyperlien"/>
            <w:i/>
          </w:rPr>
          <w:t>Modèles et Éditeur de modèles</w:t>
        </w:r>
      </w:hyperlink>
      <w:r w:rsidRPr="009026A4">
        <w:t>.</w:t>
      </w:r>
    </w:p>
    <w:p w14:paraId="153AE2CA" w14:textId="2CC650A9" w:rsidR="00DE26E1" w:rsidRDefault="00DE26E1" w:rsidP="008F1E30">
      <w:pPr>
        <w:jc w:val="both"/>
      </w:pPr>
    </w:p>
    <w:p w14:paraId="7CFB8C8B" w14:textId="05CD689F" w:rsidR="00DE26E1" w:rsidRPr="009026A4" w:rsidRDefault="00DE26E1" w:rsidP="00DE26E1">
      <w:pPr>
        <w:jc w:val="both"/>
      </w:pPr>
      <w:r w:rsidRPr="008F1E30">
        <w:t>Champ</w:t>
      </w:r>
      <w:r>
        <w:rPr>
          <w:b/>
        </w:rPr>
        <w:t xml:space="preserve"> Fichier de variations des paramètres </w:t>
      </w:r>
      <w:r w:rsidRPr="009026A4">
        <w:rPr>
          <w:b/>
        </w:rPr>
        <w:t>(</w:t>
      </w:r>
      <w:r w:rsidRPr="009026A4">
        <w:t>liste déroulante)</w:t>
      </w:r>
      <w:r w:rsidRPr="009026A4">
        <w:rPr>
          <w:b/>
        </w:rPr>
        <w:t> </w:t>
      </w:r>
      <w:r w:rsidRPr="009026A4">
        <w:t>:</w:t>
      </w:r>
      <w:r w:rsidRPr="009026A4">
        <w:rPr>
          <w:b/>
        </w:rPr>
        <w:t xml:space="preserve"> </w:t>
      </w:r>
      <w:r w:rsidRPr="009026A4">
        <w:t xml:space="preserve">Ce champ vous permet </w:t>
      </w:r>
      <w:r>
        <w:t>d’</w:t>
      </w:r>
      <w:r w:rsidRPr="009026A4">
        <w:t>analyser le comportement du modèle, vous pouvez varier simultanément un ou plusieurs paramètres du modèle dans la définition d</w:t>
      </w:r>
      <w:r>
        <w:t>’</w:t>
      </w:r>
      <w:r w:rsidRPr="009026A4">
        <w:t>une simulation. Les paramètres que vous pouvez utiliser sont alors propres au modèle. Il peut s</w:t>
      </w:r>
      <w:r>
        <w:t>’</w:t>
      </w:r>
      <w:r w:rsidRPr="009026A4">
        <w:t>agir des valeurs par défaut fournies par la définition de l</w:t>
      </w:r>
      <w:r>
        <w:t>’</w:t>
      </w:r>
      <w:r w:rsidRPr="009026A4">
        <w:t xml:space="preserve">interface du modèle ou </w:t>
      </w:r>
      <w:r w:rsidRPr="009026A4">
        <w:lastRenderedPageBreak/>
        <w:t>d</w:t>
      </w:r>
      <w:r>
        <w:t>’</w:t>
      </w:r>
      <w:r w:rsidRPr="009026A4">
        <w:t>un ensemble de valeurs que vous avez défini et enregistré dans le sous-répertoire \</w:t>
      </w:r>
      <w:proofErr w:type="spellStart"/>
      <w:r>
        <w:t>ParametersVariations</w:t>
      </w:r>
      <w:proofErr w:type="spellEnd"/>
      <w:r w:rsidRPr="009026A4">
        <w:t>\ du projet.</w:t>
      </w:r>
    </w:p>
    <w:p w14:paraId="23E37C3C" w14:textId="2AF0E7FB" w:rsidR="00DE26E1" w:rsidRPr="009026A4" w:rsidRDefault="00DE26E1" w:rsidP="008F1E30">
      <w:pPr>
        <w:jc w:val="both"/>
      </w:pPr>
    </w:p>
    <w:p w14:paraId="11AEB960" w14:textId="3BCD88C4" w:rsidR="00DE26E1" w:rsidRPr="009026A4" w:rsidRDefault="00DE26E1" w:rsidP="00DE26E1">
      <w:pPr>
        <w:jc w:val="both"/>
      </w:pPr>
      <w:r w:rsidRPr="009026A4">
        <w:t>Le bouton </w:t>
      </w:r>
      <w:r w:rsidRPr="009026A4">
        <w:rPr>
          <w:noProof/>
          <w:lang w:val="en-CA" w:eastAsia="en-CA"/>
        </w:rPr>
        <w:drawing>
          <wp:inline distT="0" distB="0" distL="0" distR="0" wp14:anchorId="6FCFCB14" wp14:editId="1F42DA00">
            <wp:extent cx="127944" cy="13525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rameters_Variations"/>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127944" cy="135255"/>
                    </a:xfrm>
                    <a:prstGeom prst="rect">
                      <a:avLst/>
                    </a:prstGeom>
                    <a:noFill/>
                    <a:ln>
                      <a:noFill/>
                    </a:ln>
                  </pic:spPr>
                </pic:pic>
              </a:graphicData>
            </a:graphic>
          </wp:inline>
        </w:drawing>
      </w:r>
      <w:r w:rsidRPr="009026A4">
        <w:t xml:space="preserve"> ouvre la boîte de dialogue </w:t>
      </w:r>
      <w:r w:rsidRPr="009026A4">
        <w:rPr>
          <w:rStyle w:val="Hyperlien"/>
          <w:color w:val="000000"/>
          <w:u w:val="none"/>
        </w:rPr>
        <w:t>Variation des paramètres</w:t>
      </w:r>
      <w:r w:rsidRPr="009026A4">
        <w:t>. Pour préciser un</w:t>
      </w:r>
      <w:r>
        <w:t>e</w:t>
      </w:r>
      <w:r w:rsidRPr="009026A4">
        <w:t xml:space="preserve"> nouvel</w:t>
      </w:r>
      <w:r>
        <w:t>le</w:t>
      </w:r>
      <w:r w:rsidRPr="009026A4">
        <w:t xml:space="preserve"> </w:t>
      </w:r>
      <w:r>
        <w:t xml:space="preserve">variation </w:t>
      </w:r>
      <w:r w:rsidRPr="009026A4">
        <w:t>de paramètres pour le modèle sélectionné ou pour modifier un ensemble existant</w:t>
      </w:r>
      <w:r>
        <w:t>.</w:t>
      </w:r>
    </w:p>
    <w:p w14:paraId="5B9A3767" w14:textId="77777777" w:rsidR="00A962E2" w:rsidRDefault="00A962E2" w:rsidP="000C681E">
      <w:pPr>
        <w:jc w:val="both"/>
      </w:pPr>
    </w:p>
    <w:p w14:paraId="39D63F22" w14:textId="44E9C975" w:rsidR="00415AEB" w:rsidRDefault="00415AEB" w:rsidP="00415AEB">
      <w:pPr>
        <w:jc w:val="both"/>
      </w:pPr>
      <w:r w:rsidRPr="009026A4">
        <w:t>Champ</w:t>
      </w:r>
      <w:r w:rsidRPr="009026A4">
        <w:rPr>
          <w:b/>
        </w:rPr>
        <w:t xml:space="preserve"> Type de générations aléatoires</w:t>
      </w:r>
      <w:r w:rsidRPr="009026A4">
        <w:t xml:space="preserve"> (liste déroulante) : L</w:t>
      </w:r>
      <w:r>
        <w:t>’</w:t>
      </w:r>
      <w:r w:rsidRPr="009026A4">
        <w:t>option « Graine fixe » est utilisée quand vous voulez qu</w:t>
      </w:r>
      <w:r>
        <w:t>’</w:t>
      </w:r>
      <w:r w:rsidRPr="009026A4">
        <w:t>une série chronologique de données météorologiques générée pour une simulation soit identique à celles obtenues d</w:t>
      </w:r>
      <w:r>
        <w:t>’</w:t>
      </w:r>
      <w:r w:rsidRPr="009026A4">
        <w:t>une exécution à l</w:t>
      </w:r>
      <w:r>
        <w:t>’</w:t>
      </w:r>
      <w:r w:rsidRPr="009026A4">
        <w:t xml:space="preserve">autre. Par défaut, la simulation utilise la valeur « Graines aléatoires » (chaque exécution du modèle produit des régimes météo stochastiquement différents si on utilise les </w:t>
      </w:r>
      <w:r w:rsidRPr="009026A4">
        <w:rPr>
          <w:i/>
        </w:rPr>
        <w:t>Données normales</w:t>
      </w:r>
      <w:r w:rsidRPr="009026A4">
        <w:t>).</w:t>
      </w:r>
    </w:p>
    <w:p w14:paraId="57E265FE" w14:textId="6061DD98" w:rsidR="00415AEB" w:rsidRDefault="00415AEB" w:rsidP="00415AEB">
      <w:pPr>
        <w:jc w:val="both"/>
      </w:pPr>
    </w:p>
    <w:p w14:paraId="17E5ECD1" w14:textId="4CD345EA" w:rsidR="00415AEB" w:rsidRPr="009026A4" w:rsidRDefault="00415AEB" w:rsidP="00415AEB">
      <w:pPr>
        <w:jc w:val="both"/>
      </w:pPr>
      <w:r w:rsidRPr="009026A4">
        <w:t>Champ</w:t>
      </w:r>
      <w:r w:rsidRPr="009026A4">
        <w:rPr>
          <w:b/>
        </w:rPr>
        <w:t xml:space="preserve"> Répétitions</w:t>
      </w:r>
      <w:r w:rsidRPr="009026A4">
        <w:t> : Ce champ vous permet d</w:t>
      </w:r>
      <w:r>
        <w:t>’</w:t>
      </w:r>
      <w:r w:rsidRPr="009026A4">
        <w:t>indiquer le nombre de répétitions que vous voulez pour une simulation donnée</w:t>
      </w:r>
      <w:r w:rsidR="00BB471F">
        <w:t>. Seule les modèles stochastiques ont besoin de répétitions</w:t>
      </w:r>
      <w:r w:rsidRPr="009026A4">
        <w:t>.</w:t>
      </w:r>
    </w:p>
    <w:p w14:paraId="257F06AF" w14:textId="77777777" w:rsidR="00415AEB" w:rsidRPr="009026A4" w:rsidRDefault="00415AEB" w:rsidP="00415AEB">
      <w:pPr>
        <w:jc w:val="both"/>
      </w:pPr>
    </w:p>
    <w:p w14:paraId="2ADBC7ED" w14:textId="77777777" w:rsidR="000C681E" w:rsidRPr="009026A4" w:rsidRDefault="000C681E" w:rsidP="000C681E">
      <w:pPr>
        <w:jc w:val="both"/>
      </w:pPr>
    </w:p>
    <w:p w14:paraId="4621286D" w14:textId="0D9AA32E" w:rsidR="009401CA" w:rsidRDefault="009401CA" w:rsidP="00EF059B">
      <w:pPr>
        <w:pStyle w:val="Titre2"/>
      </w:pPr>
      <w:bookmarkStart w:id="128" w:name="_Toc348100124"/>
      <w:bookmarkStart w:id="129" w:name="_Toc503271197"/>
      <w:r w:rsidRPr="009026A4">
        <w:t>Éditeur d</w:t>
      </w:r>
      <w:r w:rsidR="0098105F">
        <w:t>’</w:t>
      </w:r>
      <w:r w:rsidRPr="009026A4">
        <w:t>intrants du modèle</w:t>
      </w:r>
      <w:bookmarkEnd w:id="128"/>
      <w:bookmarkEnd w:id="129"/>
    </w:p>
    <w:p w14:paraId="0072C96C" w14:textId="77777777" w:rsidR="00E725E4" w:rsidRPr="00E725E4" w:rsidRDefault="00E725E4" w:rsidP="00E725E4"/>
    <w:p w14:paraId="1BEEC51B" w14:textId="57F67D28" w:rsidR="00E725E4" w:rsidRPr="00E725E4" w:rsidRDefault="00E725E4" w:rsidP="00E725E4">
      <w:r w:rsidRPr="009026A4">
        <w:t>L</w:t>
      </w:r>
      <w:r>
        <w:t>’</w:t>
      </w:r>
      <w:r w:rsidRPr="009026A4">
        <w:t>Éditeur d</w:t>
      </w:r>
      <w:r>
        <w:t>’</w:t>
      </w:r>
      <w:r w:rsidRPr="009026A4">
        <w:t>intrants du modèle comporte deux boîtes de dialogue : l</w:t>
      </w:r>
      <w:r w:rsidR="00BB471F">
        <w:t xml:space="preserve">e gestionnaire </w:t>
      </w:r>
      <w:r w:rsidRPr="009026A4">
        <w:t>d</w:t>
      </w:r>
      <w:r>
        <w:t>’</w:t>
      </w:r>
      <w:r w:rsidRPr="009026A4">
        <w:t>intrants du modèle (qui vous permet d</w:t>
      </w:r>
      <w:r>
        <w:t>’</w:t>
      </w:r>
      <w:r w:rsidRPr="009026A4">
        <w:t>ajouter, supprimer et éditer des fichiers d</w:t>
      </w:r>
      <w:r>
        <w:t>’</w:t>
      </w:r>
      <w:r w:rsidRPr="009026A4">
        <w:t>intrants du modèle) et une interface propre au modèle (qui varie selon le modèle sélectionné), dans laquelle vous précisez les va</w:t>
      </w:r>
      <w:r>
        <w:t>leurs des paramètres du modèle.</w:t>
      </w:r>
    </w:p>
    <w:p w14:paraId="0118C29B" w14:textId="77777777" w:rsidR="009401CA" w:rsidRPr="009026A4" w:rsidRDefault="009401CA" w:rsidP="009401CA"/>
    <w:p w14:paraId="32211219" w14:textId="15985933" w:rsidR="00E725E4" w:rsidRPr="009026A4" w:rsidRDefault="009401CA" w:rsidP="00E95183">
      <w:pPr>
        <w:pStyle w:val="Titre3"/>
      </w:pPr>
      <w:bookmarkStart w:id="130" w:name="_Interface_de_l’Éditeur"/>
      <w:bookmarkStart w:id="131" w:name="_Toc348100125"/>
      <w:bookmarkStart w:id="132" w:name="_Toc503271198"/>
      <w:bookmarkEnd w:id="130"/>
      <w:r w:rsidRPr="009026A4">
        <w:t>Interface de l</w:t>
      </w:r>
      <w:r w:rsidR="0098105F">
        <w:t>’</w:t>
      </w:r>
      <w:r w:rsidRPr="009026A4">
        <w:t>Éditeur d</w:t>
      </w:r>
      <w:r w:rsidR="0098105F">
        <w:t>’</w:t>
      </w:r>
      <w:r w:rsidRPr="009026A4">
        <w:t>intrants du modèle</w:t>
      </w:r>
      <w:bookmarkEnd w:id="131"/>
      <w:bookmarkEnd w:id="132"/>
    </w:p>
    <w:p w14:paraId="39C02672" w14:textId="77777777" w:rsidR="00E725E4" w:rsidRPr="009026A4" w:rsidRDefault="00E725E4" w:rsidP="00E725E4">
      <w:r w:rsidRPr="009026A4">
        <w:rPr>
          <w:noProof/>
          <w:lang w:val="en-CA" w:eastAsia="en-CA"/>
        </w:rPr>
        <w:drawing>
          <wp:anchor distT="0" distB="0" distL="114300" distR="114300" simplePos="0" relativeHeight="251708928" behindDoc="1" locked="0" layoutInCell="1" allowOverlap="1" wp14:anchorId="348B5FAA" wp14:editId="7A23BD27">
            <wp:simplePos x="0" y="0"/>
            <wp:positionH relativeFrom="column">
              <wp:posOffset>4231408</wp:posOffset>
            </wp:positionH>
            <wp:positionV relativeFrom="paragraph">
              <wp:posOffset>161394</wp:posOffset>
            </wp:positionV>
            <wp:extent cx="2368900" cy="1986650"/>
            <wp:effectExtent l="0" t="0" r="0" b="0"/>
            <wp:wrapTight wrapText="bothSides">
              <wp:wrapPolygon edited="0">
                <wp:start x="0" y="0"/>
                <wp:lineTo x="0" y="21338"/>
                <wp:lineTo x="21368" y="21338"/>
                <wp:lineTo x="21368" y="0"/>
                <wp:lineTo x="0" y="0"/>
              </wp:wrapPolygon>
            </wp:wrapTight>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Éditeur_dintrants_du_modèle"/>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2369583" cy="1987223"/>
                    </a:xfrm>
                    <a:prstGeom prst="rect">
                      <a:avLst/>
                    </a:prstGeom>
                    <a:noFill/>
                  </pic:spPr>
                </pic:pic>
              </a:graphicData>
            </a:graphic>
            <wp14:sizeRelH relativeFrom="page">
              <wp14:pctWidth>0</wp14:pctWidth>
            </wp14:sizeRelH>
            <wp14:sizeRelV relativeFrom="page">
              <wp14:pctHeight>0</wp14:pctHeight>
            </wp14:sizeRelV>
          </wp:anchor>
        </w:drawing>
      </w:r>
    </w:p>
    <w:p w14:paraId="1B8FA355" w14:textId="74CD1A49" w:rsidR="00E725E4" w:rsidRPr="009026A4" w:rsidRDefault="00E725E4" w:rsidP="00E725E4">
      <w:pPr>
        <w:jc w:val="both"/>
      </w:pPr>
      <w:r w:rsidRPr="009026A4">
        <w:t>Vous pouvez utiliser l</w:t>
      </w:r>
      <w:r w:rsidR="00BB471F">
        <w:t xml:space="preserve">e gestionnaire </w:t>
      </w:r>
      <w:r w:rsidRPr="009026A4">
        <w:t>d</w:t>
      </w:r>
      <w:r>
        <w:t>’</w:t>
      </w:r>
      <w:r w:rsidRPr="009026A4">
        <w:t>intrants du modèle pour ajouter, supprimer et éditer des fichiers d</w:t>
      </w:r>
      <w:r>
        <w:t>’</w:t>
      </w:r>
      <w:r w:rsidRPr="009026A4">
        <w:t>intrants du modèle.</w:t>
      </w:r>
    </w:p>
    <w:p w14:paraId="7079A507" w14:textId="77777777" w:rsidR="00E725E4" w:rsidRPr="009026A4" w:rsidRDefault="00E725E4" w:rsidP="00E725E4">
      <w:pPr>
        <w:jc w:val="both"/>
      </w:pPr>
    </w:p>
    <w:p w14:paraId="05BD03BE" w14:textId="383E9387" w:rsidR="00E725E4" w:rsidRPr="009026A4" w:rsidRDefault="00E725E4" w:rsidP="00E725E4">
      <w:pPr>
        <w:jc w:val="both"/>
      </w:pPr>
      <w:r w:rsidRPr="009026A4">
        <w:t>Voici les boutons et les champs d</w:t>
      </w:r>
      <w:r w:rsidR="00BB471F">
        <w:t xml:space="preserve">u gestionnaire </w:t>
      </w:r>
      <w:r w:rsidRPr="009026A4">
        <w:t>d</w:t>
      </w:r>
      <w:r>
        <w:t>’</w:t>
      </w:r>
      <w:r w:rsidRPr="009026A4">
        <w:t>intrants du modèle :</w:t>
      </w:r>
    </w:p>
    <w:p w14:paraId="3F454FCA" w14:textId="77777777" w:rsidR="00E725E4" w:rsidRPr="009026A4" w:rsidRDefault="00E725E4" w:rsidP="00E725E4">
      <w:pPr>
        <w:jc w:val="both"/>
      </w:pPr>
    </w:p>
    <w:p w14:paraId="6112C1F6" w14:textId="77777777" w:rsidR="00E725E4" w:rsidRPr="009026A4" w:rsidRDefault="00E725E4" w:rsidP="00E725E4">
      <w:pPr>
        <w:jc w:val="both"/>
      </w:pPr>
      <w:r w:rsidRPr="009026A4">
        <w:rPr>
          <w:noProof/>
          <w:lang w:val="en-CA" w:eastAsia="en-CA"/>
        </w:rPr>
        <w:drawing>
          <wp:inline distT="0" distB="0" distL="0" distR="0" wp14:anchorId="3111F053" wp14:editId="183D5D12">
            <wp:extent cx="161925" cy="133350"/>
            <wp:effectExtent l="0" t="0" r="0" b="0"/>
            <wp:docPr id="93" name="Picture 93"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ew_"/>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Nouveau : Crée un nouveau fichier d</w:t>
      </w:r>
      <w:r>
        <w:t>’</w:t>
      </w:r>
      <w:r w:rsidRPr="009026A4">
        <w:t>intrants du modèle dans lequel vous pouvez changer les valeurs des paramètres par défaut du modèle, dans l</w:t>
      </w:r>
      <w:r>
        <w:t>’</w:t>
      </w:r>
      <w:r w:rsidRPr="009026A4">
        <w:t>interface du modèle.</w:t>
      </w:r>
    </w:p>
    <w:p w14:paraId="27A7E272" w14:textId="77777777" w:rsidR="00E725E4" w:rsidRPr="009026A4" w:rsidRDefault="00E725E4" w:rsidP="00E725E4">
      <w:pPr>
        <w:jc w:val="both"/>
      </w:pPr>
    </w:p>
    <w:p w14:paraId="6EA6EE5A" w14:textId="77777777" w:rsidR="00E725E4" w:rsidRPr="009026A4" w:rsidRDefault="00E725E4" w:rsidP="00E725E4">
      <w:pPr>
        <w:jc w:val="both"/>
      </w:pPr>
      <w:r w:rsidRPr="009026A4">
        <w:rPr>
          <w:noProof/>
          <w:lang w:val="en-CA" w:eastAsia="en-CA"/>
        </w:rPr>
        <w:drawing>
          <wp:inline distT="0" distB="0" distL="0" distR="0" wp14:anchorId="052848DE" wp14:editId="75803181">
            <wp:extent cx="161925" cy="133350"/>
            <wp:effectExtent l="0" t="0" r="0" b="0"/>
            <wp:docPr id="94" name="Picture 94"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lete_ic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Supprimer : Supprime un fichier d</w:t>
      </w:r>
      <w:r>
        <w:t>’</w:t>
      </w:r>
      <w:r w:rsidRPr="009026A4">
        <w:t>intrants du modèle.</w:t>
      </w:r>
    </w:p>
    <w:p w14:paraId="1512E2B7" w14:textId="77777777" w:rsidR="00E725E4" w:rsidRPr="009026A4" w:rsidRDefault="00E725E4" w:rsidP="00E725E4">
      <w:pPr>
        <w:jc w:val="both"/>
      </w:pPr>
    </w:p>
    <w:p w14:paraId="10904F3D" w14:textId="77777777" w:rsidR="00E725E4" w:rsidRPr="009026A4" w:rsidRDefault="00E725E4" w:rsidP="00E725E4">
      <w:pPr>
        <w:jc w:val="both"/>
      </w:pPr>
      <w:r w:rsidRPr="009026A4">
        <w:rPr>
          <w:noProof/>
          <w:lang w:val="en-CA" w:eastAsia="en-CA"/>
        </w:rPr>
        <w:drawing>
          <wp:inline distT="0" distB="0" distL="0" distR="0" wp14:anchorId="51F81F4B" wp14:editId="36D55CC9">
            <wp:extent cx="161925" cy="133350"/>
            <wp:effectExtent l="0" t="0" r="0" b="0"/>
            <wp:docPr id="95" name="Picture 95"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Éditer : Envoie le fichier d</w:t>
      </w:r>
      <w:r>
        <w:t>’</w:t>
      </w:r>
      <w:r w:rsidRPr="009026A4">
        <w:t>intrants du modèle à un éditeur de texte (pour les utilisateurs avancés).</w:t>
      </w:r>
    </w:p>
    <w:p w14:paraId="0B3C98F3" w14:textId="77777777" w:rsidR="00E725E4" w:rsidRPr="009026A4" w:rsidRDefault="00E725E4" w:rsidP="00E725E4">
      <w:pPr>
        <w:jc w:val="both"/>
      </w:pPr>
    </w:p>
    <w:p w14:paraId="2EC46830" w14:textId="77777777" w:rsidR="00E725E4" w:rsidRPr="009026A4" w:rsidRDefault="00E725E4" w:rsidP="00E725E4">
      <w:pPr>
        <w:jc w:val="both"/>
      </w:pPr>
      <w:r w:rsidRPr="009026A4">
        <w:rPr>
          <w:noProof/>
          <w:lang w:val="en-CA" w:eastAsia="en-CA"/>
        </w:rPr>
        <w:drawing>
          <wp:inline distT="0" distB="0" distL="0" distR="0" wp14:anchorId="32554B02" wp14:editId="0D2B6A37">
            <wp:extent cx="161925" cy="133350"/>
            <wp:effectExtent l="0" t="0" r="0" b="0"/>
            <wp:docPr id="96" name="Picture 96" descr="Modèles_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odèles_copy"/>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Copier : Copie le fichier d</w:t>
      </w:r>
      <w:r>
        <w:t>’</w:t>
      </w:r>
      <w:r w:rsidRPr="009026A4">
        <w:t>intrants du modèle sélectionné.</w:t>
      </w:r>
    </w:p>
    <w:p w14:paraId="3FDDBEF9" w14:textId="77777777" w:rsidR="00E725E4" w:rsidRPr="009026A4" w:rsidRDefault="00E725E4" w:rsidP="00E725E4">
      <w:pPr>
        <w:jc w:val="both"/>
      </w:pPr>
    </w:p>
    <w:p w14:paraId="38F41F83" w14:textId="77777777" w:rsidR="00E725E4" w:rsidRPr="009026A4" w:rsidRDefault="00E725E4" w:rsidP="00E725E4">
      <w:pPr>
        <w:jc w:val="both"/>
      </w:pPr>
      <w:r w:rsidRPr="009026A4">
        <w:rPr>
          <w:noProof/>
          <w:lang w:val="en-CA" w:eastAsia="en-CA"/>
        </w:rPr>
        <w:drawing>
          <wp:inline distT="0" distB="0" distL="0" distR="0" wp14:anchorId="55967554" wp14:editId="081FFDF2">
            <wp:extent cx="161925" cy="133350"/>
            <wp:effectExtent l="0" t="0" r="0" b="0"/>
            <wp:docPr id="97" name="Picture 97" descr="Set_as_defaul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et_as_default_ico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Assigner comme défaut : Remplace les valeurs courantes des paramètres par défaut du modèle par les valeurs actuellement indiquées dans les champs de l</w:t>
      </w:r>
      <w:r>
        <w:t>’</w:t>
      </w:r>
      <w:r w:rsidRPr="009026A4">
        <w:t>interface du modèle (qui deviendront les nouveaux paramètres par défaut utilisés chaque fois que vous sélectionnerez ce modèle).</w:t>
      </w:r>
    </w:p>
    <w:p w14:paraId="0869C241" w14:textId="77777777" w:rsidR="00E725E4" w:rsidRPr="009026A4" w:rsidRDefault="00E725E4" w:rsidP="00E725E4">
      <w:pPr>
        <w:jc w:val="both"/>
      </w:pPr>
    </w:p>
    <w:p w14:paraId="5C4DED09" w14:textId="77777777" w:rsidR="00E725E4" w:rsidRPr="009026A4" w:rsidRDefault="00E725E4" w:rsidP="00E725E4">
      <w:pPr>
        <w:jc w:val="both"/>
      </w:pPr>
      <w:r w:rsidRPr="009026A4">
        <w:t>Touche</w:t>
      </w:r>
      <w:r w:rsidRPr="009026A4">
        <w:rPr>
          <w:b/>
        </w:rPr>
        <w:t xml:space="preserve"> F2 </w:t>
      </w:r>
      <w:r w:rsidRPr="009026A4">
        <w:t>: Vous permet de renommer un fichier d</w:t>
      </w:r>
      <w:r>
        <w:t>’</w:t>
      </w:r>
      <w:r w:rsidRPr="009026A4">
        <w:t>intrants de modèle.</w:t>
      </w:r>
    </w:p>
    <w:p w14:paraId="2D82714D" w14:textId="77777777" w:rsidR="009401CA" w:rsidRPr="009026A4" w:rsidRDefault="009401CA" w:rsidP="009401CA">
      <w:pPr>
        <w:jc w:val="both"/>
      </w:pPr>
    </w:p>
    <w:p w14:paraId="00415D7C" w14:textId="77777777" w:rsidR="009401CA" w:rsidRPr="009026A4" w:rsidRDefault="009401CA" w:rsidP="00E95183">
      <w:pPr>
        <w:pStyle w:val="Titre3"/>
      </w:pPr>
      <w:bookmarkStart w:id="133" w:name="_Toc348100126"/>
      <w:bookmarkStart w:id="134" w:name="_Toc503271199"/>
      <w:r w:rsidRPr="009026A4">
        <w:lastRenderedPageBreak/>
        <w:t>Interface propre au modèle (exemple)</w:t>
      </w:r>
      <w:bookmarkEnd w:id="133"/>
      <w:bookmarkEnd w:id="134"/>
    </w:p>
    <w:p w14:paraId="66AC0E99" w14:textId="7D314592" w:rsidR="009401CA" w:rsidRPr="009026A4" w:rsidRDefault="00AF69CA" w:rsidP="009401CA">
      <w:r w:rsidRPr="009026A4">
        <w:rPr>
          <w:noProof/>
          <w:lang w:val="en-CA" w:eastAsia="en-CA"/>
        </w:rPr>
        <w:drawing>
          <wp:anchor distT="0" distB="0" distL="114300" distR="114300" simplePos="0" relativeHeight="251710976" behindDoc="1" locked="0" layoutInCell="1" allowOverlap="1" wp14:anchorId="30C8649F" wp14:editId="12C71FD0">
            <wp:simplePos x="0" y="0"/>
            <wp:positionH relativeFrom="column">
              <wp:posOffset>4478655</wp:posOffset>
            </wp:positionH>
            <wp:positionV relativeFrom="paragraph">
              <wp:posOffset>74930</wp:posOffset>
            </wp:positionV>
            <wp:extent cx="1923415" cy="1802130"/>
            <wp:effectExtent l="0" t="0" r="635" b="7620"/>
            <wp:wrapTight wrapText="bothSides">
              <wp:wrapPolygon edited="0">
                <wp:start x="0" y="0"/>
                <wp:lineTo x="0" y="21463"/>
                <wp:lineTo x="21393" y="21463"/>
                <wp:lineTo x="21393" y="0"/>
                <wp:lineTo x="0" y="0"/>
              </wp:wrapPolygon>
            </wp:wrapTight>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Gypsy_Moth_Seasonality(2011)"/>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1923415" cy="1802130"/>
                    </a:xfrm>
                    <a:prstGeom prst="rect">
                      <a:avLst/>
                    </a:prstGeom>
                    <a:noFill/>
                  </pic:spPr>
                </pic:pic>
              </a:graphicData>
            </a:graphic>
            <wp14:sizeRelH relativeFrom="page">
              <wp14:pctWidth>0</wp14:pctWidth>
            </wp14:sizeRelH>
            <wp14:sizeRelV relativeFrom="page">
              <wp14:pctHeight>0</wp14:pctHeight>
            </wp14:sizeRelV>
          </wp:anchor>
        </w:drawing>
      </w:r>
    </w:p>
    <w:p w14:paraId="3559BBED" w14:textId="6228F03F" w:rsidR="00E725E4" w:rsidRPr="009026A4" w:rsidRDefault="00E725E4" w:rsidP="00E725E4">
      <w:pPr>
        <w:jc w:val="both"/>
      </w:pPr>
      <w:r w:rsidRPr="009026A4">
        <w:t>Dans BioSIM, chaque modèle possède sa propre boîte de dialogue interface. L</w:t>
      </w:r>
      <w:r>
        <w:t>’</w:t>
      </w:r>
      <w:r w:rsidRPr="009026A4">
        <w:t>image ci-contre est un exemple d</w:t>
      </w:r>
      <w:r>
        <w:t>’</w:t>
      </w:r>
      <w:r w:rsidRPr="009026A4">
        <w:t>interface de modèle (dans ce cas-ci, le modèle « </w:t>
      </w:r>
      <w:proofErr w:type="spellStart"/>
      <w:r w:rsidR="00AF69CA">
        <w:t>DegreeDay</w:t>
      </w:r>
      <w:proofErr w:type="spellEnd"/>
      <w:r w:rsidR="00AF69CA">
        <w:t xml:space="preserve"> (</w:t>
      </w:r>
      <w:proofErr w:type="spellStart"/>
      <w:r w:rsidR="00AF69CA">
        <w:t>Annual</w:t>
      </w:r>
      <w:proofErr w:type="spellEnd"/>
      <w:r w:rsidR="00AF69CA">
        <w:t>)</w:t>
      </w:r>
      <w:r w:rsidRPr="009026A4">
        <w:t> ». Chacun des champs de cette fenêtre contient un paramètre que vous pouvez modifier. Les champs sont du texte, des nombres entiers, des nombres réels, des valeurs booléennes (Oui/Non), des listes déroulantes ou des noms de fichier (associés à un bouton de navigation</w:t>
      </w:r>
      <w:r>
        <w:t xml:space="preserve"> </w:t>
      </w:r>
      <w:r w:rsidRPr="009026A4">
        <w:rPr>
          <w:noProof/>
          <w:lang w:val="en-CA" w:eastAsia="en-CA"/>
        </w:rPr>
        <w:drawing>
          <wp:inline distT="0" distB="0" distL="0" distR="0" wp14:anchorId="41C2BFF9" wp14:editId="674B9B9B">
            <wp:extent cx="266700" cy="133350"/>
            <wp:effectExtent l="0" t="0" r="0" b="0"/>
            <wp:docPr id="98" name="Picture 98" descr="Bro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rows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700" cy="133350"/>
                    </a:xfrm>
                    <a:prstGeom prst="rect">
                      <a:avLst/>
                    </a:prstGeom>
                    <a:noFill/>
                    <a:ln>
                      <a:noFill/>
                    </a:ln>
                  </pic:spPr>
                </pic:pic>
              </a:graphicData>
            </a:graphic>
          </wp:inline>
        </w:drawing>
      </w:r>
      <w:r w:rsidRPr="009026A4">
        <w:t>). Les fichiers locaux du projet peuvent être indiqués dans un champ de nom de fichier avec le mot-clé [Proje</w:t>
      </w:r>
      <w:r w:rsidR="00BB471F">
        <w:t>c</w:t>
      </w:r>
      <w:r w:rsidRPr="009026A4">
        <w:t>t]. Par exemple, [Proje</w:t>
      </w:r>
      <w:r w:rsidR="00BB471F">
        <w:t>c</w:t>
      </w:r>
      <w:r w:rsidRPr="009026A4">
        <w:t>t]\Data\Deposit.dat désigne le fichier Deposit.dat dans le sous-répertoire \Data\ du projet.</w:t>
      </w:r>
    </w:p>
    <w:p w14:paraId="4E8B4406" w14:textId="77777777" w:rsidR="00E725E4" w:rsidRPr="009026A4" w:rsidRDefault="00E725E4" w:rsidP="00E725E4">
      <w:pPr>
        <w:jc w:val="both"/>
      </w:pPr>
    </w:p>
    <w:p w14:paraId="5B03576F" w14:textId="216EE682" w:rsidR="009401CA" w:rsidRPr="009026A4" w:rsidRDefault="00E725E4" w:rsidP="00F61988">
      <w:pPr>
        <w:jc w:val="both"/>
      </w:pPr>
      <w:r w:rsidRPr="009026A4">
        <w:t xml:space="preserve">Pour préciser des valeurs autres que celles des paramètres par défaut, vous devez cliquer sur le bouton Nouveau </w:t>
      </w:r>
      <w:r w:rsidRPr="009026A4">
        <w:rPr>
          <w:noProof/>
          <w:lang w:val="en-CA" w:eastAsia="en-CA"/>
        </w:rPr>
        <w:drawing>
          <wp:inline distT="0" distB="0" distL="0" distR="0" wp14:anchorId="5A9D7594" wp14:editId="65B49AA9">
            <wp:extent cx="161925" cy="133350"/>
            <wp:effectExtent l="0" t="0" r="0" b="0"/>
            <wp:docPr id="99" name="Picture 99"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w_"/>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dans l</w:t>
      </w:r>
      <w:r>
        <w:t>’</w:t>
      </w:r>
      <w:r w:rsidRPr="009026A4">
        <w:t>Éditeur d</w:t>
      </w:r>
      <w:r>
        <w:t>’</w:t>
      </w:r>
      <w:r w:rsidRPr="009026A4">
        <w:t>intrants du modèle, taper un nom de fichier d</w:t>
      </w:r>
      <w:r>
        <w:t>’</w:t>
      </w:r>
      <w:r w:rsidRPr="009026A4">
        <w:t>intrant du modèle, puis modifier les valeurs voulues des paramètres dans l</w:t>
      </w:r>
      <w:r>
        <w:t>’</w:t>
      </w:r>
      <w:r w:rsidRPr="009026A4">
        <w:t xml:space="preserve">interface du modèle. Cliquez sur </w:t>
      </w:r>
      <w:r w:rsidRPr="009026A4">
        <w:rPr>
          <w:noProof/>
          <w:lang w:val="en-CA" w:eastAsia="en-CA"/>
        </w:rPr>
        <w:drawing>
          <wp:inline distT="0" distB="0" distL="0" distR="0" wp14:anchorId="5C9E34D0" wp14:editId="3C5CED39">
            <wp:extent cx="457200" cy="133350"/>
            <wp:effectExtent l="0" t="0" r="0" b="0"/>
            <wp:docPr id="100" name="Picture 100"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OK"/>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r w:rsidRPr="009026A4">
        <w:t xml:space="preserve"> dans l</w:t>
      </w:r>
      <w:r>
        <w:t>’</w:t>
      </w:r>
      <w:r w:rsidRPr="009026A4">
        <w:t>Éditeur d</w:t>
      </w:r>
      <w:r>
        <w:t>’</w:t>
      </w:r>
      <w:r w:rsidRPr="009026A4">
        <w:t>intrants du modèle pour enregistrer les nouvelles valeurs des paramètres dans le fichier d</w:t>
      </w:r>
      <w:r>
        <w:t>’</w:t>
      </w:r>
      <w:r w:rsidRPr="009026A4">
        <w:t>intrants du modèle spécifié.</w:t>
      </w:r>
    </w:p>
    <w:p w14:paraId="66C3496F" w14:textId="77777777" w:rsidR="009401CA" w:rsidRPr="005477CA" w:rsidRDefault="009401CA" w:rsidP="009401CA"/>
    <w:p w14:paraId="2AEE5CF6" w14:textId="77777777" w:rsidR="009401CA" w:rsidRPr="009026A4" w:rsidRDefault="009401CA" w:rsidP="00EF059B">
      <w:pPr>
        <w:pStyle w:val="Titre2"/>
      </w:pPr>
      <w:bookmarkStart w:id="135" w:name="_Toc348100137"/>
      <w:bookmarkStart w:id="136" w:name="_Toc503271200"/>
      <w:r w:rsidRPr="009026A4">
        <w:t>Boîte de dialogue Variation des paramètres</w:t>
      </w:r>
      <w:bookmarkEnd w:id="135"/>
      <w:bookmarkEnd w:id="136"/>
    </w:p>
    <w:p w14:paraId="15712083" w14:textId="77777777" w:rsidR="009401CA" w:rsidRPr="009026A4" w:rsidRDefault="009401CA" w:rsidP="009401CA">
      <w:pPr>
        <w:keepNext/>
      </w:pPr>
    </w:p>
    <w:p w14:paraId="0F611A87" w14:textId="77777777" w:rsidR="009401CA" w:rsidRPr="009026A4" w:rsidRDefault="009401CA" w:rsidP="009401CA">
      <w:pPr>
        <w:jc w:val="both"/>
        <w:rPr>
          <w:b/>
        </w:rPr>
      </w:pPr>
    </w:p>
    <w:p w14:paraId="52ED4B72" w14:textId="47B79886" w:rsidR="000D7C36" w:rsidRPr="009026A4" w:rsidRDefault="000D7C36" w:rsidP="000D7C36">
      <w:pPr>
        <w:jc w:val="both"/>
      </w:pPr>
      <w:r w:rsidRPr="009026A4">
        <w:t>BioSIM vous permet de varier, un à la fois ou simultanément et de façon contrôlée, tous les paramètres du modèle à l</w:t>
      </w:r>
      <w:r>
        <w:t>’</w:t>
      </w:r>
      <w:r w:rsidRPr="009026A4">
        <w:t>intérieur d</w:t>
      </w:r>
      <w:r>
        <w:t>’</w:t>
      </w:r>
      <w:r w:rsidRPr="009026A4">
        <w:t>une même série de simulations. Cela peut s</w:t>
      </w:r>
      <w:r>
        <w:t>’</w:t>
      </w:r>
      <w:r w:rsidRPr="009026A4">
        <w:t>avérer utile, par exemple, dans les analyses de sensibilité. Lorsqu</w:t>
      </w:r>
      <w:r>
        <w:t>’</w:t>
      </w:r>
      <w:r w:rsidRPr="009026A4">
        <w:t>un paramètre varie, toute la série de simulations (localisations et répétitions) est répétée pour chaque nouvelle combinaison de valeurs des paramètres.</w:t>
      </w:r>
    </w:p>
    <w:p w14:paraId="74742688" w14:textId="01AEA01C" w:rsidR="000D7C36" w:rsidRPr="009026A4" w:rsidRDefault="005E2583" w:rsidP="000D7C36">
      <w:pPr>
        <w:jc w:val="both"/>
      </w:pPr>
      <w:r w:rsidRPr="009026A4">
        <w:rPr>
          <w:noProof/>
          <w:lang w:val="en-CA" w:eastAsia="en-CA"/>
        </w:rPr>
        <w:drawing>
          <wp:anchor distT="0" distB="0" distL="114300" distR="114300" simplePos="0" relativeHeight="251715072" behindDoc="1" locked="0" layoutInCell="1" allowOverlap="1" wp14:anchorId="50349E3D" wp14:editId="51629318">
            <wp:simplePos x="0" y="0"/>
            <wp:positionH relativeFrom="column">
              <wp:posOffset>3502998</wp:posOffset>
            </wp:positionH>
            <wp:positionV relativeFrom="paragraph">
              <wp:posOffset>132435</wp:posOffset>
            </wp:positionV>
            <wp:extent cx="2705735" cy="1816735"/>
            <wp:effectExtent l="0" t="0" r="0" b="0"/>
            <wp:wrapTight wrapText="bothSides">
              <wp:wrapPolygon edited="0">
                <wp:start x="0" y="0"/>
                <wp:lineTo x="0" y="21290"/>
                <wp:lineTo x="21443" y="21290"/>
                <wp:lineTo x="21443"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iation_des_paramètres"/>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2705735" cy="1816735"/>
                    </a:xfrm>
                    <a:prstGeom prst="rect">
                      <a:avLst/>
                    </a:prstGeom>
                    <a:noFill/>
                  </pic:spPr>
                </pic:pic>
              </a:graphicData>
            </a:graphic>
            <wp14:sizeRelH relativeFrom="page">
              <wp14:pctWidth>0</wp14:pctWidth>
            </wp14:sizeRelH>
            <wp14:sizeRelV relativeFrom="page">
              <wp14:pctHeight>0</wp14:pctHeight>
            </wp14:sizeRelV>
          </wp:anchor>
        </w:drawing>
      </w:r>
    </w:p>
    <w:p w14:paraId="4B810497" w14:textId="13E29BDD" w:rsidR="00440DF4" w:rsidRDefault="000D7C36" w:rsidP="000D7C36">
      <w:pPr>
        <w:jc w:val="both"/>
      </w:pPr>
      <w:r w:rsidRPr="009026A4">
        <w:t>La liste</w:t>
      </w:r>
      <w:r w:rsidRPr="009026A4">
        <w:rPr>
          <w:b/>
        </w:rPr>
        <w:t xml:space="preserve"> Paramètres qui varient</w:t>
      </w:r>
      <w:r w:rsidRPr="009026A4">
        <w:t xml:space="preserve"> à la droite vous permet de choisir les paramètres propres au modèle qui figurent dans la liste de gauche (</w:t>
      </w:r>
      <w:r w:rsidRPr="009026A4">
        <w:rPr>
          <w:b/>
        </w:rPr>
        <w:t>Paramètres qui ne varient pas</w:t>
      </w:r>
      <w:r w:rsidRPr="009026A4">
        <w:t xml:space="preserve">), dans la boîte de dialogue Variation des paramètres (à laquelle vous accédez en cliquant sur le bouton </w:t>
      </w:r>
      <w:r w:rsidRPr="009026A4">
        <w:rPr>
          <w:noProof/>
          <w:lang w:val="en-CA" w:eastAsia="en-CA"/>
        </w:rPr>
        <w:drawing>
          <wp:inline distT="0" distB="0" distL="0" distR="0" wp14:anchorId="0DA75791" wp14:editId="44556CFF">
            <wp:extent cx="127944" cy="135255"/>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rameters_Variations"/>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127944" cy="135255"/>
                    </a:xfrm>
                    <a:prstGeom prst="rect">
                      <a:avLst/>
                    </a:prstGeom>
                    <a:noFill/>
                    <a:ln>
                      <a:noFill/>
                    </a:ln>
                  </pic:spPr>
                </pic:pic>
              </a:graphicData>
            </a:graphic>
          </wp:inline>
        </w:drawing>
      </w:r>
      <w:r w:rsidRPr="009026A4">
        <w:t>, dans l</w:t>
      </w:r>
      <w:r>
        <w:t>’</w:t>
      </w:r>
      <w:r w:rsidRPr="009026A4">
        <w:t xml:space="preserve">Éditeur </w:t>
      </w:r>
      <w:r>
        <w:t>d’exécution d’un modèle</w:t>
      </w:r>
      <w:r w:rsidR="00440DF4">
        <w:t>).V</w:t>
      </w:r>
      <w:r w:rsidR="00440DF4" w:rsidRPr="009026A4">
        <w:t xml:space="preserve">ous devez cliquer sur le bouton Nouveau </w:t>
      </w:r>
      <w:r w:rsidR="00440DF4" w:rsidRPr="009026A4">
        <w:rPr>
          <w:noProof/>
          <w:lang w:val="en-CA" w:eastAsia="en-CA"/>
        </w:rPr>
        <w:drawing>
          <wp:inline distT="0" distB="0" distL="0" distR="0" wp14:anchorId="0CF939F4" wp14:editId="50310780">
            <wp:extent cx="161925" cy="133350"/>
            <wp:effectExtent l="0" t="0" r="0" b="0"/>
            <wp:docPr id="92" name="Picture 92"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w_"/>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00440DF4" w:rsidRPr="009026A4">
        <w:t> dans l</w:t>
      </w:r>
      <w:r w:rsidR="00440DF4">
        <w:t>e gestionnaire de variations</w:t>
      </w:r>
      <w:r w:rsidR="00440DF4" w:rsidRPr="009026A4">
        <w:t xml:space="preserve"> </w:t>
      </w:r>
      <w:r w:rsidR="00440DF4">
        <w:t xml:space="preserve">de paramètres pour crée un fichier de variations. </w:t>
      </w:r>
    </w:p>
    <w:p w14:paraId="26F7329C" w14:textId="09EC5B8E" w:rsidR="000D7C36" w:rsidRPr="009026A4" w:rsidRDefault="000D7C36" w:rsidP="000D7C36">
      <w:pPr>
        <w:jc w:val="both"/>
      </w:pPr>
      <w:r w:rsidRPr="00BA664A">
        <w:rPr>
          <w:color w:val="000000" w:themeColor="text1"/>
        </w:rPr>
        <w:t>Chaque pa</w:t>
      </w:r>
      <w:r w:rsidR="00BA664A" w:rsidRPr="00BA664A">
        <w:rPr>
          <w:color w:val="000000" w:themeColor="text1"/>
        </w:rPr>
        <w:t xml:space="preserve">ramètre sélectionné </w:t>
      </w:r>
      <w:r w:rsidRPr="00BA664A">
        <w:rPr>
          <w:color w:val="000000" w:themeColor="text1"/>
        </w:rPr>
        <w:t xml:space="preserve"> à l’</w:t>
      </w:r>
      <w:r w:rsidR="00BA664A" w:rsidRPr="00BA664A">
        <w:rPr>
          <w:color w:val="000000" w:themeColor="text1"/>
        </w:rPr>
        <w:t xml:space="preserve">aide du </w:t>
      </w:r>
      <w:r w:rsidR="00BA664A" w:rsidRPr="00BA664A">
        <w:rPr>
          <w:noProof/>
          <w:color w:val="000000" w:themeColor="text1"/>
          <w:lang w:val="en-CA" w:eastAsia="en-CA"/>
        </w:rPr>
        <w:drawing>
          <wp:inline distT="0" distB="0" distL="0" distR="0" wp14:anchorId="30D4DC26" wp14:editId="710E6B21">
            <wp:extent cx="135255" cy="135255"/>
            <wp:effectExtent l="0" t="0" r="0" b="0"/>
            <wp:docPr id="91" name="Picture 91"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ch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BA664A">
        <w:rPr>
          <w:color w:val="000000" w:themeColor="text1"/>
        </w:rPr>
        <w:t xml:space="preserve"> fera l’objet d’une variation entre une valeur minimale et maximale, que vous pouvez indiquer dans les champs </w:t>
      </w:r>
      <w:r w:rsidRPr="00BA664A">
        <w:rPr>
          <w:b/>
          <w:color w:val="000000" w:themeColor="text1"/>
        </w:rPr>
        <w:t>Valeur minimum</w:t>
      </w:r>
      <w:r w:rsidRPr="00BA664A">
        <w:rPr>
          <w:color w:val="000000" w:themeColor="text1"/>
        </w:rPr>
        <w:t xml:space="preserve"> et </w:t>
      </w:r>
      <w:r w:rsidRPr="00BA664A">
        <w:rPr>
          <w:b/>
          <w:color w:val="000000" w:themeColor="text1"/>
        </w:rPr>
        <w:t>Valeur maximum</w:t>
      </w:r>
      <w:r w:rsidRPr="00BA664A">
        <w:rPr>
          <w:color w:val="000000" w:themeColor="text1"/>
        </w:rPr>
        <w:t>.</w:t>
      </w:r>
    </w:p>
    <w:p w14:paraId="745D403E" w14:textId="77777777" w:rsidR="000D7C36" w:rsidRPr="009026A4" w:rsidRDefault="000D7C36" w:rsidP="000D7C36">
      <w:pPr>
        <w:jc w:val="both"/>
      </w:pPr>
    </w:p>
    <w:p w14:paraId="69A7AE2A" w14:textId="63AB50E3" w:rsidR="00A723AF" w:rsidRPr="009026A4" w:rsidRDefault="00A723AF" w:rsidP="00A723AF">
      <w:pPr>
        <w:jc w:val="both"/>
        <w:rPr>
          <w:b/>
        </w:rPr>
      </w:pPr>
      <w:r w:rsidRPr="009026A4">
        <w:t>Les valeurs des paramètres peuvent varier systématiquement (par étapes régulières) ou aléatoirement. Si vous sélectionnez l</w:t>
      </w:r>
      <w:r>
        <w:t xml:space="preserve">a </w:t>
      </w:r>
      <w:r w:rsidRPr="009026A4">
        <w:rPr>
          <w:b/>
        </w:rPr>
        <w:t>Variation systématique</w:t>
      </w:r>
      <w:r w:rsidRPr="009026A4">
        <w:t>, vous devez spécifier la taille de l</w:t>
      </w:r>
      <w:r>
        <w:t>’</w:t>
      </w:r>
      <w:r w:rsidRPr="009026A4">
        <w:t xml:space="preserve">étape dans le champ </w:t>
      </w:r>
      <w:r>
        <w:rPr>
          <w:b/>
        </w:rPr>
        <w:t>étapes</w:t>
      </w:r>
      <w:r w:rsidRPr="009026A4">
        <w:t>. Si vous sélectionnez l</w:t>
      </w:r>
      <w:r>
        <w:t xml:space="preserve">a </w:t>
      </w:r>
      <w:r w:rsidRPr="009026A4">
        <w:rPr>
          <w:b/>
        </w:rPr>
        <w:t>Variation aléatoire</w:t>
      </w:r>
      <w:r w:rsidRPr="009026A4">
        <w:t xml:space="preserve">, vous devez plutôt spécifier le nombre de valeurs différentes à générer (entre un minimum et un maximum) dans le champ </w:t>
      </w:r>
      <w:r w:rsidRPr="009026A4">
        <w:rPr>
          <w:b/>
        </w:rPr>
        <w:t xml:space="preserve">Nombre </w:t>
      </w:r>
      <w:r>
        <w:rPr>
          <w:b/>
        </w:rPr>
        <w:t>totale de variations aléatoire</w:t>
      </w:r>
      <w:r w:rsidRPr="009026A4">
        <w:rPr>
          <w:b/>
        </w:rPr>
        <w:t>.</w:t>
      </w:r>
    </w:p>
    <w:p w14:paraId="1B435B80" w14:textId="77777777" w:rsidR="009401CA" w:rsidRPr="009026A4" w:rsidRDefault="009401CA" w:rsidP="009401CA">
      <w:pPr>
        <w:jc w:val="both"/>
        <w:rPr>
          <w:b/>
        </w:rPr>
      </w:pPr>
    </w:p>
    <w:p w14:paraId="021A08A8" w14:textId="77777777" w:rsidR="009401CA" w:rsidRPr="009026A4" w:rsidRDefault="009401CA" w:rsidP="009401CA">
      <w:pPr>
        <w:jc w:val="both"/>
        <w:rPr>
          <w:b/>
        </w:rPr>
      </w:pPr>
    </w:p>
    <w:p w14:paraId="3BCACFA0" w14:textId="77777777" w:rsidR="009401CA" w:rsidRPr="009026A4" w:rsidRDefault="009401CA" w:rsidP="009401CA">
      <w:pPr>
        <w:jc w:val="both"/>
        <w:rPr>
          <w:b/>
        </w:rPr>
      </w:pPr>
    </w:p>
    <w:p w14:paraId="6E8C089D" w14:textId="77777777" w:rsidR="009401CA" w:rsidRPr="009026A4" w:rsidRDefault="009401CA" w:rsidP="009401CA">
      <w:pPr>
        <w:jc w:val="both"/>
        <w:rPr>
          <w:b/>
        </w:rPr>
      </w:pPr>
    </w:p>
    <w:p w14:paraId="0D335790" w14:textId="77777777" w:rsidR="009401CA" w:rsidRPr="009026A4" w:rsidRDefault="009401CA" w:rsidP="009401CA">
      <w:pPr>
        <w:jc w:val="both"/>
        <w:rPr>
          <w:b/>
        </w:rPr>
      </w:pPr>
    </w:p>
    <w:p w14:paraId="05B2F1C7" w14:textId="77777777" w:rsidR="009401CA" w:rsidRPr="009026A4" w:rsidRDefault="009401CA" w:rsidP="009401CA">
      <w:pPr>
        <w:jc w:val="both"/>
        <w:rPr>
          <w:b/>
        </w:rPr>
      </w:pPr>
    </w:p>
    <w:p w14:paraId="3CF21731" w14:textId="77777777" w:rsidR="009401CA" w:rsidRPr="009026A4" w:rsidRDefault="009401CA" w:rsidP="009401CA">
      <w:pPr>
        <w:jc w:val="both"/>
        <w:rPr>
          <w:b/>
        </w:rPr>
      </w:pPr>
    </w:p>
    <w:p w14:paraId="2E70799C" w14:textId="77777777" w:rsidR="009401CA" w:rsidRPr="009026A4" w:rsidRDefault="009401CA" w:rsidP="009401CA">
      <w:pPr>
        <w:jc w:val="both"/>
        <w:rPr>
          <w:b/>
        </w:rPr>
      </w:pPr>
    </w:p>
    <w:p w14:paraId="2BF6221A" w14:textId="3700B765" w:rsidR="009401CA" w:rsidRDefault="009401CA" w:rsidP="009401CA">
      <w:pPr>
        <w:jc w:val="both"/>
        <w:rPr>
          <w:b/>
        </w:rPr>
      </w:pPr>
    </w:p>
    <w:p w14:paraId="31885FDB" w14:textId="58AFE779" w:rsidR="000D7C36" w:rsidRDefault="000D7C36" w:rsidP="009401CA">
      <w:pPr>
        <w:jc w:val="both"/>
        <w:rPr>
          <w:b/>
        </w:rPr>
      </w:pPr>
    </w:p>
    <w:p w14:paraId="6F5003B7" w14:textId="5AF1BBA4" w:rsidR="000D7C36" w:rsidRDefault="000D7C36" w:rsidP="009401CA">
      <w:pPr>
        <w:jc w:val="both"/>
        <w:rPr>
          <w:b/>
        </w:rPr>
      </w:pPr>
    </w:p>
    <w:p w14:paraId="06B85DFF" w14:textId="66059519" w:rsidR="000D7C36" w:rsidRDefault="000D7C36" w:rsidP="009401CA">
      <w:pPr>
        <w:jc w:val="both"/>
        <w:rPr>
          <w:b/>
        </w:rPr>
      </w:pPr>
    </w:p>
    <w:p w14:paraId="7F35C1EF" w14:textId="2714ABC2" w:rsidR="000D7C36" w:rsidRDefault="000D7C36" w:rsidP="009401CA">
      <w:pPr>
        <w:jc w:val="both"/>
        <w:rPr>
          <w:b/>
        </w:rPr>
      </w:pPr>
    </w:p>
    <w:p w14:paraId="5F0DF80F" w14:textId="4110C030" w:rsidR="000D7C36" w:rsidRDefault="000D7C36" w:rsidP="009401CA">
      <w:pPr>
        <w:jc w:val="both"/>
        <w:rPr>
          <w:b/>
        </w:rPr>
      </w:pPr>
    </w:p>
    <w:p w14:paraId="3AA9CB34" w14:textId="1CBC9C22" w:rsidR="000D7C36" w:rsidRDefault="000D7C36" w:rsidP="009401CA">
      <w:pPr>
        <w:jc w:val="both"/>
        <w:rPr>
          <w:b/>
        </w:rPr>
      </w:pPr>
    </w:p>
    <w:p w14:paraId="0ABE908F" w14:textId="77777777" w:rsidR="0095161C" w:rsidRDefault="0095161C" w:rsidP="009401CA">
      <w:pPr>
        <w:jc w:val="both"/>
        <w:rPr>
          <w:b/>
        </w:rPr>
      </w:pPr>
    </w:p>
    <w:p w14:paraId="31FCDD17" w14:textId="11AF4C0C" w:rsidR="000D7C36" w:rsidRDefault="000D7C36" w:rsidP="009401CA">
      <w:pPr>
        <w:jc w:val="both"/>
        <w:rPr>
          <w:b/>
        </w:rPr>
      </w:pPr>
    </w:p>
    <w:p w14:paraId="0D05110D" w14:textId="77777777" w:rsidR="000D7C36" w:rsidRPr="009026A4" w:rsidRDefault="000D7C36" w:rsidP="009401CA">
      <w:pPr>
        <w:jc w:val="both"/>
        <w:rPr>
          <w:b/>
        </w:rPr>
      </w:pPr>
    </w:p>
    <w:p w14:paraId="0476DCAE" w14:textId="77777777" w:rsidR="009401CA" w:rsidRPr="009026A4" w:rsidRDefault="009401CA" w:rsidP="009401CA">
      <w:pPr>
        <w:jc w:val="both"/>
      </w:pPr>
    </w:p>
    <w:p w14:paraId="5EFCB229" w14:textId="413EF148" w:rsidR="009401CA" w:rsidRPr="009026A4" w:rsidRDefault="009401CA" w:rsidP="00AB65C2">
      <w:pPr>
        <w:pStyle w:val="Titre1"/>
      </w:pPr>
      <w:bookmarkStart w:id="137" w:name="_Toc162664007"/>
      <w:bookmarkStart w:id="138" w:name="_Toc348100138"/>
      <w:bookmarkStart w:id="139" w:name="_Toc503271201"/>
      <w:r w:rsidRPr="009026A4">
        <w:t>Définition des analyses</w:t>
      </w:r>
      <w:bookmarkEnd w:id="137"/>
      <w:bookmarkEnd w:id="138"/>
      <w:bookmarkEnd w:id="139"/>
    </w:p>
    <w:p w14:paraId="1F4BBC84" w14:textId="77777777" w:rsidR="009401CA" w:rsidRPr="009026A4" w:rsidRDefault="009401CA" w:rsidP="009401CA">
      <w:pPr>
        <w:jc w:val="both"/>
      </w:pPr>
    </w:p>
    <w:p w14:paraId="378BE3D4" w14:textId="77777777" w:rsidR="009401CA" w:rsidRPr="009026A4" w:rsidRDefault="009401CA" w:rsidP="009401CA">
      <w:pPr>
        <w:jc w:val="both"/>
      </w:pPr>
      <w:r w:rsidRPr="009026A4">
        <w:t>Une fois un élément (par exemple, une simulation) défini (même avant son exécution), il est possible de définir une analyse de ses résultats. Une analyse ne peut être exécutée qu</w:t>
      </w:r>
      <w:r w:rsidR="0098105F">
        <w:t>’</w:t>
      </w:r>
      <w:r w:rsidRPr="009026A4">
        <w:t>après l</w:t>
      </w:r>
      <w:r w:rsidR="0098105F">
        <w:t>’</w:t>
      </w:r>
      <w:r w:rsidRPr="009026A4">
        <w:t xml:space="preserve">exécution de son élément parent ou simultanément à celle-ci. </w:t>
      </w:r>
    </w:p>
    <w:p w14:paraId="0CB0079F" w14:textId="77777777" w:rsidR="009401CA" w:rsidRPr="009026A4" w:rsidRDefault="009401CA" w:rsidP="009401CA">
      <w:pPr>
        <w:jc w:val="both"/>
      </w:pPr>
    </w:p>
    <w:p w14:paraId="58211CCD" w14:textId="77777777" w:rsidR="009401CA" w:rsidRPr="009026A4" w:rsidRDefault="009401CA" w:rsidP="009401CA">
      <w:pPr>
        <w:jc w:val="both"/>
      </w:pPr>
      <w:r w:rsidRPr="009026A4">
        <w:t>Pour procéder à une nouvelle analyse de l</w:t>
      </w:r>
      <w:r w:rsidR="0098105F">
        <w:t>’</w:t>
      </w:r>
      <w:r w:rsidRPr="009026A4">
        <w:t xml:space="preserve">élément présentement sélectionné (surligné dans </w:t>
      </w:r>
      <w:smartTag w:uri="urn:schemas-microsoft-com:office:smarttags" w:element="PersonName">
        <w:smartTagPr>
          <w:attr w:name="ProductID" w:val="La fen￪tre Projet"/>
        </w:smartTagPr>
        <w:r w:rsidRPr="009026A4">
          <w:t>la fenêtre Projet</w:t>
        </w:r>
      </w:smartTag>
      <w:r w:rsidRPr="009026A4">
        <w:t xml:space="preserve">), il faut avoir recours à la </w:t>
      </w:r>
      <w:hyperlink w:anchor="_Defining_an_Analysis" w:history="1">
        <w:r w:rsidRPr="009026A4">
          <w:rPr>
            <w:rStyle w:val="Hyperlien"/>
          </w:rPr>
          <w:t>boîte de dialogue Éditeur d</w:t>
        </w:r>
        <w:r w:rsidR="0098105F">
          <w:rPr>
            <w:rStyle w:val="Hyperlien"/>
          </w:rPr>
          <w:t>’</w:t>
        </w:r>
        <w:r w:rsidRPr="009026A4">
          <w:rPr>
            <w:rStyle w:val="Hyperlien"/>
          </w:rPr>
          <w:t>analyse</w:t>
        </w:r>
      </w:hyperlink>
      <w:r w:rsidRPr="009026A4">
        <w:t xml:space="preserve">. Pour accéder à cette boîte de dialogue, sélectionnez [Projet] [Ajouter analyse...] dans la barre de menus, cliquez sur le bouton Ajouter analyse </w:t>
      </w:r>
      <w:r w:rsidR="008F78E1" w:rsidRPr="009026A4">
        <w:rPr>
          <w:noProof/>
          <w:lang w:val="en-CA" w:eastAsia="en-CA"/>
        </w:rPr>
        <w:drawing>
          <wp:inline distT="0" distB="0" distL="0" distR="0" wp14:anchorId="62245884" wp14:editId="167EB4E9">
            <wp:extent cx="122401" cy="1365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dd_Analysis"/>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Pr="009026A4">
        <w:t xml:space="preserve"> dans la première rangée de la barre d</w:t>
      </w:r>
      <w:r w:rsidR="0098105F">
        <w:t>’</w:t>
      </w:r>
      <w:r w:rsidRPr="009026A4">
        <w:t xml:space="preserve">outils de </w:t>
      </w:r>
      <w:smartTag w:uri="urn:schemas-microsoft-com:office:smarttags" w:element="PersonName">
        <w:smartTagPr>
          <w:attr w:name="ProductID" w:val="La fen￪tre Projet"/>
        </w:smartTagPr>
        <w:r w:rsidRPr="009026A4">
          <w:t>la fenêtre Projet</w:t>
        </w:r>
      </w:smartTag>
      <w:r w:rsidRPr="009026A4">
        <w:rPr>
          <w:i/>
        </w:rPr>
        <w:t xml:space="preserve"> </w:t>
      </w:r>
      <w:r w:rsidRPr="009026A4">
        <w:t>ou cliquez sur l</w:t>
      </w:r>
      <w:r w:rsidR="0098105F">
        <w:t>’</w:t>
      </w:r>
      <w:r w:rsidRPr="009026A4">
        <w:t xml:space="preserve">élément avec le bouton droit de la souris dans </w:t>
      </w:r>
      <w:smartTag w:uri="urn:schemas-microsoft-com:office:smarttags" w:element="PersonName">
        <w:smartTagPr>
          <w:attr w:name="ProductID" w:val="La fen￪tre Projet"/>
        </w:smartTagPr>
        <w:r w:rsidRPr="009026A4">
          <w:t>la fenêtre Projet</w:t>
        </w:r>
      </w:smartTag>
      <w:r w:rsidRPr="009026A4">
        <w:t xml:space="preserve">, puis sélectionnez [Ajouter analyse…] dans le menu contextuel. </w:t>
      </w:r>
    </w:p>
    <w:p w14:paraId="095ACD9A" w14:textId="77777777" w:rsidR="009401CA" w:rsidRPr="009026A4" w:rsidRDefault="009401CA" w:rsidP="009401CA">
      <w:pPr>
        <w:jc w:val="both"/>
      </w:pPr>
    </w:p>
    <w:p w14:paraId="7B8E3A59" w14:textId="78016ACF" w:rsidR="009401CA" w:rsidRPr="009026A4" w:rsidRDefault="009401CA" w:rsidP="009401CA">
      <w:pPr>
        <w:jc w:val="both"/>
      </w:pPr>
      <w:r w:rsidRPr="009026A4">
        <w:t>La boîte de dialogue Éditeur d</w:t>
      </w:r>
      <w:r w:rsidR="0098105F">
        <w:t>’</w:t>
      </w:r>
      <w:r w:rsidRPr="009026A4">
        <w:t xml:space="preserve">analyse comprend cinq onglets : </w:t>
      </w:r>
      <w:r w:rsidRPr="009026A4">
        <w:rPr>
          <w:i/>
        </w:rPr>
        <w:t>Général</w:t>
      </w:r>
      <w:r w:rsidRPr="009026A4">
        <w:t xml:space="preserve">, </w:t>
      </w:r>
      <w:r w:rsidRPr="009026A4">
        <w:rPr>
          <w:i/>
        </w:rPr>
        <w:t>Où</w:t>
      </w:r>
      <w:r w:rsidRPr="009026A4">
        <w:t xml:space="preserve">, </w:t>
      </w:r>
      <w:r w:rsidRPr="009026A4">
        <w:rPr>
          <w:i/>
        </w:rPr>
        <w:t>Quand</w:t>
      </w:r>
      <w:r w:rsidRPr="009026A4">
        <w:t xml:space="preserve">, </w:t>
      </w:r>
      <w:proofErr w:type="spellStart"/>
      <w:r w:rsidRPr="009026A4">
        <w:rPr>
          <w:i/>
        </w:rPr>
        <w:t>Quoi</w:t>
      </w:r>
      <w:r w:rsidR="00D859D9">
        <w:rPr>
          <w:i/>
        </w:rPr>
        <w:t>,Quelle</w:t>
      </w:r>
      <w:proofErr w:type="spellEnd"/>
      <w:r w:rsidRPr="009026A4">
        <w:t xml:space="preserve"> et </w:t>
      </w:r>
      <w:r w:rsidRPr="009026A4">
        <w:rPr>
          <w:i/>
        </w:rPr>
        <w:t>Comment</w:t>
      </w:r>
      <w:r w:rsidRPr="009026A4">
        <w:t>. Ensemble, ils servent à préciser le type de données à extraire des résultats de l</w:t>
      </w:r>
      <w:r w:rsidR="0098105F">
        <w:t>’</w:t>
      </w:r>
      <w:r w:rsidRPr="009026A4">
        <w:t xml:space="preserve">élément parent : </w:t>
      </w:r>
    </w:p>
    <w:p w14:paraId="1A616B62" w14:textId="77777777" w:rsidR="009401CA" w:rsidRPr="009026A4" w:rsidRDefault="009401CA" w:rsidP="009401CA">
      <w:pPr>
        <w:jc w:val="both"/>
      </w:pPr>
    </w:p>
    <w:p w14:paraId="26615C9B" w14:textId="77777777" w:rsidR="009401CA" w:rsidRPr="009026A4" w:rsidRDefault="009401CA" w:rsidP="009401CA">
      <w:pPr>
        <w:jc w:val="both"/>
      </w:pPr>
      <w:r w:rsidRPr="009026A4">
        <w:t>Lors de la définition d</w:t>
      </w:r>
      <w:r w:rsidR="0098105F">
        <w:t>’</w:t>
      </w:r>
      <w:r w:rsidRPr="009026A4">
        <w:t>une analyse, il n</w:t>
      </w:r>
      <w:r w:rsidR="0098105F">
        <w:t>’</w:t>
      </w:r>
      <w:r w:rsidRPr="009026A4">
        <w:t>est habituellement pas nécessaire de remplir tous les onglets. Par défaut, les onglets associés à la définition de l</w:t>
      </w:r>
      <w:r w:rsidR="0098105F">
        <w:t>’</w:t>
      </w:r>
      <w:r w:rsidRPr="009026A4">
        <w:t>analyse contiennent les valeurs par défaut de l</w:t>
      </w:r>
      <w:r w:rsidR="0098105F">
        <w:t>’</w:t>
      </w:r>
      <w:r w:rsidRPr="009026A4">
        <w:t xml:space="preserve">élément parent. </w:t>
      </w:r>
    </w:p>
    <w:p w14:paraId="002A5D29" w14:textId="77777777" w:rsidR="009401CA" w:rsidRPr="009026A4" w:rsidRDefault="009401CA" w:rsidP="009401CA">
      <w:pPr>
        <w:jc w:val="both"/>
      </w:pPr>
    </w:p>
    <w:p w14:paraId="74449FDE" w14:textId="0F3B1A35" w:rsidR="009401CA" w:rsidRPr="009026A4" w:rsidRDefault="009401CA" w:rsidP="009401CA">
      <w:pPr>
        <w:jc w:val="both"/>
      </w:pPr>
      <w:r w:rsidRPr="009026A4">
        <w:t>Les trois premiers onglets (</w:t>
      </w:r>
      <w:r w:rsidRPr="009026A4">
        <w:rPr>
          <w:i/>
        </w:rPr>
        <w:t>Où</w:t>
      </w:r>
      <w:r w:rsidRPr="009026A4">
        <w:t xml:space="preserve">, </w:t>
      </w:r>
      <w:r w:rsidRPr="009026A4">
        <w:rPr>
          <w:i/>
        </w:rPr>
        <w:t>Quand</w:t>
      </w:r>
      <w:r w:rsidR="00D859D9">
        <w:t xml:space="preserve">, </w:t>
      </w:r>
      <w:r w:rsidRPr="009026A4">
        <w:rPr>
          <w:i/>
        </w:rPr>
        <w:t>Quoi</w:t>
      </w:r>
      <w:r w:rsidR="00D859D9">
        <w:rPr>
          <w:i/>
        </w:rPr>
        <w:t xml:space="preserve"> et Quelle</w:t>
      </w:r>
      <w:r w:rsidRPr="009026A4">
        <w:rPr>
          <w:i/>
        </w:rPr>
        <w:t>)</w:t>
      </w:r>
      <w:r w:rsidRPr="009026A4">
        <w:t xml:space="preserve"> servent à filtrer (générer des sous-ensembles) des résultats de l</w:t>
      </w:r>
      <w:r w:rsidR="0098105F">
        <w:t>’</w:t>
      </w:r>
      <w:r w:rsidRPr="009026A4">
        <w:t>élément parent, tandis que le quatrième onglet (</w:t>
      </w:r>
      <w:r w:rsidRPr="009026A4">
        <w:rPr>
          <w:i/>
        </w:rPr>
        <w:t>Comment)</w:t>
      </w:r>
      <w:r w:rsidRPr="009026A4">
        <w:t xml:space="preserve"> sert à effectuer des calculs sur les résultats de l</w:t>
      </w:r>
      <w:r w:rsidR="0098105F">
        <w:t>’</w:t>
      </w:r>
      <w:r w:rsidRPr="009026A4">
        <w:t>élément parent ou à les transformer.</w:t>
      </w:r>
    </w:p>
    <w:p w14:paraId="07B60DC6" w14:textId="77777777" w:rsidR="009401CA" w:rsidRPr="009026A4" w:rsidRDefault="009401CA" w:rsidP="009401CA">
      <w:pPr>
        <w:jc w:val="both"/>
      </w:pPr>
    </w:p>
    <w:p w14:paraId="6E3B2C09" w14:textId="77777777" w:rsidR="009401CA" w:rsidRPr="009026A4" w:rsidRDefault="009401CA" w:rsidP="00EF059B">
      <w:pPr>
        <w:pStyle w:val="Titre2"/>
      </w:pPr>
      <w:bookmarkStart w:id="140" w:name="_Toc348100139"/>
      <w:bookmarkStart w:id="141" w:name="_Toc503271202"/>
      <w:r w:rsidRPr="009026A4">
        <w:lastRenderedPageBreak/>
        <w:t>Onglet Général</w:t>
      </w:r>
      <w:bookmarkEnd w:id="140"/>
      <w:bookmarkEnd w:id="141"/>
      <w:r w:rsidRPr="009026A4">
        <w:tab/>
      </w:r>
    </w:p>
    <w:p w14:paraId="6F153D91" w14:textId="2272508C" w:rsidR="009401CA" w:rsidRPr="009026A4" w:rsidRDefault="006E6B35" w:rsidP="009401CA">
      <w:r w:rsidRPr="009026A4">
        <w:rPr>
          <w:noProof/>
          <w:lang w:val="en-CA" w:eastAsia="en-CA"/>
        </w:rPr>
        <w:drawing>
          <wp:anchor distT="0" distB="0" distL="114300" distR="114300" simplePos="0" relativeHeight="251656704" behindDoc="1" locked="0" layoutInCell="1" allowOverlap="1" wp14:anchorId="5AB483AC" wp14:editId="5F300B3C">
            <wp:simplePos x="0" y="0"/>
            <wp:positionH relativeFrom="column">
              <wp:posOffset>4079888</wp:posOffset>
            </wp:positionH>
            <wp:positionV relativeFrom="paragraph">
              <wp:posOffset>130460</wp:posOffset>
            </wp:positionV>
            <wp:extent cx="2546350" cy="2084070"/>
            <wp:effectExtent l="0" t="0" r="6350" b="0"/>
            <wp:wrapTight wrapText="bothSides">
              <wp:wrapPolygon edited="0">
                <wp:start x="0" y="0"/>
                <wp:lineTo x="0" y="21324"/>
                <wp:lineTo x="21492" y="21324"/>
                <wp:lineTo x="21492"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Éditeur_d'analyse_Général_(ex_sous-ensemble)"/>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2546350" cy="2084070"/>
                    </a:xfrm>
                    <a:prstGeom prst="rect">
                      <a:avLst/>
                    </a:prstGeom>
                    <a:noFill/>
                  </pic:spPr>
                </pic:pic>
              </a:graphicData>
            </a:graphic>
            <wp14:sizeRelH relativeFrom="page">
              <wp14:pctWidth>0</wp14:pctWidth>
            </wp14:sizeRelH>
            <wp14:sizeRelV relativeFrom="page">
              <wp14:pctHeight>0</wp14:pctHeight>
            </wp14:sizeRelV>
          </wp:anchor>
        </w:drawing>
      </w:r>
    </w:p>
    <w:p w14:paraId="1CE7DDE3" w14:textId="17E40A78" w:rsidR="009401CA" w:rsidRPr="009026A4" w:rsidRDefault="009401CA" w:rsidP="009401CA">
      <w:pPr>
        <w:jc w:val="both"/>
      </w:pPr>
      <w:r w:rsidRPr="009026A4">
        <w:t>L</w:t>
      </w:r>
      <w:r w:rsidR="0098105F">
        <w:t>’</w:t>
      </w:r>
      <w:r w:rsidRPr="009026A4">
        <w:t xml:space="preserve">onglet </w:t>
      </w:r>
      <w:r w:rsidRPr="009026A4">
        <w:rPr>
          <w:i/>
        </w:rPr>
        <w:t>Général</w:t>
      </w:r>
      <w:r w:rsidRPr="009026A4">
        <w:t xml:space="preserve"> sert à nommer et à décrire l</w:t>
      </w:r>
      <w:r w:rsidR="0098105F">
        <w:t>’</w:t>
      </w:r>
      <w:r w:rsidRPr="009026A4">
        <w:t>analyse; il fournit également des renseignements sur les diverses fonctions qu</w:t>
      </w:r>
      <w:r w:rsidR="0098105F">
        <w:t>’</w:t>
      </w:r>
      <w:r w:rsidRPr="009026A4">
        <w:t>il est possible d</w:t>
      </w:r>
      <w:r w:rsidR="0098105F">
        <w:t>’</w:t>
      </w:r>
      <w:r w:rsidRPr="009026A4">
        <w:t>exécuter au moyen des autres onglets de la boîte de dialogue Éditeur d</w:t>
      </w:r>
      <w:r w:rsidR="0098105F">
        <w:t>’</w:t>
      </w:r>
      <w:r w:rsidRPr="009026A4">
        <w:t>analyse.</w:t>
      </w:r>
    </w:p>
    <w:p w14:paraId="06380AD6" w14:textId="77777777" w:rsidR="009401CA" w:rsidRPr="009026A4" w:rsidRDefault="009401CA" w:rsidP="009401CA">
      <w:pPr>
        <w:jc w:val="both"/>
      </w:pPr>
    </w:p>
    <w:p w14:paraId="2F045E27" w14:textId="77777777" w:rsidR="009401CA" w:rsidRPr="009026A4" w:rsidRDefault="009401CA" w:rsidP="009401CA">
      <w:pPr>
        <w:jc w:val="both"/>
      </w:pPr>
      <w:r w:rsidRPr="009026A4">
        <w:t xml:space="preserve">Champ </w:t>
      </w:r>
      <w:r w:rsidRPr="009026A4">
        <w:rPr>
          <w:b/>
        </w:rPr>
        <w:t>Nom</w:t>
      </w:r>
      <w:r w:rsidRPr="009026A4">
        <w:t> : Nom de l</w:t>
      </w:r>
      <w:r w:rsidR="0098105F">
        <w:t>’</w:t>
      </w:r>
      <w:r w:rsidRPr="009026A4">
        <w:t>analyse à définir (ce nom s</w:t>
      </w:r>
      <w:r w:rsidR="0098105F">
        <w:t>’</w:t>
      </w:r>
      <w:r w:rsidRPr="009026A4">
        <w:t xml:space="preserve">affiche dans </w:t>
      </w:r>
      <w:smartTag w:uri="urn:schemas-microsoft-com:office:smarttags" w:element="PersonName">
        <w:smartTagPr>
          <w:attr w:name="ProductID" w:val="La fen￪tre Projet"/>
        </w:smartTagPr>
        <w:r w:rsidRPr="009026A4">
          <w:t>la fenêtre Projet</w:t>
        </w:r>
      </w:smartTag>
      <w:r w:rsidRPr="009026A4">
        <w:t>).</w:t>
      </w:r>
    </w:p>
    <w:p w14:paraId="559CD0AA" w14:textId="77777777" w:rsidR="009401CA" w:rsidRPr="009026A4" w:rsidRDefault="009401CA" w:rsidP="009401CA">
      <w:pPr>
        <w:jc w:val="both"/>
      </w:pPr>
    </w:p>
    <w:p w14:paraId="7BFDE312" w14:textId="77777777" w:rsidR="009401CA" w:rsidRPr="009026A4" w:rsidRDefault="009401CA" w:rsidP="009401CA">
      <w:pPr>
        <w:jc w:val="both"/>
      </w:pPr>
      <w:r w:rsidRPr="009026A4">
        <w:t xml:space="preserve">Champ </w:t>
      </w:r>
      <w:r w:rsidRPr="009026A4">
        <w:rPr>
          <w:b/>
        </w:rPr>
        <w:t>Description</w:t>
      </w:r>
      <w:r w:rsidRPr="009026A4">
        <w:t> : Description évocatrice qui vous permettra de vous rappeler l</w:t>
      </w:r>
      <w:r w:rsidR="0098105F">
        <w:t>’</w:t>
      </w:r>
      <w:r w:rsidRPr="009026A4">
        <w:t>objet de l</w:t>
      </w:r>
      <w:r w:rsidR="0098105F">
        <w:t>’</w:t>
      </w:r>
      <w:r w:rsidRPr="009026A4">
        <w:t>analyse (cette description s</w:t>
      </w:r>
      <w:r w:rsidR="0098105F">
        <w:t>’</w:t>
      </w:r>
      <w:r w:rsidRPr="009026A4">
        <w:t xml:space="preserve">affichera dans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 xml:space="preserve">exécution). </w:t>
      </w:r>
    </w:p>
    <w:p w14:paraId="55FD1728" w14:textId="77777777" w:rsidR="009401CA" w:rsidRPr="009026A4" w:rsidRDefault="009401CA" w:rsidP="009401CA">
      <w:pPr>
        <w:jc w:val="both"/>
      </w:pPr>
    </w:p>
    <w:p w14:paraId="696E4FD7" w14:textId="77777777"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aux fins de gestion de projet. Il n</w:t>
      </w:r>
      <w:r w:rsidR="0098105F">
        <w:t>’</w:t>
      </w:r>
      <w:r w:rsidRPr="009026A4">
        <w:t>est pas utile à l</w:t>
      </w:r>
      <w:r w:rsidR="0098105F">
        <w:t>’</w:t>
      </w:r>
      <w:r w:rsidRPr="009026A4">
        <w:t>utilisateur.</w:t>
      </w:r>
    </w:p>
    <w:p w14:paraId="47F9E40A" w14:textId="77777777" w:rsidR="009401CA" w:rsidRPr="009026A4" w:rsidRDefault="009401CA" w:rsidP="00EF059B">
      <w:pPr>
        <w:pStyle w:val="Titre2"/>
      </w:pPr>
      <w:r w:rsidRPr="009026A4">
        <w:br w:type="page"/>
      </w:r>
      <w:bookmarkStart w:id="142" w:name="_Toc348100140"/>
      <w:bookmarkStart w:id="143" w:name="_Toc503271203"/>
      <w:r w:rsidRPr="009026A4">
        <w:lastRenderedPageBreak/>
        <w:t>Onglet Où</w:t>
      </w:r>
      <w:bookmarkEnd w:id="142"/>
      <w:bookmarkEnd w:id="143"/>
    </w:p>
    <w:p w14:paraId="58AE33EA" w14:textId="77777777" w:rsidR="009401CA" w:rsidRPr="009026A4" w:rsidRDefault="009401CA" w:rsidP="009401CA"/>
    <w:p w14:paraId="2E0A8182" w14:textId="77777777" w:rsidR="009401CA" w:rsidRPr="009026A4" w:rsidRDefault="008F78E1" w:rsidP="009401CA">
      <w:pPr>
        <w:jc w:val="both"/>
      </w:pPr>
      <w:r w:rsidRPr="009026A4">
        <w:rPr>
          <w:noProof/>
          <w:lang w:val="en-CA" w:eastAsia="en-CA"/>
        </w:rPr>
        <w:drawing>
          <wp:anchor distT="0" distB="0" distL="114300" distR="114300" simplePos="0" relativeHeight="251657728" behindDoc="1" locked="0" layoutInCell="1" allowOverlap="1" wp14:anchorId="71978BAD" wp14:editId="37432312">
            <wp:simplePos x="0" y="0"/>
            <wp:positionH relativeFrom="column">
              <wp:posOffset>3491865</wp:posOffset>
            </wp:positionH>
            <wp:positionV relativeFrom="paragraph">
              <wp:posOffset>50165</wp:posOffset>
            </wp:positionV>
            <wp:extent cx="2631440" cy="2153920"/>
            <wp:effectExtent l="0" t="0" r="0" b="0"/>
            <wp:wrapTight wrapText="bothSides">
              <wp:wrapPolygon edited="0">
                <wp:start x="0" y="0"/>
                <wp:lineTo x="0" y="21396"/>
                <wp:lineTo x="21423" y="21396"/>
                <wp:lineTo x="21423"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Éditeur_d'analyse_Où_(ex_sous-ensemble)"/>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2631440" cy="215392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 xml:space="preserve">onglet </w:t>
      </w:r>
      <w:r w:rsidR="009401CA" w:rsidRPr="009026A4">
        <w:rPr>
          <w:i/>
        </w:rPr>
        <w:t>Où</w:t>
      </w:r>
      <w:r w:rsidR="009401CA" w:rsidRPr="009026A4">
        <w:t xml:space="preserve"> permet de générer des sous-ensembles de l</w:t>
      </w:r>
      <w:r w:rsidR="0098105F">
        <w:t>’</w:t>
      </w:r>
      <w:r w:rsidR="009401CA" w:rsidRPr="009026A4">
        <w:t>élément parent à partir de critères spatiaux. Cet onglet s</w:t>
      </w:r>
      <w:r w:rsidR="0098105F">
        <w:t>’</w:t>
      </w:r>
      <w:r w:rsidR="009401CA" w:rsidRPr="009026A4">
        <w:t>avère utile si un sous-ensemble de localisations doit faire l</w:t>
      </w:r>
      <w:r w:rsidR="0098105F">
        <w:t>’</w:t>
      </w:r>
      <w:r w:rsidR="009401CA" w:rsidRPr="009026A4">
        <w:t>objet d</w:t>
      </w:r>
      <w:r w:rsidR="0098105F">
        <w:t>’</w:t>
      </w:r>
      <w:r w:rsidR="009401CA" w:rsidRPr="009026A4">
        <w:t>un examen.</w:t>
      </w:r>
    </w:p>
    <w:p w14:paraId="64172879" w14:textId="77777777" w:rsidR="009401CA" w:rsidRPr="009026A4" w:rsidRDefault="009401CA" w:rsidP="009401CA">
      <w:pPr>
        <w:jc w:val="both"/>
      </w:pPr>
    </w:p>
    <w:p w14:paraId="67789866" w14:textId="77777777" w:rsidR="009401CA" w:rsidRPr="009026A4" w:rsidRDefault="009401CA" w:rsidP="009401CA">
      <w:pPr>
        <w:jc w:val="both"/>
      </w:pPr>
      <w:r w:rsidRPr="009026A4">
        <w:t xml:space="preserve">Par défaut, BioSIM traite toutes les localisations. Pour sélectionner un sous-ensemble de localisations, cochez la </w:t>
      </w:r>
      <w:r w:rsidR="008F78E1" w:rsidRPr="009026A4">
        <w:rPr>
          <w:noProof/>
          <w:lang w:val="en-CA" w:eastAsia="en-CA"/>
        </w:rPr>
        <w:drawing>
          <wp:inline distT="0" distB="0" distL="0" distR="0" wp14:anchorId="06F3355A" wp14:editId="3B526E8D">
            <wp:extent cx="136525" cy="136525"/>
            <wp:effectExtent l="0" t="0" r="0" b="0"/>
            <wp:docPr id="142" name="Picture 14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heck"/>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case</w:t>
      </w:r>
      <w:r w:rsidR="00EC1D88" w:rsidRPr="009026A4">
        <w:t xml:space="preserve"> </w:t>
      </w:r>
      <w:r w:rsidRPr="009026A4">
        <w:rPr>
          <w:rFonts w:ascii="Courier New" w:hAnsi="Courier New"/>
          <w:sz w:val="22"/>
        </w:rPr>
        <w:t>Sélectionner un sous-ensemble de localisations</w:t>
      </w:r>
      <w:r w:rsidR="00EC1D88" w:rsidRPr="009026A4">
        <w:t>,</w:t>
      </w:r>
      <w:r w:rsidRPr="009026A4">
        <w:t xml:space="preserve"> ce qui affiche la liste de localisations figurant dans le champ de liste de l</w:t>
      </w:r>
      <w:r w:rsidR="0098105F">
        <w:t>’</w:t>
      </w:r>
      <w:r w:rsidRPr="009026A4">
        <w:t xml:space="preserve">onglet </w:t>
      </w:r>
      <w:r w:rsidRPr="009026A4">
        <w:rPr>
          <w:i/>
        </w:rPr>
        <w:t>Où</w:t>
      </w:r>
      <w:r w:rsidRPr="009026A4">
        <w:t xml:space="preserve"> de l</w:t>
      </w:r>
      <w:r w:rsidR="0098105F">
        <w:t>’</w:t>
      </w:r>
      <w:r w:rsidRPr="009026A4">
        <w:t>élément parent et vous permet de sélectionner (</w:t>
      </w:r>
      <w:r w:rsidR="008F78E1" w:rsidRPr="009026A4">
        <w:rPr>
          <w:noProof/>
          <w:lang w:val="en-CA" w:eastAsia="en-CA"/>
        </w:rPr>
        <w:drawing>
          <wp:inline distT="0" distB="0" distL="0" distR="0" wp14:anchorId="6467DB2E" wp14:editId="7F506A3E">
            <wp:extent cx="136525" cy="136525"/>
            <wp:effectExtent l="0" t="0" r="0" b="0"/>
            <wp:docPr id="143" name="Picture 14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heck"/>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une ou plusieurs localisations qui vous intéressent particulièrement. </w:t>
      </w:r>
    </w:p>
    <w:p w14:paraId="187B7738" w14:textId="77777777" w:rsidR="009401CA" w:rsidRPr="009026A4" w:rsidRDefault="009401CA" w:rsidP="009401CA">
      <w:pPr>
        <w:jc w:val="both"/>
      </w:pPr>
      <w:bookmarkStart w:id="144" w:name="_Defining_an_Analysis"/>
      <w:bookmarkEnd w:id="144"/>
    </w:p>
    <w:p w14:paraId="539963FA" w14:textId="77777777" w:rsidR="009401CA" w:rsidRPr="009026A4" w:rsidRDefault="009401CA" w:rsidP="00EF059B">
      <w:pPr>
        <w:pStyle w:val="Titre2"/>
      </w:pPr>
      <w:bookmarkStart w:id="145" w:name="_Toc348100141"/>
      <w:bookmarkStart w:id="146" w:name="_Toc503271204"/>
      <w:r w:rsidRPr="009026A4">
        <w:t>Onglet Quand</w:t>
      </w:r>
      <w:bookmarkEnd w:id="145"/>
      <w:bookmarkEnd w:id="146"/>
    </w:p>
    <w:p w14:paraId="3E9D5658" w14:textId="77777777" w:rsidR="009401CA" w:rsidRPr="009026A4" w:rsidRDefault="009401CA" w:rsidP="009401CA">
      <w:pPr>
        <w:jc w:val="both"/>
      </w:pPr>
    </w:p>
    <w:p w14:paraId="350656B8" w14:textId="77777777" w:rsidR="009401CA" w:rsidRPr="009026A4" w:rsidRDefault="008F78E1" w:rsidP="009401CA">
      <w:pPr>
        <w:jc w:val="both"/>
      </w:pPr>
      <w:r w:rsidRPr="009026A4">
        <w:rPr>
          <w:noProof/>
          <w:lang w:val="en-CA" w:eastAsia="en-CA"/>
        </w:rPr>
        <w:drawing>
          <wp:anchor distT="0" distB="0" distL="114300" distR="114300" simplePos="0" relativeHeight="251658752" behindDoc="1" locked="0" layoutInCell="1" allowOverlap="1" wp14:anchorId="4B08DA5D" wp14:editId="0679E3CF">
            <wp:simplePos x="0" y="0"/>
            <wp:positionH relativeFrom="column">
              <wp:posOffset>3491865</wp:posOffset>
            </wp:positionH>
            <wp:positionV relativeFrom="paragraph">
              <wp:posOffset>66675</wp:posOffset>
            </wp:positionV>
            <wp:extent cx="2700020" cy="2209800"/>
            <wp:effectExtent l="0" t="0" r="5080" b="0"/>
            <wp:wrapTight wrapText="bothSides">
              <wp:wrapPolygon edited="0">
                <wp:start x="0" y="0"/>
                <wp:lineTo x="0" y="21414"/>
                <wp:lineTo x="21488" y="21414"/>
                <wp:lineTo x="21488"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Éditeur_d'analyse_Quand_(ex_sous-ensemble)"/>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2700020" cy="220980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 xml:space="preserve">onglet </w:t>
      </w:r>
      <w:r w:rsidR="009401CA" w:rsidRPr="009026A4">
        <w:rPr>
          <w:i/>
        </w:rPr>
        <w:t xml:space="preserve">Quand </w:t>
      </w:r>
      <w:r w:rsidR="009401CA" w:rsidRPr="009026A4">
        <w:t>permet de sélectionner une période comprise dans la période de l</w:t>
      </w:r>
      <w:r w:rsidR="0098105F">
        <w:t>’</w:t>
      </w:r>
      <w:r w:rsidR="009401CA" w:rsidRPr="009026A4">
        <w:t>élément parent afin de limiter la période couverte par l</w:t>
      </w:r>
      <w:r w:rsidR="0098105F">
        <w:t>’</w:t>
      </w:r>
      <w:r w:rsidR="009401CA" w:rsidRPr="009026A4">
        <w:t xml:space="preserve">analyse. </w:t>
      </w:r>
    </w:p>
    <w:p w14:paraId="4F39A822" w14:textId="77777777" w:rsidR="009401CA" w:rsidRPr="009026A4" w:rsidRDefault="009401CA" w:rsidP="009401CA">
      <w:pPr>
        <w:jc w:val="both"/>
      </w:pPr>
    </w:p>
    <w:p w14:paraId="71F411A4" w14:textId="77777777" w:rsidR="009401CA" w:rsidRPr="009026A4" w:rsidRDefault="009401CA" w:rsidP="009401CA">
      <w:pPr>
        <w:jc w:val="both"/>
      </w:pPr>
      <w:r w:rsidRPr="009026A4">
        <w:t>Pour définir la période qui vous intéresse, cochez la case</w:t>
      </w:r>
      <w:r w:rsidR="00EC1D88" w:rsidRPr="009026A4">
        <w:t xml:space="preserve"> </w:t>
      </w:r>
      <w:r w:rsidR="008F78E1" w:rsidRPr="009026A4">
        <w:rPr>
          <w:noProof/>
          <w:lang w:val="en-CA" w:eastAsia="en-CA"/>
        </w:rPr>
        <w:drawing>
          <wp:inline distT="0" distB="0" distL="0" distR="0" wp14:anchorId="05BAC4E3" wp14:editId="691FFA06">
            <wp:extent cx="136525" cy="136525"/>
            <wp:effectExtent l="0" t="0" r="0" b="0"/>
            <wp:docPr id="144" name="Picture 14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heck"/>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rFonts w:ascii="Courier New" w:hAnsi="Courier New"/>
          <w:sz w:val="22"/>
        </w:rPr>
        <w:t>Sélectionner une période</w:t>
      </w:r>
      <w:r w:rsidRPr="009026A4">
        <w:t xml:space="preserve">, puis utilisez les champs </w:t>
      </w:r>
      <w:r w:rsidRPr="009026A4">
        <w:rPr>
          <w:b/>
        </w:rPr>
        <w:t>Début</w:t>
      </w:r>
      <w:r w:rsidRPr="009026A4">
        <w:t xml:space="preserve"> et </w:t>
      </w:r>
      <w:r w:rsidRPr="009026A4">
        <w:rPr>
          <w:b/>
        </w:rPr>
        <w:t xml:space="preserve">Fin </w:t>
      </w:r>
      <w:r w:rsidRPr="009026A4">
        <w:t xml:space="preserve">pour y entrer les dates de début et de fin de la période à définir comme sous-ensemble. </w:t>
      </w:r>
    </w:p>
    <w:p w14:paraId="3B55B2FF" w14:textId="77777777" w:rsidR="009401CA" w:rsidRPr="009026A4" w:rsidRDefault="009401CA" w:rsidP="009401CA">
      <w:pPr>
        <w:jc w:val="both"/>
      </w:pPr>
    </w:p>
    <w:p w14:paraId="61C0A232" w14:textId="77777777" w:rsidR="009401CA" w:rsidRPr="009026A4" w:rsidRDefault="009401CA" w:rsidP="009401CA">
      <w:pPr>
        <w:jc w:val="both"/>
      </w:pPr>
      <w:r w:rsidRPr="009026A4">
        <w:t>Le format de date (début et fin) varie en fonction du mode et du type temporels de l</w:t>
      </w:r>
      <w:r w:rsidR="0098105F">
        <w:t>’</w:t>
      </w:r>
      <w:r w:rsidRPr="009026A4">
        <w:t>élément parent. Si vous ne spécifiez pas de sous-ensemble, l</w:t>
      </w:r>
      <w:r w:rsidR="0098105F">
        <w:t>’</w:t>
      </w:r>
      <w:r w:rsidRPr="009026A4">
        <w:t>analyse porte par défaut sur toute la période couverte par l</w:t>
      </w:r>
      <w:r w:rsidR="0098105F">
        <w:t>’</w:t>
      </w:r>
      <w:r w:rsidRPr="009026A4">
        <w:t xml:space="preserve">élément parent. Le format de la date de début de la période doit être identique à celui de la date de fin (par exemple, année/mois/jour). </w:t>
      </w:r>
    </w:p>
    <w:p w14:paraId="361B55E5" w14:textId="77777777" w:rsidR="009401CA" w:rsidRPr="009026A4" w:rsidRDefault="009401CA" w:rsidP="009401CA">
      <w:pPr>
        <w:jc w:val="both"/>
      </w:pPr>
    </w:p>
    <w:p w14:paraId="51BB0416" w14:textId="77777777" w:rsidR="009401CA" w:rsidRPr="009026A4" w:rsidRDefault="009401CA" w:rsidP="009401CA">
      <w:pPr>
        <w:jc w:val="both"/>
      </w:pPr>
      <w:r w:rsidRPr="009026A4">
        <w:t xml:space="preserve">Vous pouvez utiliser les cases à cocher </w:t>
      </w:r>
      <w:r w:rsidR="008F78E1" w:rsidRPr="009026A4">
        <w:rPr>
          <w:noProof/>
          <w:lang w:val="en-CA" w:eastAsia="en-CA"/>
        </w:rPr>
        <w:drawing>
          <wp:inline distT="0" distB="0" distL="0" distR="0" wp14:anchorId="0AC7B5EA" wp14:editId="2A9A7D8B">
            <wp:extent cx="136525" cy="136525"/>
            <wp:effectExtent l="0" t="0" r="0" b="0"/>
            <wp:docPr id="145" name="Picture 14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heck"/>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EC1D88" w:rsidRPr="009026A4">
        <w:t xml:space="preserve"> </w:t>
      </w:r>
      <w:r w:rsidRPr="009026A4">
        <w:rPr>
          <w:rFonts w:ascii="Courier New" w:hAnsi="Courier New"/>
          <w:sz w:val="22"/>
        </w:rPr>
        <w:t>Date courante décalée de</w:t>
      </w:r>
      <w:r w:rsidRPr="009026A4">
        <w:t xml:space="preserve"> pour spécifier des dates de début et de fin en fonction de la date courante (celle de l</w:t>
      </w:r>
      <w:r w:rsidR="0098105F">
        <w:t>’</w:t>
      </w:r>
      <w:r w:rsidRPr="009026A4">
        <w:t>horloge système). Cette fonction spéciale s</w:t>
      </w:r>
      <w:r w:rsidR="0098105F">
        <w:t>’</w:t>
      </w:r>
      <w:r w:rsidRPr="009026A4">
        <w:t>avère utile lors de l</w:t>
      </w:r>
      <w:r w:rsidR="0098105F">
        <w:t>’</w:t>
      </w:r>
      <w:r w:rsidRPr="009026A4">
        <w:t>exécution de BioSIM aux fins d</w:t>
      </w:r>
      <w:r w:rsidR="0098105F">
        <w:t>’</w:t>
      </w:r>
      <w:r w:rsidRPr="009026A4">
        <w:t>établissement de prévisions automatiques en temps réel. Les unités du décalage sont déterminées par le type temporel (par exemple, annuel, mensuel ou quotidien). Dans le cas d</w:t>
      </w:r>
      <w:r w:rsidR="0098105F">
        <w:t>’</w:t>
      </w:r>
      <w:r w:rsidRPr="009026A4">
        <w:t>une simulation de type quotidienne, la date courante est décalée du nombre de jours entré dans la zone de texte; dans le cas d</w:t>
      </w:r>
      <w:r w:rsidR="0098105F">
        <w:t>’</w:t>
      </w:r>
      <w:r w:rsidRPr="009026A4">
        <w:t xml:space="preserve">une simulation de type mensuelle, la date est décalée du nombre de mois, etc. </w:t>
      </w:r>
    </w:p>
    <w:p w14:paraId="0E98AE4A" w14:textId="77777777" w:rsidR="009401CA" w:rsidRPr="009026A4" w:rsidRDefault="009401CA" w:rsidP="009401CA">
      <w:pPr>
        <w:jc w:val="both"/>
      </w:pPr>
    </w:p>
    <w:p w14:paraId="12630EBF" w14:textId="77777777" w:rsidR="009401CA" w:rsidRPr="009026A4" w:rsidRDefault="009401CA" w:rsidP="009401CA">
      <w:pPr>
        <w:jc w:val="both"/>
      </w:pPr>
      <w:r w:rsidRPr="009026A4">
        <w:t>Lorsque vous définissez un sous-ensemble d</w:t>
      </w:r>
      <w:r w:rsidR="0098105F">
        <w:t>’</w:t>
      </w:r>
      <w:r w:rsidRPr="009026A4">
        <w:t xml:space="preserve">une période, la dernière étape consiste à sélectionner </w:t>
      </w:r>
      <w:smartTag w:uri="urn:schemas-microsoft-com:office:smarttags" w:element="PersonName">
        <w:smartTagPr>
          <w:attr w:name="ProductID" w:val="la couverture. Deux"/>
        </w:smartTagPr>
        <w:r w:rsidRPr="009026A4">
          <w:t>la couverture. Deux</w:t>
        </w:r>
      </w:smartTag>
      <w:r w:rsidRPr="009026A4">
        <w:t xml:space="preserve"> options s</w:t>
      </w:r>
      <w:r w:rsidR="0098105F">
        <w:t>’</w:t>
      </w:r>
      <w:r w:rsidRPr="009026A4">
        <w:t xml:space="preserve">offrent vous : </w:t>
      </w:r>
    </w:p>
    <w:p w14:paraId="7D398242" w14:textId="77777777" w:rsidR="009401CA" w:rsidRPr="009026A4" w:rsidRDefault="009401CA" w:rsidP="009401CA">
      <w:pPr>
        <w:jc w:val="both"/>
      </w:pPr>
    </w:p>
    <w:p w14:paraId="22472C1E" w14:textId="77777777" w:rsidR="009401CA" w:rsidRPr="009026A4" w:rsidRDefault="009401CA" w:rsidP="009401CA">
      <w:pPr>
        <w:jc w:val="both"/>
      </w:pPr>
      <w:r w:rsidRPr="009026A4">
        <w:lastRenderedPageBreak/>
        <w:t xml:space="preserve">Bouton Continue </w:t>
      </w:r>
      <w:r w:rsidR="008F78E1" w:rsidRPr="009026A4">
        <w:rPr>
          <w:noProof/>
          <w:lang w:val="en-CA" w:eastAsia="en-CA"/>
        </w:rPr>
        <w:drawing>
          <wp:inline distT="0" distB="0" distL="0" distR="0" wp14:anchorId="03CF056E" wp14:editId="38100ED3">
            <wp:extent cx="539115" cy="1365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9115" cy="136525"/>
                    </a:xfrm>
                    <a:prstGeom prst="rect">
                      <a:avLst/>
                    </a:prstGeom>
                    <a:noFill/>
                    <a:ln>
                      <a:noFill/>
                    </a:ln>
                  </pic:spPr>
                </pic:pic>
              </a:graphicData>
            </a:graphic>
          </wp:inline>
        </w:drawing>
      </w:r>
      <w:r w:rsidRPr="009026A4">
        <w:t> : Par défaut, l</w:t>
      </w:r>
      <w:r w:rsidR="0098105F">
        <w:t>’</w:t>
      </w:r>
      <w:r w:rsidRPr="009026A4">
        <w:t xml:space="preserve">onglet </w:t>
      </w:r>
      <w:r w:rsidRPr="009026A4">
        <w:rPr>
          <w:i/>
        </w:rPr>
        <w:t>Quand</w:t>
      </w:r>
      <w:r w:rsidRPr="009026A4">
        <w:t xml:space="preserve"> est réglé à une couverture « Continue » selon les limites définies par les dates de début et de fin. Par conséquent, BioSIM utilise les données de toute la période allant de la date de début à la date de fin. </w:t>
      </w:r>
    </w:p>
    <w:p w14:paraId="1F744468" w14:textId="77777777" w:rsidR="009401CA" w:rsidRPr="009026A4" w:rsidRDefault="009401CA" w:rsidP="009401CA">
      <w:pPr>
        <w:jc w:val="both"/>
      </w:pPr>
    </w:p>
    <w:p w14:paraId="4A710486" w14:textId="77777777" w:rsidR="009401CA" w:rsidRPr="009026A4" w:rsidRDefault="009401CA" w:rsidP="009401CA">
      <w:pPr>
        <w:jc w:val="both"/>
      </w:pPr>
    </w:p>
    <w:p w14:paraId="6CC7721A" w14:textId="77777777" w:rsidR="009401CA" w:rsidRPr="009026A4" w:rsidRDefault="009401CA" w:rsidP="009401CA">
      <w:pPr>
        <w:jc w:val="both"/>
      </w:pPr>
      <w:r w:rsidRPr="009026A4">
        <w:t xml:space="preserve">Bouton Année par année </w:t>
      </w:r>
      <w:r w:rsidR="008F78E1" w:rsidRPr="009026A4">
        <w:rPr>
          <w:noProof/>
          <w:lang w:val="en-CA" w:eastAsia="en-CA"/>
        </w:rPr>
        <w:drawing>
          <wp:inline distT="0" distB="0" distL="0" distR="0" wp14:anchorId="5B158187" wp14:editId="6316FFD1">
            <wp:extent cx="566420" cy="136525"/>
            <wp:effectExtent l="0" t="0" r="0" b="0"/>
            <wp:docPr id="147" name="Picture 147" descr="Year_by_Year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Year_by_Year_button"/>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66420" cy="136525"/>
                    </a:xfrm>
                    <a:prstGeom prst="rect">
                      <a:avLst/>
                    </a:prstGeom>
                    <a:noFill/>
                    <a:ln>
                      <a:noFill/>
                    </a:ln>
                  </pic:spPr>
                </pic:pic>
              </a:graphicData>
            </a:graphic>
          </wp:inline>
        </w:drawing>
      </w:r>
      <w:r w:rsidRPr="009026A4">
        <w:t> : Si vous sélectionnez la couverture « Année par année », BioSIM utilise les données de la période allant de la date de début à la date de fin sur une base annuelle (année par année). Les données situées à l</w:t>
      </w:r>
      <w:r w:rsidR="0098105F">
        <w:t>’</w:t>
      </w:r>
      <w:r w:rsidRPr="009026A4">
        <w:t>extérieur de la plage précisée, année par année, ne sont pas prises en compte dans le calcul.</w:t>
      </w:r>
    </w:p>
    <w:p w14:paraId="3A713F17" w14:textId="77777777" w:rsidR="009401CA" w:rsidRPr="009026A4" w:rsidRDefault="009401CA" w:rsidP="009401CA">
      <w:pPr>
        <w:jc w:val="both"/>
      </w:pPr>
    </w:p>
    <w:p w14:paraId="258E21B6" w14:textId="77777777" w:rsidR="009401CA" w:rsidRPr="009026A4" w:rsidRDefault="009401CA" w:rsidP="009401CA">
      <w:pPr>
        <w:jc w:val="both"/>
      </w:pPr>
      <w:r w:rsidRPr="009026A4">
        <w:t>REMARQUE : Si la date de début (le mois et le jour sans l</w:t>
      </w:r>
      <w:r w:rsidR="0098105F">
        <w:t>’</w:t>
      </w:r>
      <w:r w:rsidRPr="009026A4">
        <w:t>année) est postérieure à la date de fin, BioSIM commence par la date de fin d</w:t>
      </w:r>
      <w:r w:rsidR="0098105F">
        <w:t>’</w:t>
      </w:r>
      <w:r w:rsidRPr="009026A4">
        <w:t>une année et s</w:t>
      </w:r>
      <w:r w:rsidR="0098105F">
        <w:t>’</w:t>
      </w:r>
      <w:r w:rsidRPr="009026A4">
        <w:t>arrête à la date de début de l</w:t>
      </w:r>
      <w:r w:rsidR="0098105F">
        <w:t>’</w:t>
      </w:r>
      <w:r w:rsidRPr="009026A4">
        <w:t xml:space="preserve">année suivante. </w:t>
      </w:r>
    </w:p>
    <w:p w14:paraId="58AFFA1D" w14:textId="77777777" w:rsidR="009401CA" w:rsidRPr="009026A4" w:rsidRDefault="009401CA" w:rsidP="009401CA">
      <w:pPr>
        <w:jc w:val="both"/>
      </w:pPr>
    </w:p>
    <w:p w14:paraId="721B10CF" w14:textId="77777777" w:rsidR="009401CA" w:rsidRPr="009026A4" w:rsidRDefault="009401CA" w:rsidP="00EF059B">
      <w:pPr>
        <w:pStyle w:val="Titre2"/>
      </w:pPr>
      <w:bookmarkStart w:id="147" w:name="_Toc348100142"/>
      <w:bookmarkStart w:id="148" w:name="_Toc503271205"/>
      <w:r w:rsidRPr="009026A4">
        <w:t>Onglet Quoi</w:t>
      </w:r>
      <w:bookmarkEnd w:id="147"/>
      <w:bookmarkEnd w:id="148"/>
    </w:p>
    <w:p w14:paraId="1360D315" w14:textId="77777777" w:rsidR="009401CA" w:rsidRPr="009026A4" w:rsidRDefault="008F78E1" w:rsidP="009401CA">
      <w:pPr>
        <w:jc w:val="both"/>
      </w:pPr>
      <w:r w:rsidRPr="009026A4">
        <w:rPr>
          <w:noProof/>
          <w:lang w:val="en-CA" w:eastAsia="en-CA"/>
        </w:rPr>
        <w:drawing>
          <wp:anchor distT="0" distB="0" distL="114300" distR="114300" simplePos="0" relativeHeight="251659776" behindDoc="1" locked="0" layoutInCell="1" allowOverlap="1" wp14:anchorId="0460E4B9" wp14:editId="04735B8C">
            <wp:simplePos x="0" y="0"/>
            <wp:positionH relativeFrom="column">
              <wp:posOffset>3491865</wp:posOffset>
            </wp:positionH>
            <wp:positionV relativeFrom="paragraph">
              <wp:posOffset>84455</wp:posOffset>
            </wp:positionV>
            <wp:extent cx="2703830" cy="2212975"/>
            <wp:effectExtent l="0" t="0" r="1270" b="0"/>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Éditeur_d'analyse_Quoi_(ex_sous-ensemble)"/>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2703830" cy="2212975"/>
                    </a:xfrm>
                    <a:prstGeom prst="rect">
                      <a:avLst/>
                    </a:prstGeom>
                    <a:noFill/>
                  </pic:spPr>
                </pic:pic>
              </a:graphicData>
            </a:graphic>
            <wp14:sizeRelH relativeFrom="page">
              <wp14:pctWidth>0</wp14:pctWidth>
            </wp14:sizeRelH>
            <wp14:sizeRelV relativeFrom="page">
              <wp14:pctHeight>0</wp14:pctHeight>
            </wp14:sizeRelV>
          </wp:anchor>
        </w:drawing>
      </w:r>
    </w:p>
    <w:p w14:paraId="048E861A" w14:textId="2E390250" w:rsidR="009401CA" w:rsidRPr="009026A4" w:rsidRDefault="009401CA" w:rsidP="009401CA">
      <w:pPr>
        <w:jc w:val="both"/>
      </w:pPr>
      <w:r w:rsidRPr="009026A4">
        <w:t>L</w:t>
      </w:r>
      <w:r w:rsidR="0098105F">
        <w:t>’</w:t>
      </w:r>
      <w:r w:rsidRPr="009026A4">
        <w:t xml:space="preserve">onglet </w:t>
      </w:r>
      <w:r w:rsidRPr="009026A4">
        <w:rPr>
          <w:i/>
        </w:rPr>
        <w:t>Quoi</w:t>
      </w:r>
      <w:r w:rsidRPr="009026A4">
        <w:t xml:space="preserve"> permet de sélectionn</w:t>
      </w:r>
      <w:r w:rsidR="00FD6590">
        <w:t>er un sous-ensemble de paramètres</w:t>
      </w:r>
      <w:r w:rsidRPr="009026A4">
        <w:t xml:space="preserve">; il peut servir à faciliter la lecture des données </w:t>
      </w:r>
      <w:r w:rsidR="00FD6590">
        <w:t>.</w:t>
      </w:r>
    </w:p>
    <w:p w14:paraId="6ABB5322" w14:textId="77777777" w:rsidR="009401CA" w:rsidRPr="009026A4" w:rsidRDefault="009401CA" w:rsidP="009401CA">
      <w:pPr>
        <w:jc w:val="both"/>
      </w:pPr>
    </w:p>
    <w:p w14:paraId="2F712854" w14:textId="166D08D1" w:rsidR="009401CA" w:rsidRDefault="009401CA" w:rsidP="009401CA">
      <w:pPr>
        <w:jc w:val="both"/>
      </w:pPr>
      <w:r w:rsidRPr="009026A4">
        <w:t>Pour sélectionner un sous-ensemble de variables, cochez la case</w:t>
      </w:r>
      <w:r w:rsidR="000772EB" w:rsidRPr="009026A4">
        <w:t xml:space="preserve"> </w:t>
      </w:r>
      <w:r w:rsidR="008F78E1" w:rsidRPr="009026A4">
        <w:rPr>
          <w:noProof/>
          <w:lang w:val="en-CA" w:eastAsia="en-CA"/>
        </w:rPr>
        <w:drawing>
          <wp:inline distT="0" distB="0" distL="0" distR="0" wp14:anchorId="0D50CABB" wp14:editId="6F7E30D6">
            <wp:extent cx="136525" cy="136525"/>
            <wp:effectExtent l="0" t="0" r="0" b="0"/>
            <wp:docPr id="148" name="Picture 14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heck"/>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rFonts w:ascii="Courier New" w:hAnsi="Courier New"/>
          <w:sz w:val="22"/>
        </w:rPr>
        <w:t>Sélectionner un sous-ensemble de variables</w:t>
      </w:r>
      <w:r w:rsidRPr="009026A4">
        <w:t>, puis sélectionnez (</w:t>
      </w:r>
      <w:r w:rsidR="008F78E1" w:rsidRPr="009026A4">
        <w:rPr>
          <w:noProof/>
          <w:lang w:val="en-CA" w:eastAsia="en-CA"/>
        </w:rPr>
        <w:drawing>
          <wp:inline distT="0" distB="0" distL="0" distR="0" wp14:anchorId="572477D4" wp14:editId="2D15E40C">
            <wp:extent cx="136525" cy="136525"/>
            <wp:effectExtent l="0" t="0" r="0" b="0"/>
            <wp:docPr id="149" name="Picture 14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heck"/>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les variables qui vous intéressent. </w:t>
      </w:r>
    </w:p>
    <w:p w14:paraId="6FF7EE39" w14:textId="74CCA1AA" w:rsidR="00FD6590" w:rsidRDefault="00FD6590" w:rsidP="009401CA">
      <w:pPr>
        <w:jc w:val="both"/>
      </w:pPr>
    </w:p>
    <w:p w14:paraId="6962F5D6" w14:textId="77777777" w:rsidR="00FD6590" w:rsidRPr="009026A4" w:rsidRDefault="00FD6590" w:rsidP="009401CA">
      <w:pPr>
        <w:jc w:val="both"/>
      </w:pPr>
    </w:p>
    <w:p w14:paraId="2FCF66BC" w14:textId="417E96A2" w:rsidR="00FD6590" w:rsidRPr="009026A4" w:rsidRDefault="00FD6590" w:rsidP="00EF059B">
      <w:pPr>
        <w:pStyle w:val="Titre2"/>
      </w:pPr>
      <w:bookmarkStart w:id="149" w:name="_Toc503271206"/>
      <w:r>
        <w:t>Ongle Quelle</w:t>
      </w:r>
      <w:bookmarkEnd w:id="149"/>
    </w:p>
    <w:p w14:paraId="42A5102A" w14:textId="1E7FA1A1" w:rsidR="00FD6590" w:rsidRPr="009026A4" w:rsidRDefault="00FD6590" w:rsidP="00FD6590">
      <w:pPr>
        <w:jc w:val="both"/>
      </w:pPr>
    </w:p>
    <w:p w14:paraId="5169FB3D" w14:textId="019EDCF0" w:rsidR="00FD6590" w:rsidRPr="009026A4" w:rsidRDefault="00FD6590" w:rsidP="00FD6590">
      <w:pPr>
        <w:jc w:val="both"/>
      </w:pPr>
      <w:r w:rsidRPr="009026A4">
        <w:rPr>
          <w:noProof/>
          <w:lang w:val="en-CA" w:eastAsia="en-CA"/>
        </w:rPr>
        <w:drawing>
          <wp:anchor distT="0" distB="0" distL="114300" distR="114300" simplePos="0" relativeHeight="251691520" behindDoc="1" locked="0" layoutInCell="1" allowOverlap="1" wp14:anchorId="72C73DB6" wp14:editId="70CAF00B">
            <wp:simplePos x="0" y="0"/>
            <wp:positionH relativeFrom="column">
              <wp:posOffset>3463925</wp:posOffset>
            </wp:positionH>
            <wp:positionV relativeFrom="paragraph">
              <wp:posOffset>43180</wp:posOffset>
            </wp:positionV>
            <wp:extent cx="2698115" cy="2114550"/>
            <wp:effectExtent l="0" t="0" r="6985" b="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Éditeur_d'analyse_Quoi_(ex_sous-ensemble)"/>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2698115" cy="2114550"/>
                    </a:xfrm>
                    <a:prstGeom prst="rect">
                      <a:avLst/>
                    </a:prstGeom>
                    <a:noFill/>
                  </pic:spPr>
                </pic:pic>
              </a:graphicData>
            </a:graphic>
            <wp14:sizeRelH relativeFrom="page">
              <wp14:pctWidth>0</wp14:pctWidth>
            </wp14:sizeRelH>
            <wp14:sizeRelV relativeFrom="page">
              <wp14:pctHeight>0</wp14:pctHeight>
            </wp14:sizeRelV>
          </wp:anchor>
        </w:drawing>
      </w:r>
      <w:r w:rsidRPr="009026A4">
        <w:t>L</w:t>
      </w:r>
      <w:r>
        <w:t>’</w:t>
      </w:r>
      <w:r w:rsidRPr="009026A4">
        <w:t xml:space="preserve">onglet </w:t>
      </w:r>
      <w:r>
        <w:rPr>
          <w:i/>
        </w:rPr>
        <w:t>Quelle</w:t>
      </w:r>
      <w:r w:rsidRPr="009026A4">
        <w:t xml:space="preserve"> permet de sélectionner un sous-ensemble de variables; il peut servir à faciliter la lecture des données (par exemple, dans un élément de cartographie, une seule variable est utilisée pour créer une carte). </w:t>
      </w:r>
    </w:p>
    <w:p w14:paraId="69D84726" w14:textId="77777777" w:rsidR="00FD6590" w:rsidRPr="009026A4" w:rsidRDefault="00FD6590" w:rsidP="00FD6590">
      <w:pPr>
        <w:jc w:val="both"/>
      </w:pPr>
    </w:p>
    <w:p w14:paraId="292E5D8A" w14:textId="77777777" w:rsidR="00FD6590" w:rsidRDefault="00FD6590" w:rsidP="00FD6590">
      <w:pPr>
        <w:jc w:val="both"/>
      </w:pPr>
      <w:r w:rsidRPr="009026A4">
        <w:t xml:space="preserve">Pour sélectionner un sous-ensemble de variables, cochez la case </w:t>
      </w:r>
      <w:r w:rsidRPr="009026A4">
        <w:rPr>
          <w:noProof/>
          <w:lang w:val="en-CA" w:eastAsia="en-CA"/>
        </w:rPr>
        <w:drawing>
          <wp:inline distT="0" distB="0" distL="0" distR="0" wp14:anchorId="2D31A78E" wp14:editId="64F5B439">
            <wp:extent cx="136525" cy="136525"/>
            <wp:effectExtent l="0" t="0" r="0" b="0"/>
            <wp:docPr id="392" name="Picture 39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heck"/>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rFonts w:ascii="Courier New" w:hAnsi="Courier New"/>
          <w:sz w:val="22"/>
        </w:rPr>
        <w:t>Sélectionner un sous-ensemble de variables</w:t>
      </w:r>
      <w:r w:rsidRPr="009026A4">
        <w:t>, puis sélectionnez (</w:t>
      </w:r>
      <w:r w:rsidRPr="009026A4">
        <w:rPr>
          <w:noProof/>
          <w:lang w:val="en-CA" w:eastAsia="en-CA"/>
        </w:rPr>
        <w:drawing>
          <wp:inline distT="0" distB="0" distL="0" distR="0" wp14:anchorId="410FCD0B" wp14:editId="1639ECC6">
            <wp:extent cx="136525" cy="136525"/>
            <wp:effectExtent l="0" t="0" r="0" b="0"/>
            <wp:docPr id="393" name="Picture 39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heck"/>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les variables qui vous intéressent. </w:t>
      </w:r>
    </w:p>
    <w:p w14:paraId="41C28BAA" w14:textId="77777777" w:rsidR="00FD6590" w:rsidRPr="009026A4" w:rsidRDefault="00FD6590" w:rsidP="009401CA">
      <w:pPr>
        <w:jc w:val="both"/>
      </w:pPr>
    </w:p>
    <w:p w14:paraId="3FF86044" w14:textId="3361BF13" w:rsidR="00FD6590" w:rsidRPr="00FD6590" w:rsidRDefault="009401CA" w:rsidP="00EF059B">
      <w:pPr>
        <w:pStyle w:val="Titre2"/>
      </w:pPr>
      <w:bookmarkStart w:id="150" w:name="_Toc348100143"/>
      <w:bookmarkStart w:id="151" w:name="_Toc503271207"/>
      <w:r w:rsidRPr="009026A4">
        <w:t xml:space="preserve">Onglet </w:t>
      </w:r>
      <w:r w:rsidRPr="00A02D77">
        <w:t>Comment</w:t>
      </w:r>
      <w:bookmarkEnd w:id="150"/>
      <w:bookmarkEnd w:id="151"/>
    </w:p>
    <w:p w14:paraId="48AB4A84" w14:textId="77777777" w:rsidR="009401CA" w:rsidRPr="009026A4" w:rsidRDefault="009401CA" w:rsidP="009401CA">
      <w:pPr>
        <w:jc w:val="both"/>
      </w:pPr>
    </w:p>
    <w:p w14:paraId="6E56873D" w14:textId="77777777" w:rsidR="009401CA" w:rsidRPr="009026A4" w:rsidRDefault="008F78E1" w:rsidP="009401CA">
      <w:pPr>
        <w:jc w:val="both"/>
      </w:pPr>
      <w:r w:rsidRPr="009026A4">
        <w:rPr>
          <w:noProof/>
          <w:lang w:val="en-CA" w:eastAsia="en-CA"/>
        </w:rPr>
        <w:lastRenderedPageBreak/>
        <w:drawing>
          <wp:anchor distT="0" distB="0" distL="114300" distR="114300" simplePos="0" relativeHeight="251660800" behindDoc="1" locked="0" layoutInCell="1" allowOverlap="1" wp14:anchorId="3BDA66A5" wp14:editId="31BD0DCC">
            <wp:simplePos x="0" y="0"/>
            <wp:positionH relativeFrom="column">
              <wp:posOffset>3424555</wp:posOffset>
            </wp:positionH>
            <wp:positionV relativeFrom="paragraph">
              <wp:posOffset>30480</wp:posOffset>
            </wp:positionV>
            <wp:extent cx="2625090" cy="2030730"/>
            <wp:effectExtent l="0" t="0" r="3810" b="7620"/>
            <wp:wrapTight wrapText="bothSides">
              <wp:wrapPolygon edited="0">
                <wp:start x="0" y="0"/>
                <wp:lineTo x="0" y="21478"/>
                <wp:lineTo x="21475" y="21478"/>
                <wp:lineTo x="21475" y="0"/>
                <wp:lineTo x="0"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Éditeur_d'analyse_Comment_(ex_sous-ensemble)"/>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2625090" cy="203073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 xml:space="preserve">onglet </w:t>
      </w:r>
      <w:r w:rsidR="009401CA" w:rsidRPr="009026A4">
        <w:rPr>
          <w:i/>
        </w:rPr>
        <w:t>Comment</w:t>
      </w:r>
      <w:r w:rsidR="009401CA" w:rsidRPr="009026A4">
        <w:t xml:space="preserve"> est l</w:t>
      </w:r>
      <w:r w:rsidR="0098105F">
        <w:t>’</w:t>
      </w:r>
      <w:r w:rsidR="009401CA" w:rsidRPr="009026A4">
        <w:t>onglet le plus complexe de la boîte de dialogue Éditeur d</w:t>
      </w:r>
      <w:r w:rsidR="0098105F">
        <w:t>’</w:t>
      </w:r>
      <w:r w:rsidR="009401CA" w:rsidRPr="009026A4">
        <w:t>analyse. Il peut servir à accomplir un grand nombre de calculs et de transformations.</w:t>
      </w:r>
    </w:p>
    <w:p w14:paraId="088F0E79" w14:textId="77777777" w:rsidR="009401CA" w:rsidRPr="009026A4" w:rsidRDefault="009401CA" w:rsidP="009401CA">
      <w:pPr>
        <w:jc w:val="both"/>
      </w:pPr>
    </w:p>
    <w:p w14:paraId="732AED3A" w14:textId="77777777" w:rsidR="009401CA" w:rsidRPr="009026A4" w:rsidRDefault="009401CA" w:rsidP="009401CA">
      <w:pPr>
        <w:jc w:val="both"/>
      </w:pPr>
      <w:r w:rsidRPr="009026A4">
        <w:t xml:space="preserve">Il est important de comprendre que BioSIM stocke les résultats de deux façons, soit sous forme de valeurs ou de statistiques. </w:t>
      </w:r>
    </w:p>
    <w:p w14:paraId="50DBCFE4" w14:textId="77777777" w:rsidR="009401CA" w:rsidRPr="009026A4" w:rsidRDefault="009401CA" w:rsidP="009401CA">
      <w:pPr>
        <w:jc w:val="both"/>
      </w:pPr>
    </w:p>
    <w:p w14:paraId="1BC3478E" w14:textId="77777777" w:rsidR="009401CA" w:rsidRPr="009026A4" w:rsidRDefault="009401CA" w:rsidP="009401CA">
      <w:pPr>
        <w:jc w:val="both"/>
      </w:pPr>
      <w:r w:rsidRPr="009026A4">
        <w:t>Par exemple, après une simulation, les données sont stockées sous forme de valeurs et après une analyse, sous forme de statistiques. Lorsqu</w:t>
      </w:r>
      <w:r w:rsidR="0098105F">
        <w:t>’</w:t>
      </w:r>
      <w:r w:rsidRPr="009026A4">
        <w:t xml:space="preserve">une analyse repose sur un élément parent statistique, le champ (liste déroulante) </w:t>
      </w:r>
      <w:r w:rsidRPr="009026A4">
        <w:rPr>
          <w:b/>
        </w:rPr>
        <w:t>Statistique sur laquelle porte l</w:t>
      </w:r>
      <w:r w:rsidR="0098105F">
        <w:rPr>
          <w:b/>
        </w:rPr>
        <w:t>’</w:t>
      </w:r>
      <w:r w:rsidRPr="009026A4">
        <w:rPr>
          <w:b/>
        </w:rPr>
        <w:t>analyse</w:t>
      </w:r>
      <w:r w:rsidRPr="009026A4">
        <w:t xml:space="preserve"> est activé, ce qui permet de sélectionner une statistique qui fera l</w:t>
      </w:r>
      <w:r w:rsidR="0098105F">
        <w:t>’</w:t>
      </w:r>
      <w:r w:rsidRPr="009026A4">
        <w:t>objet de l</w:t>
      </w:r>
      <w:r w:rsidR="0098105F">
        <w:t>’</w:t>
      </w:r>
      <w:r w:rsidRPr="009026A4">
        <w:t xml:space="preserve">analyse. Par exemple, si vous sélectionnez </w:t>
      </w:r>
      <w:r w:rsidRPr="009026A4">
        <w:rPr>
          <w:rFonts w:ascii="Courier New" w:hAnsi="Courier New"/>
        </w:rPr>
        <w:t>Somme</w:t>
      </w:r>
      <w:r w:rsidRPr="009026A4">
        <w:t xml:space="preserve"> dans la liste déroulante, vous indiquez à BioSIM d</w:t>
      </w:r>
      <w:r w:rsidR="0098105F">
        <w:t>’</w:t>
      </w:r>
      <w:r w:rsidRPr="009026A4">
        <w:t>utiliser la somme parmi les résultats de l</w:t>
      </w:r>
      <w:r w:rsidR="0098105F">
        <w:t>’</w:t>
      </w:r>
      <w:r w:rsidRPr="009026A4">
        <w:t>élément parent statistique.</w:t>
      </w:r>
    </w:p>
    <w:p w14:paraId="2D9CD161" w14:textId="77777777" w:rsidR="009401CA" w:rsidRPr="009026A4" w:rsidRDefault="009401CA" w:rsidP="009401CA">
      <w:pPr>
        <w:jc w:val="both"/>
      </w:pPr>
    </w:p>
    <w:p w14:paraId="741931F4" w14:textId="77777777" w:rsidR="009401CA" w:rsidRPr="009026A4" w:rsidRDefault="009401CA" w:rsidP="009401CA">
      <w:pPr>
        <w:jc w:val="both"/>
      </w:pPr>
      <w:r w:rsidRPr="009026A4">
        <w:t>La deuxième partie de l</w:t>
      </w:r>
      <w:r w:rsidR="0098105F">
        <w:t>’</w:t>
      </w:r>
      <w:r w:rsidRPr="009026A4">
        <w:t xml:space="preserve">onglet est activée lorsque la case </w:t>
      </w:r>
      <w:r w:rsidR="008F78E1" w:rsidRPr="009026A4">
        <w:rPr>
          <w:noProof/>
          <w:lang w:val="en-CA" w:eastAsia="en-CA"/>
        </w:rPr>
        <w:drawing>
          <wp:inline distT="0" distB="0" distL="0" distR="0" wp14:anchorId="5DD93074" wp14:editId="7024B1AC">
            <wp:extent cx="136525" cy="136525"/>
            <wp:effectExtent l="0" t="0" r="0" b="0"/>
            <wp:docPr id="150" name="Picture 15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heck"/>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rPr>
          <w:rFonts w:ascii="Courier New" w:hAnsi="Courier New"/>
          <w:sz w:val="22"/>
        </w:rPr>
        <w:t xml:space="preserve"> Définir une transformation temporelle</w:t>
      </w:r>
      <w:r w:rsidRPr="009026A4">
        <w:t xml:space="preserve"> est cochée et elle sert à effectuer une transformation temporelle. Vous pouvez ainsi convertir les résultats d</w:t>
      </w:r>
      <w:r w:rsidR="0098105F">
        <w:t>’</w:t>
      </w:r>
      <w:r w:rsidRPr="009026A4">
        <w:t>un format temporel (par exemple, quotidien) à un autre (par exemple, annuel). Chaque format temporel se compose d</w:t>
      </w:r>
      <w:r w:rsidR="0098105F">
        <w:t>’</w:t>
      </w:r>
      <w:r w:rsidRPr="009026A4">
        <w:t>un type (quotidien, mensuel ou annuel) et d</w:t>
      </w:r>
      <w:r w:rsidR="0098105F">
        <w:t>’</w:t>
      </w:r>
      <w:r w:rsidRPr="009026A4">
        <w:t>un mode (pour chaque année ou pour l</w:t>
      </w:r>
      <w:r w:rsidR="0098105F">
        <w:t>’</w:t>
      </w:r>
      <w:r w:rsidRPr="009026A4">
        <w:t>ensemble des années). Si le mode « Pour chaque année » est sélectionné, BioSIM sépare les valeurs selon les années avant d</w:t>
      </w:r>
      <w:r w:rsidR="0098105F">
        <w:t>’</w:t>
      </w:r>
      <w:r w:rsidRPr="009026A4">
        <w:t>exécuter son analyse. Si le mode « Pour l</w:t>
      </w:r>
      <w:r w:rsidR="0098105F">
        <w:t>’</w:t>
      </w:r>
      <w:r w:rsidRPr="009026A4">
        <w:t>ensemble des années » est sélectionné, BioSIM utilise les données de toute la période.</w:t>
      </w:r>
    </w:p>
    <w:p w14:paraId="059E54EE" w14:textId="77777777" w:rsidR="009401CA" w:rsidRPr="009026A4" w:rsidRDefault="009401CA" w:rsidP="009401CA">
      <w:pPr>
        <w:jc w:val="both"/>
      </w:pPr>
    </w:p>
    <w:p w14:paraId="262CE888" w14:textId="77777777" w:rsidR="009401CA" w:rsidRPr="009026A4" w:rsidRDefault="009401CA" w:rsidP="009401CA">
      <w:pPr>
        <w:jc w:val="both"/>
      </w:pPr>
      <w:r w:rsidRPr="009026A4">
        <w:t>L</w:t>
      </w:r>
      <w:r w:rsidR="0098105F">
        <w:t>’</w:t>
      </w:r>
      <w:r w:rsidRPr="009026A4">
        <w:t>exemple suivant montre la différence entre les options « Pour chaque année » et « Pour l</w:t>
      </w:r>
      <w:r w:rsidR="0098105F">
        <w:t>’</w:t>
      </w:r>
      <w:r w:rsidRPr="009026A4">
        <w:t>ensemble des années » : Une simulation a permis de générer des valeurs quotidiennes sur la période allant de 2005 à 2008. L</w:t>
      </w:r>
      <w:r w:rsidR="0098105F">
        <w:t>’</w:t>
      </w:r>
      <w:r w:rsidRPr="009026A4">
        <w:t>objectif de l</w:t>
      </w:r>
      <w:r w:rsidR="0098105F">
        <w:t>’</w:t>
      </w:r>
      <w:r w:rsidRPr="009026A4">
        <w:t>analyse consiste à transformer ces valeurs quotidiennes en valeurs mensuelles. Si vous sélectionnez l</w:t>
      </w:r>
      <w:r w:rsidR="0098105F">
        <w:t>’</w:t>
      </w:r>
      <w:r w:rsidRPr="009026A4">
        <w:t xml:space="preserve">option « Pour chaque année » dans le champ </w:t>
      </w:r>
      <w:r w:rsidRPr="009026A4">
        <w:rPr>
          <w:b/>
        </w:rPr>
        <w:t>Transformation temporelle du mode</w:t>
      </w:r>
      <w:r w:rsidRPr="009026A4">
        <w:t>, vous obtenez comme résultat 12 valeurs par année pour chacune des quatre années de résultats de simulation, soit un total de 48 valeurs. Si vous sélectionnez l</w:t>
      </w:r>
      <w:r w:rsidR="0098105F">
        <w:t>’</w:t>
      </w:r>
      <w:r w:rsidRPr="009026A4">
        <w:t>option « Pour l</w:t>
      </w:r>
      <w:r w:rsidR="0098105F">
        <w:t>’</w:t>
      </w:r>
      <w:r w:rsidRPr="009026A4">
        <w:t>ensemble des années », vous obtenez comme résultat 12 valeurs (une par mois), puisque les calculs sont effectués par mois sur l</w:t>
      </w:r>
      <w:r w:rsidR="0098105F">
        <w:t>’</w:t>
      </w:r>
      <w:r w:rsidRPr="009026A4">
        <w:t>ensemble des années.</w:t>
      </w:r>
    </w:p>
    <w:p w14:paraId="23E17A7B" w14:textId="77777777" w:rsidR="009401CA" w:rsidRPr="009026A4" w:rsidRDefault="009401CA" w:rsidP="009401CA"/>
    <w:p w14:paraId="1C2488B1" w14:textId="77777777" w:rsidR="009401CA" w:rsidRPr="009026A4" w:rsidRDefault="009401CA" w:rsidP="009401CA">
      <w:pPr>
        <w:jc w:val="both"/>
      </w:pPr>
      <w:r w:rsidRPr="009026A4">
        <w:t>Deux types de transformations tempor</w:t>
      </w:r>
      <w:r w:rsidR="000B4559" w:rsidRPr="009026A4">
        <w:t>elles peuvent être exécuté</w:t>
      </w:r>
      <w:r w:rsidRPr="009026A4">
        <w:t xml:space="preserve">s dans BioSIM : des statistiques ou des évènements. </w:t>
      </w:r>
    </w:p>
    <w:p w14:paraId="409CB722" w14:textId="77777777" w:rsidR="009401CA" w:rsidRPr="009026A4" w:rsidRDefault="009401CA" w:rsidP="009401CA">
      <w:pPr>
        <w:jc w:val="both"/>
      </w:pPr>
    </w:p>
    <w:p w14:paraId="572A5C1B" w14:textId="77777777" w:rsidR="009401CA" w:rsidRPr="009026A4" w:rsidRDefault="009401CA" w:rsidP="009401CA">
      <w:pPr>
        <w:jc w:val="both"/>
      </w:pPr>
      <w:r w:rsidRPr="009026A4">
        <w:t xml:space="preserve">Lorsque le bouton radio </w:t>
      </w:r>
      <w:r w:rsidRPr="009026A4">
        <w:rPr>
          <w:b/>
        </w:rPr>
        <w:t>Statistique</w:t>
      </w:r>
      <w:r w:rsidRPr="009026A4">
        <w:t xml:space="preserve"> </w:t>
      </w:r>
      <w:r w:rsidR="008F78E1" w:rsidRPr="009026A4">
        <w:rPr>
          <w:noProof/>
          <w:lang w:val="en-CA" w:eastAsia="en-CA"/>
        </w:rPr>
        <w:drawing>
          <wp:inline distT="0" distB="0" distL="0" distR="0" wp14:anchorId="4AC10407" wp14:editId="69C453C9">
            <wp:extent cx="136525" cy="136525"/>
            <wp:effectExtent l="0" t="0" r="0" b="0"/>
            <wp:docPr id="151" name="Picture 151"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adioButton_butt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est sélectionné, vous pouvez effectuer des calculs statistiques (valeur la plus basse, moyenne, écart type, valeur la plus élevée, etc.). Vous pouvez calculer l</w:t>
      </w:r>
      <w:r w:rsidR="0098105F">
        <w:t>’</w:t>
      </w:r>
      <w:r w:rsidRPr="009026A4">
        <w:t>ensemble des statistiques en une seule opération ou chacune d</w:t>
      </w:r>
      <w:r w:rsidR="0098105F">
        <w:t>’</w:t>
      </w:r>
      <w:r w:rsidRPr="009026A4">
        <w:t>elles l</w:t>
      </w:r>
      <w:r w:rsidR="0098105F">
        <w:t>’</w:t>
      </w:r>
      <w:r w:rsidRPr="009026A4">
        <w:t>une après l</w:t>
      </w:r>
      <w:r w:rsidR="0098105F">
        <w:t>’</w:t>
      </w:r>
      <w:r w:rsidRPr="009026A4">
        <w:t>autre. Si toutes les statistiques sont calculées, il n</w:t>
      </w:r>
      <w:r w:rsidR="0098105F">
        <w:t>’</w:t>
      </w:r>
      <w:r w:rsidRPr="009026A4">
        <w:t>est pas recommandé de définir un calcul final (voir la définition ci-dessous), puisque la séquence des calculs n</w:t>
      </w:r>
      <w:r w:rsidR="0098105F">
        <w:t>’</w:t>
      </w:r>
      <w:r w:rsidRPr="009026A4">
        <w:t>est pas toujours claire et qu</w:t>
      </w:r>
      <w:r w:rsidR="0098105F">
        <w:t>’</w:t>
      </w:r>
      <w:r w:rsidRPr="009026A4">
        <w:t>il est possible d</w:t>
      </w:r>
      <w:r w:rsidR="0098105F">
        <w:t>’</w:t>
      </w:r>
      <w:r w:rsidRPr="009026A4">
        <w:t>obtenir des résultats inattendus. Les dix options de la liste déroulante sont :</w:t>
      </w:r>
    </w:p>
    <w:p w14:paraId="0F1C5FF6" w14:textId="77777777" w:rsidR="009401CA" w:rsidRPr="009026A4" w:rsidRDefault="009401CA" w:rsidP="009401CA">
      <w:pPr>
        <w:jc w:val="both"/>
      </w:pPr>
    </w:p>
    <w:p w14:paraId="4E9A2646" w14:textId="77777777" w:rsidR="009401CA" w:rsidRPr="009026A4" w:rsidRDefault="009401CA" w:rsidP="000C369D">
      <w:pPr>
        <w:numPr>
          <w:ilvl w:val="0"/>
          <w:numId w:val="13"/>
        </w:numPr>
        <w:jc w:val="both"/>
      </w:pPr>
      <w:r w:rsidRPr="009026A4">
        <w:t>toutes les statistiques (par défaut);</w:t>
      </w:r>
    </w:p>
    <w:p w14:paraId="0ABB3754" w14:textId="77777777" w:rsidR="009401CA" w:rsidRPr="009026A4" w:rsidRDefault="009401CA" w:rsidP="000C369D">
      <w:pPr>
        <w:numPr>
          <w:ilvl w:val="0"/>
          <w:numId w:val="13"/>
        </w:numPr>
        <w:jc w:val="both"/>
      </w:pPr>
      <w:r w:rsidRPr="009026A4">
        <w:t>valeur la plus basse;</w:t>
      </w:r>
    </w:p>
    <w:p w14:paraId="4B465A92" w14:textId="77777777" w:rsidR="009401CA" w:rsidRPr="009026A4" w:rsidRDefault="009401CA" w:rsidP="000C369D">
      <w:pPr>
        <w:numPr>
          <w:ilvl w:val="0"/>
          <w:numId w:val="13"/>
        </w:numPr>
        <w:jc w:val="both"/>
      </w:pPr>
      <w:r w:rsidRPr="009026A4">
        <w:lastRenderedPageBreak/>
        <w:t>moyenne;</w:t>
      </w:r>
    </w:p>
    <w:p w14:paraId="650D70B3" w14:textId="77777777" w:rsidR="009401CA" w:rsidRPr="009026A4" w:rsidRDefault="009401CA" w:rsidP="000C369D">
      <w:pPr>
        <w:numPr>
          <w:ilvl w:val="0"/>
          <w:numId w:val="13"/>
        </w:numPr>
        <w:jc w:val="both"/>
      </w:pPr>
      <w:r w:rsidRPr="009026A4">
        <w:t>somme;</w:t>
      </w:r>
    </w:p>
    <w:p w14:paraId="4FA95ED0" w14:textId="77777777" w:rsidR="009401CA" w:rsidRPr="009026A4" w:rsidRDefault="009401CA" w:rsidP="000C369D">
      <w:pPr>
        <w:numPr>
          <w:ilvl w:val="0"/>
          <w:numId w:val="13"/>
        </w:numPr>
        <w:jc w:val="both"/>
      </w:pPr>
      <w:r w:rsidRPr="009026A4">
        <w:t>somme des carrés;</w:t>
      </w:r>
    </w:p>
    <w:p w14:paraId="2FA73EF6" w14:textId="77777777" w:rsidR="009401CA" w:rsidRPr="009026A4" w:rsidRDefault="009401CA" w:rsidP="000C369D">
      <w:pPr>
        <w:numPr>
          <w:ilvl w:val="0"/>
          <w:numId w:val="13"/>
        </w:numPr>
        <w:jc w:val="both"/>
      </w:pPr>
      <w:r w:rsidRPr="009026A4">
        <w:t>écart-type;</w:t>
      </w:r>
    </w:p>
    <w:p w14:paraId="3E271E56" w14:textId="77777777" w:rsidR="009401CA" w:rsidRPr="009026A4" w:rsidRDefault="009401CA" w:rsidP="000C369D">
      <w:pPr>
        <w:numPr>
          <w:ilvl w:val="0"/>
          <w:numId w:val="13"/>
        </w:numPr>
        <w:jc w:val="both"/>
      </w:pPr>
      <w:r w:rsidRPr="009026A4">
        <w:t>erreur-type;</w:t>
      </w:r>
    </w:p>
    <w:p w14:paraId="7DC3A134" w14:textId="77777777" w:rsidR="009401CA" w:rsidRPr="009026A4" w:rsidRDefault="009401CA" w:rsidP="000C369D">
      <w:pPr>
        <w:numPr>
          <w:ilvl w:val="0"/>
          <w:numId w:val="13"/>
        </w:numPr>
        <w:jc w:val="both"/>
      </w:pPr>
      <w:r w:rsidRPr="009026A4">
        <w:t>coefficient de variation;</w:t>
      </w:r>
    </w:p>
    <w:p w14:paraId="550C5188" w14:textId="77777777" w:rsidR="009401CA" w:rsidRPr="009026A4" w:rsidRDefault="009401CA" w:rsidP="000C369D">
      <w:pPr>
        <w:numPr>
          <w:ilvl w:val="0"/>
          <w:numId w:val="13"/>
        </w:numPr>
        <w:jc w:val="both"/>
      </w:pPr>
      <w:r w:rsidRPr="009026A4">
        <w:t>écart;</w:t>
      </w:r>
    </w:p>
    <w:p w14:paraId="54A0C22B" w14:textId="77777777" w:rsidR="009401CA" w:rsidRPr="009026A4" w:rsidRDefault="009401CA" w:rsidP="000C369D">
      <w:pPr>
        <w:numPr>
          <w:ilvl w:val="0"/>
          <w:numId w:val="13"/>
        </w:numPr>
        <w:jc w:val="both"/>
      </w:pPr>
      <w:r w:rsidRPr="009026A4">
        <w:t>valeur la plus élevée.</w:t>
      </w:r>
    </w:p>
    <w:p w14:paraId="3645DDD0" w14:textId="77777777" w:rsidR="009401CA" w:rsidRPr="009026A4" w:rsidRDefault="009401CA" w:rsidP="009401CA">
      <w:pPr>
        <w:jc w:val="both"/>
      </w:pPr>
    </w:p>
    <w:p w14:paraId="315B4782" w14:textId="77777777" w:rsidR="009401CA" w:rsidRPr="009026A4" w:rsidRDefault="009401CA" w:rsidP="009401CA">
      <w:pPr>
        <w:jc w:val="both"/>
      </w:pPr>
      <w:r w:rsidRPr="009026A4">
        <w:t xml:space="preserve">Lorsque le bouton radio </w:t>
      </w:r>
      <w:r w:rsidRPr="009026A4">
        <w:rPr>
          <w:b/>
        </w:rPr>
        <w:t>Évènement</w:t>
      </w:r>
      <w:r w:rsidRPr="009026A4">
        <w:t xml:space="preserve"> </w:t>
      </w:r>
      <w:r w:rsidR="008F78E1" w:rsidRPr="009026A4">
        <w:rPr>
          <w:noProof/>
          <w:lang w:val="en-CA" w:eastAsia="en-CA"/>
        </w:rPr>
        <w:drawing>
          <wp:inline distT="0" distB="0" distL="0" distR="0" wp14:anchorId="2BCF3EA8" wp14:editId="48A37771">
            <wp:extent cx="136525" cy="136525"/>
            <wp:effectExtent l="0" t="0" r="0" b="0"/>
            <wp:docPr id="152" name="Picture 152"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RadioButton_butt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est sélectionné, vous pouvez extraire un évènement (par exemple, le moment où les variables sont à leur maximum). Un évènement est un moment où quelque chose se produit. Il faut souvent ajouter un critère aux définitions « d</w:t>
      </w:r>
      <w:r w:rsidR="0098105F">
        <w:t>’</w:t>
      </w:r>
      <w:r w:rsidRPr="009026A4">
        <w:t xml:space="preserve">évènements » ci-dessous. Voici les options possibles : </w:t>
      </w:r>
    </w:p>
    <w:p w14:paraId="15D322FE" w14:textId="77777777" w:rsidR="009401CA" w:rsidRPr="009026A4" w:rsidRDefault="009401CA" w:rsidP="009401CA">
      <w:pPr>
        <w:jc w:val="both"/>
      </w:pPr>
    </w:p>
    <w:p w14:paraId="5FF218CD" w14:textId="77777777" w:rsidR="009401CA" w:rsidRPr="009026A4" w:rsidRDefault="009401CA" w:rsidP="000C369D">
      <w:pPr>
        <w:numPr>
          <w:ilvl w:val="0"/>
          <w:numId w:val="5"/>
        </w:numPr>
        <w:tabs>
          <w:tab w:val="left" w:pos="720"/>
        </w:tabs>
        <w:snapToGrid w:val="0"/>
        <w:jc w:val="both"/>
      </w:pPr>
      <w:r w:rsidRPr="009026A4">
        <w:t>moment où les variables sont à leur maximum (par défaut);</w:t>
      </w:r>
    </w:p>
    <w:p w14:paraId="65AE68F5" w14:textId="77777777" w:rsidR="009401CA" w:rsidRPr="009026A4" w:rsidRDefault="009401CA" w:rsidP="000C369D">
      <w:pPr>
        <w:numPr>
          <w:ilvl w:val="0"/>
          <w:numId w:val="5"/>
        </w:numPr>
        <w:tabs>
          <w:tab w:val="left" w:pos="720"/>
        </w:tabs>
        <w:snapToGrid w:val="0"/>
        <w:jc w:val="both"/>
      </w:pPr>
      <w:r w:rsidRPr="009026A4">
        <w:t>moment où les variables sont à leur minimum;</w:t>
      </w:r>
    </w:p>
    <w:p w14:paraId="6EFD5BD6" w14:textId="77777777" w:rsidR="009401CA" w:rsidRPr="009026A4" w:rsidRDefault="009401CA" w:rsidP="000C369D">
      <w:pPr>
        <w:numPr>
          <w:ilvl w:val="0"/>
          <w:numId w:val="5"/>
        </w:numPr>
        <w:tabs>
          <w:tab w:val="left" w:pos="720"/>
        </w:tabs>
        <w:snapToGrid w:val="0"/>
        <w:jc w:val="both"/>
      </w:pPr>
      <w:r w:rsidRPr="009026A4">
        <w:t>première fois où les variables &gt;= …;</w:t>
      </w:r>
    </w:p>
    <w:p w14:paraId="08B922F9" w14:textId="77777777" w:rsidR="009401CA" w:rsidRPr="009026A4" w:rsidRDefault="009401CA" w:rsidP="000C369D">
      <w:pPr>
        <w:numPr>
          <w:ilvl w:val="0"/>
          <w:numId w:val="5"/>
        </w:numPr>
        <w:tabs>
          <w:tab w:val="left" w:pos="720"/>
        </w:tabs>
        <w:snapToGrid w:val="0"/>
        <w:jc w:val="both"/>
      </w:pPr>
      <w:r w:rsidRPr="009026A4">
        <w:t>première fois où les variables &lt;= …;</w:t>
      </w:r>
    </w:p>
    <w:p w14:paraId="417F523F" w14:textId="77777777" w:rsidR="009401CA" w:rsidRPr="009026A4" w:rsidRDefault="009401CA" w:rsidP="000C369D">
      <w:pPr>
        <w:numPr>
          <w:ilvl w:val="0"/>
          <w:numId w:val="5"/>
        </w:numPr>
        <w:tabs>
          <w:tab w:val="left" w:pos="720"/>
        </w:tabs>
        <w:snapToGrid w:val="0"/>
        <w:jc w:val="both"/>
      </w:pPr>
      <w:r w:rsidRPr="009026A4">
        <w:t>dernière fois où les variables &gt;= …;</w:t>
      </w:r>
    </w:p>
    <w:p w14:paraId="4C82FFAC" w14:textId="77777777" w:rsidR="009401CA" w:rsidRPr="009026A4" w:rsidRDefault="009401CA" w:rsidP="000C369D">
      <w:pPr>
        <w:numPr>
          <w:ilvl w:val="0"/>
          <w:numId w:val="5"/>
        </w:numPr>
        <w:tabs>
          <w:tab w:val="left" w:pos="720"/>
        </w:tabs>
        <w:snapToGrid w:val="0"/>
        <w:jc w:val="both"/>
      </w:pPr>
      <w:r w:rsidRPr="009026A4">
        <w:t>dernière fois où les variables &lt;= …;</w:t>
      </w:r>
    </w:p>
    <w:p w14:paraId="58973995" w14:textId="77777777" w:rsidR="009401CA" w:rsidRPr="009026A4" w:rsidRDefault="009401CA" w:rsidP="000C369D">
      <w:pPr>
        <w:numPr>
          <w:ilvl w:val="0"/>
          <w:numId w:val="5"/>
        </w:numPr>
        <w:tabs>
          <w:tab w:val="left" w:pos="720"/>
        </w:tabs>
        <w:snapToGrid w:val="0"/>
        <w:jc w:val="both"/>
      </w:pPr>
      <w:r w:rsidRPr="009026A4">
        <w:t>première fois où le pourcentage cumulatif des variables &gt; = ... (dans ce cas, la somme de la variable de sortie est calculée au fil du temps, et est divisée par la somme totale);</w:t>
      </w:r>
    </w:p>
    <w:p w14:paraId="3C88E9A3" w14:textId="77777777" w:rsidR="009401CA" w:rsidRPr="009026A4" w:rsidRDefault="009401CA" w:rsidP="000C369D">
      <w:pPr>
        <w:numPr>
          <w:ilvl w:val="0"/>
          <w:numId w:val="5"/>
        </w:numPr>
        <w:tabs>
          <w:tab w:val="left" w:pos="720"/>
        </w:tabs>
        <w:snapToGrid w:val="0"/>
        <w:jc w:val="both"/>
      </w:pPr>
      <w:r w:rsidRPr="009026A4">
        <w:t>dernière fois où les variables &lt;= …;</w:t>
      </w:r>
    </w:p>
    <w:p w14:paraId="6B77EA41" w14:textId="77777777" w:rsidR="009401CA" w:rsidRPr="009026A4" w:rsidRDefault="009401CA" w:rsidP="000C369D">
      <w:pPr>
        <w:numPr>
          <w:ilvl w:val="0"/>
          <w:numId w:val="5"/>
        </w:numPr>
        <w:tabs>
          <w:tab w:val="left" w:pos="720"/>
        </w:tabs>
        <w:snapToGrid w:val="0"/>
        <w:jc w:val="both"/>
      </w:pPr>
      <w:r w:rsidRPr="009026A4">
        <w:t>moment où les variables se sont stabilisées (tolérance…).</w:t>
      </w:r>
    </w:p>
    <w:p w14:paraId="7262A9DC" w14:textId="77777777" w:rsidR="009401CA" w:rsidRPr="009026A4" w:rsidRDefault="009401CA" w:rsidP="009401CA">
      <w:pPr>
        <w:jc w:val="both"/>
      </w:pPr>
    </w:p>
    <w:p w14:paraId="4E1B4CA4" w14:textId="77777777" w:rsidR="009401CA" w:rsidRPr="009026A4" w:rsidRDefault="009401CA" w:rsidP="009401CA">
      <w:pPr>
        <w:jc w:val="both"/>
      </w:pPr>
      <w:r w:rsidRPr="009026A4">
        <w:t>Lorsqu</w:t>
      </w:r>
      <w:r w:rsidR="0098105F">
        <w:t>’</w:t>
      </w:r>
      <w:r w:rsidRPr="009026A4">
        <w:t>il faut saisir un critère d</w:t>
      </w:r>
      <w:r w:rsidR="0098105F">
        <w:t>’</w:t>
      </w:r>
      <w:r w:rsidRPr="009026A4">
        <w:t xml:space="preserve">évènement, la boîte </w:t>
      </w:r>
      <w:r w:rsidR="008F78E1" w:rsidRPr="009026A4">
        <w:rPr>
          <w:noProof/>
          <w:lang w:val="en-CA" w:eastAsia="en-CA"/>
        </w:rPr>
        <w:drawing>
          <wp:inline distT="0" distB="0" distL="0" distR="0" wp14:anchorId="4229FDAC" wp14:editId="5FF57E3B">
            <wp:extent cx="211455" cy="136525"/>
            <wp:effectExtent l="0" t="0" r="0" b="0"/>
            <wp:docPr id="153" name="Picture 153" descr="Modèles_Box_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odèles_Box_empt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11455" cy="136525"/>
                    </a:xfrm>
                    <a:prstGeom prst="rect">
                      <a:avLst/>
                    </a:prstGeom>
                    <a:noFill/>
                    <a:ln>
                      <a:noFill/>
                    </a:ln>
                  </pic:spPr>
                </pic:pic>
              </a:graphicData>
            </a:graphic>
          </wp:inline>
        </w:drawing>
      </w:r>
      <w:r w:rsidRPr="009026A4">
        <w:t xml:space="preserve"> située à la droite de la liste déroulante est activée, ce qui permet d</w:t>
      </w:r>
      <w:r w:rsidR="0098105F">
        <w:t>’</w:t>
      </w:r>
      <w:r w:rsidRPr="009026A4">
        <w:t>entrer une valeur. Par exemple, afin de déterminer la première fois où les variables sont supérieures à 50, le type d</w:t>
      </w:r>
      <w:r w:rsidR="0098105F">
        <w:t>’</w:t>
      </w:r>
      <w:r w:rsidRPr="009026A4">
        <w:t>évènement doit être « Première fois où les variables &gt; » et le critère d</w:t>
      </w:r>
      <w:r w:rsidR="0098105F">
        <w:t>’</w:t>
      </w:r>
      <w:r w:rsidRPr="009026A4">
        <w:t xml:space="preserve">évènement, « 50 ». </w:t>
      </w:r>
    </w:p>
    <w:p w14:paraId="085802D4" w14:textId="77777777" w:rsidR="009401CA" w:rsidRPr="009026A4" w:rsidRDefault="009401CA" w:rsidP="009401CA">
      <w:pPr>
        <w:jc w:val="both"/>
      </w:pPr>
    </w:p>
    <w:p w14:paraId="33712AED" w14:textId="77777777" w:rsidR="009401CA" w:rsidRPr="009026A4" w:rsidRDefault="009401CA" w:rsidP="009401CA">
      <w:pPr>
        <w:jc w:val="both"/>
      </w:pPr>
      <w:r w:rsidRPr="009026A4">
        <w:t>Lors de l</w:t>
      </w:r>
      <w:r w:rsidR="0098105F">
        <w:t>’</w:t>
      </w:r>
      <w:r w:rsidRPr="009026A4">
        <w:t>extraction d</w:t>
      </w:r>
      <w:r w:rsidR="0098105F">
        <w:t>’</w:t>
      </w:r>
      <w:r w:rsidRPr="009026A4">
        <w:t xml:space="preserve">un évènement en vue de son utilisation en cartographie, </w:t>
      </w:r>
      <w:smartTag w:uri="urn:schemas-microsoft-com:office:smarttags" w:element="PersonName">
        <w:smartTagPr>
          <w:attr w:name="ProductID" w:val="la case Dans"/>
        </w:smartTagPr>
        <w:r w:rsidRPr="009026A4">
          <w:t xml:space="preserve">la case </w:t>
        </w:r>
        <w:r w:rsidRPr="009026A4">
          <w:rPr>
            <w:rFonts w:ascii="Courier New" w:hAnsi="Courier New"/>
            <w:sz w:val="22"/>
          </w:rPr>
          <w:t>Dans</w:t>
        </w:r>
      </w:smartTag>
      <w:r w:rsidRPr="009026A4">
        <w:rPr>
          <w:rFonts w:ascii="Courier New" w:hAnsi="Courier New"/>
          <w:sz w:val="22"/>
        </w:rPr>
        <w:t xml:space="preserve"> la référence temporelle, laisser tomber l</w:t>
      </w:r>
      <w:r w:rsidR="0098105F">
        <w:rPr>
          <w:rFonts w:ascii="Courier New" w:hAnsi="Courier New"/>
          <w:sz w:val="22"/>
        </w:rPr>
        <w:t>’</w:t>
      </w:r>
      <w:r w:rsidRPr="009026A4">
        <w:rPr>
          <w:rFonts w:ascii="Courier New" w:hAnsi="Courier New"/>
          <w:sz w:val="22"/>
        </w:rPr>
        <w:t>année</w:t>
      </w:r>
      <w:r w:rsidRPr="009026A4">
        <w:t xml:space="preserve"> doit être cochée </w:t>
      </w:r>
      <w:r w:rsidR="008F78E1" w:rsidRPr="009026A4">
        <w:rPr>
          <w:noProof/>
          <w:lang w:val="en-CA" w:eastAsia="en-CA"/>
        </w:rPr>
        <w:drawing>
          <wp:inline distT="0" distB="0" distL="0" distR="0" wp14:anchorId="67F899F6" wp14:editId="47376E39">
            <wp:extent cx="136525" cy="136525"/>
            <wp:effectExtent l="0" t="0" r="0" b="0"/>
            <wp:docPr id="154" name="Picture 15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heck"/>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car il n</w:t>
      </w:r>
      <w:r w:rsidR="0098105F">
        <w:t>’</w:t>
      </w:r>
      <w:r w:rsidRPr="009026A4">
        <w:t>est pas possible de cartographier des références temporelles sur une période supérieure à une année.</w:t>
      </w:r>
    </w:p>
    <w:p w14:paraId="17888A83" w14:textId="77777777" w:rsidR="009401CA" w:rsidRPr="009026A4" w:rsidRDefault="009401CA" w:rsidP="009401CA">
      <w:pPr>
        <w:jc w:val="both"/>
      </w:pPr>
    </w:p>
    <w:p w14:paraId="6C3670D8" w14:textId="77777777" w:rsidR="009401CA" w:rsidRPr="009026A4" w:rsidRDefault="009401CA" w:rsidP="009401CA">
      <w:pPr>
        <w:jc w:val="both"/>
      </w:pPr>
      <w:r w:rsidRPr="009026A4">
        <w:t>L</w:t>
      </w:r>
      <w:r w:rsidR="0098105F">
        <w:t>’</w:t>
      </w:r>
      <w:r w:rsidRPr="009026A4">
        <w:t>évènement ou la statistique est calculé pour toutes les variables et toutes les localisations sélectionnées au cours de la période spécifiée aux fins d</w:t>
      </w:r>
      <w:r w:rsidR="0098105F">
        <w:t>’</w:t>
      </w:r>
      <w:r w:rsidRPr="009026A4">
        <w:t>analyse (onglet</w:t>
      </w:r>
      <w:r w:rsidRPr="009026A4">
        <w:rPr>
          <w:i/>
        </w:rPr>
        <w:t xml:space="preserve"> Quand</w:t>
      </w:r>
      <w:r w:rsidRPr="009026A4">
        <w:t>).</w:t>
      </w:r>
    </w:p>
    <w:p w14:paraId="7F940394" w14:textId="77777777" w:rsidR="009401CA" w:rsidRPr="009026A4" w:rsidRDefault="009401CA" w:rsidP="009401CA">
      <w:pPr>
        <w:jc w:val="both"/>
      </w:pPr>
    </w:p>
    <w:p w14:paraId="6C5A415E" w14:textId="77777777" w:rsidR="009401CA" w:rsidRPr="009026A4" w:rsidRDefault="009401CA" w:rsidP="009401CA">
      <w:pPr>
        <w:jc w:val="both"/>
      </w:pPr>
      <w:r w:rsidRPr="009026A4">
        <w:t>Calcul final : L</w:t>
      </w:r>
      <w:r w:rsidR="0098105F">
        <w:t>’</w:t>
      </w:r>
      <w:r w:rsidRPr="009026A4">
        <w:t xml:space="preserve">onglet </w:t>
      </w:r>
      <w:r w:rsidRPr="009026A4">
        <w:rPr>
          <w:i/>
        </w:rPr>
        <w:t>Comment</w:t>
      </w:r>
      <w:r w:rsidRPr="009026A4">
        <w:t xml:space="preserve"> a une troisième fonction : il sert à calculer les moyennes des répétitions, des paramètres ou des localisations (ainsi que toute combinaison de ceux-ci). </w:t>
      </w:r>
    </w:p>
    <w:p w14:paraId="5D8AB60C" w14:textId="77777777" w:rsidR="009401CA" w:rsidRPr="009026A4" w:rsidRDefault="009401CA" w:rsidP="009401CA">
      <w:pPr>
        <w:jc w:val="both"/>
      </w:pPr>
    </w:p>
    <w:p w14:paraId="2D76D0CA" w14:textId="77777777" w:rsidR="009401CA" w:rsidRPr="009026A4" w:rsidRDefault="009401CA" w:rsidP="009401CA">
      <w:pPr>
        <w:jc w:val="both"/>
      </w:pPr>
      <w:r w:rsidRPr="009026A4">
        <w:t xml:space="preserve">Lorsque </w:t>
      </w:r>
      <w:smartTag w:uri="urn:schemas-microsoft-com:office:smarttags" w:element="PersonName">
        <w:smartTagPr>
          <w:attr w:name="ProductID" w:val="la case Sur"/>
        </w:smartTagPr>
        <w:r w:rsidRPr="009026A4">
          <w:t xml:space="preserve">la case </w:t>
        </w:r>
        <w:r w:rsidRPr="009026A4">
          <w:rPr>
            <w:rFonts w:ascii="Courier New" w:hAnsi="Courier New"/>
            <w:sz w:val="22"/>
          </w:rPr>
          <w:t>Sur</w:t>
        </w:r>
      </w:smartTag>
      <w:r w:rsidRPr="009026A4">
        <w:rPr>
          <w:rFonts w:ascii="Courier New" w:hAnsi="Courier New"/>
          <w:sz w:val="22"/>
        </w:rPr>
        <w:t xml:space="preserve"> les répétitions</w:t>
      </w:r>
      <w:r w:rsidRPr="009026A4">
        <w:t xml:space="preserve"> est cochée </w:t>
      </w:r>
      <w:r w:rsidR="008F78E1" w:rsidRPr="009026A4">
        <w:rPr>
          <w:noProof/>
          <w:lang w:val="en-CA" w:eastAsia="en-CA"/>
        </w:rPr>
        <w:drawing>
          <wp:inline distT="0" distB="0" distL="0" distR="0" wp14:anchorId="348C6436" wp14:editId="08ED4DDA">
            <wp:extent cx="136525" cy="136525"/>
            <wp:effectExtent l="0" t="0" r="0" b="0"/>
            <wp:docPr id="155" name="Picture 15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heck"/>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(valeur par défaut), BioSIM calcule la moyenne de toutes les répétitions.</w:t>
      </w:r>
    </w:p>
    <w:p w14:paraId="42349479" w14:textId="77777777" w:rsidR="009401CA" w:rsidRPr="009026A4" w:rsidRDefault="009401CA" w:rsidP="009401CA">
      <w:pPr>
        <w:jc w:val="both"/>
        <w:rPr>
          <w:b/>
        </w:rPr>
      </w:pPr>
    </w:p>
    <w:p w14:paraId="7630BD8C" w14:textId="77777777" w:rsidR="009401CA" w:rsidRPr="009026A4" w:rsidRDefault="009401CA" w:rsidP="009401CA">
      <w:pPr>
        <w:jc w:val="both"/>
      </w:pPr>
      <w:r w:rsidRPr="009026A4">
        <w:t xml:space="preserve">Lorsque </w:t>
      </w:r>
      <w:smartTag w:uri="urn:schemas-microsoft-com:office:smarttags" w:element="PersonName">
        <w:smartTagPr>
          <w:attr w:name="ProductID" w:val="la case Sur"/>
        </w:smartTagPr>
        <w:r w:rsidRPr="009026A4">
          <w:t xml:space="preserve">la case </w:t>
        </w:r>
        <w:r w:rsidRPr="009026A4">
          <w:rPr>
            <w:rFonts w:ascii="Courier New" w:hAnsi="Courier New"/>
            <w:sz w:val="22"/>
          </w:rPr>
          <w:t>Sur</w:t>
        </w:r>
      </w:smartTag>
      <w:r w:rsidRPr="009026A4">
        <w:rPr>
          <w:rFonts w:ascii="Courier New" w:hAnsi="Courier New"/>
          <w:sz w:val="22"/>
        </w:rPr>
        <w:t xml:space="preserve"> les paramètres</w:t>
      </w:r>
      <w:r w:rsidRPr="009026A4">
        <w:t xml:space="preserve"> est</w:t>
      </w:r>
      <w:r w:rsidRPr="009026A4">
        <w:rPr>
          <w:b/>
        </w:rPr>
        <w:t xml:space="preserve"> </w:t>
      </w:r>
      <w:r w:rsidRPr="009026A4">
        <w:t xml:space="preserve">cochée </w:t>
      </w:r>
      <w:r w:rsidR="008F78E1" w:rsidRPr="009026A4">
        <w:rPr>
          <w:noProof/>
          <w:lang w:val="en-CA" w:eastAsia="en-CA"/>
        </w:rPr>
        <w:drawing>
          <wp:inline distT="0" distB="0" distL="0" distR="0" wp14:anchorId="12D05CB2" wp14:editId="5E80CA7D">
            <wp:extent cx="136525" cy="136525"/>
            <wp:effectExtent l="0" t="0" r="0" b="0"/>
            <wp:docPr id="156" name="Picture 15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heck"/>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BioSIM calcule la moyenne de tous les ensembles de paramètres (cette fonction est utilisée lorsque les paramètres du modèle ont changé).</w:t>
      </w:r>
    </w:p>
    <w:p w14:paraId="46E48AA9" w14:textId="77777777" w:rsidR="009401CA" w:rsidRPr="009026A4" w:rsidRDefault="009401CA" w:rsidP="009401CA">
      <w:pPr>
        <w:jc w:val="both"/>
        <w:rPr>
          <w:b/>
        </w:rPr>
      </w:pPr>
    </w:p>
    <w:p w14:paraId="48A85753" w14:textId="77777777" w:rsidR="009401CA" w:rsidRPr="009026A4" w:rsidRDefault="009401CA" w:rsidP="009401CA">
      <w:pPr>
        <w:jc w:val="both"/>
      </w:pPr>
      <w:r w:rsidRPr="009026A4">
        <w:lastRenderedPageBreak/>
        <w:t xml:space="preserve">Lorsque </w:t>
      </w:r>
      <w:smartTag w:uri="urn:schemas-microsoft-com:office:smarttags" w:element="PersonName">
        <w:smartTagPr>
          <w:attr w:name="ProductID" w:val="la case Sur"/>
        </w:smartTagPr>
        <w:r w:rsidRPr="009026A4">
          <w:t xml:space="preserve">la case </w:t>
        </w:r>
        <w:r w:rsidRPr="009026A4">
          <w:rPr>
            <w:rFonts w:ascii="Courier New" w:hAnsi="Courier New"/>
            <w:sz w:val="22"/>
          </w:rPr>
          <w:t>Sur</w:t>
        </w:r>
      </w:smartTag>
      <w:r w:rsidRPr="009026A4">
        <w:rPr>
          <w:rFonts w:ascii="Courier New" w:hAnsi="Courier New"/>
          <w:sz w:val="22"/>
        </w:rPr>
        <w:t xml:space="preserve"> les localisations</w:t>
      </w:r>
      <w:r w:rsidRPr="009026A4">
        <w:t xml:space="preserve"> est</w:t>
      </w:r>
      <w:r w:rsidRPr="009026A4">
        <w:rPr>
          <w:b/>
        </w:rPr>
        <w:t xml:space="preserve"> </w:t>
      </w:r>
      <w:r w:rsidRPr="009026A4">
        <w:t xml:space="preserve">cochée </w:t>
      </w:r>
      <w:r w:rsidR="008F78E1" w:rsidRPr="009026A4">
        <w:rPr>
          <w:noProof/>
          <w:lang w:val="en-CA" w:eastAsia="en-CA"/>
        </w:rPr>
        <w:drawing>
          <wp:inline distT="0" distB="0" distL="0" distR="0" wp14:anchorId="0DE51599" wp14:editId="287A4F8C">
            <wp:extent cx="136525" cy="136525"/>
            <wp:effectExtent l="0" t="0" r="0" b="0"/>
            <wp:docPr id="157" name="Picture 15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heck"/>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BioSIM calcule la moyenne de toutes les localisations sélectionnées dans l</w:t>
      </w:r>
      <w:r w:rsidR="0098105F">
        <w:t>’</w:t>
      </w:r>
      <w:r w:rsidRPr="009026A4">
        <w:t xml:space="preserve">onglet </w:t>
      </w:r>
      <w:r w:rsidRPr="009026A4">
        <w:rPr>
          <w:i/>
        </w:rPr>
        <w:t>Où</w:t>
      </w:r>
      <w:r w:rsidRPr="009026A4">
        <w:t>.</w:t>
      </w:r>
    </w:p>
    <w:p w14:paraId="7D2AF480" w14:textId="77777777" w:rsidR="009401CA" w:rsidRPr="009026A4" w:rsidRDefault="009401CA" w:rsidP="009401CA">
      <w:pPr>
        <w:jc w:val="both"/>
      </w:pPr>
    </w:p>
    <w:p w14:paraId="73F2BB2C" w14:textId="77777777" w:rsidR="009401CA" w:rsidRPr="009026A4" w:rsidRDefault="009401CA" w:rsidP="009401CA">
      <w:pPr>
        <w:jc w:val="both"/>
      </w:pPr>
      <w:r w:rsidRPr="009026A4">
        <w:t>Autres remarques : Le résultat d</w:t>
      </w:r>
      <w:r w:rsidR="0098105F">
        <w:t>’</w:t>
      </w:r>
      <w:r w:rsidRPr="009026A4">
        <w:t xml:space="preserve">une analyse dépend toujours des options sélectionnées dans les listes déroulantes du </w:t>
      </w:r>
      <w:r w:rsidRPr="009026A4">
        <w:rPr>
          <w:b/>
        </w:rPr>
        <w:t>format temporel de sortie</w:t>
      </w:r>
      <w:r w:rsidRPr="009026A4">
        <w:t xml:space="preserve"> de l</w:t>
      </w:r>
      <w:r w:rsidR="0098105F">
        <w:t>’</w:t>
      </w:r>
      <w:r w:rsidRPr="009026A4">
        <w:t xml:space="preserve">onglet </w:t>
      </w:r>
      <w:r w:rsidRPr="009026A4">
        <w:rPr>
          <w:i/>
        </w:rPr>
        <w:t>Comment</w:t>
      </w:r>
      <w:r w:rsidRPr="009026A4">
        <w:t xml:space="preserve"> (sortie). Par exemple, si la période précisée dans l</w:t>
      </w:r>
      <w:r w:rsidR="0098105F">
        <w:t>’</w:t>
      </w:r>
      <w:r w:rsidRPr="009026A4">
        <w:t xml:space="preserve">onglet </w:t>
      </w:r>
      <w:r w:rsidRPr="009026A4">
        <w:rPr>
          <w:i/>
        </w:rPr>
        <w:t>Quand</w:t>
      </w:r>
      <w:r w:rsidRPr="009026A4">
        <w:t xml:space="preserve"> (entrée) s</w:t>
      </w:r>
      <w:r w:rsidR="0098105F">
        <w:t>’</w:t>
      </w:r>
      <w:r w:rsidRPr="009026A4">
        <w:t>étend du 15 mai au 15 juin 2011 et que, dans l</w:t>
      </w:r>
      <w:r w:rsidR="0098105F">
        <w:t>’</w:t>
      </w:r>
      <w:r w:rsidRPr="009026A4">
        <w:t xml:space="preserve">onglet </w:t>
      </w:r>
      <w:r w:rsidRPr="009026A4">
        <w:rPr>
          <w:i/>
        </w:rPr>
        <w:t>Comment</w:t>
      </w:r>
      <w:r w:rsidRPr="009026A4">
        <w:t xml:space="preserve">, les listes déroulantes du </w:t>
      </w:r>
      <w:r w:rsidRPr="009026A4">
        <w:rPr>
          <w:b/>
        </w:rPr>
        <w:t>format temporel de sortie</w:t>
      </w:r>
      <w:r w:rsidRPr="009026A4">
        <w:t xml:space="preserve"> sont réglées à « Mensuel » et à « Pour chaque année », le résultat de l</w:t>
      </w:r>
      <w:r w:rsidR="0098105F">
        <w:t>’</w:t>
      </w:r>
      <w:r w:rsidRPr="009026A4">
        <w:t>analyse comporte deux valeurs : une calculée sur les 17 jours de mai (du 15 au 31) et une autre, sur les 15 jours de juin (du 1</w:t>
      </w:r>
      <w:r w:rsidRPr="009026A4">
        <w:rPr>
          <w:vertAlign w:val="superscript"/>
        </w:rPr>
        <w:t>er</w:t>
      </w:r>
      <w:r w:rsidRPr="009026A4">
        <w:t xml:space="preserve"> au 15).</w:t>
      </w:r>
    </w:p>
    <w:p w14:paraId="42037DBF" w14:textId="77777777" w:rsidR="009401CA" w:rsidRPr="009026A4" w:rsidRDefault="009401CA" w:rsidP="009401CA">
      <w:pPr>
        <w:jc w:val="both"/>
      </w:pPr>
    </w:p>
    <w:p w14:paraId="1AFBDE7B" w14:textId="77777777" w:rsidR="009401CA" w:rsidRPr="009026A4" w:rsidRDefault="009401CA" w:rsidP="009401CA">
      <w:pPr>
        <w:jc w:val="both"/>
      </w:pPr>
      <w:r w:rsidRPr="009026A4">
        <w:t xml:space="preserve">Le </w:t>
      </w:r>
      <w:r w:rsidRPr="009026A4">
        <w:rPr>
          <w:b/>
        </w:rPr>
        <w:t>format temporel d</w:t>
      </w:r>
      <w:r w:rsidR="0098105F">
        <w:rPr>
          <w:b/>
        </w:rPr>
        <w:t>’</w:t>
      </w:r>
      <w:r w:rsidRPr="009026A4">
        <w:rPr>
          <w:b/>
        </w:rPr>
        <w:t>entrée</w:t>
      </w:r>
      <w:r w:rsidRPr="009026A4">
        <w:t xml:space="preserve"> de l</w:t>
      </w:r>
      <w:r w:rsidR="0098105F">
        <w:t>’</w:t>
      </w:r>
      <w:r w:rsidRPr="009026A4">
        <w:t xml:space="preserve">onglet </w:t>
      </w:r>
      <w:r w:rsidRPr="009026A4">
        <w:rPr>
          <w:i/>
        </w:rPr>
        <w:t xml:space="preserve">Comment </w:t>
      </w:r>
      <w:r w:rsidRPr="009026A4">
        <w:t>représente toujours le format temporel de sortie de l</w:t>
      </w:r>
      <w:r w:rsidR="0098105F">
        <w:t>’</w:t>
      </w:r>
      <w:r w:rsidRPr="009026A4">
        <w:t>élément parent (il est toujours estompé et ne peut être modifié au moyen de la boîte de dialogue Éditeur d</w:t>
      </w:r>
      <w:r w:rsidR="0098105F">
        <w:t>’</w:t>
      </w:r>
      <w:r w:rsidRPr="009026A4">
        <w:t xml:space="preserve">analyse). Veuillez noter que le </w:t>
      </w:r>
      <w:r w:rsidRPr="009026A4">
        <w:rPr>
          <w:b/>
        </w:rPr>
        <w:t>format tempor</w:t>
      </w:r>
      <w:r w:rsidR="00353A71">
        <w:rPr>
          <w:b/>
        </w:rPr>
        <w:t>e</w:t>
      </w:r>
      <w:r w:rsidRPr="009026A4">
        <w:rPr>
          <w:b/>
        </w:rPr>
        <w:t>l d</w:t>
      </w:r>
      <w:r w:rsidR="0098105F">
        <w:rPr>
          <w:b/>
        </w:rPr>
        <w:t>’</w:t>
      </w:r>
      <w:r w:rsidRPr="009026A4">
        <w:rPr>
          <w:b/>
        </w:rPr>
        <w:t>entrée</w:t>
      </w:r>
      <w:r w:rsidRPr="009026A4">
        <w:t xml:space="preserve"> de l</w:t>
      </w:r>
      <w:r w:rsidR="0098105F">
        <w:t>’</w:t>
      </w:r>
      <w:r w:rsidRPr="009026A4">
        <w:t xml:space="preserve">onglet </w:t>
      </w:r>
      <w:r w:rsidRPr="009026A4">
        <w:rPr>
          <w:i/>
        </w:rPr>
        <w:t xml:space="preserve">Comment </w:t>
      </w:r>
      <w:r w:rsidRPr="009026A4">
        <w:t>correspond</w:t>
      </w:r>
      <w:r w:rsidRPr="009026A4">
        <w:rPr>
          <w:b/>
        </w:rPr>
        <w:t xml:space="preserve"> </w:t>
      </w:r>
      <w:r w:rsidRPr="009026A4">
        <w:t xml:space="preserve">au </w:t>
      </w:r>
      <w:r w:rsidRPr="009026A4">
        <w:rPr>
          <w:b/>
        </w:rPr>
        <w:t>format temporel de sortie</w:t>
      </w:r>
      <w:r w:rsidRPr="009026A4">
        <w:t xml:space="preserve"> de l</w:t>
      </w:r>
      <w:r w:rsidR="0098105F">
        <w:t>’</w:t>
      </w:r>
      <w:r w:rsidRPr="009026A4">
        <w:t>élément parent.</w:t>
      </w:r>
    </w:p>
    <w:p w14:paraId="4B92E335" w14:textId="447F34D0" w:rsidR="009401CA" w:rsidRPr="009026A4" w:rsidRDefault="009401CA" w:rsidP="00AB65C2">
      <w:pPr>
        <w:pStyle w:val="Titre1"/>
      </w:pPr>
      <w:r w:rsidRPr="009026A4">
        <w:br w:type="page"/>
      </w:r>
      <w:bookmarkStart w:id="152" w:name="_Map_Editor_dialog"/>
      <w:bookmarkStart w:id="153" w:name="_Toc348100144"/>
      <w:bookmarkStart w:id="154" w:name="_Toc503271208"/>
      <w:bookmarkEnd w:id="152"/>
      <w:r w:rsidRPr="009026A4">
        <w:lastRenderedPageBreak/>
        <w:t>Génération de cartes (interpolation spatiale)</w:t>
      </w:r>
      <w:bookmarkEnd w:id="153"/>
      <w:bookmarkEnd w:id="154"/>
    </w:p>
    <w:p w14:paraId="5D234FE1" w14:textId="77777777" w:rsidR="009401CA" w:rsidRPr="009026A4" w:rsidRDefault="009401CA" w:rsidP="009401CA"/>
    <w:p w14:paraId="2EBC4C99" w14:textId="20D2EC20" w:rsidR="009401CA" w:rsidRPr="009026A4" w:rsidRDefault="009401CA" w:rsidP="009401CA">
      <w:pPr>
        <w:jc w:val="both"/>
      </w:pPr>
      <w:r w:rsidRPr="009026A4">
        <w:t>Les éléments de cartographie servent à transformer les résultats ponctuels en surfaces (cartes) et à produire autant de cartes que le nombre de combinaisons de dimensions spécifié dans l</w:t>
      </w:r>
      <w:r w:rsidR="0098105F">
        <w:t>’</w:t>
      </w:r>
      <w:r w:rsidRPr="009026A4">
        <w:t>élément parent (p. ex. des mois ou des variables). C</w:t>
      </w:r>
      <w:r w:rsidR="0098105F">
        <w:t>’</w:t>
      </w:r>
      <w:r w:rsidRPr="009026A4">
        <w:t>est pourquoi le redimensionnement doit être fait à l</w:t>
      </w:r>
      <w:r w:rsidR="0098105F">
        <w:t>’</w:t>
      </w:r>
      <w:r w:rsidRPr="009026A4">
        <w:t>aide des éléments d</w:t>
      </w:r>
      <w:r w:rsidR="0098105F">
        <w:t>’</w:t>
      </w:r>
      <w:r w:rsidRPr="009026A4">
        <w:t>analyse avant d</w:t>
      </w:r>
      <w:r w:rsidR="0098105F">
        <w:t>’</w:t>
      </w:r>
      <w:r w:rsidRPr="009026A4">
        <w:t>ajouter un élément de cartographie. Il faut suivre les étapes ci-dessous pour créer un élément de carte dans BioSIM :</w:t>
      </w:r>
    </w:p>
    <w:p w14:paraId="08D3459A" w14:textId="77777777" w:rsidR="009401CA" w:rsidRPr="009026A4" w:rsidRDefault="009401CA" w:rsidP="009401CA">
      <w:pPr>
        <w:jc w:val="both"/>
      </w:pPr>
    </w:p>
    <w:p w14:paraId="139AAC16" w14:textId="27321E67" w:rsidR="00944BB8" w:rsidRDefault="00944BB8" w:rsidP="000C369D">
      <w:pPr>
        <w:numPr>
          <w:ilvl w:val="0"/>
          <w:numId w:val="11"/>
        </w:numPr>
        <w:jc w:val="both"/>
      </w:pPr>
      <w:r>
        <w:t>Ajouter un générateur météorologique</w:t>
      </w:r>
    </w:p>
    <w:p w14:paraId="0F6E3D32" w14:textId="465018F0" w:rsidR="00BB471F" w:rsidRPr="009026A4" w:rsidRDefault="00BB471F" w:rsidP="00BB471F">
      <w:pPr>
        <w:numPr>
          <w:ilvl w:val="0"/>
          <w:numId w:val="11"/>
        </w:numPr>
        <w:jc w:val="both"/>
      </w:pPr>
      <w:r w:rsidRPr="009026A4">
        <w:t>Générer une liste de localisations à partir d</w:t>
      </w:r>
      <w:r>
        <w:t>’</w:t>
      </w:r>
      <w:r w:rsidRPr="009026A4">
        <w:t>un DEM de la zone à cartographier</w:t>
      </w:r>
    </w:p>
    <w:p w14:paraId="2C21EB61" w14:textId="647AD031" w:rsidR="009401CA" w:rsidRPr="009026A4" w:rsidRDefault="00944BB8" w:rsidP="000C369D">
      <w:pPr>
        <w:numPr>
          <w:ilvl w:val="0"/>
          <w:numId w:val="11"/>
        </w:numPr>
        <w:jc w:val="both"/>
      </w:pPr>
      <w:r>
        <w:t xml:space="preserve">Ajouter un exécution d’un </w:t>
      </w:r>
      <w:r w:rsidR="00D45C41">
        <w:t>modèle</w:t>
      </w:r>
      <w:r>
        <w:t xml:space="preserve"> </w:t>
      </w:r>
    </w:p>
    <w:p w14:paraId="0959DC03" w14:textId="77777777" w:rsidR="009401CA" w:rsidRPr="009026A4" w:rsidRDefault="009401CA" w:rsidP="000C369D">
      <w:pPr>
        <w:numPr>
          <w:ilvl w:val="0"/>
          <w:numId w:val="11"/>
        </w:numPr>
        <w:jc w:val="both"/>
      </w:pPr>
      <w:r w:rsidRPr="009026A4">
        <w:t>Ajouter une analyse des variables d</w:t>
      </w:r>
      <w:r w:rsidR="0098105F">
        <w:t>’</w:t>
      </w:r>
      <w:r w:rsidRPr="009026A4">
        <w:t>intérêt</w:t>
      </w:r>
    </w:p>
    <w:p w14:paraId="575A1902" w14:textId="77777777" w:rsidR="009401CA" w:rsidRPr="009026A4" w:rsidRDefault="009401CA" w:rsidP="000C369D">
      <w:pPr>
        <w:numPr>
          <w:ilvl w:val="0"/>
          <w:numId w:val="11"/>
        </w:numPr>
        <w:jc w:val="both"/>
      </w:pPr>
      <w:r w:rsidRPr="009026A4">
        <w:t>Ajouter un élément de cartographie à l</w:t>
      </w:r>
      <w:r w:rsidR="0098105F">
        <w:t>’</w:t>
      </w:r>
      <w:r w:rsidRPr="009026A4">
        <w:t>aide du DEM de la zone à cartographier</w:t>
      </w:r>
    </w:p>
    <w:p w14:paraId="367E4B3A" w14:textId="77777777" w:rsidR="009401CA" w:rsidRPr="009026A4" w:rsidRDefault="009401CA" w:rsidP="009401CA">
      <w:pPr>
        <w:jc w:val="both"/>
      </w:pPr>
    </w:p>
    <w:p w14:paraId="2618C052" w14:textId="1836BEF5" w:rsidR="009401CA" w:rsidRPr="009026A4" w:rsidRDefault="009401CA" w:rsidP="009401CA">
      <w:pPr>
        <w:jc w:val="both"/>
      </w:pPr>
      <w:r w:rsidRPr="009026A4">
        <w:t>L</w:t>
      </w:r>
      <w:r w:rsidR="0098105F">
        <w:t>’</w:t>
      </w:r>
      <w:r w:rsidRPr="009026A4">
        <w:t>essentiel dans la production d</w:t>
      </w:r>
      <w:r w:rsidR="0098105F">
        <w:t>’</w:t>
      </w:r>
      <w:r w:rsidRPr="009026A4">
        <w:t>une carte de sortie avec BioSIM est la génération d</w:t>
      </w:r>
      <w:r w:rsidR="0098105F">
        <w:t>’</w:t>
      </w:r>
      <w:r w:rsidRPr="009026A4">
        <w:t xml:space="preserve">une liste de localisations convenable dans la définition de </w:t>
      </w:r>
      <w:smartTag w:uri="urn:schemas-microsoft-com:office:smarttags" w:element="PersonName">
        <w:smartTagPr>
          <w:attr w:name="ProductID" w:val="la simulation. Plus"/>
        </w:smartTagPr>
        <w:r w:rsidRPr="009026A4">
          <w:t>la simulation. Plus</w:t>
        </w:r>
      </w:smartTag>
      <w:r w:rsidRPr="009026A4">
        <w:t xml:space="preserve"> particulièrement, la liste de localisations doit contenir un nombre assez grand de points de simulation (&gt;100) répartis de façon plus ou moins uniforme sur toute l</w:t>
      </w:r>
      <w:r w:rsidR="0098105F">
        <w:t>’</w:t>
      </w:r>
      <w:r w:rsidRPr="009026A4">
        <w:t>étendue du DEM d</w:t>
      </w:r>
      <w:r w:rsidR="0098105F">
        <w:t>’</w:t>
      </w:r>
      <w:r w:rsidRPr="009026A4">
        <w:t>entrée et couvrant le plus possible sa gamme d</w:t>
      </w:r>
      <w:r w:rsidR="0098105F">
        <w:t>’</w:t>
      </w:r>
      <w:r w:rsidRPr="009026A4">
        <w:t>altitudes. L</w:t>
      </w:r>
      <w:r w:rsidR="0098105F">
        <w:t>’</w:t>
      </w:r>
      <w:hyperlink w:history="1">
        <w:r w:rsidRPr="009026A4">
          <w:rPr>
            <w:rStyle w:val="Hyperlien"/>
          </w:rPr>
          <w:t>Éditeur de listes de localisations</w:t>
        </w:r>
      </w:hyperlink>
      <w:r w:rsidRPr="009026A4">
        <w:t xml:space="preserve"> de BioSIM est très utile pour générer de telles listes de localisations et il permet de tenir compte de la pente et de l</w:t>
      </w:r>
      <w:r w:rsidR="0098105F">
        <w:t>’</w:t>
      </w:r>
      <w:r w:rsidRPr="009026A4">
        <w:t>orientation (la pente et l</w:t>
      </w:r>
      <w:r w:rsidR="0098105F">
        <w:t>’</w:t>
      </w:r>
      <w:r w:rsidRPr="009026A4">
        <w:t>orientation ne sont pas des facteurs cartographiques utiles lorsque l</w:t>
      </w:r>
      <w:r w:rsidR="0098105F">
        <w:t>’</w:t>
      </w:r>
      <w:r w:rsidRPr="009026A4">
        <w:t>échelle dépasse 1:100 000</w:t>
      </w:r>
      <w:r w:rsidRPr="009026A4">
        <w:rPr>
          <w:vertAlign w:val="superscript"/>
        </w:rPr>
        <w:t>e</w:t>
      </w:r>
      <w:r w:rsidRPr="009026A4">
        <w:t>).</w:t>
      </w:r>
    </w:p>
    <w:p w14:paraId="1E96D1DF" w14:textId="2BC3EB40" w:rsidR="009401CA" w:rsidRPr="009026A4" w:rsidRDefault="009401CA" w:rsidP="009401CA">
      <w:pPr>
        <w:jc w:val="both"/>
        <w:rPr>
          <w:b/>
        </w:rPr>
      </w:pPr>
    </w:p>
    <w:p w14:paraId="1AFE27D0" w14:textId="751847B7" w:rsidR="009401CA" w:rsidRPr="009026A4" w:rsidRDefault="009401CA" w:rsidP="009401CA">
      <w:pPr>
        <w:jc w:val="both"/>
      </w:pPr>
      <w:r w:rsidRPr="009026A4">
        <w:t>À l</w:t>
      </w:r>
      <w:r w:rsidR="0098105F">
        <w:t>’</w:t>
      </w:r>
      <w:r w:rsidRPr="009026A4">
        <w:t>aide d</w:t>
      </w:r>
      <w:r w:rsidR="0098105F">
        <w:t>’</w:t>
      </w:r>
      <w:r w:rsidRPr="009026A4">
        <w:t>une chaîne composée de plusieurs éléments (p. ex. l</w:t>
      </w:r>
      <w:r w:rsidR="0098105F">
        <w:t>’</w:t>
      </w:r>
      <w:r w:rsidRPr="009026A4">
        <w:t>analyse et la fusion), l</w:t>
      </w:r>
      <w:r w:rsidR="0098105F">
        <w:t>’</w:t>
      </w:r>
      <w:r w:rsidRPr="009026A4">
        <w:t>utilisateur peut convertir les extrants de simulation en un format qui permet d</w:t>
      </w:r>
      <w:r w:rsidR="0098105F">
        <w:t>’</w:t>
      </w:r>
      <w:r w:rsidRPr="009026A4">
        <w:t>obtenir les résultats cartographiques souhaités (par exemple, si un utilisateur veut cartographier la date d</w:t>
      </w:r>
      <w:r w:rsidR="0098105F">
        <w:t>’</w:t>
      </w:r>
      <w:r w:rsidRPr="009026A4">
        <w:t>un événement, il doit d</w:t>
      </w:r>
      <w:r w:rsidR="0098105F">
        <w:t>’</w:t>
      </w:r>
      <w:r w:rsidRPr="009026A4">
        <w:t>abord définir une analyse et extraire l</w:t>
      </w:r>
      <w:r w:rsidR="0098105F">
        <w:t>’</w:t>
      </w:r>
      <w:r w:rsidRPr="009026A4">
        <w:t>événement). Le plus souvent, les éléments de cartographie sont ajoutés sous forme d</w:t>
      </w:r>
      <w:r w:rsidR="0098105F">
        <w:t>’</w:t>
      </w:r>
      <w:r w:rsidRPr="009026A4">
        <w:t>enfant à un élément d</w:t>
      </w:r>
      <w:r w:rsidR="0098105F">
        <w:t>’</w:t>
      </w:r>
      <w:r w:rsidRPr="009026A4">
        <w:t>analyse. Il est rare qu</w:t>
      </w:r>
      <w:r w:rsidR="0098105F">
        <w:t>’</w:t>
      </w:r>
      <w:r w:rsidRPr="009026A4">
        <w:t>un élément de cartographie puisse être ajouté directement à une simulation.</w:t>
      </w:r>
    </w:p>
    <w:p w14:paraId="234A1B33" w14:textId="5A1797D9" w:rsidR="009401CA" w:rsidRPr="009026A4" w:rsidRDefault="009401CA" w:rsidP="009401CA">
      <w:pPr>
        <w:jc w:val="both"/>
        <w:rPr>
          <w:b/>
        </w:rPr>
      </w:pPr>
    </w:p>
    <w:p w14:paraId="6D0235B0" w14:textId="293E1B4B" w:rsidR="009401CA" w:rsidRPr="009026A4" w:rsidRDefault="009401CA" w:rsidP="009401CA">
      <w:pPr>
        <w:jc w:val="both"/>
        <w:rPr>
          <w:b/>
        </w:rPr>
      </w:pPr>
    </w:p>
    <w:p w14:paraId="08D289B1" w14:textId="127A83A9" w:rsidR="009401CA" w:rsidRPr="009026A4" w:rsidRDefault="009401CA" w:rsidP="00EF059B">
      <w:pPr>
        <w:pStyle w:val="Titre2"/>
      </w:pPr>
      <w:bookmarkStart w:id="155" w:name="_Toc348100145"/>
      <w:bookmarkStart w:id="156" w:name="_Toc503271209"/>
      <w:r w:rsidRPr="009026A4">
        <w:t>Boîte de dialogue Cartographie</w:t>
      </w:r>
      <w:bookmarkEnd w:id="155"/>
      <w:bookmarkEnd w:id="156"/>
    </w:p>
    <w:p w14:paraId="0FF8FC62" w14:textId="0F362AF8" w:rsidR="009401CA" w:rsidRPr="009026A4" w:rsidRDefault="009401CA" w:rsidP="009401CA">
      <w:pPr>
        <w:tabs>
          <w:tab w:val="left" w:pos="8088"/>
        </w:tabs>
        <w:jc w:val="both"/>
      </w:pPr>
      <w:r w:rsidRPr="009026A4">
        <w:tab/>
      </w:r>
    </w:p>
    <w:p w14:paraId="5DF6EE1A" w14:textId="22F78DEC" w:rsidR="009401CA" w:rsidRPr="009026A4" w:rsidRDefault="009C0A5C" w:rsidP="009401CA">
      <w:pPr>
        <w:jc w:val="both"/>
      </w:pPr>
      <w:r>
        <w:rPr>
          <w:noProof/>
          <w:snapToGrid/>
        </w:rPr>
        <w:drawing>
          <wp:anchor distT="0" distB="0" distL="114300" distR="114300" simplePos="0" relativeHeight="251723264" behindDoc="0" locked="0" layoutInCell="1" allowOverlap="1" wp14:anchorId="5F55F831" wp14:editId="6B6B15F9">
            <wp:simplePos x="0" y="0"/>
            <wp:positionH relativeFrom="column">
              <wp:posOffset>2837663</wp:posOffset>
            </wp:positionH>
            <wp:positionV relativeFrom="paragraph">
              <wp:posOffset>46076</wp:posOffset>
            </wp:positionV>
            <wp:extent cx="3566235" cy="2542871"/>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566235" cy="2542871"/>
                    </a:xfrm>
                    <a:prstGeom prst="rect">
                      <a:avLst/>
                    </a:prstGeom>
                  </pic:spPr>
                </pic:pic>
              </a:graphicData>
            </a:graphic>
          </wp:anchor>
        </w:drawing>
      </w:r>
      <w:r w:rsidR="009401CA" w:rsidRPr="009026A4">
        <w:t>Pour ouvrir la boîte de dialogue Cartographie et ajouter un élément de cartographie à un projet, l</w:t>
      </w:r>
      <w:r w:rsidR="0098105F">
        <w:t>’</w:t>
      </w:r>
      <w:r w:rsidR="009401CA" w:rsidRPr="009026A4">
        <w:t xml:space="preserve">utilisateur peut cliquer sur le bouton Ajouter cartographie </w:t>
      </w:r>
      <w:r w:rsidR="008F78E1" w:rsidRPr="009026A4">
        <w:rPr>
          <w:noProof/>
          <w:lang w:val="en-CA" w:eastAsia="en-CA"/>
        </w:rPr>
        <w:drawing>
          <wp:inline distT="0" distB="0" distL="0" distR="0" wp14:anchorId="1C31A278" wp14:editId="0864B980">
            <wp:extent cx="132258" cy="136525"/>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dd_Mappi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009401CA" w:rsidRPr="009026A4">
        <w:t>, sélectionner les options [Projet], puis [Ajouter cartographie…] dans la barre de menus, ou cliquer avec le bouton droit de la souris sur l</w:t>
      </w:r>
      <w:r w:rsidR="0098105F">
        <w:t>’</w:t>
      </w:r>
      <w:r w:rsidR="009401CA" w:rsidRPr="009026A4">
        <w:t>élément dans la fenêtre Projet et sélectionner l</w:t>
      </w:r>
      <w:r w:rsidR="0098105F">
        <w:t>’</w:t>
      </w:r>
      <w:r w:rsidR="009401CA" w:rsidRPr="009026A4">
        <w:t>option [Ajouter cartographie…] dans le menu éclair.</w:t>
      </w:r>
    </w:p>
    <w:p w14:paraId="6519459E" w14:textId="31624B82" w:rsidR="009401CA" w:rsidRPr="009026A4" w:rsidRDefault="009401CA" w:rsidP="009401CA">
      <w:pPr>
        <w:jc w:val="both"/>
      </w:pPr>
    </w:p>
    <w:p w14:paraId="1590A700" w14:textId="1A99C0B9" w:rsidR="009401CA" w:rsidRPr="009026A4" w:rsidRDefault="009401CA" w:rsidP="009401CA">
      <w:pPr>
        <w:jc w:val="both"/>
      </w:pPr>
      <w:r w:rsidRPr="009026A4">
        <w:t>Un élément de cartographie sert à effectuer une interpolation spatiale sur les résultats d</w:t>
      </w:r>
      <w:r w:rsidR="0098105F">
        <w:t>’</w:t>
      </w:r>
      <w:r w:rsidRPr="009026A4">
        <w:t xml:space="preserve">un élément parent (p. ex. sur une </w:t>
      </w:r>
      <w:r w:rsidRPr="009026A4">
        <w:lastRenderedPageBreak/>
        <w:t>simulation, une analyse ou une analyse de fonction) et il produit autant de cartes qu</w:t>
      </w:r>
      <w:r w:rsidR="0098105F">
        <w:t>’</w:t>
      </w:r>
      <w:r w:rsidRPr="009026A4">
        <w:t>il y a de combinaisons différentes entre les dimensions temporelles, les variables et les paramètres.</w:t>
      </w:r>
    </w:p>
    <w:p w14:paraId="6963745A" w14:textId="77777777" w:rsidR="009401CA" w:rsidRPr="009026A4" w:rsidRDefault="009401CA" w:rsidP="009401CA">
      <w:pPr>
        <w:jc w:val="both"/>
      </w:pPr>
    </w:p>
    <w:p w14:paraId="27739A3B" w14:textId="77777777" w:rsidR="009401CA" w:rsidRPr="009026A4" w:rsidRDefault="009401CA" w:rsidP="009401CA">
      <w:pPr>
        <w:jc w:val="both"/>
      </w:pPr>
      <w:r w:rsidRPr="009026A4">
        <w:t>Les deux ingrédients nécessaires pour la cartographie dans BioSIM sont 1) un DEM d</w:t>
      </w:r>
      <w:r w:rsidR="0098105F">
        <w:t>’</w:t>
      </w:r>
      <w:r w:rsidRPr="009026A4">
        <w:t xml:space="preserve">entrée qui a été </w:t>
      </w:r>
      <w:hyperlink w:history="1">
        <w:r w:rsidRPr="009026A4">
          <w:rPr>
            <w:rStyle w:val="Hyperlien"/>
            <w:color w:val="000000"/>
            <w:u w:val="none"/>
          </w:rPr>
          <w:t>lié adéquatement à BioSIM</w:t>
        </w:r>
      </w:hyperlink>
      <w:r w:rsidRPr="009026A4">
        <w:rPr>
          <w:rStyle w:val="Hyperlien"/>
          <w:color w:val="000000"/>
          <w:u w:val="none"/>
        </w:rPr>
        <w:t xml:space="preserve"> (à l</w:t>
      </w:r>
      <w:r w:rsidR="0098105F">
        <w:rPr>
          <w:rStyle w:val="Hyperlien"/>
          <w:color w:val="000000"/>
          <w:u w:val="none"/>
        </w:rPr>
        <w:t>’</w:t>
      </w:r>
      <w:r w:rsidRPr="009026A4">
        <w:rPr>
          <w:rStyle w:val="Hyperlien"/>
          <w:color w:val="000000"/>
          <w:u w:val="none"/>
        </w:rPr>
        <w:t xml:space="preserve">aide du bouton Parcourir </w:t>
      </w:r>
      <w:r w:rsidR="008F78E1" w:rsidRPr="009026A4">
        <w:rPr>
          <w:noProof/>
          <w:lang w:val="en-CA" w:eastAsia="en-CA"/>
        </w:rPr>
        <w:drawing>
          <wp:inline distT="0" distB="0" distL="0" distR="0" wp14:anchorId="2A7075D0" wp14:editId="3764819B">
            <wp:extent cx="238760" cy="136525"/>
            <wp:effectExtent l="0" t="0" r="0" b="0"/>
            <wp:docPr id="159" name="Picture 159"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rowse_butt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du champ </w:t>
      </w:r>
      <w:r w:rsidRPr="009026A4">
        <w:rPr>
          <w:rStyle w:val="Hyperlien"/>
          <w:b/>
          <w:color w:val="000000"/>
          <w:u w:val="none"/>
        </w:rPr>
        <w:t>Carte d</w:t>
      </w:r>
      <w:r w:rsidR="0098105F">
        <w:rPr>
          <w:rStyle w:val="Hyperlien"/>
          <w:b/>
          <w:color w:val="000000"/>
          <w:u w:val="none"/>
        </w:rPr>
        <w:t>’</w:t>
      </w:r>
      <w:r w:rsidRPr="009026A4">
        <w:rPr>
          <w:rStyle w:val="Hyperlien"/>
          <w:b/>
          <w:color w:val="000000"/>
          <w:u w:val="none"/>
        </w:rPr>
        <w:t>entrée</w:t>
      </w:r>
      <w:r w:rsidRPr="009026A4">
        <w:rPr>
          <w:rStyle w:val="Hyperlien"/>
          <w:color w:val="000000"/>
          <w:u w:val="none"/>
        </w:rPr>
        <w:t>)</w:t>
      </w:r>
      <w:r w:rsidRPr="009026A4">
        <w:t xml:space="preserve"> et 2) un élément qui utilise des localisations dans la zone couverte par la carte d</w:t>
      </w:r>
      <w:r w:rsidR="0098105F">
        <w:t>’</w:t>
      </w:r>
      <w:r w:rsidRPr="009026A4">
        <w:t>entrée.</w:t>
      </w:r>
    </w:p>
    <w:p w14:paraId="18F094BD" w14:textId="77777777" w:rsidR="009401CA" w:rsidRPr="009026A4" w:rsidRDefault="009401CA" w:rsidP="009401CA">
      <w:pPr>
        <w:jc w:val="both"/>
      </w:pPr>
    </w:p>
    <w:p w14:paraId="6086DF30" w14:textId="77777777" w:rsidR="009401CA" w:rsidRPr="009026A4" w:rsidRDefault="009401CA" w:rsidP="009401CA">
      <w:pPr>
        <w:jc w:val="both"/>
      </w:pPr>
      <w:r w:rsidRPr="009026A4">
        <w:t>Des éléments de cartographie peuvent être ajoutés à un élément dont les résultats de sortie sont 1) statistiques ou 2) temporels (dates) (p. ex. pour créer une carte de la date de pointe du quatrième stade larvaire de la tordeuse des bourgeons de l</w:t>
      </w:r>
      <w:r w:rsidR="0098105F">
        <w:t>’</w:t>
      </w:r>
      <w:r w:rsidRPr="009026A4">
        <w:t>épinette), et ces éléments peuvent être ajoutés directement à des simulations ou à n</w:t>
      </w:r>
      <w:r w:rsidR="0098105F">
        <w:t>’</w:t>
      </w:r>
      <w:r w:rsidRPr="009026A4">
        <w:t>importe quel élément enfant d</w:t>
      </w:r>
      <w:r w:rsidR="0098105F">
        <w:t>’</w:t>
      </w:r>
      <w:r w:rsidRPr="009026A4">
        <w:t>une simulation.</w:t>
      </w:r>
    </w:p>
    <w:p w14:paraId="312D2E0C" w14:textId="77777777" w:rsidR="009401CA" w:rsidRPr="009026A4" w:rsidRDefault="009401CA" w:rsidP="009401CA">
      <w:pPr>
        <w:jc w:val="both"/>
      </w:pPr>
    </w:p>
    <w:p w14:paraId="2D4C54A2" w14:textId="77777777" w:rsidR="009401CA" w:rsidRPr="009026A4" w:rsidRDefault="009401CA" w:rsidP="009401CA">
      <w:pPr>
        <w:jc w:val="both"/>
      </w:pPr>
      <w:r w:rsidRPr="009026A4">
        <w:t xml:space="preserve">Le champ </w:t>
      </w:r>
      <w:r w:rsidRPr="009026A4">
        <w:rPr>
          <w:b/>
        </w:rPr>
        <w:t>Nb. de cartes créées</w:t>
      </w:r>
      <w:r w:rsidRPr="009026A4">
        <w:t xml:space="preserve"> (estompé) : il indique le nombre total de cartes qui seront créées à partir des éléments de cartographie (p. ex. 12 mois x 2 variables = 24 cartes de sortie).</w:t>
      </w:r>
    </w:p>
    <w:p w14:paraId="64578F42" w14:textId="77777777" w:rsidR="009401CA" w:rsidRPr="009026A4" w:rsidRDefault="009401CA" w:rsidP="009401CA">
      <w:pPr>
        <w:jc w:val="both"/>
      </w:pPr>
    </w:p>
    <w:p w14:paraId="0E1FD0F7" w14:textId="77777777" w:rsidR="009401CA" w:rsidRPr="009026A4" w:rsidRDefault="009401CA" w:rsidP="009401CA">
      <w:pPr>
        <w:jc w:val="both"/>
      </w:pPr>
      <w:r w:rsidRPr="009026A4">
        <w:t>Le champ</w:t>
      </w:r>
      <w:r w:rsidRPr="009026A4">
        <w:rPr>
          <w:b/>
        </w:rPr>
        <w:t xml:space="preserve"> Nom </w:t>
      </w:r>
      <w:r w:rsidRPr="009026A4">
        <w:t>: il contient le nom de l</w:t>
      </w:r>
      <w:r w:rsidR="0098105F">
        <w:t>’</w:t>
      </w:r>
      <w:r w:rsidRPr="009026A4">
        <w:t>élément de cartographie à définir (qui s</w:t>
      </w:r>
      <w:r w:rsidR="0098105F">
        <w:t>’</w:t>
      </w:r>
      <w:r w:rsidRPr="009026A4">
        <w:t>affichera à côté de l</w:t>
      </w:r>
      <w:r w:rsidR="0098105F">
        <w:t>’</w:t>
      </w:r>
      <w:r w:rsidRPr="009026A4">
        <w:t xml:space="preserve">élément dans </w:t>
      </w:r>
      <w:smartTag w:uri="urn:schemas-microsoft-com:office:smarttags" w:element="PersonName">
        <w:smartTagPr>
          <w:attr w:name="ProductID" w:val="La fen￪tre Projet"/>
        </w:smartTagPr>
        <w:r w:rsidRPr="009026A4">
          <w:t>la fenêtre Projet</w:t>
        </w:r>
      </w:smartTag>
      <w:r w:rsidRPr="009026A4">
        <w:t>).</w:t>
      </w:r>
    </w:p>
    <w:p w14:paraId="75A03C1D" w14:textId="77777777" w:rsidR="009401CA" w:rsidRPr="009026A4" w:rsidRDefault="009401CA" w:rsidP="009401CA">
      <w:pPr>
        <w:jc w:val="both"/>
        <w:rPr>
          <w:b/>
        </w:rPr>
      </w:pPr>
    </w:p>
    <w:p w14:paraId="1F2F2111" w14:textId="77777777" w:rsidR="009401CA" w:rsidRPr="009026A4" w:rsidRDefault="009401CA" w:rsidP="009401CA">
      <w:pPr>
        <w:jc w:val="both"/>
      </w:pPr>
      <w:r w:rsidRPr="009026A4">
        <w:t>Le champ</w:t>
      </w:r>
      <w:r w:rsidRPr="009026A4">
        <w:rPr>
          <w:b/>
        </w:rPr>
        <w:t xml:space="preserve"> Description</w:t>
      </w:r>
      <w:r w:rsidRPr="009026A4">
        <w:t> : une description complémentaire peut être ajoutée pour donner plus de détails sur l</w:t>
      </w:r>
      <w:r w:rsidR="0098105F">
        <w:t>’</w:t>
      </w:r>
      <w:r w:rsidRPr="009026A4">
        <w:t>élément de cartographie, afin de renseigner l</w:t>
      </w:r>
      <w:r w:rsidR="0098105F">
        <w:t>’</w:t>
      </w:r>
      <w:r w:rsidRPr="009026A4">
        <w:t>utilisateur.</w:t>
      </w:r>
    </w:p>
    <w:p w14:paraId="6E145ED1" w14:textId="77777777" w:rsidR="009401CA" w:rsidRPr="009026A4" w:rsidRDefault="009401CA" w:rsidP="009401CA">
      <w:pPr>
        <w:jc w:val="both"/>
      </w:pPr>
    </w:p>
    <w:p w14:paraId="7D8E7F10" w14:textId="77777777" w:rsidR="009401CA" w:rsidRPr="009026A4" w:rsidRDefault="009401CA" w:rsidP="009401CA">
      <w:pPr>
        <w:jc w:val="both"/>
      </w:pPr>
      <w:r w:rsidRPr="009026A4">
        <w:t>Le champ</w:t>
      </w:r>
      <w:r w:rsidRPr="009026A4">
        <w:rPr>
          <w:b/>
        </w:rPr>
        <w:t xml:space="preserve"> Méthode d</w:t>
      </w:r>
      <w:r w:rsidR="0098105F">
        <w:rPr>
          <w:b/>
        </w:rPr>
        <w:t>’</w:t>
      </w:r>
      <w:r w:rsidRPr="009026A4">
        <w:rPr>
          <w:b/>
        </w:rPr>
        <w:t>interpolation</w:t>
      </w:r>
      <w:r w:rsidRPr="009026A4">
        <w:t xml:space="preserve"> (liste déroulante) : dans BioSIM, l</w:t>
      </w:r>
      <w:r w:rsidR="0098105F">
        <w:t>’</w:t>
      </w:r>
      <w:r w:rsidRPr="009026A4">
        <w:t>utilisateur peut choisir parmi quatre méthodes d</w:t>
      </w:r>
      <w:r w:rsidR="0098105F">
        <w:t>’</w:t>
      </w:r>
      <w:r w:rsidRPr="009026A4">
        <w:t>interpolation pour cartographier des caractéristiques modèle-sortie (événements) au niveau du paysage : Régression spatiale, Krigeage, Pondération par l</w:t>
      </w:r>
      <w:r w:rsidR="0098105F">
        <w:t>’</w:t>
      </w:r>
      <w:r w:rsidRPr="009026A4">
        <w:t xml:space="preserve">inverse des distances et </w:t>
      </w:r>
      <w:proofErr w:type="spellStart"/>
      <w:r w:rsidRPr="009026A4">
        <w:t>Spline</w:t>
      </w:r>
      <w:proofErr w:type="spellEnd"/>
      <w:r w:rsidRPr="009026A4">
        <w:t xml:space="preserve"> de type plaque mince. Une fois qu</w:t>
      </w:r>
      <w:r w:rsidR="0098105F">
        <w:t>’</w:t>
      </w:r>
      <w:r w:rsidRPr="009026A4">
        <w:t>une méthode a été sélectionnée, on peut spécifier d</w:t>
      </w:r>
      <w:r w:rsidR="0098105F">
        <w:t>’</w:t>
      </w:r>
      <w:r w:rsidRPr="009026A4">
        <w:t xml:space="preserve">autres options dans la boîte de dialogue Options avancées de cartographie, à laquelle on accède au moyen du bouton Parcourir </w:t>
      </w:r>
      <w:r w:rsidR="008F78E1" w:rsidRPr="009026A4">
        <w:rPr>
          <w:noProof/>
          <w:lang w:val="en-CA" w:eastAsia="en-CA"/>
        </w:rPr>
        <w:drawing>
          <wp:inline distT="0" distB="0" distL="0" distR="0" wp14:anchorId="3BF546A3" wp14:editId="4BA3A22C">
            <wp:extent cx="238760" cy="136525"/>
            <wp:effectExtent l="0" t="0" r="0" b="0"/>
            <wp:docPr id="161" name="Picture 161"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rowse_butt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de ce champ (voir les détails ci-dessous).</w:t>
      </w:r>
    </w:p>
    <w:p w14:paraId="5EAD7814" w14:textId="77777777" w:rsidR="009401CA" w:rsidRPr="009026A4" w:rsidRDefault="009401CA" w:rsidP="009401CA">
      <w:pPr>
        <w:jc w:val="both"/>
      </w:pPr>
    </w:p>
    <w:p w14:paraId="3FE48D6E" w14:textId="77777777" w:rsidR="009401CA" w:rsidRPr="009026A4" w:rsidRDefault="009401CA" w:rsidP="009401CA">
      <w:pPr>
        <w:jc w:val="both"/>
      </w:pPr>
      <w:r w:rsidRPr="009026A4">
        <w:t>Le champ</w:t>
      </w:r>
      <w:r w:rsidRPr="009026A4">
        <w:rPr>
          <w:b/>
        </w:rPr>
        <w:t xml:space="preserve"> Carte d</w:t>
      </w:r>
      <w:r w:rsidR="0098105F">
        <w:rPr>
          <w:b/>
        </w:rPr>
        <w:t>’</w:t>
      </w:r>
      <w:r w:rsidRPr="009026A4">
        <w:rPr>
          <w:b/>
        </w:rPr>
        <w:t>entrée (élévations)</w:t>
      </w:r>
      <w:r w:rsidRPr="009026A4">
        <w:t xml:space="preserve"> (liste déroulante) : il permet à l</w:t>
      </w:r>
      <w:r w:rsidR="0098105F">
        <w:t>’</w:t>
      </w:r>
      <w:r w:rsidRPr="009026A4">
        <w:t>utilisateur de sélectionner le DEM pour l</w:t>
      </w:r>
      <w:r w:rsidR="0098105F">
        <w:t>’</w:t>
      </w:r>
      <w:r w:rsidRPr="009026A4">
        <w:t>élément de cartographie. On peut ajouter des DEM à l</w:t>
      </w:r>
      <w:r w:rsidR="0098105F">
        <w:t>’</w:t>
      </w:r>
      <w:r w:rsidRPr="009026A4">
        <w:t xml:space="preserve">aide du bouton Parcourir </w:t>
      </w:r>
      <w:r w:rsidR="008F78E1" w:rsidRPr="009026A4">
        <w:rPr>
          <w:noProof/>
          <w:lang w:val="en-CA" w:eastAsia="en-CA"/>
        </w:rPr>
        <w:drawing>
          <wp:inline distT="0" distB="0" distL="0" distR="0" wp14:anchorId="5F914C59" wp14:editId="642ACE6B">
            <wp:extent cx="238760" cy="136525"/>
            <wp:effectExtent l="0" t="0" r="0" b="0"/>
            <wp:docPr id="162" name="Picture 162"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Browse_butt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de ce champ (voir la section 3.2 </w:t>
      </w:r>
      <w:r w:rsidRPr="009026A4">
        <w:rPr>
          <w:u w:val="single"/>
        </w:rPr>
        <w:t>Boîte de dialogue Éditeur de données liées, onglet Cartes d</w:t>
      </w:r>
      <w:r w:rsidR="0098105F">
        <w:rPr>
          <w:u w:val="single"/>
        </w:rPr>
        <w:t>’</w:t>
      </w:r>
      <w:r w:rsidRPr="009026A4">
        <w:rPr>
          <w:u w:val="single"/>
        </w:rPr>
        <w:t>intrants</w:t>
      </w:r>
      <w:r w:rsidRPr="009026A4">
        <w:t xml:space="preserve"> pour avoir une explication complète).</w:t>
      </w:r>
    </w:p>
    <w:p w14:paraId="3E127998" w14:textId="77777777" w:rsidR="009401CA" w:rsidRPr="009026A4" w:rsidRDefault="009401CA" w:rsidP="009401CA">
      <w:pPr>
        <w:jc w:val="both"/>
      </w:pPr>
    </w:p>
    <w:p w14:paraId="65CFA4BE" w14:textId="77777777" w:rsidR="009401CA" w:rsidRPr="009026A4" w:rsidRDefault="009401CA" w:rsidP="009401CA">
      <w:pPr>
        <w:jc w:val="both"/>
      </w:pPr>
      <w:r w:rsidRPr="009026A4">
        <w:t>Le champ</w:t>
      </w:r>
      <w:r w:rsidRPr="009026A4">
        <w:rPr>
          <w:b/>
        </w:rPr>
        <w:t xml:space="preserve"> Nom de la carte de sortie :</w:t>
      </w:r>
      <w:r w:rsidRPr="009026A4">
        <w:t xml:space="preserve"> il permet à l</w:t>
      </w:r>
      <w:r w:rsidR="0098105F">
        <w:t>’</w:t>
      </w:r>
      <w:r w:rsidRPr="009026A4">
        <w:t>utilisateur d</w:t>
      </w:r>
      <w:r w:rsidR="0098105F">
        <w:t>’</w:t>
      </w:r>
      <w:r w:rsidRPr="009026A4">
        <w:t>entrer un nom pour la carte de sortie. Étant donné qu</w:t>
      </w:r>
      <w:r w:rsidR="0098105F">
        <w:t>’</w:t>
      </w:r>
      <w:r w:rsidRPr="009026A4">
        <w:t>un élément de cartographie peut créer plus d</w:t>
      </w:r>
      <w:r w:rsidR="0098105F">
        <w:t>’</w:t>
      </w:r>
      <w:r w:rsidRPr="009026A4">
        <w:t>une carte, on peut utiliser des caractères génériques pour attribuer automatiquement des noms aux cartes. L</w:t>
      </w:r>
      <w:r w:rsidR="0098105F">
        <w:t>’</w:t>
      </w:r>
      <w:r w:rsidRPr="009026A4">
        <w:t>utilisateur peut choisir et combiner quatre caractères génériques différents :</w:t>
      </w:r>
    </w:p>
    <w:p w14:paraId="69EFF5C5" w14:textId="77777777" w:rsidR="009401CA" w:rsidRPr="009026A4" w:rsidRDefault="009401CA" w:rsidP="009401CA">
      <w:pPr>
        <w:jc w:val="both"/>
      </w:pPr>
    </w:p>
    <w:p w14:paraId="35B48439" w14:textId="5515239D" w:rsidR="009401CA" w:rsidRPr="009026A4" w:rsidRDefault="009401CA" w:rsidP="000C369D">
      <w:pPr>
        <w:numPr>
          <w:ilvl w:val="0"/>
          <w:numId w:val="15"/>
        </w:numPr>
        <w:jc w:val="both"/>
      </w:pPr>
      <w:r w:rsidRPr="009026A4">
        <w:t>%c : insère le nom de l</w:t>
      </w:r>
      <w:r w:rsidR="0098105F">
        <w:t>’</w:t>
      </w:r>
      <w:r w:rsidRPr="009026A4">
        <w:t>élément</w:t>
      </w:r>
      <w:r w:rsidR="009B2063">
        <w:t>.</w:t>
      </w:r>
    </w:p>
    <w:p w14:paraId="694149A2" w14:textId="63C6F607" w:rsidR="009401CA" w:rsidRPr="009026A4" w:rsidRDefault="009401CA" w:rsidP="000C369D">
      <w:pPr>
        <w:numPr>
          <w:ilvl w:val="0"/>
          <w:numId w:val="15"/>
        </w:numPr>
        <w:jc w:val="both"/>
      </w:pPr>
      <w:r w:rsidRPr="009026A4">
        <w:t>%v : insère le nom de la variable</w:t>
      </w:r>
      <w:r w:rsidR="009B2063">
        <w:t>.</w:t>
      </w:r>
    </w:p>
    <w:p w14:paraId="08B2BE45" w14:textId="46041F8C" w:rsidR="009401CA" w:rsidRPr="009026A4" w:rsidRDefault="009401CA" w:rsidP="000C369D">
      <w:pPr>
        <w:numPr>
          <w:ilvl w:val="0"/>
          <w:numId w:val="15"/>
        </w:numPr>
        <w:jc w:val="both"/>
      </w:pPr>
      <w:r w:rsidRPr="009026A4">
        <w:t>%t : insère la référence temporelle</w:t>
      </w:r>
      <w:r w:rsidR="009B2063">
        <w:t>.</w:t>
      </w:r>
    </w:p>
    <w:p w14:paraId="4C3A1E8E" w14:textId="3AB8C697" w:rsidR="009401CA" w:rsidRDefault="009401CA" w:rsidP="000C369D">
      <w:pPr>
        <w:numPr>
          <w:ilvl w:val="0"/>
          <w:numId w:val="15"/>
        </w:numPr>
        <w:jc w:val="both"/>
      </w:pPr>
      <w:r w:rsidRPr="009026A4">
        <w:t>%p : insère la valeur d</w:t>
      </w:r>
      <w:r w:rsidR="0098105F">
        <w:t>’</w:t>
      </w:r>
      <w:r w:rsidRPr="009026A4">
        <w:t>un paramètre variable.</w:t>
      </w:r>
    </w:p>
    <w:p w14:paraId="5DA76C4A" w14:textId="1712648F" w:rsidR="009B2063" w:rsidRDefault="009B2063" w:rsidP="000C369D">
      <w:pPr>
        <w:numPr>
          <w:ilvl w:val="0"/>
          <w:numId w:val="15"/>
        </w:numPr>
        <w:jc w:val="both"/>
      </w:pPr>
      <w:r>
        <w:t>%r : la réplication.</w:t>
      </w:r>
    </w:p>
    <w:p w14:paraId="1F7852FF" w14:textId="24A6337F" w:rsidR="009B2063" w:rsidRPr="009026A4" w:rsidRDefault="009B2063" w:rsidP="000C369D">
      <w:pPr>
        <w:numPr>
          <w:ilvl w:val="0"/>
          <w:numId w:val="15"/>
        </w:numPr>
        <w:jc w:val="both"/>
      </w:pPr>
      <w:r>
        <w:t>%d : la date de création de la carte.</w:t>
      </w:r>
    </w:p>
    <w:p w14:paraId="6CB2FDFB" w14:textId="77777777" w:rsidR="009401CA" w:rsidRPr="009026A4" w:rsidRDefault="009401CA" w:rsidP="009401CA">
      <w:pPr>
        <w:jc w:val="both"/>
      </w:pPr>
    </w:p>
    <w:p w14:paraId="29C68291" w14:textId="298EA973" w:rsidR="009401CA" w:rsidRPr="009026A4" w:rsidRDefault="009401CA" w:rsidP="009401CA">
      <w:pPr>
        <w:jc w:val="both"/>
      </w:pPr>
      <w:r w:rsidRPr="009026A4">
        <w:lastRenderedPageBreak/>
        <w:t>Les cartes de sortie sont stockées dans le sous-répertoire \</w:t>
      </w:r>
      <w:proofErr w:type="spellStart"/>
      <w:r w:rsidRPr="009026A4">
        <w:t>MapOutput</w:t>
      </w:r>
      <w:proofErr w:type="spellEnd"/>
      <w:r w:rsidRPr="009026A4">
        <w:t>\ du projet, selon le même format que le DEM d</w:t>
      </w:r>
      <w:r w:rsidR="0098105F">
        <w:t>’</w:t>
      </w:r>
      <w:r w:rsidRPr="009026A4">
        <w:t>entrée. Étant donné que toutes les cartes créées dans BioSIM sont stockées dans le même répertoire de sortie, l</w:t>
      </w:r>
      <w:r w:rsidR="0098105F">
        <w:t>’</w:t>
      </w:r>
      <w:r w:rsidRPr="009026A4">
        <w:t>utilisateur doit s</w:t>
      </w:r>
      <w:r w:rsidR="0098105F">
        <w:t>’</w:t>
      </w:r>
      <w:r w:rsidRPr="009026A4">
        <w:t>assurer que toutes les cartes produites ont un nom distinct grâce à l</w:t>
      </w:r>
      <w:r w:rsidR="0098105F">
        <w:t>’</w:t>
      </w:r>
      <w:r w:rsidRPr="009026A4">
        <w:t>utilisation judicieuse des caractères génériques dans le nom des cartes de sortie. Tout particulièrement, si l</w:t>
      </w:r>
      <w:r w:rsidR="0098105F">
        <w:t>’</w:t>
      </w:r>
      <w:r w:rsidRPr="009026A4">
        <w:t>utilisateur se sert du caractère générique %c, il doit veiller à donner un nom différent à chaque élément de cartographie pour éviter que deux cartes aient le même nom. Cela empêche BioSIM d</w:t>
      </w:r>
      <w:r w:rsidR="0098105F">
        <w:t>’</w:t>
      </w:r>
      <w:r w:rsidRPr="009026A4">
        <w:t>écraser une carte existante.</w:t>
      </w:r>
    </w:p>
    <w:p w14:paraId="3F8BBC3C" w14:textId="669A763D" w:rsidR="009401CA" w:rsidRPr="009026A4" w:rsidRDefault="009401CA" w:rsidP="009401CA">
      <w:pPr>
        <w:jc w:val="both"/>
      </w:pPr>
    </w:p>
    <w:p w14:paraId="6EC10F2E" w14:textId="76876B40" w:rsidR="009401CA" w:rsidRPr="009026A4" w:rsidRDefault="00DA1DAF" w:rsidP="009401CA">
      <w:pPr>
        <w:jc w:val="both"/>
      </w:pPr>
      <w:r w:rsidRPr="009026A4">
        <w:rPr>
          <w:noProof/>
          <w:lang w:val="en-CA" w:eastAsia="en-CA"/>
        </w:rPr>
        <w:drawing>
          <wp:anchor distT="0" distB="0" distL="114300" distR="114300" simplePos="0" relativeHeight="251662848" behindDoc="1" locked="0" layoutInCell="1" allowOverlap="1" wp14:anchorId="593DC1C6" wp14:editId="29B64CFE">
            <wp:simplePos x="0" y="0"/>
            <wp:positionH relativeFrom="column">
              <wp:posOffset>4128533</wp:posOffset>
            </wp:positionH>
            <wp:positionV relativeFrom="paragraph">
              <wp:posOffset>19860</wp:posOffset>
            </wp:positionV>
            <wp:extent cx="1828800" cy="2341880"/>
            <wp:effectExtent l="0" t="0" r="0" b="1270"/>
            <wp:wrapTight wrapText="bothSides">
              <wp:wrapPolygon edited="0">
                <wp:start x="0" y="0"/>
                <wp:lineTo x="0" y="21436"/>
                <wp:lineTo x="21375" y="21436"/>
                <wp:lineTo x="21375" y="0"/>
                <wp:lineTo x="0" y="0"/>
              </wp:wrapPolygon>
            </wp:wrapTight>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Transformation"/>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1828800" cy="234188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Le champ</w:t>
      </w:r>
      <w:r w:rsidR="009401CA" w:rsidRPr="009026A4">
        <w:rPr>
          <w:b/>
        </w:rPr>
        <w:t xml:space="preserve"> Transformation pré/post </w:t>
      </w:r>
      <w:r w:rsidR="009401CA" w:rsidRPr="009026A4">
        <w:t>(estompé) : il s</w:t>
      </w:r>
      <w:r w:rsidR="0098105F">
        <w:t>’</w:t>
      </w:r>
      <w:r w:rsidR="009401CA" w:rsidRPr="009026A4">
        <w:t>agit d</w:t>
      </w:r>
      <w:r w:rsidR="0098105F">
        <w:t>’</w:t>
      </w:r>
      <w:r w:rsidR="009401CA" w:rsidRPr="009026A4">
        <w:t>une fonction avancée permettant de transformer les données sur les événements avant et après l</w:t>
      </w:r>
      <w:r w:rsidR="0098105F">
        <w:t>’</w:t>
      </w:r>
      <w:r w:rsidR="009401CA" w:rsidRPr="009026A4">
        <w:t>interpolation. Dans certains cas, une transformation des données de sortie devrait être utilisée avant la création des cartes. La transformation est appliquée avant l</w:t>
      </w:r>
      <w:r w:rsidR="0098105F">
        <w:t>’</w:t>
      </w:r>
      <w:r w:rsidR="009401CA" w:rsidRPr="009026A4">
        <w:t>interpolation, puis elle est inversée pour créer une carte à l</w:t>
      </w:r>
      <w:r w:rsidR="0098105F">
        <w:t>’</w:t>
      </w:r>
      <w:r w:rsidR="009401CA" w:rsidRPr="009026A4">
        <w:t xml:space="preserve">échelle originale. Par exemple, une transformation </w:t>
      </w:r>
      <w:proofErr w:type="spellStart"/>
      <w:r w:rsidR="009401CA" w:rsidRPr="009026A4">
        <w:t>logit</w:t>
      </w:r>
      <w:proofErr w:type="spellEnd"/>
      <w:r w:rsidR="009401CA" w:rsidRPr="009026A4">
        <w:t xml:space="preserve"> est utile lorsqu</w:t>
      </w:r>
      <w:r w:rsidR="0098105F">
        <w:t>’</w:t>
      </w:r>
      <w:r w:rsidR="009401CA" w:rsidRPr="009026A4">
        <w:t>on fait l</w:t>
      </w:r>
      <w:r w:rsidR="0098105F">
        <w:t>’</w:t>
      </w:r>
      <w:r w:rsidR="009401CA" w:rsidRPr="009026A4">
        <w:t>interpolation de probabilités. On s</w:t>
      </w:r>
      <w:r w:rsidR="0098105F">
        <w:t>’</w:t>
      </w:r>
      <w:r w:rsidR="009401CA" w:rsidRPr="009026A4">
        <w:t>assure ainsi que les valeurs contenues dans la carte de sortie sont comprises entre 0 et 1.</w:t>
      </w:r>
    </w:p>
    <w:p w14:paraId="7F703930" w14:textId="77777777" w:rsidR="009401CA" w:rsidRPr="009026A4" w:rsidRDefault="009401CA" w:rsidP="009401CA">
      <w:pPr>
        <w:jc w:val="both"/>
      </w:pPr>
    </w:p>
    <w:p w14:paraId="0F4EF2C8" w14:textId="4809B876" w:rsidR="009401CA" w:rsidRPr="009026A4" w:rsidRDefault="009401CA" w:rsidP="009401CA">
      <w:pPr>
        <w:jc w:val="both"/>
      </w:pPr>
      <w:r w:rsidRPr="009026A4">
        <w:t>Pour transformer les données sur un événement, l</w:t>
      </w:r>
      <w:r w:rsidR="0098105F">
        <w:t>’</w:t>
      </w:r>
      <w:r w:rsidRPr="009026A4">
        <w:t xml:space="preserve">utilisateur peut accéder à la boîte de dialogue Transformation en cliquant sur le bouton Parcourir </w:t>
      </w:r>
      <w:r w:rsidR="008F78E1" w:rsidRPr="009026A4">
        <w:rPr>
          <w:noProof/>
          <w:lang w:val="en-CA" w:eastAsia="en-CA"/>
        </w:rPr>
        <w:drawing>
          <wp:inline distT="0" distB="0" distL="0" distR="0" wp14:anchorId="75BAFE8A" wp14:editId="21C3EFB1">
            <wp:extent cx="238760" cy="136525"/>
            <wp:effectExtent l="0" t="0" r="0" b="0"/>
            <wp:docPr id="163" name="Picture 163"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rowse_butt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de ce champ.</w:t>
      </w:r>
    </w:p>
    <w:p w14:paraId="62C49E5F" w14:textId="0636EC58" w:rsidR="009401CA" w:rsidRDefault="009401CA" w:rsidP="009401CA">
      <w:pPr>
        <w:jc w:val="both"/>
      </w:pPr>
    </w:p>
    <w:p w14:paraId="04159B41" w14:textId="7751D7AE" w:rsidR="009C0A5C" w:rsidRPr="009026A4" w:rsidRDefault="009C0A5C" w:rsidP="009401CA">
      <w:pPr>
        <w:jc w:val="both"/>
      </w:pPr>
      <w:r w:rsidRPr="009C0A5C">
        <w:rPr>
          <w:b/>
          <w:bCs/>
        </w:rPr>
        <w:t>Créer un fichier de style</w:t>
      </w:r>
      <w:r>
        <w:t> : permet la création automatique d’un fichier de style (.</w:t>
      </w:r>
      <w:proofErr w:type="spellStart"/>
      <w:r>
        <w:t>qml</w:t>
      </w:r>
      <w:proofErr w:type="spellEnd"/>
      <w:r>
        <w:t>) pour QGIS. Ce fichier est enregistrer avec la carte de sortie dans le sous répertoire « </w:t>
      </w:r>
      <w:proofErr w:type="spellStart"/>
      <w:r>
        <w:t>MapOutput</w:t>
      </w:r>
      <w:proofErr w:type="spellEnd"/>
      <w:r>
        <w:t> ».</w:t>
      </w:r>
    </w:p>
    <w:p w14:paraId="14A5078C" w14:textId="09D46B1A" w:rsidR="009401CA" w:rsidRPr="009026A4" w:rsidRDefault="009401CA" w:rsidP="009401CA">
      <w:pPr>
        <w:jc w:val="both"/>
      </w:pPr>
    </w:p>
    <w:p w14:paraId="1A1F3092" w14:textId="5FA48F9C" w:rsidR="009401CA" w:rsidRPr="009026A4" w:rsidRDefault="009401CA" w:rsidP="009401CA">
      <w:pPr>
        <w:jc w:val="both"/>
      </w:pPr>
      <w:r w:rsidRPr="009026A4">
        <w:t>Le champ</w:t>
      </w:r>
      <w:r w:rsidRPr="009026A4">
        <w:rPr>
          <w:b/>
        </w:rPr>
        <w:t xml:space="preserve"> Répertoire de sortie :</w:t>
      </w:r>
      <w:r w:rsidRPr="009026A4">
        <w:t xml:space="preserve"> ce champ indique le répertoire dans lequel la carte de sortie sera stockée. Le bouton Parcourir </w:t>
      </w:r>
      <w:r w:rsidR="008F78E1" w:rsidRPr="009026A4">
        <w:rPr>
          <w:noProof/>
          <w:lang w:val="en-CA" w:eastAsia="en-CA"/>
        </w:rPr>
        <w:drawing>
          <wp:inline distT="0" distB="0" distL="0" distR="0" wp14:anchorId="55B2A162" wp14:editId="40E603F8">
            <wp:extent cx="238760" cy="136525"/>
            <wp:effectExtent l="0" t="0" r="0" b="0"/>
            <wp:docPr id="167" name="Picture 167"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Browse_butt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du champ peut servir à accéder au répertoire </w:t>
      </w:r>
      <w:proofErr w:type="spellStart"/>
      <w:r w:rsidRPr="009026A4">
        <w:t>MapOutput</w:t>
      </w:r>
      <w:proofErr w:type="spellEnd"/>
      <w:r w:rsidRPr="009026A4">
        <w:t xml:space="preserve"> du projet (par exemple, pour y voir les cartes de sortie qui s</w:t>
      </w:r>
      <w:r w:rsidR="0098105F">
        <w:t>’</w:t>
      </w:r>
      <w:r w:rsidRPr="009026A4">
        <w:t>y trouvent déjà).</w:t>
      </w:r>
    </w:p>
    <w:p w14:paraId="3997190C" w14:textId="77777777" w:rsidR="009401CA" w:rsidRPr="009026A4" w:rsidRDefault="009401CA" w:rsidP="009401CA">
      <w:pPr>
        <w:jc w:val="both"/>
      </w:pPr>
    </w:p>
    <w:p w14:paraId="74A8AA30" w14:textId="5FA05E42" w:rsidR="009401CA" w:rsidRPr="009026A4" w:rsidRDefault="009401CA" w:rsidP="009401CA">
      <w:pPr>
        <w:jc w:val="both"/>
      </w:pPr>
      <w:r w:rsidRPr="009026A4">
        <w:t>La case à cocher</w:t>
      </w:r>
      <w:r w:rsidRPr="009026A4">
        <w:rPr>
          <w:b/>
        </w:rPr>
        <w:t xml:space="preserve"> Faire uniquement la validation croisée</w:t>
      </w:r>
      <w:r w:rsidRPr="009026A4">
        <w:t xml:space="preserve"> </w:t>
      </w:r>
      <w:r w:rsidR="008F78E1" w:rsidRPr="009026A4">
        <w:rPr>
          <w:noProof/>
          <w:lang w:val="en-CA" w:eastAsia="en-CA"/>
        </w:rPr>
        <w:drawing>
          <wp:inline distT="0" distB="0" distL="0" distR="0" wp14:anchorId="533312FD" wp14:editId="696C6234">
            <wp:extent cx="136525" cy="136525"/>
            <wp:effectExtent l="0" t="0" r="0" b="0"/>
            <wp:docPr id="168" name="Picture 168"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och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 lorsque cette case est cochée </w:t>
      </w:r>
      <w:r w:rsidR="008F78E1" w:rsidRPr="009026A4">
        <w:rPr>
          <w:noProof/>
          <w:lang w:val="en-CA" w:eastAsia="en-CA"/>
        </w:rPr>
        <w:drawing>
          <wp:inline distT="0" distB="0" distL="0" distR="0" wp14:anchorId="7E004D1D" wp14:editId="6C9B44C6">
            <wp:extent cx="136525" cy="136525"/>
            <wp:effectExtent l="0" t="0" r="0" b="0"/>
            <wp:docPr id="169" name="Picture 169"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och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le système effectue seulement le calcul des meilleurs paramètres cartographiques et de la validation croisée R² (niveau de compatibilité) de l</w:t>
      </w:r>
      <w:r w:rsidR="0098105F">
        <w:t>’</w:t>
      </w:r>
      <w:r w:rsidRPr="009026A4">
        <w:t>interpolation. La carte proprement dite n</w:t>
      </w:r>
      <w:r w:rsidR="0098105F">
        <w:t>’</w:t>
      </w:r>
      <w:r w:rsidRPr="009026A4">
        <w:t>est pas créée.</w:t>
      </w:r>
    </w:p>
    <w:p w14:paraId="4753B3A9" w14:textId="5AD355E4" w:rsidR="009401CA" w:rsidRPr="009026A4" w:rsidRDefault="009401CA" w:rsidP="009401CA">
      <w:pPr>
        <w:jc w:val="both"/>
      </w:pPr>
    </w:p>
    <w:p w14:paraId="71203488" w14:textId="63EC6B9B" w:rsidR="009401CA" w:rsidRPr="009026A4" w:rsidRDefault="009401CA" w:rsidP="009401CA">
      <w:pPr>
        <w:jc w:val="both"/>
      </w:pPr>
    </w:p>
    <w:p w14:paraId="7B8C32F3" w14:textId="082D60D6" w:rsidR="009401CA" w:rsidRPr="009026A4" w:rsidRDefault="009401CA" w:rsidP="009401CA">
      <w:pPr>
        <w:jc w:val="both"/>
      </w:pPr>
    </w:p>
    <w:p w14:paraId="4C8B83B2" w14:textId="77777777" w:rsidR="009401CA" w:rsidRPr="009026A4" w:rsidRDefault="009401CA" w:rsidP="00EF059B">
      <w:pPr>
        <w:pStyle w:val="Titre2"/>
      </w:pPr>
      <w:bookmarkStart w:id="157" w:name="_Toc348100146"/>
      <w:bookmarkStart w:id="158" w:name="_Toc503271210"/>
      <w:r w:rsidRPr="009026A4">
        <w:t>Boîte de dialogue Options avancées de cartographie</w:t>
      </w:r>
      <w:bookmarkEnd w:id="157"/>
      <w:bookmarkEnd w:id="158"/>
    </w:p>
    <w:p w14:paraId="1F482167" w14:textId="3638CE7E" w:rsidR="009401CA" w:rsidRPr="009026A4" w:rsidRDefault="009401CA" w:rsidP="009401CA">
      <w:pPr>
        <w:jc w:val="both"/>
      </w:pPr>
    </w:p>
    <w:p w14:paraId="2D3628D0" w14:textId="644A52BD" w:rsidR="009401CA" w:rsidRPr="009026A4" w:rsidRDefault="00BE16FC" w:rsidP="009401CA">
      <w:pPr>
        <w:jc w:val="both"/>
      </w:pPr>
      <w:r>
        <w:rPr>
          <w:noProof/>
          <w:snapToGrid/>
        </w:rPr>
        <w:lastRenderedPageBreak/>
        <w:drawing>
          <wp:anchor distT="0" distB="0" distL="114300" distR="114300" simplePos="0" relativeHeight="251724288" behindDoc="0" locked="0" layoutInCell="1" allowOverlap="1" wp14:anchorId="12550736" wp14:editId="4A46F6D8">
            <wp:simplePos x="0" y="0"/>
            <wp:positionH relativeFrom="column">
              <wp:posOffset>2696845</wp:posOffset>
            </wp:positionH>
            <wp:positionV relativeFrom="paragraph">
              <wp:posOffset>20377</wp:posOffset>
            </wp:positionV>
            <wp:extent cx="3761105" cy="3868420"/>
            <wp:effectExtent l="0" t="0" r="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761105" cy="3868420"/>
                    </a:xfrm>
                    <a:prstGeom prst="rect">
                      <a:avLst/>
                    </a:prstGeom>
                  </pic:spPr>
                </pic:pic>
              </a:graphicData>
            </a:graphic>
            <wp14:sizeRelH relativeFrom="margin">
              <wp14:pctWidth>0</wp14:pctWidth>
            </wp14:sizeRelH>
            <wp14:sizeRelV relativeFrom="margin">
              <wp14:pctHeight>0</wp14:pctHeight>
            </wp14:sizeRelV>
          </wp:anchor>
        </w:drawing>
      </w:r>
      <w:r w:rsidR="009401CA" w:rsidRPr="009026A4">
        <w:t xml:space="preserve">Les champs de la boîte de dialogue Options avancées de cartographie (à laquelle on accède au moyen du bouton Parcourir </w:t>
      </w:r>
      <w:r w:rsidR="008F78E1" w:rsidRPr="009026A4">
        <w:rPr>
          <w:noProof/>
          <w:lang w:val="en-CA" w:eastAsia="en-CA"/>
        </w:rPr>
        <w:drawing>
          <wp:inline distT="0" distB="0" distL="0" distR="0" wp14:anchorId="29D5FCDE" wp14:editId="1152949D">
            <wp:extent cx="238760" cy="136525"/>
            <wp:effectExtent l="0" t="0" r="0" b="0"/>
            <wp:docPr id="170" name="Picture 170"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Browse_butt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009401CA" w:rsidRPr="009026A4">
        <w:t xml:space="preserve"> à droite du champ </w:t>
      </w:r>
      <w:r w:rsidR="009401CA" w:rsidRPr="009026A4">
        <w:rPr>
          <w:b/>
        </w:rPr>
        <w:t>Méthode d</w:t>
      </w:r>
      <w:r w:rsidR="0098105F">
        <w:rPr>
          <w:b/>
        </w:rPr>
        <w:t>’</w:t>
      </w:r>
      <w:r w:rsidR="009401CA" w:rsidRPr="009026A4">
        <w:rPr>
          <w:b/>
        </w:rPr>
        <w:t>interpolation</w:t>
      </w:r>
      <w:r w:rsidR="009401CA" w:rsidRPr="009026A4">
        <w:t>) sont activés en fonction de la méthode d</w:t>
      </w:r>
      <w:r w:rsidR="0098105F">
        <w:t>’</w:t>
      </w:r>
      <w:r w:rsidR="009401CA" w:rsidRPr="009026A4">
        <w:t>interpolation sélectionnée dans la boîte de dialogue Cartographie.</w:t>
      </w:r>
    </w:p>
    <w:p w14:paraId="11C8767A" w14:textId="77777777" w:rsidR="009401CA" w:rsidRPr="009026A4" w:rsidRDefault="009401CA" w:rsidP="009401CA">
      <w:pPr>
        <w:jc w:val="both"/>
      </w:pPr>
    </w:p>
    <w:p w14:paraId="5275E1AA" w14:textId="77777777" w:rsidR="009401CA" w:rsidRPr="009026A4" w:rsidRDefault="009401CA" w:rsidP="009401CA">
      <w:pPr>
        <w:jc w:val="both"/>
      </w:pPr>
      <w:r w:rsidRPr="009026A4">
        <w:t>Le champ</w:t>
      </w:r>
      <w:r w:rsidRPr="009026A4">
        <w:rPr>
          <w:b/>
        </w:rPr>
        <w:t xml:space="preserve"> Nombre de points</w:t>
      </w:r>
      <w:r w:rsidRPr="009026A4">
        <w:t> : ce champ indique le nombre de plus proches voisins sélectionnés pour effectuer l</w:t>
      </w:r>
      <w:r w:rsidR="0098105F">
        <w:t>’</w:t>
      </w:r>
      <w:r w:rsidRPr="009026A4">
        <w:t>interpolation (s</w:t>
      </w:r>
      <w:r w:rsidR="0098105F">
        <w:t>’</w:t>
      </w:r>
      <w:r w:rsidRPr="009026A4">
        <w:t>applique seulement aux méthodes Pondération par l</w:t>
      </w:r>
      <w:r w:rsidR="0098105F">
        <w:t>’</w:t>
      </w:r>
      <w:r w:rsidRPr="009026A4">
        <w:t xml:space="preserve">inverse des distances et </w:t>
      </w:r>
      <w:proofErr w:type="spellStart"/>
      <w:r w:rsidRPr="009026A4">
        <w:t>Spline</w:t>
      </w:r>
      <w:proofErr w:type="spellEnd"/>
      <w:r w:rsidRPr="009026A4">
        <w:t xml:space="preserve"> de type plaque mince).</w:t>
      </w:r>
    </w:p>
    <w:p w14:paraId="0F5F0B35" w14:textId="77777777" w:rsidR="009401CA" w:rsidRPr="009026A4" w:rsidRDefault="009401CA" w:rsidP="009401CA">
      <w:pPr>
        <w:jc w:val="both"/>
        <w:rPr>
          <w:b/>
        </w:rPr>
      </w:pPr>
    </w:p>
    <w:p w14:paraId="4C3D9891" w14:textId="77777777" w:rsidR="009401CA" w:rsidRPr="009026A4" w:rsidRDefault="009401CA" w:rsidP="009401CA">
      <w:pPr>
        <w:jc w:val="both"/>
      </w:pPr>
      <w:r w:rsidRPr="009026A4">
        <w:t>Le champ</w:t>
      </w:r>
      <w:r w:rsidRPr="009026A4">
        <w:rPr>
          <w:b/>
        </w:rPr>
        <w:t xml:space="preserve"> Valeur manquante </w:t>
      </w:r>
      <w:r w:rsidRPr="009026A4">
        <w:t>: la valeur des données manquantes (« pas de données ») dans la carte de sortie.</w:t>
      </w:r>
    </w:p>
    <w:p w14:paraId="7212C1DF" w14:textId="77777777" w:rsidR="009401CA" w:rsidRPr="009026A4" w:rsidRDefault="009401CA" w:rsidP="009401CA">
      <w:pPr>
        <w:jc w:val="both"/>
      </w:pPr>
    </w:p>
    <w:p w14:paraId="54A487FD" w14:textId="77777777" w:rsidR="009401CA" w:rsidRPr="009026A4" w:rsidRDefault="009401CA" w:rsidP="009401CA">
      <w:pPr>
        <w:jc w:val="both"/>
      </w:pPr>
      <w:r w:rsidRPr="009026A4">
        <w:t>Les autres champs sont destinés aux spécialistes et ils exigent une connaissance approfondie des méthodes d</w:t>
      </w:r>
      <w:r w:rsidR="0098105F">
        <w:t>’</w:t>
      </w:r>
      <w:r w:rsidRPr="009026A4">
        <w:t>interpolation. On recommande aux utilisateurs moyens de ne pas s</w:t>
      </w:r>
      <w:r w:rsidR="0098105F">
        <w:t>’</w:t>
      </w:r>
      <w:r w:rsidRPr="009026A4">
        <w:t>en servir. L</w:t>
      </w:r>
      <w:r w:rsidR="0098105F">
        <w:t>’</w:t>
      </w:r>
      <w:r w:rsidRPr="009026A4">
        <w:t>utilisateur ne devrait pas changer les paramètres par défaut à moins de bien connaître le sujet.</w:t>
      </w:r>
      <w:r w:rsidRPr="009026A4">
        <w:rPr>
          <w:rStyle w:val="Marquedecommentaire"/>
        </w:rPr>
        <w:t xml:space="preserve"> </w:t>
      </w:r>
    </w:p>
    <w:p w14:paraId="4701D80A" w14:textId="0C411658" w:rsidR="009401CA" w:rsidRDefault="009401CA" w:rsidP="009401CA">
      <w:pPr>
        <w:jc w:val="both"/>
      </w:pPr>
    </w:p>
    <w:p w14:paraId="3802F66D" w14:textId="7D55EE07" w:rsidR="00450A73" w:rsidRDefault="00450A73" w:rsidP="009401CA">
      <w:pPr>
        <w:jc w:val="both"/>
      </w:pPr>
      <w:r w:rsidRPr="00450A73">
        <w:rPr>
          <w:b/>
          <w:bCs/>
        </w:rPr>
        <w:t>Distance maximum aux points de simulations (km)</w:t>
      </w:r>
      <w:r>
        <w:t> : Permet le limiter la carte de sortie quand le DEM d’entré est plus grand que la distribution des points de simulations.</w:t>
      </w:r>
    </w:p>
    <w:p w14:paraId="64997E2C" w14:textId="6F8A5318" w:rsidR="00450A73" w:rsidRDefault="00450A73" w:rsidP="009401CA">
      <w:pPr>
        <w:jc w:val="both"/>
      </w:pPr>
    </w:p>
    <w:p w14:paraId="28A2BC40" w14:textId="1B646A81" w:rsidR="00450A73" w:rsidRDefault="00450A73" w:rsidP="009401CA">
      <w:pPr>
        <w:jc w:val="both"/>
      </w:pPr>
      <w:r w:rsidRPr="00450A73">
        <w:rPr>
          <w:b/>
          <w:bCs/>
        </w:rPr>
        <w:t>Points de validation (%)</w:t>
      </w:r>
      <w:r>
        <w:t xml:space="preserve"> : pourcentage des points de simulation qui seront utiliser pour </w:t>
      </w:r>
      <w:r w:rsidR="00A1479B">
        <w:t xml:space="preserve">évaluer la performance des méthodes d’interpolation </w:t>
      </w:r>
      <w:r>
        <w:t>cartographique</w:t>
      </w:r>
      <w:r w:rsidR="00A1479B">
        <w:t>.</w:t>
      </w:r>
    </w:p>
    <w:p w14:paraId="1DF91211" w14:textId="7736D484" w:rsidR="00450A73" w:rsidRDefault="00450A73" w:rsidP="009401CA">
      <w:pPr>
        <w:jc w:val="both"/>
      </w:pPr>
    </w:p>
    <w:p w14:paraId="0D83B618" w14:textId="40B3DA6D" w:rsidR="00450A73" w:rsidRDefault="00450A73" w:rsidP="009401CA">
      <w:pPr>
        <w:jc w:val="both"/>
      </w:pPr>
      <w:r w:rsidRPr="00A1479B">
        <w:rPr>
          <w:b/>
          <w:bCs/>
        </w:rPr>
        <w:t>Type de sortie</w:t>
      </w:r>
      <w:r>
        <w:t xml:space="preserve"> : </w:t>
      </w:r>
      <w:r w:rsidR="00A01347">
        <w:t xml:space="preserve">permet de </w:t>
      </w:r>
      <w:r w:rsidR="00570A0A">
        <w:t xml:space="preserve">sélectionner les points de simulation qui seront afficher dans la fenêtre des résultats. Les autres points seront remplacés par des valeurs manquantes. </w:t>
      </w:r>
      <w:r w:rsidR="00A1479B">
        <w:t>3</w:t>
      </w:r>
      <w:r>
        <w:t xml:space="preserve"> types de sortie</w:t>
      </w:r>
      <w:r w:rsidR="00A1479B">
        <w:t>s</w:t>
      </w:r>
      <w:r>
        <w:t xml:space="preserve"> sont possible</w:t>
      </w:r>
      <w:r w:rsidR="00570A0A">
        <w:t>s</w:t>
      </w:r>
      <w:r>
        <w:t> :</w:t>
      </w:r>
    </w:p>
    <w:p w14:paraId="74423E8C" w14:textId="3516386A" w:rsidR="00450A73" w:rsidRDefault="00450A73" w:rsidP="00A1479B">
      <w:pPr>
        <w:pStyle w:val="Paragraphedeliste"/>
        <w:numPr>
          <w:ilvl w:val="0"/>
          <w:numId w:val="30"/>
        </w:numPr>
        <w:jc w:val="both"/>
      </w:pPr>
      <w:r>
        <w:t xml:space="preserve">Calibration : </w:t>
      </w:r>
      <w:r w:rsidR="00A1479B">
        <w:t>seuls les points</w:t>
      </w:r>
      <w:r>
        <w:t xml:space="preserve"> </w:t>
      </w:r>
      <w:r w:rsidR="00A1479B">
        <w:t>de calibration.</w:t>
      </w:r>
    </w:p>
    <w:p w14:paraId="6239E9D8" w14:textId="16422BC0" w:rsidR="00450A73" w:rsidRDefault="00450A73" w:rsidP="00A1479B">
      <w:pPr>
        <w:pStyle w:val="Paragraphedeliste"/>
        <w:numPr>
          <w:ilvl w:val="0"/>
          <w:numId w:val="30"/>
        </w:numPr>
        <w:jc w:val="both"/>
      </w:pPr>
      <w:r>
        <w:t>Validation</w:t>
      </w:r>
      <w:r w:rsidR="00A1479B">
        <w:t> :</w:t>
      </w:r>
      <w:r w:rsidR="00A1479B" w:rsidRPr="00A1479B">
        <w:t xml:space="preserve"> </w:t>
      </w:r>
      <w:r w:rsidR="00A1479B">
        <w:t>seuls les points</w:t>
      </w:r>
      <w:r w:rsidR="00A1479B">
        <w:t xml:space="preserve"> de </w:t>
      </w:r>
      <w:r w:rsidR="00A1479B">
        <w:t>validation.</w:t>
      </w:r>
    </w:p>
    <w:p w14:paraId="1DE7B9A7" w14:textId="2B266A23" w:rsidR="00A1479B" w:rsidRDefault="00450A73" w:rsidP="00A1479B">
      <w:pPr>
        <w:pStyle w:val="Paragraphedeliste"/>
        <w:numPr>
          <w:ilvl w:val="0"/>
          <w:numId w:val="30"/>
        </w:numPr>
        <w:jc w:val="both"/>
      </w:pPr>
      <w:r>
        <w:t>Calibrations/Validations</w:t>
      </w:r>
      <w:r w:rsidR="00A1479B">
        <w:t xml:space="preserve"> : </w:t>
      </w:r>
      <w:r w:rsidR="00570A0A">
        <w:t>deux</w:t>
      </w:r>
      <w:r w:rsidR="00A1479B">
        <w:t>.</w:t>
      </w:r>
    </w:p>
    <w:p w14:paraId="087E819D" w14:textId="77777777" w:rsidR="00450A73" w:rsidRDefault="00450A73" w:rsidP="009401CA">
      <w:pPr>
        <w:jc w:val="both"/>
      </w:pPr>
    </w:p>
    <w:p w14:paraId="07BD065F" w14:textId="77777777" w:rsidR="00450A73" w:rsidRPr="009026A4" w:rsidRDefault="00450A73" w:rsidP="009401CA">
      <w:pPr>
        <w:jc w:val="both"/>
      </w:pPr>
    </w:p>
    <w:p w14:paraId="2CC9DD63" w14:textId="77777777" w:rsidR="009401CA" w:rsidRPr="009026A4" w:rsidRDefault="009401CA" w:rsidP="009401CA">
      <w:pPr>
        <w:jc w:val="both"/>
      </w:pPr>
    </w:p>
    <w:p w14:paraId="573EEC11" w14:textId="77777777" w:rsidR="009401CA" w:rsidRPr="009026A4" w:rsidRDefault="009401CA" w:rsidP="00EF059B">
      <w:pPr>
        <w:pStyle w:val="Titre2"/>
      </w:pPr>
      <w:bookmarkStart w:id="159" w:name="_Toc348100147"/>
      <w:bookmarkStart w:id="160" w:name="_Toc503271211"/>
      <w:r w:rsidRPr="009026A4">
        <w:t>Méthode d</w:t>
      </w:r>
      <w:r w:rsidR="0098105F">
        <w:t>’</w:t>
      </w:r>
      <w:r w:rsidRPr="009026A4">
        <w:t>interpolation</w:t>
      </w:r>
      <w:bookmarkEnd w:id="159"/>
      <w:bookmarkEnd w:id="160"/>
    </w:p>
    <w:p w14:paraId="23F31E7F" w14:textId="77777777" w:rsidR="009401CA" w:rsidRPr="009026A4" w:rsidRDefault="009401CA" w:rsidP="009401CA">
      <w:pPr>
        <w:jc w:val="both"/>
      </w:pPr>
    </w:p>
    <w:p w14:paraId="40E5AB34" w14:textId="77777777" w:rsidR="009401CA" w:rsidRPr="009026A4" w:rsidRDefault="009401CA" w:rsidP="00E95183">
      <w:pPr>
        <w:pStyle w:val="Titre3"/>
        <w:rPr>
          <w:bCs/>
        </w:rPr>
      </w:pPr>
      <w:bookmarkStart w:id="161" w:name="_Toc348100148"/>
      <w:bookmarkStart w:id="162" w:name="_Toc503271212"/>
      <w:r w:rsidRPr="009026A4">
        <w:t>Méthode d</w:t>
      </w:r>
      <w:r w:rsidR="0098105F">
        <w:t>’</w:t>
      </w:r>
      <w:r w:rsidRPr="009026A4">
        <w:t>interpolation 1 : krigeage universel</w:t>
      </w:r>
      <w:bookmarkEnd w:id="161"/>
      <w:bookmarkEnd w:id="162"/>
    </w:p>
    <w:p w14:paraId="45E5C527" w14:textId="77777777" w:rsidR="009401CA" w:rsidRPr="009026A4" w:rsidRDefault="009401CA" w:rsidP="009401CA">
      <w:pPr>
        <w:jc w:val="both"/>
      </w:pPr>
    </w:p>
    <w:p w14:paraId="1AC94C27" w14:textId="77777777" w:rsidR="009401CA" w:rsidRPr="009026A4" w:rsidRDefault="009401CA" w:rsidP="009401CA">
      <w:pPr>
        <w:jc w:val="both"/>
      </w:pPr>
      <w:r w:rsidRPr="009026A4">
        <w:lastRenderedPageBreak/>
        <w:t>Le krigeage universel avec dérive externe est une méthode d</w:t>
      </w:r>
      <w:r w:rsidR="0098105F">
        <w:t>’</w:t>
      </w:r>
      <w:r w:rsidRPr="009026A4">
        <w:t xml:space="preserve">interpolation répandue (voir Deutsch, C.V.; </w:t>
      </w:r>
      <w:proofErr w:type="spellStart"/>
      <w:r w:rsidRPr="009026A4">
        <w:t>Journel</w:t>
      </w:r>
      <w:proofErr w:type="spellEnd"/>
      <w:r w:rsidRPr="009026A4">
        <w:t xml:space="preserve">, A.G. 1992. </w:t>
      </w:r>
      <w:r w:rsidRPr="00581494">
        <w:rPr>
          <w:i/>
          <w:lang w:val="en-CA"/>
        </w:rPr>
        <w:t>GSLIB: Geostatistical Software Library and User</w:t>
      </w:r>
      <w:r w:rsidR="0098105F" w:rsidRPr="00581494">
        <w:rPr>
          <w:i/>
          <w:lang w:val="en-CA"/>
        </w:rPr>
        <w:t>’</w:t>
      </w:r>
      <w:r w:rsidRPr="00581494">
        <w:rPr>
          <w:i/>
          <w:lang w:val="en-CA"/>
        </w:rPr>
        <w:t>s Guide</w:t>
      </w:r>
      <w:r w:rsidRPr="00581494">
        <w:rPr>
          <w:lang w:val="en-CA"/>
        </w:rPr>
        <w:t xml:space="preserve">. </w:t>
      </w:r>
      <w:smartTag w:uri="urn:schemas-microsoft-com:office:smarttags" w:element="place">
        <w:smartTag w:uri="urn:schemas-microsoft-com:office:smarttags" w:element="PlaceName">
          <w:r w:rsidRPr="00581494">
            <w:rPr>
              <w:lang w:val="en-CA"/>
            </w:rPr>
            <w:t>Oxford</w:t>
          </w:r>
        </w:smartTag>
        <w:r w:rsidRPr="00581494">
          <w:rPr>
            <w:lang w:val="en-CA"/>
          </w:rPr>
          <w:t xml:space="preserve"> </w:t>
        </w:r>
        <w:smartTag w:uri="urn:schemas-microsoft-com:office:smarttags" w:element="PlaceType">
          <w:r w:rsidRPr="00581494">
            <w:rPr>
              <w:lang w:val="en-CA"/>
            </w:rPr>
            <w:t>University</w:t>
          </w:r>
        </w:smartTag>
      </w:smartTag>
      <w:r w:rsidRPr="00581494">
        <w:rPr>
          <w:lang w:val="en-CA"/>
        </w:rPr>
        <w:t xml:space="preserve"> Press, NY). </w:t>
      </w:r>
      <w:r w:rsidRPr="009026A4">
        <w:t xml:space="preserve">BioSIM automatise le choix des nombreuses options du krigeage universel (choix de modèles de </w:t>
      </w:r>
      <w:proofErr w:type="spellStart"/>
      <w:r w:rsidRPr="009026A4">
        <w:t>variogramme</w:t>
      </w:r>
      <w:proofErr w:type="spellEnd"/>
      <w:r w:rsidRPr="009026A4">
        <w:t>, de méthodes d</w:t>
      </w:r>
      <w:r w:rsidR="0098105F">
        <w:t>’</w:t>
      </w:r>
      <w:r w:rsidRPr="009026A4">
        <w:t>élimination des tendances, de rayons de recherches, de décalages, etc.). Le krigeage est une méthode d</w:t>
      </w:r>
      <w:r w:rsidR="0098105F">
        <w:t>’</w:t>
      </w:r>
      <w:r w:rsidRPr="009026A4">
        <w:t>interpolation puissante et souple, mais plutôt complexe, qui exige des connaissances ainsi qu</w:t>
      </w:r>
      <w:r w:rsidR="0098105F">
        <w:t>’</w:t>
      </w:r>
      <w:r w:rsidRPr="009026A4">
        <w:t>une approche par essais successifs pour produire des résultats satisfaisants. BioSIM est programmé de façon à optimiser (grâce à un processus de recherche par quadrillage) les choix parmi un vaste éventail de possibilités. On recommande fortement à l</w:t>
      </w:r>
      <w:r w:rsidR="0098105F">
        <w:t>’</w:t>
      </w:r>
      <w:r w:rsidRPr="009026A4">
        <w:t>utilisateur de laisser BioSIM faire ces choix.</w:t>
      </w:r>
    </w:p>
    <w:p w14:paraId="377B259F" w14:textId="77777777" w:rsidR="009401CA" w:rsidRPr="009026A4" w:rsidRDefault="009401CA" w:rsidP="009401CA">
      <w:pPr>
        <w:ind w:left="360"/>
        <w:jc w:val="both"/>
      </w:pPr>
    </w:p>
    <w:p w14:paraId="0A5F1A1C" w14:textId="77777777" w:rsidR="009401CA" w:rsidRPr="009026A4" w:rsidRDefault="009401CA" w:rsidP="009401CA">
      <w:pPr>
        <w:ind w:left="360"/>
        <w:jc w:val="both"/>
      </w:pPr>
    </w:p>
    <w:p w14:paraId="7D795360" w14:textId="77777777" w:rsidR="009401CA" w:rsidRPr="009026A4" w:rsidRDefault="009401CA" w:rsidP="009401CA">
      <w:pPr>
        <w:jc w:val="both"/>
      </w:pPr>
      <w:r w:rsidRPr="009026A4">
        <w:t>Le champ</w:t>
      </w:r>
      <w:r w:rsidRPr="009026A4">
        <w:rPr>
          <w:b/>
        </w:rPr>
        <w:t xml:space="preserve"> Modèle :</w:t>
      </w:r>
      <w:r w:rsidRPr="009026A4">
        <w:t xml:space="preserve"> sélectionnez le modèle de </w:t>
      </w:r>
      <w:proofErr w:type="spellStart"/>
      <w:r w:rsidRPr="009026A4">
        <w:t>variogramme</w:t>
      </w:r>
      <w:proofErr w:type="spellEnd"/>
      <w:r w:rsidRPr="009026A4">
        <w:t xml:space="preserve"> voulu dans la liste déroulante, ou laissez BioSIM choisir le meilleur.</w:t>
      </w:r>
    </w:p>
    <w:p w14:paraId="32807459" w14:textId="77777777" w:rsidR="009401CA" w:rsidRPr="009026A4" w:rsidRDefault="009401CA" w:rsidP="009401CA">
      <w:pPr>
        <w:jc w:val="both"/>
        <w:rPr>
          <w:b/>
        </w:rPr>
      </w:pPr>
    </w:p>
    <w:p w14:paraId="04FC5885" w14:textId="77777777" w:rsidR="009401CA" w:rsidRPr="009026A4" w:rsidRDefault="009401CA" w:rsidP="009401CA">
      <w:pPr>
        <w:jc w:val="both"/>
      </w:pPr>
      <w:r w:rsidRPr="009026A4">
        <w:t>Le champ</w:t>
      </w:r>
      <w:r w:rsidRPr="009026A4">
        <w:rPr>
          <w:b/>
        </w:rPr>
        <w:t xml:space="preserve"> Nombre de décalages :</w:t>
      </w:r>
      <w:r w:rsidRPr="009026A4">
        <w:t xml:space="preserve"> entrez le nombre de décalages ou laissez BioSIM trouver le meilleur.</w:t>
      </w:r>
    </w:p>
    <w:p w14:paraId="5FDCA627" w14:textId="77777777" w:rsidR="009401CA" w:rsidRPr="009026A4" w:rsidRDefault="009401CA" w:rsidP="009401CA">
      <w:pPr>
        <w:jc w:val="both"/>
        <w:rPr>
          <w:b/>
        </w:rPr>
      </w:pPr>
    </w:p>
    <w:p w14:paraId="2EDF1D15" w14:textId="77777777" w:rsidR="009401CA" w:rsidRPr="009026A4" w:rsidRDefault="009401CA" w:rsidP="009401CA">
      <w:pPr>
        <w:jc w:val="both"/>
      </w:pPr>
      <w:r w:rsidRPr="009026A4">
        <w:t>Le champ</w:t>
      </w:r>
      <w:r w:rsidRPr="009026A4">
        <w:rPr>
          <w:b/>
        </w:rPr>
        <w:t xml:space="preserve"> Distance de décalage :</w:t>
      </w:r>
      <w:r w:rsidRPr="009026A4">
        <w:t xml:space="preserve"> entrez la distance de décalage ou laissez BioSIM trouver la meilleure.</w:t>
      </w:r>
    </w:p>
    <w:p w14:paraId="406B6C38" w14:textId="77777777" w:rsidR="009401CA" w:rsidRPr="009026A4" w:rsidRDefault="009401CA" w:rsidP="009401CA">
      <w:pPr>
        <w:jc w:val="both"/>
        <w:rPr>
          <w:b/>
        </w:rPr>
      </w:pPr>
    </w:p>
    <w:p w14:paraId="74238605" w14:textId="77777777" w:rsidR="009401CA" w:rsidRPr="009026A4" w:rsidRDefault="009401CA" w:rsidP="009401CA">
      <w:pPr>
        <w:jc w:val="both"/>
      </w:pPr>
      <w:r w:rsidRPr="009026A4">
        <w:t>Le champ</w:t>
      </w:r>
      <w:r w:rsidRPr="009026A4">
        <w:rPr>
          <w:b/>
        </w:rPr>
        <w:t xml:space="preserve"> Redressement :</w:t>
      </w:r>
      <w:r w:rsidRPr="009026A4">
        <w:t xml:space="preserve"> généralement, l</w:t>
      </w:r>
      <w:r w:rsidR="0098105F">
        <w:t>’</w:t>
      </w:r>
      <w:r w:rsidRPr="009026A4">
        <w:t>élimination des tendances n</w:t>
      </w:r>
      <w:r w:rsidR="0098105F">
        <w:t>’</w:t>
      </w:r>
      <w:r w:rsidRPr="009026A4">
        <w:t>est pas nécessaire, mais elle peut occasionnellement améliorer l</w:t>
      </w:r>
      <w:r w:rsidR="0098105F">
        <w:t>’</w:t>
      </w:r>
      <w:r w:rsidRPr="009026A4">
        <w:t>interpolation. Par défaut, BioSIM n</w:t>
      </w:r>
      <w:r w:rsidR="0098105F">
        <w:t>’</w:t>
      </w:r>
      <w:r w:rsidRPr="009026A4">
        <w:t>élimine pas les tendances.</w:t>
      </w:r>
    </w:p>
    <w:p w14:paraId="11D95A51" w14:textId="77777777" w:rsidR="009401CA" w:rsidRPr="009026A4" w:rsidRDefault="009401CA" w:rsidP="009401CA">
      <w:pPr>
        <w:jc w:val="both"/>
        <w:rPr>
          <w:b/>
        </w:rPr>
      </w:pPr>
    </w:p>
    <w:p w14:paraId="5A6A8980" w14:textId="77777777" w:rsidR="009401CA" w:rsidRPr="009026A4" w:rsidRDefault="009401CA" w:rsidP="009401CA">
      <w:pPr>
        <w:jc w:val="both"/>
      </w:pPr>
      <w:r w:rsidRPr="009026A4">
        <w:t>Le champ</w:t>
      </w:r>
      <w:r w:rsidRPr="009026A4">
        <w:rPr>
          <w:b/>
        </w:rPr>
        <w:t xml:space="preserve"> Dérive externe :</w:t>
      </w:r>
      <w:r w:rsidRPr="009026A4">
        <w:t xml:space="preserve"> choisissez la variable de dérive externe (l</w:t>
      </w:r>
      <w:r w:rsidR="0098105F">
        <w:t>’</w:t>
      </w:r>
      <w:r w:rsidRPr="009026A4">
        <w:t>élévation, dans la plupart des cas, mais vous pouvez choisir la pente ou l</w:t>
      </w:r>
      <w:r w:rsidR="0098105F">
        <w:t>’</w:t>
      </w:r>
      <w:r w:rsidRPr="009026A4">
        <w:t>orientation).</w:t>
      </w:r>
    </w:p>
    <w:p w14:paraId="4429D68E" w14:textId="77777777" w:rsidR="009401CA" w:rsidRPr="009026A4" w:rsidRDefault="009401CA" w:rsidP="009401CA">
      <w:pPr>
        <w:ind w:left="360"/>
        <w:jc w:val="both"/>
      </w:pPr>
    </w:p>
    <w:p w14:paraId="19FDE1BD" w14:textId="77777777" w:rsidR="009401CA" w:rsidRPr="009026A4" w:rsidRDefault="009401CA" w:rsidP="009401CA">
      <w:pPr>
        <w:ind w:left="360"/>
        <w:jc w:val="both"/>
      </w:pPr>
    </w:p>
    <w:p w14:paraId="3BC9BF3D" w14:textId="77777777" w:rsidR="009401CA" w:rsidRPr="009026A4" w:rsidRDefault="009401CA" w:rsidP="009401CA">
      <w:pPr>
        <w:ind w:left="360"/>
        <w:jc w:val="both"/>
      </w:pPr>
    </w:p>
    <w:p w14:paraId="45BA6E1D" w14:textId="77777777" w:rsidR="009401CA" w:rsidRPr="009026A4" w:rsidRDefault="009401CA" w:rsidP="00E95183">
      <w:pPr>
        <w:pStyle w:val="Titre3"/>
        <w:rPr>
          <w:bCs/>
        </w:rPr>
      </w:pPr>
      <w:bookmarkStart w:id="163" w:name="_Toc348100149"/>
      <w:bookmarkStart w:id="164" w:name="_Toc503271213"/>
      <w:r w:rsidRPr="009026A4">
        <w:t>Méthode d</w:t>
      </w:r>
      <w:r w:rsidR="0098105F">
        <w:t>’</w:t>
      </w:r>
      <w:r w:rsidRPr="009026A4">
        <w:t>interpolation 2 : régression spatiale</w:t>
      </w:r>
      <w:bookmarkEnd w:id="163"/>
      <w:bookmarkEnd w:id="164"/>
    </w:p>
    <w:p w14:paraId="1C1F180B" w14:textId="77777777" w:rsidR="009401CA" w:rsidRPr="009026A4" w:rsidRDefault="009401CA" w:rsidP="009401CA">
      <w:pPr>
        <w:jc w:val="both"/>
      </w:pPr>
    </w:p>
    <w:p w14:paraId="6FEA18BD" w14:textId="77777777" w:rsidR="009401CA" w:rsidRPr="009026A4" w:rsidRDefault="009401CA" w:rsidP="009401CA">
      <w:pPr>
        <w:jc w:val="both"/>
      </w:pPr>
      <w:r w:rsidRPr="009026A4">
        <w:t>La régression spatiale insère une régression multiple entre la variable, la latitude, la longitude, l</w:t>
      </w:r>
      <w:r w:rsidR="0098105F">
        <w:t>’</w:t>
      </w:r>
      <w:r w:rsidRPr="009026A4">
        <w:t>élévation et la pente/l</w:t>
      </w:r>
      <w:r w:rsidR="0098105F">
        <w:t>’</w:t>
      </w:r>
      <w:r w:rsidRPr="009026A4">
        <w:t>orientation. Les interactions et les termes au carré sont inclus. Le modèle est simplifié par la suppression/l</w:t>
      </w:r>
      <w:r w:rsidR="0098105F">
        <w:t>’</w:t>
      </w:r>
      <w:r w:rsidRPr="009026A4">
        <w:t>ajout de termes en fonction de leur contribution au niveau de compatibilité (R²) final. Un terme est inclus s</w:t>
      </w:r>
      <w:r w:rsidR="0098105F">
        <w:t>’</w:t>
      </w:r>
      <w:r w:rsidRPr="009026A4">
        <w:t>il améliore le R² d</w:t>
      </w:r>
      <w:r w:rsidR="0098105F">
        <w:t>’</w:t>
      </w:r>
      <w:r w:rsidRPr="009026A4">
        <w:t xml:space="preserve">au moins la quantité spécifiée dans le champ </w:t>
      </w:r>
      <w:r w:rsidRPr="009026A4">
        <w:rPr>
          <w:b/>
        </w:rPr>
        <w:t>Amélioration du R</w:t>
      </w:r>
      <w:r w:rsidRPr="009026A4">
        <w:rPr>
          <w:b/>
          <w:vertAlign w:val="superscript"/>
        </w:rPr>
        <w:t>2</w:t>
      </w:r>
      <w:r w:rsidRPr="009026A4">
        <w:rPr>
          <w:b/>
        </w:rPr>
        <w:t xml:space="preserve"> pour ajout d</w:t>
      </w:r>
      <w:r w:rsidR="0098105F">
        <w:rPr>
          <w:b/>
        </w:rPr>
        <w:t>’</w:t>
      </w:r>
      <w:r w:rsidRPr="009026A4">
        <w:rPr>
          <w:b/>
        </w:rPr>
        <w:t>un terme</w:t>
      </w:r>
      <w:r w:rsidRPr="009026A4">
        <w:t xml:space="preserve"> dans la boîte de dialogue Options avancées de cartographie.</w:t>
      </w:r>
    </w:p>
    <w:p w14:paraId="02C3F417" w14:textId="77777777" w:rsidR="009401CA" w:rsidRPr="009026A4" w:rsidRDefault="009401CA" w:rsidP="009401CA">
      <w:pPr>
        <w:jc w:val="both"/>
      </w:pPr>
    </w:p>
    <w:p w14:paraId="3277B959" w14:textId="77777777" w:rsidR="009401CA" w:rsidRPr="009026A4" w:rsidRDefault="009401CA" w:rsidP="009401CA">
      <w:pPr>
        <w:jc w:val="both"/>
      </w:pPr>
    </w:p>
    <w:p w14:paraId="360E5E81" w14:textId="7FAA310E" w:rsidR="009401CA" w:rsidRPr="009026A4" w:rsidRDefault="009401CA" w:rsidP="00E95183">
      <w:pPr>
        <w:pStyle w:val="Titre3"/>
        <w:rPr>
          <w:bCs/>
        </w:rPr>
      </w:pPr>
      <w:bookmarkStart w:id="165" w:name="_Toc348100150"/>
      <w:bookmarkStart w:id="166" w:name="_Toc503271214"/>
      <w:r w:rsidRPr="009026A4">
        <w:t>Méthode d</w:t>
      </w:r>
      <w:r w:rsidR="0098105F">
        <w:t>’</w:t>
      </w:r>
      <w:r w:rsidRPr="009026A4">
        <w:t>int</w:t>
      </w:r>
      <w:r w:rsidR="00AB36B9">
        <w:t xml:space="preserve">erpolation 3 : Inverse de la </w:t>
      </w:r>
      <w:r w:rsidRPr="009026A4">
        <w:t>distance</w:t>
      </w:r>
      <w:bookmarkEnd w:id="165"/>
      <w:r w:rsidR="00AB36B9">
        <w:t xml:space="preserve"> pondérée</w:t>
      </w:r>
      <w:bookmarkEnd w:id="166"/>
    </w:p>
    <w:p w14:paraId="604C5D2B" w14:textId="77777777" w:rsidR="009401CA" w:rsidRPr="009026A4" w:rsidRDefault="009401CA" w:rsidP="009401CA">
      <w:pPr>
        <w:jc w:val="both"/>
      </w:pPr>
    </w:p>
    <w:p w14:paraId="6C9F2072" w14:textId="77777777" w:rsidR="009401CA" w:rsidRPr="009026A4" w:rsidRDefault="009401CA" w:rsidP="009401CA">
      <w:pPr>
        <w:jc w:val="both"/>
      </w:pPr>
      <w:r w:rsidRPr="009026A4">
        <w:t>La méthode d</w:t>
      </w:r>
      <w:r w:rsidR="0098105F">
        <w:t>’</w:t>
      </w:r>
      <w:r w:rsidRPr="009026A4">
        <w:t>interpolation classique appelée pondération par l</w:t>
      </w:r>
      <w:r w:rsidR="0098105F">
        <w:t>’</w:t>
      </w:r>
      <w:r w:rsidRPr="009026A4">
        <w:t xml:space="preserve">inverse des distances (Inverse Distance </w:t>
      </w:r>
      <w:proofErr w:type="spellStart"/>
      <w:r w:rsidRPr="009026A4">
        <w:t>Weighted</w:t>
      </w:r>
      <w:proofErr w:type="spellEnd"/>
      <w:r w:rsidRPr="009026A4">
        <w:t xml:space="preserve"> – IDW) détermine la valeur de la variable </w:t>
      </w:r>
      <w:r w:rsidRPr="009026A4">
        <w:rPr>
          <w:i/>
        </w:rPr>
        <w:t>u</w:t>
      </w:r>
      <w:r w:rsidRPr="009026A4">
        <w:t xml:space="preserve"> au point (</w:t>
      </w:r>
      <w:r w:rsidRPr="009026A4">
        <w:rPr>
          <w:i/>
        </w:rPr>
        <w:t>x, y</w:t>
      </w:r>
      <w:r w:rsidRPr="009026A4">
        <w:t xml:space="preserve">) en calculant la moyenne de </w:t>
      </w:r>
      <w:r w:rsidRPr="009026A4">
        <w:rPr>
          <w:i/>
        </w:rPr>
        <w:t>N</w:t>
      </w:r>
      <w:r w:rsidRPr="009026A4">
        <w:t xml:space="preserve"> données voisines </w:t>
      </w:r>
      <w:proofErr w:type="spellStart"/>
      <w:r w:rsidRPr="009026A4">
        <w:rPr>
          <w:i/>
        </w:rPr>
        <w:t>u</w:t>
      </w:r>
      <w:r w:rsidRPr="009026A4">
        <w:rPr>
          <w:i/>
          <w:vertAlign w:val="subscript"/>
        </w:rPr>
        <w:t>i</w:t>
      </w:r>
      <w:proofErr w:type="spellEnd"/>
      <w:r w:rsidRPr="009026A4">
        <w:t xml:space="preserve"> aux points (</w:t>
      </w:r>
      <w:r w:rsidRPr="009026A4">
        <w:rPr>
          <w:i/>
        </w:rPr>
        <w:t>x</w:t>
      </w:r>
      <w:r w:rsidRPr="009026A4">
        <w:rPr>
          <w:i/>
          <w:vertAlign w:val="subscript"/>
        </w:rPr>
        <w:t>i</w:t>
      </w:r>
      <w:r w:rsidRPr="009026A4">
        <w:rPr>
          <w:i/>
        </w:rPr>
        <w:t>, y</w:t>
      </w:r>
      <w:r w:rsidRPr="009026A4">
        <w:rPr>
          <w:i/>
          <w:vertAlign w:val="subscript"/>
        </w:rPr>
        <w:t>i</w:t>
      </w:r>
      <w:r w:rsidRPr="009026A4">
        <w:t>), pondérées par l</w:t>
      </w:r>
      <w:r w:rsidR="0098105F">
        <w:t>’</w:t>
      </w:r>
      <w:r w:rsidRPr="009026A4">
        <w:t xml:space="preserve">inverse de leur distance, </w:t>
      </w:r>
      <w:r w:rsidRPr="009026A4">
        <w:rPr>
          <w:i/>
        </w:rPr>
        <w:t>d</w:t>
      </w:r>
      <w:r w:rsidRPr="009026A4">
        <w:rPr>
          <w:i/>
          <w:vertAlign w:val="subscript"/>
        </w:rPr>
        <w:t>i</w:t>
      </w:r>
      <w:r w:rsidRPr="009026A4">
        <w:t>, par rapport au point d</w:t>
      </w:r>
      <w:r w:rsidR="0098105F">
        <w:t>’</w:t>
      </w:r>
      <w:r w:rsidRPr="009026A4">
        <w:t>interpolation :</w:t>
      </w:r>
    </w:p>
    <w:p w14:paraId="2FACAFD9" w14:textId="77777777" w:rsidR="009401CA" w:rsidRPr="009026A4" w:rsidRDefault="009401CA" w:rsidP="009401CA">
      <w:pPr>
        <w:jc w:val="both"/>
      </w:pPr>
      <w:r w:rsidRPr="009026A4">
        <w:rPr>
          <w:position w:val="-24"/>
        </w:rPr>
        <w:object w:dxaOrig="960" w:dyaOrig="580" w14:anchorId="5FF7BCD5">
          <v:shape id="_x0000_i1038" type="#_x0000_t75" style="width:49.1pt;height:29.45pt" o:ole="">
            <v:imagedata r:id="rId159" o:title=""/>
          </v:shape>
          <o:OLEObject Type="Embed" ProgID="Equation.DSMT4" ShapeID="_x0000_i1038" DrawAspect="Content" ObjectID="_1743832578" r:id="rId160"/>
        </w:object>
      </w:r>
      <w:r w:rsidRPr="009026A4">
        <w:t xml:space="preserve">, où </w:t>
      </w:r>
      <w:r w:rsidRPr="009026A4">
        <w:rPr>
          <w:position w:val="-54"/>
        </w:rPr>
        <w:object w:dxaOrig="1020" w:dyaOrig="900" w14:anchorId="3E142201">
          <v:shape id="_x0000_i1039" type="#_x0000_t75" style="width:50.5pt;height:43.95pt" o:ole="">
            <v:imagedata r:id="rId161" o:title=""/>
          </v:shape>
          <o:OLEObject Type="Embed" ProgID="Equation.DSMT4" ShapeID="_x0000_i1039" DrawAspect="Content" ObjectID="_1743832579" r:id="rId162"/>
        </w:object>
      </w:r>
      <w:r w:rsidRPr="009026A4">
        <w:t xml:space="preserve">et </w:t>
      </w:r>
      <w:r w:rsidRPr="009026A4">
        <w:rPr>
          <w:position w:val="-12"/>
        </w:rPr>
        <w:object w:dxaOrig="2060" w:dyaOrig="360" w14:anchorId="2569460C">
          <v:shape id="_x0000_i1040" type="#_x0000_t75" style="width:103.3pt;height:19.15pt" o:ole="">
            <v:imagedata r:id="rId163" o:title=""/>
          </v:shape>
          <o:OLEObject Type="Embed" ProgID="Equation.DSMT4" ShapeID="_x0000_i1040" DrawAspect="Content" ObjectID="_1743832580" r:id="rId164"/>
        </w:object>
      </w:r>
    </w:p>
    <w:p w14:paraId="0EE2EA2E" w14:textId="6B956B08" w:rsidR="009401CA" w:rsidRPr="009026A4" w:rsidRDefault="009401CA" w:rsidP="009401CA">
      <w:pPr>
        <w:jc w:val="both"/>
      </w:pPr>
      <w:r w:rsidRPr="009026A4">
        <w:t>Dans l</w:t>
      </w:r>
      <w:r w:rsidR="0098105F">
        <w:t>’</w:t>
      </w:r>
      <w:r w:rsidRPr="009026A4">
        <w:t xml:space="preserve">équation </w:t>
      </w:r>
      <w:r w:rsidR="00AB36B9" w:rsidRPr="009026A4">
        <w:t>ci-dessus</w:t>
      </w:r>
      <w:r w:rsidRPr="009026A4">
        <w:t xml:space="preserve">, </w:t>
      </w:r>
      <w:r w:rsidRPr="009026A4">
        <w:rPr>
          <w:i/>
        </w:rPr>
        <w:t>P</w:t>
      </w:r>
      <w:r w:rsidRPr="009026A4">
        <w:t xml:space="preserve"> est un exposant positif désigné comme le paramètre « puissance »; ce paramètre est spécifié dans le champ Puissance (en règle générale, </w:t>
      </w:r>
      <w:r w:rsidRPr="009026A4">
        <w:rPr>
          <w:i/>
        </w:rPr>
        <w:t>P</w:t>
      </w:r>
      <w:r w:rsidRPr="009026A4">
        <w:t xml:space="preserve"> = 2). Le nombre de données voisines, </w:t>
      </w:r>
      <w:r w:rsidRPr="009026A4">
        <w:rPr>
          <w:i/>
        </w:rPr>
        <w:t>N</w:t>
      </w:r>
      <w:r w:rsidRPr="009026A4">
        <w:t xml:space="preserve">, qui entrent dans le calcul de la moyenne est spécifié dans le champ </w:t>
      </w:r>
      <w:r w:rsidRPr="009026A4">
        <w:rPr>
          <w:b/>
        </w:rPr>
        <w:t>Nombre de points</w:t>
      </w:r>
      <w:r w:rsidRPr="009026A4">
        <w:t xml:space="preserve"> de la boîte de dialogue.</w:t>
      </w:r>
    </w:p>
    <w:p w14:paraId="323EB217" w14:textId="77777777" w:rsidR="009401CA" w:rsidRPr="009026A4" w:rsidRDefault="009401CA" w:rsidP="009401CA">
      <w:pPr>
        <w:jc w:val="both"/>
      </w:pPr>
    </w:p>
    <w:p w14:paraId="2A42EBDB" w14:textId="77777777" w:rsidR="009401CA" w:rsidRPr="009026A4" w:rsidRDefault="009401CA" w:rsidP="009401CA">
      <w:pPr>
        <w:jc w:val="both"/>
      </w:pPr>
      <w:r w:rsidRPr="009026A4">
        <w:t>Une variante de cette méthode, qui est censée produire une surface interpolée de meilleure qualité, utilise une fonction de pondération différente, à savoir :</w:t>
      </w:r>
    </w:p>
    <w:p w14:paraId="645EFFAE" w14:textId="77777777" w:rsidR="009401CA" w:rsidRPr="009026A4" w:rsidRDefault="009401CA" w:rsidP="009401CA">
      <w:pPr>
        <w:jc w:val="both"/>
      </w:pPr>
      <w:r w:rsidRPr="009026A4">
        <w:rPr>
          <w:position w:val="-66"/>
        </w:rPr>
        <w:object w:dxaOrig="1740" w:dyaOrig="1380" w14:anchorId="52B1115A">
          <v:shape id="_x0000_i1041" type="#_x0000_t75" style="width:86.95pt;height:70.15pt" o:ole="">
            <v:imagedata r:id="rId165" o:title=""/>
          </v:shape>
          <o:OLEObject Type="Embed" ProgID="Equation.DSMT4" ShapeID="_x0000_i1041" DrawAspect="Content" ObjectID="_1743832581" r:id="rId166"/>
        </w:object>
      </w:r>
      <w:r w:rsidRPr="009026A4">
        <w:t xml:space="preserve"> où </w:t>
      </w:r>
      <w:proofErr w:type="spellStart"/>
      <w:r w:rsidRPr="009026A4">
        <w:rPr>
          <w:i/>
        </w:rPr>
        <w:t>h</w:t>
      </w:r>
      <w:r w:rsidRPr="009026A4">
        <w:rPr>
          <w:i/>
          <w:vertAlign w:val="subscript"/>
        </w:rPr>
        <w:t>max</w:t>
      </w:r>
      <w:proofErr w:type="spellEnd"/>
      <w:r w:rsidRPr="009026A4">
        <w:t xml:space="preserve"> est la distance </w:t>
      </w:r>
      <w:r w:rsidRPr="009026A4">
        <w:rPr>
          <w:i/>
        </w:rPr>
        <w:t>h</w:t>
      </w:r>
      <w:r w:rsidRPr="009026A4">
        <w:rPr>
          <w:i/>
          <w:vertAlign w:val="subscript"/>
        </w:rPr>
        <w:t>i</w:t>
      </w:r>
      <w:r w:rsidRPr="009026A4">
        <w:t xml:space="preserve"> maximum entre les </w:t>
      </w:r>
      <w:r w:rsidRPr="009026A4">
        <w:rPr>
          <w:i/>
        </w:rPr>
        <w:t>N</w:t>
      </w:r>
      <w:r w:rsidRPr="009026A4">
        <w:t xml:space="preserve"> données voisines utilisées dans le calcul de la moyenne.</w:t>
      </w:r>
    </w:p>
    <w:p w14:paraId="2B83AF39" w14:textId="77777777" w:rsidR="009401CA" w:rsidRPr="009026A4" w:rsidRDefault="009401CA" w:rsidP="009401CA">
      <w:pPr>
        <w:jc w:val="both"/>
      </w:pPr>
    </w:p>
    <w:p w14:paraId="75E5DE98" w14:textId="77777777" w:rsidR="009401CA" w:rsidRPr="009026A4" w:rsidRDefault="009401CA" w:rsidP="009401CA">
      <w:pPr>
        <w:jc w:val="both"/>
      </w:pPr>
      <w:r w:rsidRPr="009026A4">
        <w:t>Champ</w:t>
      </w:r>
      <w:r w:rsidRPr="009026A4">
        <w:rPr>
          <w:b/>
        </w:rPr>
        <w:t xml:space="preserve"> Méthode </w:t>
      </w:r>
      <w:r w:rsidRPr="009026A4">
        <w:t>(ou</w:t>
      </w:r>
      <w:r w:rsidRPr="009026A4">
        <w:rPr>
          <w:b/>
        </w:rPr>
        <w:t xml:space="preserve"> Modèle</w:t>
      </w:r>
      <w:r w:rsidRPr="009026A4">
        <w:t>) : Choisir l</w:t>
      </w:r>
      <w:r w:rsidR="0098105F">
        <w:t>’</w:t>
      </w:r>
      <w:r w:rsidRPr="009026A4">
        <w:t xml:space="preserve">option Classique ou Modifiée. </w:t>
      </w:r>
    </w:p>
    <w:p w14:paraId="0E99529A" w14:textId="77777777" w:rsidR="009401CA" w:rsidRPr="009026A4" w:rsidRDefault="009401CA" w:rsidP="009401CA">
      <w:pPr>
        <w:jc w:val="both"/>
      </w:pPr>
    </w:p>
    <w:p w14:paraId="2B028848" w14:textId="77777777" w:rsidR="009401CA" w:rsidRPr="009026A4" w:rsidRDefault="009401CA" w:rsidP="009401CA">
      <w:pPr>
        <w:jc w:val="both"/>
      </w:pPr>
      <w:r w:rsidRPr="009026A4">
        <w:t>Champ</w:t>
      </w:r>
      <w:r w:rsidRPr="009026A4">
        <w:rPr>
          <w:b/>
        </w:rPr>
        <w:t xml:space="preserve"> Puissance</w:t>
      </w:r>
      <w:r w:rsidRPr="009026A4">
        <w:t xml:space="preserve"> : Choisir un paramètre « puissance » (</w:t>
      </w:r>
      <w:r w:rsidRPr="009026A4">
        <w:rPr>
          <w:i/>
        </w:rPr>
        <w:t>P</w:t>
      </w:r>
      <w:r w:rsidRPr="009026A4">
        <w:t>) ou laisser BioSIM choisir le paramètre le plus approprié.</w:t>
      </w:r>
    </w:p>
    <w:p w14:paraId="1B32FDB0" w14:textId="77777777" w:rsidR="009401CA" w:rsidRPr="009026A4" w:rsidRDefault="009401CA" w:rsidP="009401CA">
      <w:pPr>
        <w:jc w:val="both"/>
      </w:pPr>
    </w:p>
    <w:p w14:paraId="0E3B0003" w14:textId="568B485D" w:rsidR="009401CA" w:rsidRPr="009026A4" w:rsidRDefault="009401CA" w:rsidP="00E95183">
      <w:pPr>
        <w:pStyle w:val="Titre3"/>
        <w:rPr>
          <w:bCs/>
        </w:rPr>
      </w:pPr>
      <w:bookmarkStart w:id="167" w:name="_Toc348100151"/>
      <w:bookmarkStart w:id="168" w:name="_Toc503271215"/>
      <w:r w:rsidRPr="009026A4">
        <w:t>Méthode d</w:t>
      </w:r>
      <w:r w:rsidR="0098105F">
        <w:t>’</w:t>
      </w:r>
      <w:r w:rsidRPr="009026A4">
        <w:t xml:space="preserve">interpolation 4 : </w:t>
      </w:r>
      <w:proofErr w:type="spellStart"/>
      <w:r w:rsidRPr="009026A4">
        <w:t>spline</w:t>
      </w:r>
      <w:proofErr w:type="spellEnd"/>
      <w:r w:rsidRPr="009026A4">
        <w:t xml:space="preserve"> plaque mince</w:t>
      </w:r>
      <w:bookmarkEnd w:id="167"/>
      <w:bookmarkEnd w:id="168"/>
    </w:p>
    <w:p w14:paraId="087C39FA" w14:textId="77777777" w:rsidR="009401CA" w:rsidRPr="009026A4" w:rsidRDefault="009401CA" w:rsidP="009401CA">
      <w:pPr>
        <w:jc w:val="both"/>
      </w:pPr>
    </w:p>
    <w:p w14:paraId="20C8D8DB" w14:textId="092F49A9" w:rsidR="009401CA" w:rsidRDefault="009401CA" w:rsidP="009401CA">
      <w:pPr>
        <w:jc w:val="both"/>
      </w:pPr>
      <w:r w:rsidRPr="009026A4">
        <w:t xml:space="preserve">La </w:t>
      </w:r>
      <w:proofErr w:type="spellStart"/>
      <w:r w:rsidRPr="009026A4">
        <w:t>spline</w:t>
      </w:r>
      <w:proofErr w:type="spellEnd"/>
      <w:r w:rsidRPr="009026A4">
        <w:t xml:space="preserve"> plaque mince (</w:t>
      </w:r>
      <w:proofErr w:type="spellStart"/>
      <w:r w:rsidRPr="009026A4">
        <w:t>Thin</w:t>
      </w:r>
      <w:proofErr w:type="spellEnd"/>
      <w:r w:rsidRPr="009026A4">
        <w:t xml:space="preserve"> Plate </w:t>
      </w:r>
      <w:proofErr w:type="spellStart"/>
      <w:r w:rsidRPr="009026A4">
        <w:t>Spline</w:t>
      </w:r>
      <w:r w:rsidR="00AB36B9">
        <w:t>s</w:t>
      </w:r>
      <w:proofErr w:type="spellEnd"/>
      <w:r w:rsidRPr="009026A4">
        <w:t xml:space="preserve"> – TPS) est une autre méthode d</w:t>
      </w:r>
      <w:r w:rsidR="0098105F">
        <w:t>’</w:t>
      </w:r>
      <w:r w:rsidRPr="009026A4">
        <w:t xml:space="preserve">interpolation fondée cette fois sur des </w:t>
      </w:r>
      <w:proofErr w:type="spellStart"/>
      <w:r w:rsidRPr="009026A4">
        <w:t>splines</w:t>
      </w:r>
      <w:proofErr w:type="spellEnd"/>
      <w:r w:rsidRPr="009026A4">
        <w:t xml:space="preserve"> de voisinage. Étant donné un ensemble de </w:t>
      </w:r>
      <w:r w:rsidRPr="009026A4">
        <w:rPr>
          <w:i/>
        </w:rPr>
        <w:t>N</w:t>
      </w:r>
      <w:r w:rsidRPr="009026A4">
        <w:t xml:space="preserve"> points voisins, la surface interpolée au moyen de la </w:t>
      </w:r>
      <w:proofErr w:type="spellStart"/>
      <w:r w:rsidRPr="009026A4">
        <w:t>spline</w:t>
      </w:r>
      <w:proofErr w:type="spellEnd"/>
      <w:r w:rsidRPr="009026A4">
        <w:t xml:space="preserve"> de type plaque mince est décrite par un ensemble de paramètres constitué de 6 paramètres de mouvement affine global et de </w:t>
      </w:r>
      <w:r w:rsidRPr="009026A4">
        <w:rPr>
          <w:i/>
        </w:rPr>
        <w:t>2N</w:t>
      </w:r>
      <w:r w:rsidRPr="009026A4">
        <w:t xml:space="preserve"> coefficients. On définit ces paramètres spécifiquement pour chaque voisinage par la résolution d</w:t>
      </w:r>
      <w:r w:rsidR="0098105F">
        <w:t>’</w:t>
      </w:r>
      <w:r w:rsidRPr="009026A4">
        <w:t>un système d</w:t>
      </w:r>
      <w:r w:rsidR="0098105F">
        <w:t>’</w:t>
      </w:r>
      <w:r w:rsidRPr="009026A4">
        <w:t xml:space="preserve">équations linéaires et non par la régression. </w:t>
      </w:r>
    </w:p>
    <w:p w14:paraId="76299994" w14:textId="77777777" w:rsidR="00B3107A" w:rsidRPr="009026A4" w:rsidRDefault="00B3107A" w:rsidP="009401CA">
      <w:pPr>
        <w:jc w:val="both"/>
      </w:pPr>
    </w:p>
    <w:p w14:paraId="54340367" w14:textId="77777777" w:rsidR="009401CA" w:rsidRPr="009026A4" w:rsidRDefault="009401CA" w:rsidP="009401CA">
      <w:pPr>
        <w:jc w:val="both"/>
      </w:pPr>
    </w:p>
    <w:p w14:paraId="6A7368F2" w14:textId="77777777" w:rsidR="009401CA" w:rsidRPr="009026A4" w:rsidRDefault="009401CA" w:rsidP="00EF059B">
      <w:pPr>
        <w:pStyle w:val="Titre2"/>
      </w:pPr>
      <w:bookmarkStart w:id="169" w:name="_Toc348100152"/>
      <w:bookmarkStart w:id="170" w:name="_Toc503271216"/>
      <w:r w:rsidRPr="009026A4">
        <w:t>Affichage des résultats de cartographie</w:t>
      </w:r>
      <w:bookmarkEnd w:id="169"/>
      <w:bookmarkEnd w:id="170"/>
    </w:p>
    <w:p w14:paraId="688E06A5" w14:textId="77777777" w:rsidR="009401CA" w:rsidRPr="009026A4" w:rsidRDefault="009401CA" w:rsidP="009401CA">
      <w:pPr>
        <w:jc w:val="both"/>
      </w:pPr>
    </w:p>
    <w:p w14:paraId="2BA1D603" w14:textId="77777777" w:rsidR="009401CA" w:rsidRPr="009026A4" w:rsidRDefault="009401CA" w:rsidP="009401CA">
      <w:pPr>
        <w:jc w:val="both"/>
      </w:pPr>
      <w:r w:rsidRPr="009026A4">
        <w:t>Une fois qu</w:t>
      </w:r>
      <w:r w:rsidR="0098105F">
        <w:t>’</w:t>
      </w:r>
      <w:r w:rsidRPr="009026A4">
        <w:t xml:space="preserve">un élément de cartographie a été exécuté, les résultats pour chaque variable cartographiée comprennent : </w:t>
      </w:r>
    </w:p>
    <w:p w14:paraId="7A9C0468" w14:textId="77777777" w:rsidR="009401CA" w:rsidRPr="009026A4" w:rsidRDefault="009401CA" w:rsidP="009401CA">
      <w:pPr>
        <w:jc w:val="both"/>
      </w:pPr>
    </w:p>
    <w:p w14:paraId="4E620962" w14:textId="1F57BB3C" w:rsidR="009401CA" w:rsidRPr="009026A4" w:rsidRDefault="009401CA" w:rsidP="000C369D">
      <w:pPr>
        <w:numPr>
          <w:ilvl w:val="0"/>
          <w:numId w:val="12"/>
        </w:numPr>
        <w:tabs>
          <w:tab w:val="left" w:pos="720"/>
        </w:tabs>
        <w:snapToGrid w:val="0"/>
        <w:jc w:val="both"/>
      </w:pPr>
      <w:r w:rsidRPr="009026A4">
        <w:t>les valeurs observées (le résultat de l</w:t>
      </w:r>
      <w:r w:rsidR="0098105F">
        <w:t>’</w:t>
      </w:r>
      <w:r w:rsidRPr="009026A4">
        <w:t>élément parent) et la valeur estimée (</w:t>
      </w:r>
      <w:proofErr w:type="spellStart"/>
      <w:r w:rsidRPr="009026A4">
        <w:t>mapped</w:t>
      </w:r>
      <w:proofErr w:type="spellEnd"/>
      <w:r w:rsidRPr="009026A4">
        <w:t>), affichée dans la page d</w:t>
      </w:r>
      <w:r w:rsidR="0098105F">
        <w:t>’</w:t>
      </w:r>
      <w:r w:rsidRPr="009026A4">
        <w:t>onglet Données de la fenêtre principale de BioSIM;</w:t>
      </w:r>
    </w:p>
    <w:p w14:paraId="220EDB55" w14:textId="77777777" w:rsidR="009401CA" w:rsidRPr="009026A4" w:rsidRDefault="009401CA" w:rsidP="000C369D">
      <w:pPr>
        <w:numPr>
          <w:ilvl w:val="0"/>
          <w:numId w:val="12"/>
        </w:numPr>
        <w:tabs>
          <w:tab w:val="left" w:pos="720"/>
        </w:tabs>
        <w:snapToGrid w:val="0"/>
        <w:jc w:val="both"/>
      </w:pPr>
      <w:r w:rsidRPr="009026A4">
        <w:t>les cartes de sortie, dans le même format que le DEM d</w:t>
      </w:r>
      <w:r w:rsidR="0098105F">
        <w:t>’</w:t>
      </w:r>
      <w:r w:rsidRPr="009026A4">
        <w:t>entrée;</w:t>
      </w:r>
    </w:p>
    <w:p w14:paraId="2F01007B" w14:textId="77777777" w:rsidR="009401CA" w:rsidRPr="009026A4" w:rsidRDefault="009401CA" w:rsidP="000C369D">
      <w:pPr>
        <w:numPr>
          <w:ilvl w:val="0"/>
          <w:numId w:val="12"/>
        </w:numPr>
        <w:tabs>
          <w:tab w:val="left" w:pos="720"/>
        </w:tabs>
        <w:snapToGrid w:val="0"/>
        <w:jc w:val="both"/>
      </w:pPr>
      <w:r w:rsidRPr="009026A4">
        <w:t>les résultats du niveau de compatibilité (R²) de validation croisée pour chaque carte générée par l</w:t>
      </w:r>
      <w:r w:rsidR="0098105F">
        <w:t>’</w:t>
      </w:r>
      <w:r w:rsidRPr="009026A4">
        <w:t xml:space="preserve">élément, affichés dans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exécution.</w:t>
      </w:r>
    </w:p>
    <w:p w14:paraId="547C35CA" w14:textId="77777777" w:rsidR="009401CA" w:rsidRPr="009026A4" w:rsidRDefault="009401CA" w:rsidP="009401CA">
      <w:pPr>
        <w:tabs>
          <w:tab w:val="left" w:pos="720"/>
        </w:tabs>
        <w:snapToGrid w:val="0"/>
        <w:jc w:val="both"/>
      </w:pPr>
    </w:p>
    <w:p w14:paraId="3C286EAF" w14:textId="77777777" w:rsidR="009401CA" w:rsidRPr="009026A4" w:rsidRDefault="009401CA" w:rsidP="009401CA">
      <w:pPr>
        <w:jc w:val="both"/>
      </w:pPr>
      <w:r w:rsidRPr="009026A4">
        <w:t>On peut faire afficher la ou les cartes ainsi produites en sélectionnant l</w:t>
      </w:r>
      <w:r w:rsidR="0098105F">
        <w:t>’</w:t>
      </w:r>
      <w:r w:rsidRPr="009026A4">
        <w:t xml:space="preserve">élément dans </w:t>
      </w:r>
      <w:smartTag w:uri="urn:schemas-microsoft-com:office:smarttags" w:element="PersonName">
        <w:smartTagPr>
          <w:attr w:name="ProductID" w:val="La fen￪tre Projet"/>
        </w:smartTagPr>
        <w:r w:rsidRPr="009026A4">
          <w:t>la fenêtre Projet</w:t>
        </w:r>
      </w:smartTag>
      <w:r w:rsidRPr="009026A4">
        <w:t xml:space="preserve"> et en sélectionnant les options [Projet] [Afficher carte(s) de résultats] dans la barre de menus, ou en cliquant sur l</w:t>
      </w:r>
      <w:r w:rsidR="0098105F">
        <w:t>’</w:t>
      </w:r>
      <w:r w:rsidRPr="009026A4">
        <w:t>élément avec le bouton droit de la souris et en sélectionnant l</w:t>
      </w:r>
      <w:r w:rsidR="0098105F">
        <w:t>’</w:t>
      </w:r>
      <w:r w:rsidRPr="009026A4">
        <w:t xml:space="preserve">option [Afficher carte(s) </w:t>
      </w:r>
      <w:r w:rsidRPr="009026A4">
        <w:lastRenderedPageBreak/>
        <w:t xml:space="preserve">de résultats]. On envoie ainsi les cartes à </w:t>
      </w:r>
      <w:proofErr w:type="spellStart"/>
      <w:r w:rsidRPr="009026A4">
        <w:t>ShowMap</w:t>
      </w:r>
      <w:proofErr w:type="spellEnd"/>
      <w:r w:rsidRPr="009026A4">
        <w:t>, une application autonome distribuée avec BioSIM.</w:t>
      </w:r>
    </w:p>
    <w:p w14:paraId="762B036A" w14:textId="77777777" w:rsidR="009401CA" w:rsidRPr="009026A4" w:rsidRDefault="009401CA" w:rsidP="009401CA">
      <w:pPr>
        <w:jc w:val="both"/>
      </w:pPr>
    </w:p>
    <w:p w14:paraId="6B2F0386" w14:textId="77777777" w:rsidR="009401CA" w:rsidRPr="009026A4" w:rsidRDefault="009401CA" w:rsidP="009401CA">
      <w:pPr>
        <w:jc w:val="both"/>
      </w:pPr>
      <w:r w:rsidRPr="009026A4">
        <w:t>Cliquez de nouveau avec le bouton droit de la souris sur l</w:t>
      </w:r>
      <w:r w:rsidR="0098105F">
        <w:t>’</w:t>
      </w:r>
      <w:r w:rsidRPr="009026A4">
        <w:t>élément de cartographie et sélectionnez [Afficher localisations] pour afficher la liste des localisations des cartes. Pour voir une description complète de ce que l</w:t>
      </w:r>
      <w:r w:rsidR="0098105F">
        <w:t>’</w:t>
      </w:r>
      <w:r w:rsidRPr="009026A4">
        <w:t xml:space="preserve">on peut faire avec </w:t>
      </w:r>
      <w:proofErr w:type="spellStart"/>
      <w:r w:rsidRPr="009026A4">
        <w:t>ShowMap</w:t>
      </w:r>
      <w:proofErr w:type="spellEnd"/>
      <w:r w:rsidRPr="009026A4">
        <w:t xml:space="preserve">, veuillez consulter le manuel et le tutoriel sur </w:t>
      </w:r>
      <w:proofErr w:type="spellStart"/>
      <w:r w:rsidRPr="009026A4">
        <w:t>ShowMap</w:t>
      </w:r>
      <w:proofErr w:type="spellEnd"/>
      <w:r w:rsidRPr="009026A4">
        <w:t>.</w:t>
      </w:r>
    </w:p>
    <w:p w14:paraId="05A71C00" w14:textId="77777777" w:rsidR="009401CA" w:rsidRPr="009026A4" w:rsidRDefault="009401CA" w:rsidP="00AB65C2">
      <w:pPr>
        <w:pStyle w:val="Titre1"/>
      </w:pPr>
      <w:r w:rsidRPr="009026A4">
        <w:br w:type="page"/>
      </w:r>
      <w:bookmarkStart w:id="171" w:name="_Defining_and_Running"/>
      <w:bookmarkStart w:id="172" w:name="_Toc348100153"/>
      <w:bookmarkStart w:id="173" w:name="_Toc503271217"/>
      <w:bookmarkStart w:id="174" w:name="_Toc162664013"/>
      <w:bookmarkEnd w:id="171"/>
      <w:r w:rsidRPr="009026A4">
        <w:lastRenderedPageBreak/>
        <w:t>Exécution des éléments : Création de la base de données de sortie</w:t>
      </w:r>
      <w:bookmarkEnd w:id="172"/>
      <w:bookmarkEnd w:id="173"/>
    </w:p>
    <w:p w14:paraId="76E9EA43" w14:textId="77777777" w:rsidR="009401CA" w:rsidRPr="009026A4" w:rsidRDefault="009401CA" w:rsidP="009401CA"/>
    <w:p w14:paraId="06CD0A60" w14:textId="77777777" w:rsidR="009401CA" w:rsidRPr="009026A4" w:rsidRDefault="009401CA" w:rsidP="009401CA">
      <w:pPr>
        <w:jc w:val="both"/>
      </w:pPr>
      <w:r w:rsidRPr="009026A4">
        <w:t>Une fois qu</w:t>
      </w:r>
      <w:r w:rsidR="0098105F">
        <w:t>’</w:t>
      </w:r>
      <w:r w:rsidRPr="009026A4">
        <w:t>un ou plusieurs éléments ont été définis, la prochaine étape consiste à les exécuter. Il faut exécuter les éléments (simulations, analyses, etc.) pour pouvoir consulter et analyser leurs résultats. Pour qu</w:t>
      </w:r>
      <w:r w:rsidR="0098105F">
        <w:t>’</w:t>
      </w:r>
      <w:r w:rsidRPr="009026A4">
        <w:t xml:space="preserve">un élément puisse être exécuté, il doit être coché </w:t>
      </w:r>
      <w:r w:rsidR="008F78E1" w:rsidRPr="009026A4">
        <w:rPr>
          <w:noProof/>
          <w:lang w:val="en-CA" w:eastAsia="en-CA"/>
        </w:rPr>
        <w:drawing>
          <wp:inline distT="0" distB="0" distL="0" distR="0" wp14:anchorId="6DF37F1C" wp14:editId="31605813">
            <wp:extent cx="136525" cy="136525"/>
            <wp:effectExtent l="0" t="0" r="0" b="0"/>
            <wp:docPr id="176" name="Picture 17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heck"/>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dans </w:t>
      </w:r>
      <w:smartTag w:uri="urn:schemas-microsoft-com:office:smarttags" w:element="PersonName">
        <w:smartTagPr>
          <w:attr w:name="ProductID" w:val="la fen￪tre Projet."/>
        </w:smartTagPr>
        <w:r w:rsidRPr="009026A4">
          <w:t>la fenêtre Projet.</w:t>
        </w:r>
      </w:smartTag>
      <w:r w:rsidRPr="009026A4">
        <w:t xml:space="preserve"> </w:t>
      </w:r>
    </w:p>
    <w:p w14:paraId="0313A613" w14:textId="77777777" w:rsidR="009401CA" w:rsidRPr="009026A4" w:rsidRDefault="009401CA" w:rsidP="009401CA">
      <w:pPr>
        <w:jc w:val="both"/>
      </w:pPr>
    </w:p>
    <w:p w14:paraId="23D6C5ED" w14:textId="77777777" w:rsidR="009401CA" w:rsidRPr="009026A4" w:rsidRDefault="009401CA" w:rsidP="009401CA">
      <w:pPr>
        <w:jc w:val="both"/>
      </w:pPr>
      <w:r w:rsidRPr="009026A4">
        <w:t xml:space="preserve">Pour exécuter un élément coché </w:t>
      </w:r>
      <w:r w:rsidR="008F78E1" w:rsidRPr="009026A4">
        <w:rPr>
          <w:noProof/>
          <w:lang w:val="en-CA" w:eastAsia="en-CA"/>
        </w:rPr>
        <w:drawing>
          <wp:inline distT="0" distB="0" distL="0" distR="0" wp14:anchorId="581F90F7" wp14:editId="4E09392F">
            <wp:extent cx="136525" cy="136525"/>
            <wp:effectExtent l="0" t="0" r="0" b="0"/>
            <wp:docPr id="177" name="Picture 17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heck"/>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sélectionnez [Projet] et [Exécuter cochés] à partir de la barre de menus ou cliquez sur le bouton Exécuter cochés </w:t>
      </w:r>
      <w:r w:rsidR="008F78E1" w:rsidRPr="009026A4">
        <w:rPr>
          <w:noProof/>
          <w:lang w:val="en-CA" w:eastAsia="en-CA"/>
        </w:rPr>
        <w:drawing>
          <wp:inline distT="0" distB="0" distL="0" distR="0" wp14:anchorId="52E397AA" wp14:editId="0B80307F">
            <wp:extent cx="133274" cy="136525"/>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Execute_Checked"/>
                    <pic:cNvPicPr>
                      <a:picLocks noChangeAspect="1" noChangeArrowheads="1"/>
                    </pic:cNvPicPr>
                  </pic:nvPicPr>
                  <pic:blipFill>
                    <a:blip r:embed="rId167" cstate="print">
                      <a:extLst>
                        <a:ext uri="{28A0092B-C50C-407E-A947-70E740481C1C}">
                          <a14:useLocalDpi xmlns:a14="http://schemas.microsoft.com/office/drawing/2010/main" val="0"/>
                        </a:ext>
                      </a:extLst>
                    </a:blip>
                    <a:stretch>
                      <a:fillRect/>
                    </a:stretch>
                  </pic:blipFill>
                  <pic:spPr bwMode="auto">
                    <a:xfrm>
                      <a:off x="0" y="0"/>
                      <a:ext cx="133274" cy="136525"/>
                    </a:xfrm>
                    <a:prstGeom prst="rect">
                      <a:avLst/>
                    </a:prstGeom>
                    <a:noFill/>
                    <a:ln>
                      <a:noFill/>
                    </a:ln>
                  </pic:spPr>
                </pic:pic>
              </a:graphicData>
            </a:graphic>
          </wp:inline>
        </w:drawing>
      </w:r>
      <w:r w:rsidRPr="009026A4">
        <w:t xml:space="preserve"> dans la barre d</w:t>
      </w:r>
      <w:r w:rsidR="0098105F">
        <w:t>’</w:t>
      </w:r>
      <w:r w:rsidRPr="009026A4">
        <w:t>outils de la fenêtre principale.</w:t>
      </w:r>
    </w:p>
    <w:p w14:paraId="0173D039" w14:textId="77777777" w:rsidR="009401CA" w:rsidRPr="009026A4" w:rsidRDefault="009401CA" w:rsidP="009401CA">
      <w:pPr>
        <w:jc w:val="both"/>
      </w:pPr>
    </w:p>
    <w:p w14:paraId="5307CAE3" w14:textId="77777777" w:rsidR="009401CA" w:rsidRPr="009026A4" w:rsidRDefault="009401CA" w:rsidP="009401CA">
      <w:pPr>
        <w:jc w:val="both"/>
      </w:pPr>
      <w:r w:rsidRPr="009026A4">
        <w:rPr>
          <w:b/>
        </w:rPr>
        <w:t>REMARQUE :</w:t>
      </w:r>
      <w:r w:rsidRPr="009026A4">
        <w:t xml:space="preserve"> Chaque fois qu</w:t>
      </w:r>
      <w:r w:rsidR="0098105F">
        <w:t>’</w:t>
      </w:r>
      <w:r w:rsidRPr="009026A4">
        <w:t>une modification est apportée à la définition d</w:t>
      </w:r>
      <w:r w:rsidR="0098105F">
        <w:t>’</w:t>
      </w:r>
      <w:r w:rsidRPr="009026A4">
        <w:t>une simulation (par exemple, aux valeurs des paramètres du modèle) ou dans les bases de données météorologiques qui sont utilisées comme sources du modèle exécuté, il est important d</w:t>
      </w:r>
      <w:r w:rsidR="0098105F">
        <w:t>’</w:t>
      </w:r>
      <w:r w:rsidRPr="009026A4">
        <w:t xml:space="preserve">exécuter </w:t>
      </w:r>
      <w:r w:rsidR="00461013" w:rsidRPr="009026A4">
        <w:t xml:space="preserve">de nouveau </w:t>
      </w:r>
      <w:r w:rsidRPr="009026A4">
        <w:t>la simulation afin de mettre à jour ses résultats. Lorsque vous mettez une simulation à jour, vous devez également mettre à jour toutes les analyses connexes. Pour exécuter une simulation et tous ses éléments enfants simultanément, assurez-vous d</w:t>
      </w:r>
      <w:r w:rsidR="0098105F">
        <w:t>’</w:t>
      </w:r>
      <w:r w:rsidRPr="009026A4">
        <w:t xml:space="preserve">abord que les éléments sont tous cochés </w:t>
      </w:r>
      <w:r w:rsidR="008F78E1" w:rsidRPr="009026A4">
        <w:rPr>
          <w:noProof/>
          <w:lang w:val="en-CA" w:eastAsia="en-CA"/>
        </w:rPr>
        <w:drawing>
          <wp:inline distT="0" distB="0" distL="0" distR="0" wp14:anchorId="6E7FBEE1" wp14:editId="35CAA717">
            <wp:extent cx="136525" cy="136525"/>
            <wp:effectExtent l="0" t="0" r="0" b="0"/>
            <wp:docPr id="179" name="Picture 17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heck"/>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p>
    <w:p w14:paraId="6CFF386F" w14:textId="77777777" w:rsidR="009401CA" w:rsidRPr="009026A4" w:rsidRDefault="009401CA" w:rsidP="009401CA">
      <w:pPr>
        <w:jc w:val="both"/>
      </w:pPr>
    </w:p>
    <w:p w14:paraId="1624FB0E" w14:textId="77777777" w:rsidR="009401CA" w:rsidRPr="009026A4" w:rsidRDefault="009401CA" w:rsidP="009401CA">
      <w:pPr>
        <w:jc w:val="both"/>
      </w:pPr>
      <w:r w:rsidRPr="009026A4">
        <w:t xml:space="preserve">Une fois les éléments cochés exécutés,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exécution affiche les données relatives à la dernière exécution de chacun des éléments. Ces données comprennent toujours l</w:t>
      </w:r>
      <w:r w:rsidR="0098105F">
        <w:t>’</w:t>
      </w:r>
      <w:r w:rsidRPr="009026A4">
        <w:t>heure ainsi que les dates de début et de fin de la dernière exécution de l</w:t>
      </w:r>
      <w:r w:rsidR="0098105F">
        <w:t>’</w:t>
      </w:r>
      <w:r w:rsidRPr="009026A4">
        <w:t>élément. Elles indiquent également si des erreurs sont survenues au cours de l</w:t>
      </w:r>
      <w:r w:rsidR="0098105F">
        <w:t>’</w:t>
      </w:r>
      <w:r w:rsidRPr="009026A4">
        <w:t>exécution. Si l</w:t>
      </w:r>
      <w:r w:rsidR="0098105F">
        <w:t>’</w:t>
      </w:r>
      <w:r w:rsidRPr="009026A4">
        <w:t xml:space="preserve">élément était une cartographie, la fenêtre contient également des données statistiques et la validation croisée R². </w:t>
      </w:r>
    </w:p>
    <w:p w14:paraId="23BFFDF6" w14:textId="77777777" w:rsidR="009401CA" w:rsidRPr="009026A4" w:rsidRDefault="009401CA" w:rsidP="009401CA">
      <w:pPr>
        <w:jc w:val="both"/>
      </w:pPr>
    </w:p>
    <w:p w14:paraId="177E90D9" w14:textId="77777777" w:rsidR="009401CA" w:rsidRPr="009026A4" w:rsidRDefault="009401CA" w:rsidP="00AB65C2">
      <w:pPr>
        <w:pStyle w:val="Titre1"/>
        <w:rPr>
          <w:bCs/>
        </w:rPr>
      </w:pPr>
      <w:r w:rsidRPr="009026A4">
        <w:br w:type="page"/>
      </w:r>
      <w:bookmarkStart w:id="175" w:name="_Toc348100154"/>
      <w:bookmarkStart w:id="176" w:name="_Toc503271218"/>
      <w:r w:rsidRPr="009026A4">
        <w:lastRenderedPageBreak/>
        <w:t>Examen des résultats</w:t>
      </w:r>
      <w:bookmarkEnd w:id="174"/>
      <w:bookmarkEnd w:id="175"/>
      <w:bookmarkEnd w:id="176"/>
    </w:p>
    <w:p w14:paraId="6D879D6F" w14:textId="77777777" w:rsidR="009401CA" w:rsidRPr="009026A4" w:rsidRDefault="009401CA" w:rsidP="009401CA">
      <w:pPr>
        <w:jc w:val="both"/>
      </w:pPr>
    </w:p>
    <w:p w14:paraId="06AFABE8" w14:textId="77777777" w:rsidR="009401CA" w:rsidRPr="009026A4" w:rsidRDefault="009401CA" w:rsidP="00EF059B">
      <w:pPr>
        <w:pStyle w:val="Titre2"/>
      </w:pPr>
      <w:bookmarkStart w:id="177" w:name="_Toc348100155"/>
      <w:bookmarkStart w:id="178" w:name="_Toc503271219"/>
      <w:r w:rsidRPr="009026A4">
        <w:t>Données</w:t>
      </w:r>
      <w:bookmarkEnd w:id="177"/>
      <w:bookmarkEnd w:id="178"/>
    </w:p>
    <w:p w14:paraId="1C628B12" w14:textId="4B46BDF6" w:rsidR="009401CA" w:rsidRPr="009026A4" w:rsidRDefault="00442D65" w:rsidP="009401CA">
      <w:pPr>
        <w:jc w:val="both"/>
      </w:pPr>
      <w:r>
        <w:rPr>
          <w:noProof/>
          <w:snapToGrid/>
        </w:rPr>
        <w:drawing>
          <wp:anchor distT="0" distB="0" distL="114300" distR="114300" simplePos="0" relativeHeight="251725312" behindDoc="0" locked="0" layoutInCell="1" allowOverlap="1" wp14:anchorId="1CF9DA93" wp14:editId="392C022B">
            <wp:simplePos x="0" y="0"/>
            <wp:positionH relativeFrom="column">
              <wp:posOffset>3472815</wp:posOffset>
            </wp:positionH>
            <wp:positionV relativeFrom="paragraph">
              <wp:posOffset>173355</wp:posOffset>
            </wp:positionV>
            <wp:extent cx="2785745" cy="2533015"/>
            <wp:effectExtent l="0" t="0" r="0" b="635"/>
            <wp:wrapSquare wrapText="bothSides"/>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785745" cy="2533015"/>
                    </a:xfrm>
                    <a:prstGeom prst="rect">
                      <a:avLst/>
                    </a:prstGeom>
                  </pic:spPr>
                </pic:pic>
              </a:graphicData>
            </a:graphic>
          </wp:anchor>
        </w:drawing>
      </w:r>
    </w:p>
    <w:p w14:paraId="0B7DF654" w14:textId="42BC4242" w:rsidR="009401CA" w:rsidRPr="009026A4" w:rsidRDefault="00442D65" w:rsidP="009401CA">
      <w:pPr>
        <w:jc w:val="both"/>
      </w:pPr>
      <w:r w:rsidRPr="009026A4">
        <w:t xml:space="preserve"> </w:t>
      </w:r>
      <w:r w:rsidR="009401CA" w:rsidRPr="009026A4">
        <w:t>Une fois un élément exécuté avec succès, vous pouvez consulter les résultats en sélectionnant l</w:t>
      </w:r>
      <w:r w:rsidR="0098105F">
        <w:t>’</w:t>
      </w:r>
      <w:r w:rsidR="009401CA" w:rsidRPr="009026A4">
        <w:t>élément dans la fenêtre Projet. L</w:t>
      </w:r>
      <w:r w:rsidR="0098105F">
        <w:t>’</w:t>
      </w:r>
      <w:r w:rsidR="009401CA" w:rsidRPr="009026A4">
        <w:t xml:space="preserve">onglet </w:t>
      </w:r>
      <w:r w:rsidR="009401CA" w:rsidRPr="009026A4">
        <w:rPr>
          <w:i/>
        </w:rPr>
        <w:t>Données</w:t>
      </w:r>
      <w:r w:rsidR="009401CA" w:rsidRPr="009026A4">
        <w:t xml:space="preserve"> de la fenêtre principale de BioSIM contient les résultats sous forme de tableau, tandis que l</w:t>
      </w:r>
      <w:r w:rsidR="0098105F">
        <w:t>’</w:t>
      </w:r>
      <w:r w:rsidR="009401CA" w:rsidRPr="009026A4">
        <w:t xml:space="preserve">onglet </w:t>
      </w:r>
      <w:r w:rsidR="009401CA" w:rsidRPr="009026A4">
        <w:rPr>
          <w:i/>
        </w:rPr>
        <w:t>Graphique</w:t>
      </w:r>
      <w:r w:rsidR="009401CA" w:rsidRPr="009026A4">
        <w:t xml:space="preserve"> permet de les afficher sous forme de graphiques.</w:t>
      </w:r>
    </w:p>
    <w:p w14:paraId="7A5F9E3F" w14:textId="77777777" w:rsidR="009401CA" w:rsidRPr="009026A4" w:rsidRDefault="009401CA" w:rsidP="009401CA">
      <w:pPr>
        <w:jc w:val="both"/>
      </w:pPr>
    </w:p>
    <w:p w14:paraId="4146DDC2" w14:textId="77777777" w:rsidR="009401CA" w:rsidRPr="009026A4" w:rsidRDefault="009401CA" w:rsidP="009401CA">
      <w:pPr>
        <w:jc w:val="both"/>
      </w:pPr>
      <w:r w:rsidRPr="009026A4">
        <w:t xml:space="preserve">La </w:t>
      </w:r>
      <w:r w:rsidRPr="009026A4">
        <w:rPr>
          <w:b/>
        </w:rPr>
        <w:t>liste déroulante</w:t>
      </w:r>
      <w:r w:rsidRPr="009026A4">
        <w:t xml:space="preserve"> située dans le coin supérieur droit de la fenêtre principale permet de sélectionner les statistiques à afficher dans l</w:t>
      </w:r>
      <w:r w:rsidR="0098105F">
        <w:t>’</w:t>
      </w:r>
      <w:r w:rsidRPr="009026A4">
        <w:t xml:space="preserve">onglet </w:t>
      </w:r>
      <w:r w:rsidRPr="009026A4">
        <w:rPr>
          <w:i/>
        </w:rPr>
        <w:t>Données</w:t>
      </w:r>
      <w:r w:rsidRPr="009026A4">
        <w:t>. La sélection « </w:t>
      </w:r>
      <w:r w:rsidR="00E612BC">
        <w:t>Nb de valeurs </w:t>
      </w:r>
      <w:r w:rsidRPr="009026A4">
        <w:t>» est particulièrement utile pour vérifier si les statistiques ont bien été calculées comme prévu. Par exemple, vous pouvez vérifier si les statistiques ont été compilées à partir de valeurs quotidiennes ou de valeurs mensuelles (365 jours ou 12 mois).</w:t>
      </w:r>
    </w:p>
    <w:p w14:paraId="56B63384" w14:textId="77777777" w:rsidR="009401CA" w:rsidRPr="009026A4" w:rsidRDefault="009401CA" w:rsidP="009401CA">
      <w:pPr>
        <w:jc w:val="both"/>
      </w:pPr>
    </w:p>
    <w:p w14:paraId="26E33934" w14:textId="667E1595" w:rsidR="009401CA" w:rsidRPr="009026A4" w:rsidRDefault="009401CA" w:rsidP="009401CA">
      <w:pPr>
        <w:jc w:val="both"/>
      </w:pPr>
      <w:r w:rsidRPr="009026A4">
        <w:t>Les résultats peuvent être de cinq dimensions différentes : localisations, paramètres, itérations, périodes et variables. Lorsque vous consultez les résultats, les quatre premières dimensions s</w:t>
      </w:r>
      <w:r w:rsidR="0098105F">
        <w:t>’</w:t>
      </w:r>
      <w:r w:rsidRPr="009026A4">
        <w:t>affichent dans des colonnes distinctes, tandis que la dimension des variables s</w:t>
      </w:r>
      <w:r w:rsidR="0098105F">
        <w:t>’</w:t>
      </w:r>
      <w:r w:rsidRPr="009026A4">
        <w:t>affiche dans autant de colonnes qu</w:t>
      </w:r>
      <w:r w:rsidR="0098105F">
        <w:t>’</w:t>
      </w:r>
      <w:r w:rsidRPr="009026A4">
        <w:t>il y a de variables. Chaque fois qu</w:t>
      </w:r>
      <w:r w:rsidR="0098105F">
        <w:t>’</w:t>
      </w:r>
      <w:r w:rsidRPr="009026A4">
        <w:t>une dimension ne comporte qu</w:t>
      </w:r>
      <w:r w:rsidR="0098105F">
        <w:t>’</w:t>
      </w:r>
      <w:r w:rsidRPr="009026A4">
        <w:t>une seule valeur, sa colonne est masquée automatiquement. Si la variable représente un évènement, ses valeurs sont affichées sous forme de dates, où le format peut être quotidien, mensuel ou annuel, avec ou sans l</w:t>
      </w:r>
      <w:r w:rsidR="0098105F">
        <w:t>’</w:t>
      </w:r>
      <w:r w:rsidRPr="009026A4">
        <w:t>année, selon le type et le mode temporels ou l</w:t>
      </w:r>
      <w:r w:rsidR="0098105F">
        <w:t>’</w:t>
      </w:r>
      <w:r w:rsidRPr="009026A4">
        <w:t>élément (dans BioSIM, le type temporel peut être annuel, mensuel ou quotidien et le mode, année par année ou pour l</w:t>
      </w:r>
      <w:r w:rsidR="0098105F">
        <w:t>’</w:t>
      </w:r>
      <w:r w:rsidRPr="009026A4">
        <w:t>ensemble des années).</w:t>
      </w:r>
    </w:p>
    <w:p w14:paraId="76164918" w14:textId="193BE045" w:rsidR="009401CA" w:rsidRPr="009026A4" w:rsidRDefault="009401CA" w:rsidP="009401CA">
      <w:pPr>
        <w:jc w:val="both"/>
      </w:pPr>
    </w:p>
    <w:p w14:paraId="4FFF0951" w14:textId="73F253FD" w:rsidR="009401CA" w:rsidRPr="009026A4" w:rsidRDefault="009401CA" w:rsidP="00EF059B">
      <w:pPr>
        <w:pStyle w:val="Titre2"/>
      </w:pPr>
      <w:bookmarkStart w:id="179" w:name="_Toc348100156"/>
      <w:bookmarkStart w:id="180" w:name="_Toc503271220"/>
      <w:r w:rsidRPr="009026A4">
        <w:t>Exportation des résultats</w:t>
      </w:r>
      <w:bookmarkEnd w:id="179"/>
      <w:bookmarkEnd w:id="180"/>
    </w:p>
    <w:p w14:paraId="06153BFA" w14:textId="2A326A6A" w:rsidR="009401CA" w:rsidRPr="009026A4" w:rsidRDefault="00442D65" w:rsidP="009401CA">
      <w:r>
        <w:rPr>
          <w:noProof/>
          <w:snapToGrid/>
        </w:rPr>
        <w:drawing>
          <wp:anchor distT="0" distB="0" distL="114300" distR="114300" simplePos="0" relativeHeight="251726336" behindDoc="0" locked="0" layoutInCell="1" allowOverlap="1" wp14:anchorId="24CE9994" wp14:editId="7846C529">
            <wp:simplePos x="0" y="0"/>
            <wp:positionH relativeFrom="column">
              <wp:posOffset>5021485</wp:posOffset>
            </wp:positionH>
            <wp:positionV relativeFrom="paragraph">
              <wp:posOffset>173596</wp:posOffset>
            </wp:positionV>
            <wp:extent cx="1237757" cy="2355879"/>
            <wp:effectExtent l="0" t="0" r="635" b="6350"/>
            <wp:wrapSquare wrapText="bothSides"/>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237757" cy="2355879"/>
                    </a:xfrm>
                    <a:prstGeom prst="rect">
                      <a:avLst/>
                    </a:prstGeom>
                  </pic:spPr>
                </pic:pic>
              </a:graphicData>
            </a:graphic>
          </wp:anchor>
        </w:drawing>
      </w:r>
    </w:p>
    <w:p w14:paraId="77AA873C" w14:textId="0DA5BC38" w:rsidR="009401CA" w:rsidRPr="009026A4" w:rsidRDefault="00442D65" w:rsidP="009401CA">
      <w:pPr>
        <w:jc w:val="both"/>
      </w:pPr>
      <w:r w:rsidRPr="009026A4">
        <w:t xml:space="preserve"> </w:t>
      </w:r>
      <w:r w:rsidR="009401CA" w:rsidRPr="009026A4">
        <w:t>La fenêtre Export contient la définition des fichiers d</w:t>
      </w:r>
      <w:r w:rsidR="0098105F">
        <w:t>’</w:t>
      </w:r>
      <w:r w:rsidR="009401CA" w:rsidRPr="009026A4">
        <w:t>exportation (qui permettent d</w:t>
      </w:r>
      <w:r w:rsidR="0098105F">
        <w:t>’</w:t>
      </w:r>
      <w:r w:rsidR="009401CA" w:rsidRPr="009026A4">
        <w:t>accéder aux résultats à l</w:t>
      </w:r>
      <w:r w:rsidR="0098105F">
        <w:t>’</w:t>
      </w:r>
      <w:r w:rsidR="009401CA" w:rsidRPr="009026A4">
        <w:t xml:space="preserve">extérieur de BioSIM). </w:t>
      </w:r>
    </w:p>
    <w:p w14:paraId="64130972" w14:textId="77777777" w:rsidR="009401CA" w:rsidRPr="009026A4" w:rsidRDefault="009401CA" w:rsidP="009401CA">
      <w:pPr>
        <w:jc w:val="both"/>
      </w:pPr>
    </w:p>
    <w:p w14:paraId="495E55F8" w14:textId="528D91BB" w:rsidR="009401CA" w:rsidRPr="009026A4" w:rsidRDefault="009401CA" w:rsidP="009401CA">
      <w:pPr>
        <w:jc w:val="both"/>
      </w:pPr>
      <w:r w:rsidRPr="009026A4">
        <w:t>Il est possible d</w:t>
      </w:r>
      <w:r w:rsidR="0098105F">
        <w:t>’</w:t>
      </w:r>
      <w:r w:rsidRPr="009026A4">
        <w:t xml:space="preserve">exporter les résultats sur un disque ou directement dans une feuille de calcul. Pour indiquer à BioSIM dans quel chiffrier vous voulez exporter les données, cliquez sur le bouton Options </w:t>
      </w:r>
      <w:r w:rsidR="008F78E1" w:rsidRPr="009026A4">
        <w:rPr>
          <w:noProof/>
          <w:lang w:val="en-CA" w:eastAsia="en-CA"/>
        </w:rPr>
        <w:drawing>
          <wp:inline distT="0" distB="0" distL="0" distR="0" wp14:anchorId="0F249981" wp14:editId="0A21A3C9">
            <wp:extent cx="136525" cy="136525"/>
            <wp:effectExtent l="0" t="0" r="0" b="0"/>
            <wp:docPr id="180" name="Picture 180" descr="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Option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ou sélectionnez [</w:t>
      </w:r>
      <w:r w:rsidR="00ED030D">
        <w:t>Affichage</w:t>
      </w:r>
      <w:r w:rsidRPr="009026A4">
        <w:t xml:space="preserve">] [Options…] dans la barre de menus. Cette commande ouvre la boîte de dialogue Options à la page </w:t>
      </w:r>
      <w:r w:rsidRPr="009026A4">
        <w:rPr>
          <w:i/>
        </w:rPr>
        <w:t>Liens</w:t>
      </w:r>
      <w:r w:rsidRPr="009026A4">
        <w:t>, dans laquelle vous pouvez utiliser le bouton Parcourir (</w:t>
      </w:r>
      <w:r w:rsidR="00ED030D">
        <w:rPr>
          <w:noProof/>
          <w:lang w:eastAsia="fr-CA"/>
        </w:rPr>
        <w:t>…</w:t>
      </w:r>
      <w:r w:rsidRPr="009026A4">
        <w:t xml:space="preserve">), puis entrer le chemin menant au chiffrier voulu dans le champ </w:t>
      </w:r>
      <w:r w:rsidR="00ED030D">
        <w:rPr>
          <w:b/>
        </w:rPr>
        <w:t>Tableur1</w:t>
      </w:r>
      <w:r w:rsidRPr="009026A4">
        <w:t>. Si BioSIM est incapable de trouver le chiffrier sur l</w:t>
      </w:r>
      <w:r w:rsidR="0098105F">
        <w:t>’</w:t>
      </w:r>
      <w:r w:rsidRPr="009026A4">
        <w:t>ordinateur, une boîte de dialogue s</w:t>
      </w:r>
      <w:r w:rsidR="0098105F">
        <w:t>’</w:t>
      </w:r>
      <w:r w:rsidRPr="009026A4">
        <w:t>affiche et vous permet de parcourir vos dossiers afin d</w:t>
      </w:r>
      <w:r w:rsidR="0098105F">
        <w:t>’</w:t>
      </w:r>
      <w:r w:rsidRPr="009026A4">
        <w:t xml:space="preserve">indiquer au logiciel où se trouve le chiffrier. </w:t>
      </w:r>
    </w:p>
    <w:p w14:paraId="4314F917" w14:textId="77777777" w:rsidR="009401CA" w:rsidRPr="009026A4" w:rsidRDefault="009401CA" w:rsidP="009401CA">
      <w:pPr>
        <w:jc w:val="both"/>
      </w:pPr>
    </w:p>
    <w:p w14:paraId="16A4B3B6" w14:textId="77777777" w:rsidR="009401CA" w:rsidRPr="009026A4" w:rsidRDefault="009401CA" w:rsidP="009401CA">
      <w:pPr>
        <w:jc w:val="both"/>
      </w:pPr>
      <w:smartTag w:uri="urn:schemas-microsoft-com:office:smarttags" w:element="PersonName">
        <w:smartTagPr>
          <w:attr w:name="ProductID" w:val="La fen￪tre Export"/>
        </w:smartTagPr>
        <w:r w:rsidRPr="009026A4">
          <w:lastRenderedPageBreak/>
          <w:t>La fenêtre Export</w:t>
        </w:r>
      </w:smartTag>
      <w:r w:rsidRPr="009026A4">
        <w:t xml:space="preserve"> contient la liste des exportations qui sont présentement définies pour l</w:t>
      </w:r>
      <w:r w:rsidR="0098105F">
        <w:t>’</w:t>
      </w:r>
      <w:r w:rsidRPr="009026A4">
        <w:t>élément sélectionné. Lorsqu</w:t>
      </w:r>
      <w:r w:rsidR="0098105F">
        <w:t>’</w:t>
      </w:r>
      <w:r w:rsidRPr="009026A4">
        <w:t>un élément contient des exportations prédéfinies, les fichiers d</w:t>
      </w:r>
      <w:r w:rsidR="0098105F">
        <w:t>’</w:t>
      </w:r>
      <w:r w:rsidRPr="009026A4">
        <w:t>exportation sont réécrits chaque fois que l</w:t>
      </w:r>
      <w:r w:rsidR="0098105F">
        <w:t>’</w:t>
      </w:r>
      <w:r w:rsidRPr="009026A4">
        <w:t>élément est exécuté.</w:t>
      </w:r>
    </w:p>
    <w:p w14:paraId="478F041D" w14:textId="77777777" w:rsidR="009401CA" w:rsidRPr="009026A4" w:rsidRDefault="009401CA" w:rsidP="009401CA">
      <w:pPr>
        <w:jc w:val="both"/>
      </w:pPr>
    </w:p>
    <w:p w14:paraId="549DB2D0" w14:textId="77777777" w:rsidR="009401CA" w:rsidRPr="009026A4" w:rsidRDefault="009401CA" w:rsidP="009401CA">
      <w:pPr>
        <w:jc w:val="both"/>
      </w:pPr>
      <w:r w:rsidRPr="009026A4">
        <w:t xml:space="preserve">On retrouve les boutons et les champs suivants dans </w:t>
      </w:r>
      <w:smartTag w:uri="urn:schemas-microsoft-com:office:smarttags" w:element="PersonName">
        <w:smartTagPr>
          <w:attr w:name="ProductID" w:val="La fen￪tre Export"/>
        </w:smartTagPr>
        <w:r w:rsidRPr="009026A4">
          <w:t>la fenêtre Export</w:t>
        </w:r>
      </w:smartTag>
      <w:r w:rsidRPr="009026A4">
        <w:t> :</w:t>
      </w:r>
    </w:p>
    <w:p w14:paraId="40E1AD14" w14:textId="77777777" w:rsidR="009401CA" w:rsidRPr="009026A4" w:rsidRDefault="009401CA" w:rsidP="009401CA">
      <w:pPr>
        <w:jc w:val="both"/>
        <w:rPr>
          <w:b/>
          <w:bCs/>
        </w:rPr>
      </w:pPr>
    </w:p>
    <w:p w14:paraId="2CB9B81A" w14:textId="39E6BE91" w:rsidR="009401CA" w:rsidRPr="009026A4" w:rsidRDefault="009401CA" w:rsidP="009401CA">
      <w:pPr>
        <w:jc w:val="both"/>
        <w:rPr>
          <w:bCs/>
        </w:rPr>
      </w:pPr>
      <w:r w:rsidRPr="009026A4">
        <w:t xml:space="preserve">Case </w:t>
      </w:r>
      <w:r w:rsidR="00292373" w:rsidRPr="009026A4">
        <w:rPr>
          <w:noProof/>
          <w:lang w:val="en-CA" w:eastAsia="en-CA"/>
        </w:rPr>
        <w:drawing>
          <wp:inline distT="0" distB="0" distL="0" distR="0" wp14:anchorId="64299199" wp14:editId="69BF3FE2">
            <wp:extent cx="136525" cy="117907"/>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ocher"/>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136525" cy="117907"/>
                    </a:xfrm>
                    <a:prstGeom prst="rect">
                      <a:avLst/>
                    </a:prstGeom>
                    <a:noFill/>
                    <a:ln>
                      <a:noFill/>
                    </a:ln>
                  </pic:spPr>
                </pic:pic>
              </a:graphicData>
            </a:graphic>
          </wp:inline>
        </w:drawing>
      </w:r>
      <w:r w:rsidRPr="009026A4">
        <w:t xml:space="preserve">: lorsque cette case est cochée </w:t>
      </w:r>
      <w:r w:rsidR="008F78E1" w:rsidRPr="009026A4">
        <w:rPr>
          <w:noProof/>
          <w:lang w:val="en-CA" w:eastAsia="en-CA"/>
        </w:rPr>
        <w:drawing>
          <wp:inline distT="0" distB="0" distL="0" distR="0" wp14:anchorId="2A1937BD" wp14:editId="247C1D76">
            <wp:extent cx="136525" cy="136525"/>
            <wp:effectExtent l="0" t="0" r="0" b="0"/>
            <wp:docPr id="182" name="Picture 182"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och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BioSIM exporte automatiquement les résultats chaque fois que l</w:t>
      </w:r>
      <w:r w:rsidR="0098105F">
        <w:t>’</w:t>
      </w:r>
      <w:r w:rsidRPr="009026A4">
        <w:t>élément est exécuté.</w:t>
      </w:r>
    </w:p>
    <w:p w14:paraId="6BD87D22" w14:textId="77777777" w:rsidR="009401CA" w:rsidRPr="009026A4" w:rsidRDefault="009401CA" w:rsidP="009401CA">
      <w:pPr>
        <w:jc w:val="both"/>
        <w:rPr>
          <w:b/>
          <w:bCs/>
        </w:rPr>
      </w:pPr>
    </w:p>
    <w:p w14:paraId="6B456A53" w14:textId="521110B3" w:rsidR="009401CA" w:rsidRPr="009026A4" w:rsidRDefault="009401CA" w:rsidP="009401CA">
      <w:pPr>
        <w:jc w:val="both"/>
      </w:pPr>
      <w:r w:rsidRPr="009026A4">
        <w:t>Champ</w:t>
      </w:r>
      <w:r w:rsidR="00292373" w:rsidRPr="00292373">
        <w:t xml:space="preserve"> de texte</w:t>
      </w:r>
      <w:r w:rsidR="00292373">
        <w:rPr>
          <w:b/>
        </w:rPr>
        <w:t xml:space="preserve"> </w:t>
      </w:r>
      <w:r w:rsidRPr="009026A4">
        <w:rPr>
          <w:b/>
        </w:rPr>
        <w:t>:</w:t>
      </w:r>
      <w:r w:rsidRPr="009026A4">
        <w:t xml:space="preserve"> Nom du fichier où seront stockés les résultats de l</w:t>
      </w:r>
      <w:r w:rsidR="0098105F">
        <w:t>’</w:t>
      </w:r>
      <w:r w:rsidRPr="009026A4">
        <w:t xml:space="preserve">exportation. Toutes les exportations sont enregistrées en tant que fichiers .csv dans le sous-répertoire </w:t>
      </w:r>
      <w:r w:rsidRPr="009026A4">
        <w:rPr>
          <w:u w:val="single"/>
        </w:rPr>
        <w:t>\Output\</w:t>
      </w:r>
      <w:r w:rsidRPr="009026A4">
        <w:t xml:space="preserve"> du projet.</w:t>
      </w:r>
    </w:p>
    <w:p w14:paraId="610CDE6C" w14:textId="77777777" w:rsidR="009401CA" w:rsidRPr="009026A4" w:rsidRDefault="009401CA" w:rsidP="009401CA">
      <w:pPr>
        <w:jc w:val="both"/>
      </w:pPr>
    </w:p>
    <w:p w14:paraId="45BDC135" w14:textId="77777777" w:rsidR="009401CA" w:rsidRPr="009026A4" w:rsidRDefault="008F78E1" w:rsidP="009401CA">
      <w:pPr>
        <w:jc w:val="both"/>
      </w:pPr>
      <w:r w:rsidRPr="009026A4">
        <w:rPr>
          <w:noProof/>
          <w:lang w:val="en-CA" w:eastAsia="en-CA"/>
        </w:rPr>
        <w:drawing>
          <wp:inline distT="0" distB="0" distL="0" distR="0" wp14:anchorId="4882FC80" wp14:editId="4CF7A5E4">
            <wp:extent cx="169505" cy="163939"/>
            <wp:effectExtent l="0" t="0" r="254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xport_Now"/>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79044" cy="173165"/>
                    </a:xfrm>
                    <a:prstGeom prst="rect">
                      <a:avLst/>
                    </a:prstGeom>
                    <a:noFill/>
                    <a:ln>
                      <a:noFill/>
                    </a:ln>
                  </pic:spPr>
                </pic:pic>
              </a:graphicData>
            </a:graphic>
          </wp:inline>
        </w:drawing>
      </w:r>
      <w:r w:rsidR="009401CA" w:rsidRPr="009026A4">
        <w:t xml:space="preserve"> Exporter : Bouton servant à exporter les résultats sous forme de fichier .csv dans le sous-répertoire \Output\.</w:t>
      </w:r>
    </w:p>
    <w:p w14:paraId="1BA9DE48" w14:textId="77777777" w:rsidR="009401CA" w:rsidRPr="009026A4" w:rsidRDefault="009401CA" w:rsidP="009401CA">
      <w:pPr>
        <w:jc w:val="both"/>
        <w:rPr>
          <w:b/>
        </w:rPr>
      </w:pPr>
    </w:p>
    <w:p w14:paraId="5EC12355" w14:textId="15EFC07A" w:rsidR="009401CA" w:rsidRPr="009026A4" w:rsidRDefault="008F78E1" w:rsidP="009401CA">
      <w:pPr>
        <w:jc w:val="both"/>
      </w:pPr>
      <w:r w:rsidRPr="009026A4">
        <w:rPr>
          <w:noProof/>
          <w:lang w:val="en-CA" w:eastAsia="en-CA"/>
        </w:rPr>
        <w:drawing>
          <wp:inline distT="0" distB="0" distL="0" distR="0" wp14:anchorId="600405EE" wp14:editId="2B28A382">
            <wp:extent cx="185723" cy="175406"/>
            <wp:effectExtent l="0" t="0" r="508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To_Spreadsheet"/>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193423" cy="182678"/>
                    </a:xfrm>
                    <a:prstGeom prst="rect">
                      <a:avLst/>
                    </a:prstGeom>
                    <a:noFill/>
                    <a:ln>
                      <a:noFill/>
                    </a:ln>
                  </pic:spPr>
                </pic:pic>
              </a:graphicData>
            </a:graphic>
          </wp:inline>
        </w:drawing>
      </w:r>
      <w:r w:rsidR="009401CA" w:rsidRPr="009026A4">
        <w:t>Vers chiffrier</w:t>
      </w:r>
      <w:r w:rsidR="00910ABE">
        <w:t xml:space="preserve"> I</w:t>
      </w:r>
      <w:r w:rsidR="009401CA" w:rsidRPr="009026A4">
        <w:t> : Bouton servant à exporter les résultats sur un disque et les envoyer simultanément au chiffrier</w:t>
      </w:r>
      <w:r w:rsidR="00910ABE">
        <w:t xml:space="preserve"> I</w:t>
      </w:r>
      <w:r w:rsidR="009401CA" w:rsidRPr="009026A4">
        <w:t xml:space="preserve"> voulu (par exemple, Excel). </w:t>
      </w:r>
    </w:p>
    <w:p w14:paraId="3275500B" w14:textId="77777777" w:rsidR="009401CA" w:rsidRPr="009026A4" w:rsidRDefault="009401CA" w:rsidP="009401CA">
      <w:pPr>
        <w:jc w:val="both"/>
      </w:pPr>
    </w:p>
    <w:p w14:paraId="3169CC8B" w14:textId="023024E7" w:rsidR="00910ABE" w:rsidRPr="009026A4" w:rsidRDefault="00442D65" w:rsidP="00910ABE">
      <w:pPr>
        <w:jc w:val="both"/>
      </w:pPr>
      <w:r w:rsidRPr="00771C2F">
        <w:pict w14:anchorId="62C5932F">
          <v:shape id="Image 286" o:spid="_x0000_i1049" type="#_x0000_t75" style="width:8.4pt;height:8.9pt;visibility:visible;mso-wrap-style:square">
            <v:imagedata r:id="rId174" o:title=""/>
          </v:shape>
        </w:pict>
      </w:r>
      <w:r w:rsidRPr="009026A4">
        <w:t xml:space="preserve"> </w:t>
      </w:r>
      <w:r w:rsidR="00910ABE" w:rsidRPr="009026A4">
        <w:t>Vers chiffrier</w:t>
      </w:r>
      <w:r w:rsidR="00910ABE">
        <w:t xml:space="preserve"> II</w:t>
      </w:r>
      <w:r w:rsidR="00910ABE" w:rsidRPr="009026A4">
        <w:t> : Bouton servant à exporter les résultats sur un disque et les envoyer simultanément au chiffrier</w:t>
      </w:r>
      <w:r w:rsidR="00910ABE">
        <w:t xml:space="preserve"> II voulu (par exemple, Open Office C</w:t>
      </w:r>
      <w:r w:rsidR="00910ABE" w:rsidRPr="00910ABE">
        <w:t>alc</w:t>
      </w:r>
      <w:r w:rsidR="00910ABE" w:rsidRPr="009026A4">
        <w:t xml:space="preserve">). </w:t>
      </w:r>
    </w:p>
    <w:p w14:paraId="7D1E3CF3" w14:textId="77777777" w:rsidR="009401CA" w:rsidRPr="009026A4" w:rsidRDefault="009401CA" w:rsidP="009401CA">
      <w:pPr>
        <w:jc w:val="both"/>
      </w:pPr>
    </w:p>
    <w:p w14:paraId="0C15367C" w14:textId="77777777" w:rsidR="009401CA" w:rsidRPr="009026A4" w:rsidRDefault="008F78E1" w:rsidP="009401CA">
      <w:pPr>
        <w:jc w:val="both"/>
      </w:pPr>
      <w:r w:rsidRPr="009026A4">
        <w:rPr>
          <w:noProof/>
          <w:lang w:val="en-CA" w:eastAsia="en-CA"/>
        </w:rPr>
        <w:drawing>
          <wp:inline distT="0" distB="0" distL="0" distR="0" wp14:anchorId="1E1B6736" wp14:editId="669A9C83">
            <wp:extent cx="141232" cy="1365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Ouvrir_répertoire_sortie"/>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141232" cy="136525"/>
                    </a:xfrm>
                    <a:prstGeom prst="rect">
                      <a:avLst/>
                    </a:prstGeom>
                    <a:noFill/>
                    <a:ln>
                      <a:noFill/>
                    </a:ln>
                  </pic:spPr>
                </pic:pic>
              </a:graphicData>
            </a:graphic>
          </wp:inline>
        </w:drawing>
      </w:r>
      <w:r w:rsidR="009401CA" w:rsidRPr="009026A4">
        <w:t xml:space="preserve"> Ouvrir répertoire sortie : Bouton servant à ouvrir le sous-répertoire </w:t>
      </w:r>
      <w:r w:rsidR="009401CA" w:rsidRPr="009026A4">
        <w:rPr>
          <w:u w:val="single"/>
        </w:rPr>
        <w:t>\</w:t>
      </w:r>
      <w:r w:rsidR="009401CA" w:rsidRPr="009026A4">
        <w:t>Output</w:t>
      </w:r>
      <w:r w:rsidR="009401CA" w:rsidRPr="009026A4">
        <w:rPr>
          <w:u w:val="single"/>
        </w:rPr>
        <w:t>\</w:t>
      </w:r>
      <w:r w:rsidR="009401CA" w:rsidRPr="009026A4">
        <w:t xml:space="preserve"> qui est créé au début de chaque nouveau projet. Outre les exportations, le sous-répertoire </w:t>
      </w:r>
      <w:r w:rsidR="009401CA" w:rsidRPr="009026A4">
        <w:rPr>
          <w:u w:val="single"/>
        </w:rPr>
        <w:t>\Output\</w:t>
      </w:r>
      <w:r w:rsidR="009401CA" w:rsidRPr="009026A4">
        <w:t xml:space="preserve"> contient également les résultats des analyses qui sont automatiquement exportés sous forme de fichiers .csv. </w:t>
      </w:r>
    </w:p>
    <w:p w14:paraId="24D7DE6F" w14:textId="77777777" w:rsidR="009401CA" w:rsidRPr="009026A4" w:rsidRDefault="009401CA" w:rsidP="009401CA">
      <w:pPr>
        <w:jc w:val="both"/>
      </w:pPr>
    </w:p>
    <w:p w14:paraId="087D0253" w14:textId="77777777" w:rsidR="009401CA" w:rsidRPr="009026A4" w:rsidRDefault="009401CA" w:rsidP="009401CA">
      <w:pPr>
        <w:jc w:val="both"/>
      </w:pPr>
      <w:smartTag w:uri="urn:schemas-microsoft-com:office:smarttags" w:element="PersonName">
        <w:smartTagPr>
          <w:attr w:name="ProductID" w:val="La page R￩gion"/>
        </w:smartTagPr>
        <w:r w:rsidRPr="009026A4">
          <w:t xml:space="preserve">La page </w:t>
        </w:r>
        <w:r w:rsidRPr="009026A4">
          <w:rPr>
            <w:i/>
          </w:rPr>
          <w:t>Région</w:t>
        </w:r>
      </w:smartTag>
      <w:r w:rsidRPr="009026A4">
        <w:t xml:space="preserve"> de la boîte de dialogue Options permet de spécifier les options de format propres aux fichiers .csv (par exemple, les séparateurs de colonnes et le nombre de décimales).</w:t>
      </w:r>
    </w:p>
    <w:p w14:paraId="3ECECDE5" w14:textId="77777777" w:rsidR="009401CA" w:rsidRPr="009026A4" w:rsidRDefault="009401CA" w:rsidP="009401CA">
      <w:pPr>
        <w:jc w:val="both"/>
      </w:pPr>
    </w:p>
    <w:p w14:paraId="1EBD9652" w14:textId="77777777" w:rsidR="009401CA" w:rsidRPr="009026A4" w:rsidRDefault="009401CA" w:rsidP="009401CA">
      <w:r w:rsidRPr="009026A4">
        <w:t>Les variables et les statistiques pouvant être exportées dépendent du modèle et des choix subséquents que vous faites pour obtenir les résultats de l</w:t>
      </w:r>
      <w:r w:rsidR="0098105F">
        <w:t>’</w:t>
      </w:r>
      <w:r w:rsidRPr="009026A4">
        <w:t>élément sélectionné.</w:t>
      </w:r>
    </w:p>
    <w:p w14:paraId="6A3C903E" w14:textId="77777777" w:rsidR="009401CA" w:rsidRPr="009026A4" w:rsidRDefault="009401CA" w:rsidP="009401CA">
      <w:pPr>
        <w:jc w:val="both"/>
      </w:pPr>
    </w:p>
    <w:p w14:paraId="30768D2A" w14:textId="4E002E5D" w:rsidR="009401CA" w:rsidRPr="009026A4" w:rsidRDefault="009401CA" w:rsidP="009401CA">
      <w:pPr>
        <w:jc w:val="both"/>
      </w:pPr>
      <w:r w:rsidRPr="009026A4">
        <w:t>Vous pouvez sélectionner un sous-ensemble de variables (champ de liste supérieur) et de statistiques (champ de liste inférieur) aux fins d</w:t>
      </w:r>
      <w:r w:rsidR="0098105F">
        <w:t>’</w:t>
      </w:r>
      <w:r w:rsidRPr="009026A4">
        <w:t xml:space="preserve">exportation. Pour ajouter des variables ou des statistiques à exporter, cochez-les </w:t>
      </w:r>
      <w:r w:rsidR="008F78E1" w:rsidRPr="009026A4">
        <w:rPr>
          <w:noProof/>
          <w:lang w:val="en-CA" w:eastAsia="en-CA"/>
        </w:rPr>
        <w:drawing>
          <wp:inline distT="0" distB="0" distL="0" distR="0" wp14:anchorId="14E8F857" wp14:editId="488BDCB9">
            <wp:extent cx="136525" cy="136525"/>
            <wp:effectExtent l="0" t="0" r="0" b="0"/>
            <wp:docPr id="187" name="Picture 187"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och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Elles seront toutefois exportées selon l</w:t>
      </w:r>
      <w:r w:rsidR="0098105F">
        <w:t>’</w:t>
      </w:r>
      <w:r w:rsidRPr="009026A4">
        <w:t>ordre dans lequel elles apparaissent à l</w:t>
      </w:r>
      <w:r w:rsidR="0098105F">
        <w:t>’</w:t>
      </w:r>
      <w:r w:rsidRPr="009026A4">
        <w:t xml:space="preserve">écran (cet ordre ne peut être changé). </w:t>
      </w:r>
    </w:p>
    <w:p w14:paraId="4F125AA6" w14:textId="77777777" w:rsidR="009401CA" w:rsidRPr="009026A4" w:rsidRDefault="009401CA" w:rsidP="009401CA"/>
    <w:p w14:paraId="240AB887" w14:textId="77777777" w:rsidR="009401CA" w:rsidRPr="009026A4" w:rsidRDefault="00203940" w:rsidP="00AB65C2">
      <w:pPr>
        <w:pStyle w:val="Titre1"/>
      </w:pPr>
      <w:bookmarkStart w:id="181" w:name="_Graph_View"/>
      <w:bookmarkStart w:id="182" w:name="_Multiple_Analysis_Dialog"/>
      <w:bookmarkStart w:id="183" w:name="_Toc348100160"/>
      <w:bookmarkEnd w:id="181"/>
      <w:bookmarkEnd w:id="182"/>
      <w:r>
        <w:br w:type="page"/>
      </w:r>
      <w:bookmarkStart w:id="184" w:name="_Toc503271221"/>
      <w:r w:rsidR="009401CA" w:rsidRPr="009026A4">
        <w:lastRenderedPageBreak/>
        <w:t>Autres éléments</w:t>
      </w:r>
      <w:bookmarkEnd w:id="183"/>
      <w:bookmarkEnd w:id="184"/>
    </w:p>
    <w:p w14:paraId="4A55D009" w14:textId="77777777" w:rsidR="009401CA" w:rsidRPr="009026A4" w:rsidRDefault="009401CA" w:rsidP="009401CA"/>
    <w:p w14:paraId="591ABD90" w14:textId="77777777" w:rsidR="009401CA" w:rsidRPr="009026A4" w:rsidRDefault="009401CA" w:rsidP="00EF059B">
      <w:pPr>
        <w:pStyle w:val="Titre2"/>
      </w:pPr>
      <w:bookmarkStart w:id="185" w:name="_Toc348100161"/>
      <w:bookmarkStart w:id="186" w:name="_Toc503271222"/>
      <w:r w:rsidRPr="009026A4">
        <w:t>Analyse de fonction</w:t>
      </w:r>
      <w:bookmarkEnd w:id="185"/>
      <w:bookmarkEnd w:id="186"/>
    </w:p>
    <w:p w14:paraId="71E72469" w14:textId="77777777" w:rsidR="009401CA" w:rsidRPr="009026A4" w:rsidRDefault="009401CA" w:rsidP="009401CA"/>
    <w:p w14:paraId="4B6CCDF3" w14:textId="77777777" w:rsidR="009401CA" w:rsidRPr="009026A4" w:rsidRDefault="009401CA" w:rsidP="009401CA">
      <w:r w:rsidRPr="009026A4">
        <w:t>Pour ouvrir la boîte de dialogue Analyse fonction et ajouter un élément d</w:t>
      </w:r>
      <w:r w:rsidR="0098105F">
        <w:t>’</w:t>
      </w:r>
      <w:r w:rsidRPr="009026A4">
        <w:t xml:space="preserve">analyse de fonction à un projet, vous pouvez soit cliquer sur le bouton Ajouter analyse fonction </w:t>
      </w:r>
      <w:r w:rsidR="008F78E1" w:rsidRPr="009026A4">
        <w:rPr>
          <w:noProof/>
          <w:lang w:val="en-CA" w:eastAsia="en-CA"/>
        </w:rPr>
        <w:drawing>
          <wp:inline distT="0" distB="0" distL="0" distR="0" wp14:anchorId="08FB5B32" wp14:editId="5BA8BEA4">
            <wp:extent cx="124113" cy="136525"/>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Ajouter_analyse_fonction"/>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24113" cy="136525"/>
                    </a:xfrm>
                    <a:prstGeom prst="rect">
                      <a:avLst/>
                    </a:prstGeom>
                    <a:noFill/>
                    <a:ln>
                      <a:noFill/>
                    </a:ln>
                  </pic:spPr>
                </pic:pic>
              </a:graphicData>
            </a:graphic>
          </wp:inline>
        </w:drawing>
      </w:r>
      <w:r w:rsidRPr="009026A4">
        <w:t xml:space="preserve"> dans la barre d</w:t>
      </w:r>
      <w:r w:rsidR="0098105F">
        <w:t>’</w:t>
      </w:r>
      <w:r w:rsidRPr="009026A4">
        <w:t xml:space="preserve">outils de </w:t>
      </w:r>
      <w:smartTag w:uri="urn:schemas-microsoft-com:office:smarttags" w:element="PersonName">
        <w:smartTagPr>
          <w:attr w:name="ProductID" w:val="La fen￪tre Projet"/>
        </w:smartTagPr>
        <w:r w:rsidRPr="009026A4">
          <w:t>la fenêtre Projet</w:t>
        </w:r>
      </w:smartTag>
      <w:r w:rsidRPr="009026A4">
        <w:t>, soit sélectionner [Projet] [Ajouter analyse fonction...] dans la barre de menus, ou encore cliquer avec le bouton droit de la souris sur l</w:t>
      </w:r>
      <w:r w:rsidR="0098105F">
        <w:t>’</w:t>
      </w:r>
      <w:r w:rsidRPr="009026A4">
        <w:t xml:space="preserve">élément à analyser dans </w:t>
      </w:r>
      <w:smartTag w:uri="urn:schemas-microsoft-com:office:smarttags" w:element="PersonName">
        <w:smartTagPr>
          <w:attr w:name="ProductID" w:val="La fen￪tre Projet"/>
        </w:smartTagPr>
        <w:r w:rsidRPr="009026A4">
          <w:t>la fenêtre Projet</w:t>
        </w:r>
      </w:smartTag>
      <w:r w:rsidRPr="009026A4">
        <w:t xml:space="preserve">, puis sélectionner [Ajouter analyse fonction...] dans le menu contextuel. </w:t>
      </w:r>
    </w:p>
    <w:p w14:paraId="2825BC38" w14:textId="77777777" w:rsidR="009401CA" w:rsidRPr="009026A4" w:rsidRDefault="009401CA" w:rsidP="009401CA">
      <w:pPr>
        <w:jc w:val="both"/>
      </w:pPr>
    </w:p>
    <w:p w14:paraId="4AB27B1F" w14:textId="77777777" w:rsidR="009401CA" w:rsidRPr="009026A4" w:rsidRDefault="008F78E1" w:rsidP="009401CA">
      <w:pPr>
        <w:jc w:val="both"/>
      </w:pPr>
      <w:r w:rsidRPr="009026A4">
        <w:rPr>
          <w:noProof/>
          <w:lang w:val="en-CA" w:eastAsia="en-CA"/>
        </w:rPr>
        <w:drawing>
          <wp:anchor distT="0" distB="0" distL="114300" distR="114300" simplePos="0" relativeHeight="251664896" behindDoc="1" locked="0" layoutInCell="1" allowOverlap="1" wp14:anchorId="74E04A08" wp14:editId="7000D01B">
            <wp:simplePos x="0" y="0"/>
            <wp:positionH relativeFrom="column">
              <wp:posOffset>2564130</wp:posOffset>
            </wp:positionH>
            <wp:positionV relativeFrom="paragraph">
              <wp:posOffset>48260</wp:posOffset>
            </wp:positionV>
            <wp:extent cx="3807460" cy="2519045"/>
            <wp:effectExtent l="0" t="0" r="0" b="0"/>
            <wp:wrapTight wrapText="bothSides">
              <wp:wrapPolygon edited="0">
                <wp:start x="0" y="0"/>
                <wp:lineTo x="0" y="21399"/>
                <wp:lineTo x="21506" y="21399"/>
                <wp:lineTo x="21506" y="0"/>
                <wp:lineTo x="0" y="0"/>
              </wp:wrapPolygon>
            </wp:wrapTight>
            <wp:docPr id="481" name="Picture 481" descr="Analyse_fo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Analyse_fonction"/>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07460" cy="2519045"/>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analyse de fonction sert à exécuter des opérations logiques ou arithmétiques une ligne à la fois sur les variables de sortie de l</w:t>
      </w:r>
      <w:r w:rsidR="0098105F">
        <w:t>’</w:t>
      </w:r>
      <w:r w:rsidR="009401CA" w:rsidRPr="009026A4">
        <w:t>élément parent afin de créer de nouvelles variables.</w:t>
      </w:r>
    </w:p>
    <w:p w14:paraId="3C2A38BE" w14:textId="77777777" w:rsidR="009401CA" w:rsidRPr="009026A4" w:rsidRDefault="009401CA" w:rsidP="009401CA">
      <w:pPr>
        <w:jc w:val="both"/>
      </w:pPr>
    </w:p>
    <w:p w14:paraId="3ACF9AC1" w14:textId="77777777" w:rsidR="009401CA" w:rsidRPr="009026A4" w:rsidRDefault="009401CA" w:rsidP="009401CA">
      <w:pPr>
        <w:jc w:val="both"/>
      </w:pPr>
      <w:r w:rsidRPr="009026A4">
        <w:t xml:space="preserve">Champ </w:t>
      </w:r>
      <w:r w:rsidRPr="009026A4">
        <w:rPr>
          <w:b/>
        </w:rPr>
        <w:t>Nom</w:t>
      </w:r>
      <w:r w:rsidRPr="009026A4">
        <w:t> : Nom de l</w:t>
      </w:r>
      <w:r w:rsidR="0098105F">
        <w:t>’</w:t>
      </w:r>
      <w:r w:rsidRPr="009026A4">
        <w:t>analyse de fonction à définir (ce nom s</w:t>
      </w:r>
      <w:r w:rsidR="0098105F">
        <w:t>’</w:t>
      </w:r>
      <w:r w:rsidRPr="009026A4">
        <w:t xml:space="preserve">affichera dans </w:t>
      </w:r>
      <w:smartTag w:uri="urn:schemas-microsoft-com:office:smarttags" w:element="PersonName">
        <w:smartTagPr>
          <w:attr w:name="ProductID" w:val="La fen￪tre Projet"/>
        </w:smartTagPr>
        <w:r w:rsidRPr="009026A4">
          <w:t>la fenêtre Projet</w:t>
        </w:r>
      </w:smartTag>
      <w:r w:rsidRPr="009026A4">
        <w:t>).</w:t>
      </w:r>
    </w:p>
    <w:p w14:paraId="4970ADC3" w14:textId="77777777" w:rsidR="009401CA" w:rsidRPr="009026A4" w:rsidRDefault="009401CA" w:rsidP="009401CA">
      <w:pPr>
        <w:jc w:val="both"/>
      </w:pPr>
    </w:p>
    <w:p w14:paraId="02C6EEE8" w14:textId="77777777" w:rsidR="009401CA" w:rsidRPr="009026A4" w:rsidRDefault="009401CA" w:rsidP="009401CA">
      <w:pPr>
        <w:jc w:val="both"/>
      </w:pPr>
      <w:r w:rsidRPr="009026A4">
        <w:t xml:space="preserve">Champ </w:t>
      </w:r>
      <w:r w:rsidRPr="009026A4">
        <w:rPr>
          <w:b/>
        </w:rPr>
        <w:t>Description</w:t>
      </w:r>
      <w:r w:rsidRPr="009026A4">
        <w:t> : Description évocatrice qui vous permettra de vous rappeler l</w:t>
      </w:r>
      <w:r w:rsidR="0098105F">
        <w:t>’</w:t>
      </w:r>
      <w:r w:rsidRPr="009026A4">
        <w:t>objet de l</w:t>
      </w:r>
      <w:r w:rsidR="0098105F">
        <w:t>’</w:t>
      </w:r>
      <w:r w:rsidRPr="009026A4">
        <w:t>analyse de fonction.</w:t>
      </w:r>
    </w:p>
    <w:p w14:paraId="24C7DE53" w14:textId="77777777" w:rsidR="009401CA" w:rsidRPr="009026A4" w:rsidRDefault="009401CA" w:rsidP="009401CA">
      <w:pPr>
        <w:jc w:val="both"/>
      </w:pPr>
    </w:p>
    <w:p w14:paraId="22A8D7CB" w14:textId="77777777" w:rsidR="009401CA" w:rsidRPr="009026A4" w:rsidRDefault="009401CA" w:rsidP="009401CA">
      <w:pPr>
        <w:jc w:val="both"/>
      </w:pPr>
      <w:r w:rsidRPr="009026A4">
        <w:t xml:space="preserve">Champ </w:t>
      </w:r>
      <w:r w:rsidRPr="009026A4">
        <w:rPr>
          <w:b/>
        </w:rPr>
        <w:t>Variables disponibles</w:t>
      </w:r>
      <w:r w:rsidRPr="009026A4">
        <w:t> : Toutes les variables offertes aux fins de définition de l</w:t>
      </w:r>
      <w:r w:rsidR="0098105F">
        <w:t>’</w:t>
      </w:r>
      <w:r w:rsidRPr="009026A4">
        <w:t>analyse de fonction, c</w:t>
      </w:r>
      <w:r w:rsidR="0098105F">
        <w:t>’</w:t>
      </w:r>
      <w:r w:rsidRPr="009026A4">
        <w:t>est-à-dire les variables de sortie de l</w:t>
      </w:r>
      <w:r w:rsidR="0098105F">
        <w:t>’</w:t>
      </w:r>
      <w:r w:rsidRPr="009026A4">
        <w:t>élément parent. Ces variables sont utilisées dans la formulation des équations qui servent à définir les variables de sortie de l</w:t>
      </w:r>
      <w:r w:rsidR="0098105F">
        <w:t>’</w:t>
      </w:r>
      <w:r w:rsidRPr="009026A4">
        <w:t>analyse de fonction.</w:t>
      </w:r>
    </w:p>
    <w:p w14:paraId="426B55B8" w14:textId="77777777" w:rsidR="009401CA" w:rsidRPr="009026A4" w:rsidRDefault="009401CA" w:rsidP="009401CA">
      <w:pPr>
        <w:jc w:val="both"/>
      </w:pPr>
    </w:p>
    <w:p w14:paraId="2AC45EEB" w14:textId="77777777" w:rsidR="009401CA" w:rsidRPr="009026A4" w:rsidRDefault="009401CA" w:rsidP="009401CA">
      <w:pPr>
        <w:jc w:val="both"/>
      </w:pPr>
      <w:r w:rsidRPr="009026A4">
        <w:t xml:space="preserve">Champ </w:t>
      </w:r>
      <w:r w:rsidRPr="009026A4">
        <w:rPr>
          <w:b/>
        </w:rPr>
        <w:t>Équation (une équation par variable de sorties)</w:t>
      </w:r>
      <w:r w:rsidRPr="009026A4">
        <w:t> : Section servant à créer une nouvelle variable (</w:t>
      </w:r>
      <w:r w:rsidR="008F78E1" w:rsidRPr="009026A4">
        <w:rPr>
          <w:noProof/>
          <w:lang w:val="en-CA" w:eastAsia="en-CA"/>
        </w:rPr>
        <w:drawing>
          <wp:inline distT="0" distB="0" distL="0" distR="0" wp14:anchorId="1B51074E" wp14:editId="0E91EFF0">
            <wp:extent cx="163830" cy="136525"/>
            <wp:effectExtent l="0" t="0" r="0" b="0"/>
            <wp:docPr id="202" name="Picture 202" descr="Modèles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Modèles_New"/>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et à </w:t>
      </w:r>
      <w:smartTag w:uri="urn:schemas-microsoft-com:office:smarttags" w:element="PersonName">
        <w:smartTagPr>
          <w:attr w:name="ProductID" w:val="la d￩finir. Entrez"/>
        </w:smartTagPr>
        <w:r w:rsidRPr="009026A4">
          <w:t>la définir. Entrez</w:t>
        </w:r>
      </w:smartTag>
      <w:r w:rsidRPr="009026A4">
        <w:t xml:space="preserve"> le nom de la nouvelle variable dans le volet gauche, qui contient toutes les variables de sortie de l</w:t>
      </w:r>
      <w:r w:rsidR="0098105F">
        <w:t>’</w:t>
      </w:r>
      <w:r w:rsidRPr="009026A4">
        <w:t>analyse de fonction définies par l</w:t>
      </w:r>
      <w:r w:rsidR="0098105F">
        <w:t>’</w:t>
      </w:r>
      <w:r w:rsidRPr="009026A4">
        <w:t>utilisateur. Dans la partie supérieure du volet gauche, on retrouve les boutons suivants :</w:t>
      </w:r>
    </w:p>
    <w:p w14:paraId="4A7A2680" w14:textId="77777777" w:rsidR="009401CA" w:rsidRPr="009026A4" w:rsidRDefault="009401CA" w:rsidP="009401CA">
      <w:pPr>
        <w:jc w:val="both"/>
      </w:pPr>
    </w:p>
    <w:p w14:paraId="4B23E121" w14:textId="77777777" w:rsidR="009401CA" w:rsidRPr="009026A4" w:rsidRDefault="008F78E1" w:rsidP="009401CA">
      <w:pPr>
        <w:jc w:val="both"/>
      </w:pPr>
      <w:r w:rsidRPr="009026A4">
        <w:rPr>
          <w:noProof/>
          <w:lang w:val="en-CA" w:eastAsia="en-CA"/>
        </w:rPr>
        <w:drawing>
          <wp:inline distT="0" distB="0" distL="0" distR="0" wp14:anchorId="0FAE914C" wp14:editId="3708D28C">
            <wp:extent cx="163830" cy="136525"/>
            <wp:effectExtent l="0" t="0" r="0" b="0"/>
            <wp:docPr id="203" name="Picture 203" descr="Modèles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Modèles_New"/>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Nouveau : Sert à ajouter une nouvelle variable de sortie.</w:t>
      </w:r>
    </w:p>
    <w:p w14:paraId="3A8086A8" w14:textId="77777777" w:rsidR="009401CA" w:rsidRPr="009026A4" w:rsidRDefault="009401CA" w:rsidP="009401CA">
      <w:pPr>
        <w:jc w:val="both"/>
      </w:pPr>
    </w:p>
    <w:p w14:paraId="6FBAA26F" w14:textId="77777777" w:rsidR="009401CA" w:rsidRPr="009026A4" w:rsidRDefault="008F78E1" w:rsidP="009401CA">
      <w:pPr>
        <w:jc w:val="both"/>
      </w:pPr>
      <w:r w:rsidRPr="009026A4">
        <w:rPr>
          <w:noProof/>
          <w:lang w:val="en-CA" w:eastAsia="en-CA"/>
        </w:rPr>
        <w:drawing>
          <wp:inline distT="0" distB="0" distL="0" distR="0" wp14:anchorId="688218B4" wp14:editId="61FA950B">
            <wp:extent cx="163830" cy="136525"/>
            <wp:effectExtent l="0" t="0" r="0" b="0"/>
            <wp:docPr id="204" name="Picture 204" descr="Modèles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Modèles_Delet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Supprimer : Sert à supprimer la variable de sortie sélectionnée.</w:t>
      </w:r>
    </w:p>
    <w:p w14:paraId="65F6807F" w14:textId="77777777" w:rsidR="009401CA" w:rsidRPr="009026A4" w:rsidRDefault="009401CA" w:rsidP="009401CA">
      <w:pPr>
        <w:jc w:val="both"/>
      </w:pPr>
    </w:p>
    <w:p w14:paraId="3CAC71DC" w14:textId="77777777" w:rsidR="009401CA" w:rsidRPr="009026A4" w:rsidRDefault="008F78E1" w:rsidP="009401CA">
      <w:pPr>
        <w:jc w:val="both"/>
      </w:pPr>
      <w:r w:rsidRPr="009026A4">
        <w:rPr>
          <w:noProof/>
          <w:lang w:val="en-CA" w:eastAsia="en-CA"/>
        </w:rPr>
        <w:drawing>
          <wp:inline distT="0" distB="0" distL="0" distR="0" wp14:anchorId="6534B729" wp14:editId="32639CE0">
            <wp:extent cx="163830" cy="136525"/>
            <wp:effectExtent l="0" t="0" r="0" b="0"/>
            <wp:docPr id="205" name="Picture 205" descr="Modèles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dèles_u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Déplacer l</w:t>
      </w:r>
      <w:r w:rsidR="0098105F">
        <w:t>’</w:t>
      </w:r>
      <w:r w:rsidR="009401CA" w:rsidRPr="009026A4">
        <w:t>élément vers le haut : Sert à déplacer la variable de sortie sélectionnée vers le haut de la liste.</w:t>
      </w:r>
    </w:p>
    <w:p w14:paraId="3E98EA13" w14:textId="77777777" w:rsidR="009401CA" w:rsidRPr="009026A4" w:rsidRDefault="009401CA" w:rsidP="009401CA">
      <w:pPr>
        <w:jc w:val="both"/>
      </w:pPr>
    </w:p>
    <w:p w14:paraId="0B58BCFD" w14:textId="77777777" w:rsidR="009401CA" w:rsidRPr="009026A4" w:rsidRDefault="008F78E1" w:rsidP="009401CA">
      <w:pPr>
        <w:jc w:val="both"/>
      </w:pPr>
      <w:r w:rsidRPr="009026A4">
        <w:rPr>
          <w:noProof/>
          <w:lang w:val="en-CA" w:eastAsia="en-CA"/>
        </w:rPr>
        <w:drawing>
          <wp:inline distT="0" distB="0" distL="0" distR="0" wp14:anchorId="32861651" wp14:editId="5D12EC34">
            <wp:extent cx="163830" cy="136525"/>
            <wp:effectExtent l="0" t="0" r="0" b="0"/>
            <wp:docPr id="206" name="Picture 206" descr="Modèles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Modèles_down"/>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Déplacer l</w:t>
      </w:r>
      <w:r w:rsidR="0098105F">
        <w:t>’</w:t>
      </w:r>
      <w:r w:rsidR="009401CA" w:rsidRPr="009026A4">
        <w:t>élément vers le bas : Sert à déplacer la variable de sortie sélectionnée vers le bas de la liste.</w:t>
      </w:r>
    </w:p>
    <w:p w14:paraId="6656E078" w14:textId="77777777" w:rsidR="009401CA" w:rsidRPr="009026A4" w:rsidRDefault="009401CA" w:rsidP="009401CA">
      <w:pPr>
        <w:jc w:val="both"/>
      </w:pPr>
    </w:p>
    <w:p w14:paraId="2DEE3C07" w14:textId="77777777" w:rsidR="009401CA" w:rsidRPr="009026A4" w:rsidRDefault="009401CA" w:rsidP="009401CA">
      <w:pPr>
        <w:jc w:val="both"/>
      </w:pPr>
      <w:r w:rsidRPr="009026A4">
        <w:t>Le volet droit renferme les propriétés (définition) de la variable de sortie sélectionnée. Ce volet contient les champs suivants :</w:t>
      </w:r>
    </w:p>
    <w:p w14:paraId="2781A99E" w14:textId="77777777" w:rsidR="009401CA" w:rsidRPr="009026A4" w:rsidRDefault="009401CA" w:rsidP="009401CA">
      <w:pPr>
        <w:jc w:val="both"/>
      </w:pPr>
    </w:p>
    <w:p w14:paraId="3454DA68" w14:textId="77777777" w:rsidR="009401CA" w:rsidRPr="009026A4" w:rsidRDefault="009401CA" w:rsidP="009401CA">
      <w:pPr>
        <w:jc w:val="both"/>
      </w:pPr>
      <w:r w:rsidRPr="009026A4">
        <w:t xml:space="preserve">Champ </w:t>
      </w:r>
      <w:r w:rsidRPr="009026A4">
        <w:rPr>
          <w:b/>
        </w:rPr>
        <w:t>Nom</w:t>
      </w:r>
      <w:r w:rsidRPr="009026A4">
        <w:t> : Nom interne de la variable, qui ne doit contenir aucune espace ni caractère spécial (+, -, *, /, etc.). Il s</w:t>
      </w:r>
      <w:r w:rsidR="0098105F">
        <w:t>’</w:t>
      </w:r>
      <w:r w:rsidRPr="009026A4">
        <w:t>agit du nom qu</w:t>
      </w:r>
      <w:r w:rsidR="0098105F">
        <w:t>’</w:t>
      </w:r>
      <w:r w:rsidRPr="009026A4">
        <w:t xml:space="preserve">utilisera BioSIM pour désigner cette nouvelle variable. Le nom figurant dans le champ </w:t>
      </w:r>
      <w:r w:rsidRPr="009026A4">
        <w:rPr>
          <w:b/>
        </w:rPr>
        <w:t>Nom</w:t>
      </w:r>
      <w:r w:rsidRPr="009026A4">
        <w:t xml:space="preserve"> correspond au nom donné à la variable dans le volet gauche. Vous devez le modifier dans ce volet, et non dans le volet droit (double-cliquez sur le nom ou appuyez sur la touche F2). </w:t>
      </w:r>
    </w:p>
    <w:p w14:paraId="364B909D" w14:textId="77777777" w:rsidR="009401CA" w:rsidRPr="009026A4" w:rsidRDefault="009401CA" w:rsidP="009401CA">
      <w:pPr>
        <w:jc w:val="both"/>
      </w:pPr>
    </w:p>
    <w:p w14:paraId="0BF79FCB" w14:textId="77777777" w:rsidR="009401CA" w:rsidRPr="009026A4" w:rsidRDefault="009401CA" w:rsidP="009401CA">
      <w:pPr>
        <w:jc w:val="both"/>
      </w:pPr>
      <w:r w:rsidRPr="009026A4">
        <w:t xml:space="preserve">Champ </w:t>
      </w:r>
      <w:r w:rsidRPr="009026A4">
        <w:rPr>
          <w:b/>
        </w:rPr>
        <w:t>Titre</w:t>
      </w:r>
      <w:r w:rsidRPr="009026A4">
        <w:t> : Texte qui s</w:t>
      </w:r>
      <w:r w:rsidR="0098105F">
        <w:t>’</w:t>
      </w:r>
      <w:r w:rsidRPr="009026A4">
        <w:t>affichera dans l</w:t>
      </w:r>
      <w:r w:rsidR="0098105F">
        <w:t>’</w:t>
      </w:r>
      <w:r w:rsidRPr="009026A4">
        <w:t>en-tête de la colonne de résultats, soit dans l</w:t>
      </w:r>
      <w:r w:rsidR="0098105F">
        <w:t>’</w:t>
      </w:r>
      <w:r w:rsidRPr="009026A4">
        <w:t xml:space="preserve">onglet </w:t>
      </w:r>
      <w:r w:rsidRPr="009026A4">
        <w:rPr>
          <w:i/>
        </w:rPr>
        <w:t>Données</w:t>
      </w:r>
      <w:r w:rsidRPr="009026A4">
        <w:t xml:space="preserve"> de la fenêtre principale où les résultats peuvent être consultés, soit dans les fichiers d</w:t>
      </w:r>
      <w:r w:rsidR="0098105F">
        <w:t>’</w:t>
      </w:r>
      <w:r w:rsidRPr="009026A4">
        <w:t xml:space="preserve">exportation (texte ou feuille de calcul) où les résultats sont exportés au moyen du bouton Exporter </w:t>
      </w:r>
      <w:r w:rsidR="008F78E1" w:rsidRPr="009026A4">
        <w:rPr>
          <w:noProof/>
          <w:lang w:val="en-CA" w:eastAsia="en-CA"/>
        </w:rPr>
        <w:drawing>
          <wp:inline distT="0" distB="0" distL="0" distR="0" wp14:anchorId="39FC6B5F" wp14:editId="0653C134">
            <wp:extent cx="132258" cy="136525"/>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xporter"/>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Pr="009026A4">
        <w:t xml:space="preserve"> ou Vers chiffrier </w:t>
      </w:r>
      <w:r w:rsidR="008F78E1" w:rsidRPr="009026A4">
        <w:rPr>
          <w:noProof/>
          <w:lang w:val="en-CA" w:eastAsia="en-CA"/>
        </w:rPr>
        <w:drawing>
          <wp:inline distT="0" distB="0" distL="0" distR="0" wp14:anchorId="2DFA4B2C" wp14:editId="3336D413">
            <wp:extent cx="144555" cy="136525"/>
            <wp:effectExtent l="0" t="0" r="825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Vers_chiffrier_"/>
                    <pic:cNvPicPr>
                      <a:picLocks noChangeAspect="1" noChangeArrowheads="1"/>
                    </pic:cNvPicPr>
                  </pic:nvPicPr>
                  <pic:blipFill>
                    <a:blip r:embed="rId173" cstate="print">
                      <a:extLst>
                        <a:ext uri="{28A0092B-C50C-407E-A947-70E740481C1C}">
                          <a14:useLocalDpi xmlns:a14="http://schemas.microsoft.com/office/drawing/2010/main" val="0"/>
                        </a:ext>
                      </a:extLst>
                    </a:blip>
                    <a:stretch>
                      <a:fillRect/>
                    </a:stretch>
                  </pic:blipFill>
                  <pic:spPr bwMode="auto">
                    <a:xfrm>
                      <a:off x="0" y="0"/>
                      <a:ext cx="144555" cy="136525"/>
                    </a:xfrm>
                    <a:prstGeom prst="rect">
                      <a:avLst/>
                    </a:prstGeom>
                    <a:noFill/>
                    <a:ln>
                      <a:noFill/>
                    </a:ln>
                  </pic:spPr>
                </pic:pic>
              </a:graphicData>
            </a:graphic>
          </wp:inline>
        </w:drawing>
      </w:r>
      <w:r w:rsidRPr="009026A4">
        <w:t xml:space="preserve"> de </w:t>
      </w:r>
      <w:smartTag w:uri="urn:schemas-microsoft-com:office:smarttags" w:element="PersonName">
        <w:smartTagPr>
          <w:attr w:name="ProductID" w:val="la fen￪tre Export."/>
        </w:smartTagPr>
        <w:r w:rsidRPr="009026A4">
          <w:t>la fenêtre Export.</w:t>
        </w:r>
      </w:smartTag>
    </w:p>
    <w:p w14:paraId="35B9F089" w14:textId="77777777" w:rsidR="009401CA" w:rsidRPr="009026A4" w:rsidRDefault="009401CA" w:rsidP="009401CA">
      <w:pPr>
        <w:jc w:val="both"/>
      </w:pPr>
    </w:p>
    <w:p w14:paraId="394D7DAE" w14:textId="5F8BE651" w:rsidR="009401CA" w:rsidRPr="009026A4" w:rsidRDefault="00665779" w:rsidP="009401CA">
      <w:pPr>
        <w:jc w:val="both"/>
      </w:pPr>
      <w:r w:rsidRPr="009026A4">
        <w:rPr>
          <w:noProof/>
          <w:lang w:val="en-CA" w:eastAsia="en-CA"/>
        </w:rPr>
        <w:drawing>
          <wp:anchor distT="0" distB="0" distL="114300" distR="114300" simplePos="0" relativeHeight="251665920" behindDoc="1" locked="0" layoutInCell="1" allowOverlap="1" wp14:anchorId="2C61FAC4" wp14:editId="46298917">
            <wp:simplePos x="0" y="0"/>
            <wp:positionH relativeFrom="column">
              <wp:posOffset>4076700</wp:posOffset>
            </wp:positionH>
            <wp:positionV relativeFrom="paragraph">
              <wp:posOffset>79641</wp:posOffset>
            </wp:positionV>
            <wp:extent cx="2452370" cy="2161540"/>
            <wp:effectExtent l="0" t="0" r="0" b="0"/>
            <wp:wrapTight wrapText="bothSides">
              <wp:wrapPolygon edited="0">
                <wp:start x="0" y="0"/>
                <wp:lineTo x="0" y="21321"/>
                <wp:lineTo x="21477" y="21321"/>
                <wp:lineTo x="21477" y="0"/>
                <wp:lineTo x="0" y="0"/>
              </wp:wrapPolygon>
            </wp:wrapTight>
            <wp:docPr id="482" name="Picture 482" descr="Opérateurs_fonctions_et_cons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Opérateurs_fonctions_et_constantes"/>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452370" cy="216154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 xml:space="preserve">Champ </w:t>
      </w:r>
      <w:r w:rsidR="009401CA" w:rsidRPr="009026A4">
        <w:rPr>
          <w:b/>
        </w:rPr>
        <w:t>Précision :</w:t>
      </w:r>
      <w:r w:rsidR="009401CA" w:rsidRPr="009026A4">
        <w:t xml:space="preserve"> Nombre de décimales utilisées pour afficher ou exporter les résultats. </w:t>
      </w:r>
    </w:p>
    <w:p w14:paraId="6CDB41BE" w14:textId="3FC8BB7A" w:rsidR="009401CA" w:rsidRPr="009026A4" w:rsidRDefault="009401CA" w:rsidP="009401CA">
      <w:pPr>
        <w:jc w:val="both"/>
      </w:pPr>
    </w:p>
    <w:p w14:paraId="32760571" w14:textId="247996A8" w:rsidR="009401CA" w:rsidRPr="009026A4" w:rsidRDefault="00665779" w:rsidP="009401CA">
      <w:pPr>
        <w:jc w:val="both"/>
      </w:pPr>
      <w:r w:rsidRPr="009026A4">
        <w:rPr>
          <w:noProof/>
          <w:lang w:val="en-CA" w:eastAsia="en-CA"/>
        </w:rPr>
        <w:drawing>
          <wp:anchor distT="0" distB="0" distL="114300" distR="114300" simplePos="0" relativeHeight="251692544" behindDoc="1" locked="0" layoutInCell="1" allowOverlap="1" wp14:anchorId="6357FAFB" wp14:editId="5FD0436F">
            <wp:simplePos x="0" y="0"/>
            <wp:positionH relativeFrom="column">
              <wp:posOffset>4027170</wp:posOffset>
            </wp:positionH>
            <wp:positionV relativeFrom="paragraph">
              <wp:posOffset>1806660</wp:posOffset>
            </wp:positionV>
            <wp:extent cx="2502535" cy="1727200"/>
            <wp:effectExtent l="0" t="0" r="0" b="6350"/>
            <wp:wrapTight wrapText="bothSides">
              <wp:wrapPolygon edited="0">
                <wp:start x="0" y="0"/>
                <wp:lineTo x="0" y="21441"/>
                <wp:lineTo x="21375" y="21441"/>
                <wp:lineTo x="21375" y="0"/>
                <wp:lineTo x="0" y="0"/>
              </wp:wrapPolygon>
            </wp:wrapTight>
            <wp:docPr id="483" name="Picture 483" descr="Test_de_fo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Test_de_fonctio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02535" cy="1727200"/>
                    </a:xfrm>
                    <a:prstGeom prst="rect">
                      <a:avLst/>
                    </a:prstGeom>
                    <a:noFill/>
                  </pic:spPr>
                </pic:pic>
              </a:graphicData>
            </a:graphic>
            <wp14:sizeRelH relativeFrom="margin">
              <wp14:pctWidth>0</wp14:pctWidth>
            </wp14:sizeRelH>
            <wp14:sizeRelV relativeFrom="margin">
              <wp14:pctHeight>0</wp14:pctHeight>
            </wp14:sizeRelV>
          </wp:anchor>
        </w:drawing>
      </w:r>
      <w:r w:rsidR="009401CA" w:rsidRPr="009026A4">
        <w:t xml:space="preserve">Champ </w:t>
      </w:r>
      <w:r w:rsidR="009401CA" w:rsidRPr="009026A4">
        <w:rPr>
          <w:b/>
        </w:rPr>
        <w:t>Équation </w:t>
      </w:r>
      <w:r w:rsidR="009401CA" w:rsidRPr="009026A4">
        <w:t>: Définition de la variable de sortie (équation). Chaque nouvelle variable est définie par une équation au moyen d</w:t>
      </w:r>
      <w:r w:rsidR="0098105F">
        <w:t>’</w:t>
      </w:r>
      <w:r w:rsidR="009401CA" w:rsidRPr="009026A4">
        <w:t>une combinaison d</w:t>
      </w:r>
      <w:r w:rsidR="0098105F">
        <w:t>’</w:t>
      </w:r>
      <w:r w:rsidR="009401CA" w:rsidRPr="009026A4">
        <w:t>opérateurs, de fonctions, de constantes et de variables d</w:t>
      </w:r>
      <w:r w:rsidR="0098105F">
        <w:t>’</w:t>
      </w:r>
      <w:r w:rsidR="009401CA" w:rsidRPr="009026A4">
        <w:t xml:space="preserve">entrée (énumérés dans la liste des </w:t>
      </w:r>
      <w:r w:rsidR="009401CA" w:rsidRPr="009026A4">
        <w:rPr>
          <w:b/>
        </w:rPr>
        <w:t>variables disponibles</w:t>
      </w:r>
      <w:r w:rsidR="009401CA" w:rsidRPr="009026A4">
        <w:t>). Le nom d</w:t>
      </w:r>
      <w:r w:rsidR="0098105F">
        <w:t>’</w:t>
      </w:r>
      <w:r w:rsidR="009401CA" w:rsidRPr="009026A4">
        <w:t>une nouvelle variable ne peut être utilisé dans l</w:t>
      </w:r>
      <w:r w:rsidR="0098105F">
        <w:t>’</w:t>
      </w:r>
      <w:r w:rsidR="009401CA" w:rsidRPr="009026A4">
        <w:t>équation qui sert à définir une deuxième nouvelle variable (il faut plutôt créer une analyse de fonction qui sera l</w:t>
      </w:r>
      <w:r w:rsidR="0098105F">
        <w:t>’</w:t>
      </w:r>
      <w:r w:rsidR="009401CA" w:rsidRPr="009026A4">
        <w:t>enfant d</w:t>
      </w:r>
      <w:r w:rsidR="0098105F">
        <w:t>’</w:t>
      </w:r>
      <w:r w:rsidR="009401CA" w:rsidRPr="009026A4">
        <w:t xml:space="preserve">une autre analyse de fonction). Entrez chaque équation dans </w:t>
      </w:r>
      <w:smartTag w:uri="urn:schemas-microsoft-com:office:smarttags" w:element="PersonName">
        <w:smartTagPr>
          <w:attr w:name="ProductID" w:val="la colonne Valeur"/>
        </w:smartTagPr>
        <w:r w:rsidR="009401CA" w:rsidRPr="009026A4">
          <w:t>la colonne Valeur</w:t>
        </w:r>
      </w:smartTag>
      <w:r w:rsidR="009401CA" w:rsidRPr="009026A4">
        <w:t xml:space="preserve"> à côté du champ Équation de la nouvelle variable (colonne Propriété), dans le volet droit. Pour obtenir une liste complète des opérateurs, des fonctions et des constantes applicables aux équations, cliquez sur le bouton </w:t>
      </w:r>
      <w:r w:rsidR="008F78E1" w:rsidRPr="009026A4">
        <w:rPr>
          <w:noProof/>
          <w:lang w:val="en-CA" w:eastAsia="en-CA"/>
        </w:rPr>
        <w:drawing>
          <wp:inline distT="0" distB="0" distL="0" distR="0" wp14:anchorId="6EBCE04F" wp14:editId="5EF626B7">
            <wp:extent cx="484505" cy="136525"/>
            <wp:effectExtent l="0" t="0" r="0" b="0"/>
            <wp:docPr id="209" name="Picture 209" descr="A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Aid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4505" cy="136525"/>
                    </a:xfrm>
                    <a:prstGeom prst="rect">
                      <a:avLst/>
                    </a:prstGeom>
                    <a:noFill/>
                    <a:ln>
                      <a:noFill/>
                    </a:ln>
                  </pic:spPr>
                </pic:pic>
              </a:graphicData>
            </a:graphic>
          </wp:inline>
        </w:drawing>
      </w:r>
      <w:r w:rsidR="009401CA" w:rsidRPr="009026A4">
        <w:t xml:space="preserve">. </w:t>
      </w:r>
    </w:p>
    <w:p w14:paraId="74BB9DC8" w14:textId="750221C2" w:rsidR="009401CA" w:rsidRPr="009026A4" w:rsidRDefault="009401CA" w:rsidP="009401CA">
      <w:pPr>
        <w:jc w:val="both"/>
      </w:pPr>
    </w:p>
    <w:p w14:paraId="5CA10AC6" w14:textId="5B7FC9E4" w:rsidR="009401CA" w:rsidRPr="009026A4" w:rsidRDefault="009401CA" w:rsidP="009401CA">
      <w:pPr>
        <w:jc w:val="both"/>
      </w:pPr>
      <w:r w:rsidRPr="009026A4">
        <w:t>Le bouton</w:t>
      </w:r>
      <w:r w:rsidRPr="009026A4">
        <w:rPr>
          <w:b/>
        </w:rPr>
        <w:t xml:space="preserve"> </w:t>
      </w:r>
      <w:r w:rsidR="008F78E1" w:rsidRPr="009026A4">
        <w:rPr>
          <w:noProof/>
          <w:lang w:val="en-CA" w:eastAsia="en-CA"/>
        </w:rPr>
        <w:drawing>
          <wp:inline distT="0" distB="0" distL="0" distR="0" wp14:anchorId="2438299A" wp14:editId="19A0BABC">
            <wp:extent cx="484505" cy="136525"/>
            <wp:effectExtent l="0" t="0" r="0" b="0"/>
            <wp:docPr id="210" name="Picture 210" descr="A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Aid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4505" cy="136525"/>
                    </a:xfrm>
                    <a:prstGeom prst="rect">
                      <a:avLst/>
                    </a:prstGeom>
                    <a:noFill/>
                    <a:ln>
                      <a:noFill/>
                    </a:ln>
                  </pic:spPr>
                </pic:pic>
              </a:graphicData>
            </a:graphic>
          </wp:inline>
        </w:drawing>
      </w:r>
      <w:r w:rsidRPr="009026A4">
        <w:rPr>
          <w:b/>
        </w:rPr>
        <w:t xml:space="preserve"> </w:t>
      </w:r>
      <w:r w:rsidRPr="009026A4">
        <w:t>sert à ouvrir l</w:t>
      </w:r>
      <w:r w:rsidR="0098105F">
        <w:t>’</w:t>
      </w:r>
      <w:r w:rsidRPr="009026A4">
        <w:t>index Opérateurs, fonctions et constantes, qui contient tous les opérateurs, toutes les fonctions et toutes les constantes reconnus par BioSIM.</w:t>
      </w:r>
    </w:p>
    <w:p w14:paraId="2927375B" w14:textId="0DF4BDD1" w:rsidR="009401CA" w:rsidRPr="009026A4" w:rsidRDefault="009401CA" w:rsidP="009401CA">
      <w:pPr>
        <w:jc w:val="both"/>
      </w:pPr>
    </w:p>
    <w:p w14:paraId="60836756" w14:textId="1051CE83"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servant à repérer chacun des éléments d</w:t>
      </w:r>
      <w:r w:rsidR="0098105F">
        <w:t>’</w:t>
      </w:r>
      <w:r w:rsidRPr="009026A4">
        <w:t>un projet.</w:t>
      </w:r>
    </w:p>
    <w:p w14:paraId="2C2040CF" w14:textId="76F8AE6E" w:rsidR="009401CA" w:rsidRPr="009026A4" w:rsidRDefault="009401CA" w:rsidP="009401CA">
      <w:pPr>
        <w:jc w:val="both"/>
      </w:pPr>
    </w:p>
    <w:p w14:paraId="6C63149F" w14:textId="7A11ACD7" w:rsidR="009401CA" w:rsidRPr="009026A4" w:rsidRDefault="009401CA" w:rsidP="009401CA">
      <w:pPr>
        <w:jc w:val="both"/>
      </w:pPr>
      <w:r w:rsidRPr="009026A4">
        <w:t xml:space="preserve">Le bouton </w:t>
      </w:r>
      <w:r w:rsidR="008F78E1" w:rsidRPr="009026A4">
        <w:rPr>
          <w:noProof/>
          <w:lang w:val="en-CA" w:eastAsia="en-CA"/>
        </w:rPr>
        <w:drawing>
          <wp:inline distT="0" distB="0" distL="0" distR="0" wp14:anchorId="7FF8D06F" wp14:editId="0761365A">
            <wp:extent cx="914400" cy="136525"/>
            <wp:effectExtent l="0" t="0" r="0" b="0"/>
            <wp:docPr id="211" name="Picture 211" descr="Tester_fonction_(Analyse_fo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Tester_fonction_(Analyse_fonction)"/>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14400" cy="136525"/>
                    </a:xfrm>
                    <a:prstGeom prst="rect">
                      <a:avLst/>
                    </a:prstGeom>
                    <a:noFill/>
                    <a:ln>
                      <a:noFill/>
                    </a:ln>
                  </pic:spPr>
                </pic:pic>
              </a:graphicData>
            </a:graphic>
          </wp:inline>
        </w:drawing>
      </w:r>
      <w:r w:rsidRPr="009026A4">
        <w:t xml:space="preserve"> ouvre la boîte de dialogue Test de fonction. Cette boîte permet d</w:t>
      </w:r>
      <w:r w:rsidR="0098105F">
        <w:t>’</w:t>
      </w:r>
      <w:r w:rsidRPr="009026A4">
        <w:t>évaluer la syntaxe de l</w:t>
      </w:r>
      <w:r w:rsidR="0098105F">
        <w:t>’</w:t>
      </w:r>
      <w:r w:rsidRPr="009026A4">
        <w:t xml:space="preserve">équation de chaque nouvelle variable en utilisant les nombres entrés dans </w:t>
      </w:r>
      <w:smartTag w:uri="urn:schemas-microsoft-com:office:smarttags" w:element="PersonName">
        <w:smartTagPr>
          <w:attr w:name="ProductID" w:val="la colonne Valeur"/>
        </w:smartTagPr>
        <w:r w:rsidRPr="009026A4">
          <w:t>la colonne Valeur</w:t>
        </w:r>
      </w:smartTag>
      <w:r w:rsidRPr="009026A4">
        <w:t xml:space="preserve"> du volet gauche et en cliquant sur le bouton </w:t>
      </w:r>
      <w:r w:rsidR="008F78E1" w:rsidRPr="009026A4">
        <w:rPr>
          <w:noProof/>
          <w:lang w:val="en-CA" w:eastAsia="en-CA"/>
        </w:rPr>
        <w:drawing>
          <wp:inline distT="0" distB="0" distL="0" distR="0" wp14:anchorId="376ED045" wp14:editId="3138BC09">
            <wp:extent cx="484505" cy="136525"/>
            <wp:effectExtent l="0" t="0" r="0" b="0"/>
            <wp:docPr id="212" name="Picture 212" descr="Évaluer_bou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Évaluer_bouton"/>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4505" cy="136525"/>
                    </a:xfrm>
                    <a:prstGeom prst="rect">
                      <a:avLst/>
                    </a:prstGeom>
                    <a:noFill/>
                    <a:ln>
                      <a:noFill/>
                    </a:ln>
                  </pic:spPr>
                </pic:pic>
              </a:graphicData>
            </a:graphic>
          </wp:inline>
        </w:drawing>
      </w:r>
      <w:r w:rsidRPr="009026A4">
        <w:t xml:space="preserve">. </w:t>
      </w:r>
    </w:p>
    <w:p w14:paraId="301B0648" w14:textId="4386C67E" w:rsidR="009401CA" w:rsidRPr="009026A4" w:rsidRDefault="009401CA" w:rsidP="009401CA">
      <w:pPr>
        <w:jc w:val="both"/>
      </w:pPr>
    </w:p>
    <w:p w14:paraId="17CCCF00" w14:textId="77777777"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servant à repérer chacun des éléments d</w:t>
      </w:r>
      <w:r w:rsidR="0098105F">
        <w:t>’</w:t>
      </w:r>
      <w:r w:rsidRPr="009026A4">
        <w:t>un projet.</w:t>
      </w:r>
    </w:p>
    <w:p w14:paraId="272DFA7C" w14:textId="73E9DBEF" w:rsidR="009401CA" w:rsidRDefault="009401CA" w:rsidP="009401CA">
      <w:pPr>
        <w:jc w:val="both"/>
      </w:pPr>
    </w:p>
    <w:p w14:paraId="6DA74A5F" w14:textId="77777777" w:rsidR="006D374C" w:rsidRPr="009026A4" w:rsidRDefault="006D374C" w:rsidP="009401CA">
      <w:pPr>
        <w:jc w:val="both"/>
      </w:pPr>
    </w:p>
    <w:p w14:paraId="29EF2577" w14:textId="77777777" w:rsidR="009401CA" w:rsidRPr="009026A4" w:rsidRDefault="009401CA" w:rsidP="009401CA">
      <w:pPr>
        <w:jc w:val="both"/>
      </w:pPr>
    </w:p>
    <w:p w14:paraId="567D0578" w14:textId="06AF1803" w:rsidR="009401CA" w:rsidRPr="009026A4" w:rsidRDefault="009401CA" w:rsidP="00EF059B">
      <w:pPr>
        <w:pStyle w:val="Titre2"/>
      </w:pPr>
      <w:bookmarkStart w:id="187" w:name="_Toc348100162"/>
      <w:bookmarkStart w:id="188" w:name="_Toc503271223"/>
      <w:r w:rsidRPr="009026A4">
        <w:t>Analyse d</w:t>
      </w:r>
      <w:r w:rsidR="0098105F">
        <w:t>’</w:t>
      </w:r>
      <w:r w:rsidRPr="009026A4">
        <w:t>intrants</w:t>
      </w:r>
      <w:bookmarkEnd w:id="187"/>
      <w:r w:rsidR="00175DFB">
        <w:t xml:space="preserve"> météo</w:t>
      </w:r>
      <w:bookmarkEnd w:id="188"/>
    </w:p>
    <w:p w14:paraId="1547B220" w14:textId="77777777" w:rsidR="009401CA" w:rsidRPr="009026A4" w:rsidRDefault="009401CA" w:rsidP="009401CA"/>
    <w:p w14:paraId="7A892DD1" w14:textId="5ACE6BF9" w:rsidR="009401CA" w:rsidRPr="009026A4" w:rsidRDefault="00665779" w:rsidP="009401CA">
      <w:pPr>
        <w:jc w:val="both"/>
      </w:pPr>
      <w:r w:rsidRPr="009026A4">
        <w:rPr>
          <w:noProof/>
          <w:lang w:val="en-CA" w:eastAsia="en-CA"/>
        </w:rPr>
        <w:lastRenderedPageBreak/>
        <w:drawing>
          <wp:anchor distT="0" distB="0" distL="114300" distR="114300" simplePos="0" relativeHeight="251667968" behindDoc="1" locked="0" layoutInCell="1" allowOverlap="1" wp14:anchorId="2BD5E2F4" wp14:editId="6B159821">
            <wp:simplePos x="0" y="0"/>
            <wp:positionH relativeFrom="column">
              <wp:posOffset>3708400</wp:posOffset>
            </wp:positionH>
            <wp:positionV relativeFrom="paragraph">
              <wp:posOffset>628015</wp:posOffset>
            </wp:positionV>
            <wp:extent cx="2584450" cy="1577340"/>
            <wp:effectExtent l="0" t="0" r="6350" b="3810"/>
            <wp:wrapTight wrapText="bothSides">
              <wp:wrapPolygon edited="0">
                <wp:start x="0" y="0"/>
                <wp:lineTo x="0" y="21391"/>
                <wp:lineTo x="21494" y="21391"/>
                <wp:lineTo x="21494" y="0"/>
                <wp:lineTo x="0" y="0"/>
              </wp:wrapPolygon>
            </wp:wrapTight>
            <wp:docPr id="484" name="Picture 484" descr="Analyse_d'int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Analyse_d'intrants"/>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84450" cy="157734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Pour ouvrir la boîte de dialogue Analyse d</w:t>
      </w:r>
      <w:r w:rsidR="0098105F">
        <w:t>’</w:t>
      </w:r>
      <w:r w:rsidR="009401CA" w:rsidRPr="009026A4">
        <w:t>intrants et ajouter une analyse d</w:t>
      </w:r>
      <w:r w:rsidR="0098105F">
        <w:t>’</w:t>
      </w:r>
      <w:r w:rsidR="009401CA" w:rsidRPr="009026A4">
        <w:t>intrants à un projet, vous pouvez soit cliquer sur le bouton Ajouter analyse d</w:t>
      </w:r>
      <w:r w:rsidR="0098105F">
        <w:t>’</w:t>
      </w:r>
      <w:r w:rsidR="009401CA" w:rsidRPr="009026A4">
        <w:t xml:space="preserve">intrants </w:t>
      </w:r>
      <w:r w:rsidR="008F78E1" w:rsidRPr="009026A4">
        <w:rPr>
          <w:noProof/>
          <w:lang w:val="en-CA" w:eastAsia="en-CA"/>
        </w:rPr>
        <w:drawing>
          <wp:inline distT="0" distB="0" distL="0" distR="0" wp14:anchorId="68927E5B" wp14:editId="0A0B6A25">
            <wp:extent cx="128494" cy="136525"/>
            <wp:effectExtent l="0" t="0" r="508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Ajouter_analyse_d'intrant"/>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28494" cy="136525"/>
                    </a:xfrm>
                    <a:prstGeom prst="rect">
                      <a:avLst/>
                    </a:prstGeom>
                    <a:noFill/>
                    <a:ln>
                      <a:noFill/>
                    </a:ln>
                  </pic:spPr>
                </pic:pic>
              </a:graphicData>
            </a:graphic>
          </wp:inline>
        </w:drawing>
      </w:r>
      <w:r w:rsidR="009401CA" w:rsidRPr="009026A4">
        <w:t xml:space="preserve"> de la barre d</w:t>
      </w:r>
      <w:r w:rsidR="0098105F">
        <w:t>’</w:t>
      </w:r>
      <w:r w:rsidR="009401CA" w:rsidRPr="009026A4">
        <w:t>outils de la fenêtre Projet, soit sélectionner [Projet] [Ajouter analyse d</w:t>
      </w:r>
      <w:r w:rsidR="0098105F">
        <w:t>’</w:t>
      </w:r>
      <w:r w:rsidR="009401CA" w:rsidRPr="009026A4">
        <w:t>intrants</w:t>
      </w:r>
      <w:r w:rsidR="00175DFB">
        <w:t xml:space="preserve"> météo</w:t>
      </w:r>
      <w:r w:rsidR="009401CA" w:rsidRPr="009026A4">
        <w:t>...] dans la barre de menus, ou encore cliquer avec le b</w:t>
      </w:r>
      <w:r w:rsidR="00175DFB">
        <w:t>outon droit de la souris sur un</w:t>
      </w:r>
      <w:r w:rsidR="009401CA" w:rsidRPr="009026A4">
        <w:t xml:space="preserve"> </w:t>
      </w:r>
      <w:r w:rsidR="00175DFB">
        <w:t xml:space="preserve">générateur météorologique </w:t>
      </w:r>
      <w:r w:rsidR="009401CA" w:rsidRPr="009026A4">
        <w:t xml:space="preserve"> dans la fenêtre Projet, puis sélectionner [Ajouter analyse d</w:t>
      </w:r>
      <w:r w:rsidR="0098105F">
        <w:t>’</w:t>
      </w:r>
      <w:r w:rsidR="009401CA" w:rsidRPr="009026A4">
        <w:t>intrants</w:t>
      </w:r>
      <w:r w:rsidR="00175DFB">
        <w:t xml:space="preserve"> météo</w:t>
      </w:r>
      <w:r w:rsidR="009401CA" w:rsidRPr="009026A4">
        <w:t xml:space="preserve">...] dans le menu contextuel. </w:t>
      </w:r>
    </w:p>
    <w:p w14:paraId="7BAFB3F7" w14:textId="1AB632FA" w:rsidR="009401CA" w:rsidRPr="009026A4" w:rsidRDefault="009401CA" w:rsidP="009401CA">
      <w:pPr>
        <w:jc w:val="both"/>
      </w:pPr>
    </w:p>
    <w:p w14:paraId="1E98137A" w14:textId="3ED4156C" w:rsidR="009401CA" w:rsidRPr="009026A4" w:rsidRDefault="009401CA" w:rsidP="009401CA">
      <w:pPr>
        <w:jc w:val="both"/>
      </w:pPr>
      <w:r w:rsidRPr="009026A4">
        <w:t xml:space="preserve">Seules </w:t>
      </w:r>
      <w:r w:rsidR="00175DFB" w:rsidRPr="009026A4">
        <w:t xml:space="preserve">les </w:t>
      </w:r>
      <w:r w:rsidR="00175DFB">
        <w:t xml:space="preserve">générateurs météorologiques </w:t>
      </w:r>
      <w:r w:rsidR="00175DFB" w:rsidRPr="009026A4">
        <w:t>peuvent</w:t>
      </w:r>
      <w:r w:rsidRPr="009026A4">
        <w:t xml:space="preserve"> faire l</w:t>
      </w:r>
      <w:r w:rsidR="0098105F">
        <w:t>’</w:t>
      </w:r>
      <w:r w:rsidRPr="009026A4">
        <w:t>objet d</w:t>
      </w:r>
      <w:r w:rsidR="0098105F">
        <w:t>’</w:t>
      </w:r>
      <w:r w:rsidRPr="009026A4">
        <w:t>une analyse d</w:t>
      </w:r>
      <w:r w:rsidR="0098105F">
        <w:t>’</w:t>
      </w:r>
      <w:r w:rsidRPr="009026A4">
        <w:t xml:space="preserve">intrants. Cette analyse sert à explorer les intrants météorologiques utilisés lors de la simulation et à les valider. Le champ </w:t>
      </w:r>
      <w:r w:rsidRPr="009026A4">
        <w:rPr>
          <w:b/>
        </w:rPr>
        <w:t>Type</w:t>
      </w:r>
      <w:r w:rsidRPr="009026A4">
        <w:t xml:space="preserve"> (liste dérou</w:t>
      </w:r>
      <w:r w:rsidR="003B64DE">
        <w:t>lante) permet de choisir parmi d</w:t>
      </w:r>
      <w:r w:rsidRPr="009026A4">
        <w:t>ix types d</w:t>
      </w:r>
      <w:r w:rsidR="0098105F">
        <w:t>’</w:t>
      </w:r>
      <w:r w:rsidRPr="009026A4">
        <w:t>analyses d</w:t>
      </w:r>
      <w:r w:rsidR="0098105F">
        <w:t>’</w:t>
      </w:r>
      <w:r w:rsidRPr="009026A4">
        <w:t>intrants :</w:t>
      </w:r>
    </w:p>
    <w:p w14:paraId="4B2FF5D4" w14:textId="77777777" w:rsidR="009401CA" w:rsidRPr="009026A4" w:rsidRDefault="009401CA" w:rsidP="009401CA">
      <w:pPr>
        <w:jc w:val="both"/>
      </w:pPr>
    </w:p>
    <w:p w14:paraId="54EF4B46" w14:textId="77777777" w:rsidR="009401CA" w:rsidRPr="00E612BC" w:rsidRDefault="009401CA" w:rsidP="000C369D">
      <w:pPr>
        <w:numPr>
          <w:ilvl w:val="0"/>
          <w:numId w:val="14"/>
        </w:numPr>
        <w:spacing w:after="60"/>
        <w:ind w:left="714" w:hanging="357"/>
        <w:jc w:val="both"/>
      </w:pPr>
      <w:r w:rsidRPr="003B64DE">
        <w:t xml:space="preserve">Stations appariées </w:t>
      </w:r>
      <w:r w:rsidRPr="00E612BC">
        <w:t>(normales) : analyse pouvant être exécutée sur n</w:t>
      </w:r>
      <w:r w:rsidR="0098105F" w:rsidRPr="00E612BC">
        <w:t>’</w:t>
      </w:r>
      <w:r w:rsidRPr="00E612BC">
        <w:t>importe quel élément afin d</w:t>
      </w:r>
      <w:r w:rsidR="0098105F" w:rsidRPr="00E612BC">
        <w:t>’</w:t>
      </w:r>
      <w:r w:rsidRPr="00E612BC">
        <w:t>indiquer dans l</w:t>
      </w:r>
      <w:r w:rsidR="0098105F" w:rsidRPr="00E612BC">
        <w:t>’</w:t>
      </w:r>
      <w:r w:rsidRPr="00E612BC">
        <w:t xml:space="preserve">onglet </w:t>
      </w:r>
      <w:r w:rsidRPr="00E612BC">
        <w:rPr>
          <w:i/>
        </w:rPr>
        <w:t>Données</w:t>
      </w:r>
      <w:r w:rsidRPr="00E612BC">
        <w:t xml:space="preserve"> de la fenêtre principale les stations normales appariées à chacune des localisations d</w:t>
      </w:r>
      <w:r w:rsidR="0098105F" w:rsidRPr="00E612BC">
        <w:t>’</w:t>
      </w:r>
      <w:r w:rsidRPr="00E612BC">
        <w:t>une simulation. Les résultats peuvent être exportés. Les données obtenues sont identiques à celles que présente la boîte de dialogue Stations appariées pour la liste de localisation (voir ci-dessous), sauf qu</w:t>
      </w:r>
      <w:r w:rsidR="0098105F" w:rsidRPr="00E612BC">
        <w:t>’</w:t>
      </w:r>
      <w:r w:rsidRPr="00E612BC">
        <w:t>elles s</w:t>
      </w:r>
      <w:r w:rsidR="0098105F" w:rsidRPr="00E612BC">
        <w:t>’</w:t>
      </w:r>
      <w:r w:rsidRPr="00E612BC">
        <w:t>affichent sous forme de tableau.</w:t>
      </w:r>
    </w:p>
    <w:p w14:paraId="7B279D15" w14:textId="46239C45" w:rsidR="009401CA" w:rsidRDefault="009401CA" w:rsidP="000C369D">
      <w:pPr>
        <w:numPr>
          <w:ilvl w:val="0"/>
          <w:numId w:val="14"/>
        </w:numPr>
        <w:spacing w:after="60"/>
        <w:ind w:left="714" w:hanging="357"/>
        <w:jc w:val="both"/>
      </w:pPr>
      <w:r w:rsidRPr="003B64DE">
        <w:t xml:space="preserve">Stations appariées </w:t>
      </w:r>
      <w:r w:rsidRPr="00E612BC">
        <w:t>(</w:t>
      </w:r>
      <w:r w:rsidR="003B64DE">
        <w:t>observation</w:t>
      </w:r>
      <w:r w:rsidRPr="00E612BC">
        <w:t>) : analyse pouvant être exécutée sur n</w:t>
      </w:r>
      <w:r w:rsidR="0098105F" w:rsidRPr="00E612BC">
        <w:t>’</w:t>
      </w:r>
      <w:r w:rsidRPr="00E612BC">
        <w:t>importe quel élément en fonction d</w:t>
      </w:r>
      <w:r w:rsidR="0098105F" w:rsidRPr="00E612BC">
        <w:t>’</w:t>
      </w:r>
      <w:r w:rsidRPr="00E612BC">
        <w:t>une simulation en mode Quotidien afin d</w:t>
      </w:r>
      <w:r w:rsidR="0098105F" w:rsidRPr="00E612BC">
        <w:t>’</w:t>
      </w:r>
      <w:r w:rsidRPr="00E612BC">
        <w:t>indiquer dans l</w:t>
      </w:r>
      <w:r w:rsidR="0098105F" w:rsidRPr="00E612BC">
        <w:t>’</w:t>
      </w:r>
      <w:r w:rsidRPr="00E612BC">
        <w:t xml:space="preserve">onglet </w:t>
      </w:r>
      <w:r w:rsidRPr="00E612BC">
        <w:rPr>
          <w:i/>
        </w:rPr>
        <w:t>Données</w:t>
      </w:r>
      <w:r w:rsidRPr="00E612BC">
        <w:t xml:space="preserve"> de la fenêtre principale les stations quotidiennes appariées à chacune des localisations d</w:t>
      </w:r>
      <w:r w:rsidR="0098105F" w:rsidRPr="00E612BC">
        <w:t>’</w:t>
      </w:r>
      <w:r w:rsidRPr="00E612BC">
        <w:t>une simulation. Les résultats peuvent être exportés. Les données obtenues sont identiques à celles que présente la boîte de dialogue Stations appariées pour la liste de localisation (voir ci-dessous), sauf qu</w:t>
      </w:r>
      <w:r w:rsidR="0098105F" w:rsidRPr="00E612BC">
        <w:t>’</w:t>
      </w:r>
      <w:r w:rsidRPr="00E612BC">
        <w:t>elles s</w:t>
      </w:r>
      <w:r w:rsidR="0098105F" w:rsidRPr="00E612BC">
        <w:t>’</w:t>
      </w:r>
      <w:r w:rsidRPr="00E612BC">
        <w:t>affichent sous forme de tableau.</w:t>
      </w:r>
    </w:p>
    <w:p w14:paraId="12B2A139" w14:textId="741E9E04" w:rsidR="003B64DE" w:rsidRDefault="003B64DE" w:rsidP="000C369D">
      <w:pPr>
        <w:numPr>
          <w:ilvl w:val="0"/>
          <w:numId w:val="14"/>
        </w:numPr>
        <w:spacing w:after="60"/>
        <w:ind w:left="714" w:hanging="357"/>
        <w:jc w:val="both"/>
      </w:pPr>
      <w:r>
        <w:t>Estimation de l’erreur des gradients(normales) :</w:t>
      </w:r>
    </w:p>
    <w:p w14:paraId="55A0EDE5" w14:textId="3DCAB5B2" w:rsidR="003B64DE" w:rsidRPr="00E612BC" w:rsidRDefault="003B64DE" w:rsidP="000C369D">
      <w:pPr>
        <w:numPr>
          <w:ilvl w:val="0"/>
          <w:numId w:val="14"/>
        </w:numPr>
        <w:spacing w:after="60"/>
        <w:ind w:left="714" w:hanging="357"/>
        <w:jc w:val="both"/>
      </w:pPr>
      <w:r>
        <w:t>Estimation de l’erreur des gradients(observation) :</w:t>
      </w:r>
    </w:p>
    <w:p w14:paraId="39C23AF8" w14:textId="7256E319" w:rsidR="009401CA" w:rsidRPr="00E612BC" w:rsidRDefault="009401CA" w:rsidP="000C369D">
      <w:pPr>
        <w:numPr>
          <w:ilvl w:val="0"/>
          <w:numId w:val="14"/>
        </w:numPr>
        <w:spacing w:after="60"/>
        <w:ind w:left="714" w:hanging="357"/>
        <w:jc w:val="both"/>
      </w:pPr>
      <w:r w:rsidRPr="003B64DE">
        <w:t xml:space="preserve">Validation </w:t>
      </w:r>
      <w:r w:rsidR="00E612BC" w:rsidRPr="003B64DE">
        <w:t>croisée</w:t>
      </w:r>
      <w:r w:rsidR="003B64DE" w:rsidRPr="003B64DE">
        <w:t xml:space="preserve"> de station météo</w:t>
      </w:r>
      <w:r w:rsidRPr="003B64DE">
        <w:rPr>
          <w:color w:val="FF0000"/>
        </w:rPr>
        <w:t xml:space="preserve"> </w:t>
      </w:r>
      <w:r w:rsidRPr="00E612BC">
        <w:t xml:space="preserve">(normales) : validation croisée selon la méthode du </w:t>
      </w:r>
      <w:proofErr w:type="spellStart"/>
      <w:r w:rsidRPr="00E612BC">
        <w:t>jackknife</w:t>
      </w:r>
      <w:proofErr w:type="spellEnd"/>
      <w:r w:rsidRPr="00E612BC">
        <w:t xml:space="preserve"> effectuée pour chacune des stations météorologiques dans la base de données normales qui sont appariées aux localisations d</w:t>
      </w:r>
      <w:r w:rsidR="0098105F" w:rsidRPr="00E612BC">
        <w:t>’</w:t>
      </w:r>
      <w:r w:rsidRPr="00E612BC">
        <w:t>une simulation. Il s</w:t>
      </w:r>
      <w:r w:rsidR="0098105F" w:rsidRPr="00E612BC">
        <w:t>’</w:t>
      </w:r>
      <w:r w:rsidRPr="00E612BC">
        <w:t>agit d</w:t>
      </w:r>
      <w:r w:rsidR="0098105F" w:rsidRPr="00E612BC">
        <w:t>’</w:t>
      </w:r>
      <w:r w:rsidRPr="00E612BC">
        <w:t>une façon d</w:t>
      </w:r>
      <w:r w:rsidR="0098105F" w:rsidRPr="00E612BC">
        <w:t>’</w:t>
      </w:r>
      <w:r w:rsidRPr="00E612BC">
        <w:t xml:space="preserve">évaluer les erreurs associées aux normales entrées dans la simulation. </w:t>
      </w:r>
    </w:p>
    <w:p w14:paraId="6B5D1E2C" w14:textId="583DBB9E" w:rsidR="009401CA" w:rsidRDefault="009401CA" w:rsidP="000C369D">
      <w:pPr>
        <w:numPr>
          <w:ilvl w:val="0"/>
          <w:numId w:val="14"/>
        </w:numPr>
        <w:spacing w:after="60"/>
        <w:ind w:left="714" w:hanging="357"/>
        <w:jc w:val="both"/>
      </w:pPr>
      <w:r w:rsidRPr="003B64DE">
        <w:t xml:space="preserve">Validation </w:t>
      </w:r>
      <w:r w:rsidR="00E612BC" w:rsidRPr="003B64DE">
        <w:t>croisée</w:t>
      </w:r>
      <w:r w:rsidR="003B64DE" w:rsidRPr="003B64DE">
        <w:t xml:space="preserve"> de station météo</w:t>
      </w:r>
      <w:r w:rsidR="00E612BC" w:rsidRPr="003B64DE">
        <w:rPr>
          <w:color w:val="FF0000"/>
        </w:rPr>
        <w:t xml:space="preserve"> </w:t>
      </w:r>
      <w:r w:rsidRPr="00E612BC">
        <w:t>(</w:t>
      </w:r>
      <w:r w:rsidR="003B64DE">
        <w:t>observation</w:t>
      </w:r>
      <w:r w:rsidRPr="00E612BC">
        <w:t>) (applicable</w:t>
      </w:r>
      <w:r w:rsidRPr="009026A4">
        <w:t xml:space="preserve"> seulement aux simulations en mode Quotidien) : validation croisée </w:t>
      </w:r>
      <w:r w:rsidR="00E612BC">
        <w:t>de type « </w:t>
      </w:r>
      <w:proofErr w:type="spellStart"/>
      <w:r w:rsidRPr="009026A4">
        <w:t>jackknife</w:t>
      </w:r>
      <w:proofErr w:type="spellEnd"/>
      <w:r w:rsidR="00E612BC">
        <w:t> »</w:t>
      </w:r>
      <w:r w:rsidRPr="009026A4">
        <w:t xml:space="preserve"> effectuée pour toutes les stations météorologiques de la base de données quotidiennes qui sont appariées aux localisations d</w:t>
      </w:r>
      <w:r w:rsidR="0098105F">
        <w:t>’</w:t>
      </w:r>
      <w:r w:rsidRPr="009026A4">
        <w:t>une simulation. Il s</w:t>
      </w:r>
      <w:r w:rsidR="0098105F">
        <w:t>’</w:t>
      </w:r>
      <w:r w:rsidRPr="009026A4">
        <w:t>agit d</w:t>
      </w:r>
      <w:r w:rsidR="0098105F">
        <w:t>’</w:t>
      </w:r>
      <w:r w:rsidRPr="009026A4">
        <w:t>une façon d</w:t>
      </w:r>
      <w:r w:rsidR="0098105F">
        <w:t>’</w:t>
      </w:r>
      <w:r w:rsidRPr="009026A4">
        <w:t>évaluer les erreurs associées aux données quotidiennes entrées dans la simulation.</w:t>
      </w:r>
    </w:p>
    <w:p w14:paraId="58B09AA9" w14:textId="6C2D1B3D" w:rsidR="003B64DE" w:rsidRPr="009026A4" w:rsidRDefault="003B64DE" w:rsidP="000C369D">
      <w:pPr>
        <w:numPr>
          <w:ilvl w:val="0"/>
          <w:numId w:val="14"/>
        </w:numPr>
        <w:spacing w:after="60"/>
        <w:ind w:left="714" w:hanging="357"/>
        <w:jc w:val="both"/>
      </w:pPr>
      <w:r>
        <w:t xml:space="preserve">Validation </w:t>
      </w:r>
      <w:r w:rsidR="0060014E">
        <w:t>du noyau</w:t>
      </w:r>
      <w:r>
        <w:t> :</w:t>
      </w:r>
    </w:p>
    <w:p w14:paraId="6E5B7545" w14:textId="3FC50CC4" w:rsidR="009401CA" w:rsidRDefault="009401CA" w:rsidP="000C369D">
      <w:pPr>
        <w:numPr>
          <w:ilvl w:val="0"/>
          <w:numId w:val="14"/>
        </w:numPr>
        <w:jc w:val="both"/>
      </w:pPr>
      <w:r w:rsidRPr="003B64DE">
        <w:t>Extraction de normales</w:t>
      </w:r>
      <w:r w:rsidRPr="003B64DE">
        <w:rPr>
          <w:color w:val="FF0000"/>
        </w:rPr>
        <w:t> </w:t>
      </w:r>
      <w:r w:rsidRPr="009026A4">
        <w:t>: analyse servant à évaluer les normales (au moyen de la base de données normales actuelle) à chacun des points de localisation d</w:t>
      </w:r>
      <w:r w:rsidR="0098105F">
        <w:t>’</w:t>
      </w:r>
      <w:r w:rsidRPr="009026A4">
        <w:t>une simulation.</w:t>
      </w:r>
    </w:p>
    <w:p w14:paraId="0587817D" w14:textId="5F260C01" w:rsidR="003B64DE" w:rsidRDefault="003B64DE" w:rsidP="000C369D">
      <w:pPr>
        <w:numPr>
          <w:ilvl w:val="0"/>
          <w:numId w:val="14"/>
        </w:numPr>
        <w:jc w:val="both"/>
      </w:pPr>
      <w:r>
        <w:t>Nombre d’observations manquantes :</w:t>
      </w:r>
    </w:p>
    <w:p w14:paraId="51A765A4" w14:textId="5E405AD1" w:rsidR="003B64DE" w:rsidRPr="009026A4" w:rsidRDefault="003B64DE" w:rsidP="000C369D">
      <w:pPr>
        <w:numPr>
          <w:ilvl w:val="0"/>
          <w:numId w:val="14"/>
        </w:numPr>
        <w:jc w:val="both"/>
      </w:pPr>
      <w:r>
        <w:t>Nombre d’observations :</w:t>
      </w:r>
    </w:p>
    <w:p w14:paraId="45AEB880" w14:textId="77777777" w:rsidR="009401CA" w:rsidRPr="009026A4" w:rsidRDefault="009401CA" w:rsidP="009401CA">
      <w:pPr>
        <w:jc w:val="both"/>
      </w:pPr>
    </w:p>
    <w:p w14:paraId="5AE8D7A5" w14:textId="77777777" w:rsidR="009401CA" w:rsidRPr="009026A4" w:rsidRDefault="009401CA" w:rsidP="009401CA">
      <w:pPr>
        <w:jc w:val="both"/>
      </w:pPr>
      <w:r w:rsidRPr="009026A4">
        <w:lastRenderedPageBreak/>
        <w:t xml:space="preserve">Champ </w:t>
      </w:r>
      <w:r w:rsidRPr="009026A4">
        <w:rPr>
          <w:b/>
        </w:rPr>
        <w:t>Nom interne</w:t>
      </w:r>
      <w:r w:rsidRPr="009026A4">
        <w:t xml:space="preserve"> (estompé) : Identificateur interne attribué par BioSIM servant à repérer chacun des éléments d</w:t>
      </w:r>
      <w:r w:rsidR="0098105F">
        <w:t>’</w:t>
      </w:r>
      <w:r w:rsidRPr="009026A4">
        <w:t xml:space="preserve">un projet. </w:t>
      </w:r>
    </w:p>
    <w:p w14:paraId="31A5CA48" w14:textId="77777777" w:rsidR="009401CA" w:rsidRPr="009026A4" w:rsidRDefault="009401CA" w:rsidP="009401CA">
      <w:pPr>
        <w:jc w:val="both"/>
      </w:pPr>
    </w:p>
    <w:p w14:paraId="404DF0DE" w14:textId="49AC543E" w:rsidR="009401CA" w:rsidRPr="009026A4" w:rsidRDefault="009401CA" w:rsidP="00EF059B">
      <w:pPr>
        <w:pStyle w:val="Titre2"/>
      </w:pPr>
      <w:bookmarkStart w:id="189" w:name="_Toc348100163"/>
      <w:bookmarkStart w:id="190" w:name="_Toc503271224"/>
      <w:r w:rsidRPr="009026A4">
        <w:t>Importation d</w:t>
      </w:r>
      <w:r w:rsidR="0098105F">
        <w:t>’</w:t>
      </w:r>
      <w:r w:rsidRPr="009026A4">
        <w:t>un fichier en tant qu</w:t>
      </w:r>
      <w:r w:rsidR="0098105F">
        <w:t>’</w:t>
      </w:r>
      <w:r w:rsidRPr="009026A4">
        <w:t>élément</w:t>
      </w:r>
      <w:bookmarkEnd w:id="189"/>
      <w:bookmarkEnd w:id="190"/>
    </w:p>
    <w:p w14:paraId="091E3DC8" w14:textId="7328BD57" w:rsidR="009401CA" w:rsidRPr="009026A4" w:rsidRDefault="002D4E81" w:rsidP="009401CA">
      <w:r w:rsidRPr="009026A4">
        <w:rPr>
          <w:noProof/>
          <w:lang w:val="en-CA" w:eastAsia="en-CA"/>
        </w:rPr>
        <w:drawing>
          <wp:anchor distT="0" distB="0" distL="114300" distR="114300" simplePos="0" relativeHeight="251668992" behindDoc="1" locked="0" layoutInCell="1" allowOverlap="1" wp14:anchorId="4049EEDE" wp14:editId="4C5C9F69">
            <wp:simplePos x="0" y="0"/>
            <wp:positionH relativeFrom="column">
              <wp:posOffset>3829063</wp:posOffset>
            </wp:positionH>
            <wp:positionV relativeFrom="paragraph">
              <wp:posOffset>132624</wp:posOffset>
            </wp:positionV>
            <wp:extent cx="2832735" cy="2393950"/>
            <wp:effectExtent l="0" t="0" r="5715" b="6350"/>
            <wp:wrapTight wrapText="bothSides">
              <wp:wrapPolygon edited="0">
                <wp:start x="0" y="0"/>
                <wp:lineTo x="0" y="21485"/>
                <wp:lineTo x="21498" y="21485"/>
                <wp:lineTo x="21498"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Importer_un_fichier_en_tant_qu'élément"/>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2832735" cy="2393950"/>
                    </a:xfrm>
                    <a:prstGeom prst="rect">
                      <a:avLst/>
                    </a:prstGeom>
                    <a:noFill/>
                  </pic:spPr>
                </pic:pic>
              </a:graphicData>
            </a:graphic>
            <wp14:sizeRelH relativeFrom="page">
              <wp14:pctWidth>0</wp14:pctWidth>
            </wp14:sizeRelH>
            <wp14:sizeRelV relativeFrom="page">
              <wp14:pctHeight>0</wp14:pctHeight>
            </wp14:sizeRelV>
          </wp:anchor>
        </w:drawing>
      </w:r>
    </w:p>
    <w:p w14:paraId="6834DFEB" w14:textId="65C8F9C9" w:rsidR="009401CA" w:rsidRPr="009026A4" w:rsidRDefault="009401CA" w:rsidP="009401CA">
      <w:pPr>
        <w:jc w:val="both"/>
      </w:pPr>
      <w:r w:rsidRPr="009026A4">
        <w:t>Les fichiers externes à importer en tant qu</w:t>
      </w:r>
      <w:r w:rsidR="0098105F">
        <w:t>’</w:t>
      </w:r>
      <w:r w:rsidRPr="009026A4">
        <w:t>éléments peuvent seulement être ajoutés à un élément de groupe. Pour ouvrir la boîte de dialogue Importer un fichier en tant qu</w:t>
      </w:r>
      <w:r w:rsidR="0098105F">
        <w:t>’</w:t>
      </w:r>
      <w:r w:rsidRPr="009026A4">
        <w:t>élément, vous pouvez soit cliquer</w:t>
      </w:r>
      <w:r w:rsidR="000F73F4">
        <w:t xml:space="preserve"> sur le bouton Ajouter </w:t>
      </w:r>
      <w:r w:rsidRPr="009026A4">
        <w:t>import</w:t>
      </w:r>
      <w:r w:rsidR="000F73F4">
        <w:t xml:space="preserve"> de donnée</w:t>
      </w:r>
      <w:r w:rsidRPr="009026A4">
        <w:t xml:space="preserve"> </w:t>
      </w:r>
      <w:r w:rsidR="008F78E1" w:rsidRPr="009026A4">
        <w:rPr>
          <w:noProof/>
          <w:lang w:val="en-CA" w:eastAsia="en-CA"/>
        </w:rPr>
        <w:drawing>
          <wp:inline distT="0" distB="0" distL="0" distR="0" wp14:anchorId="7424B06F" wp14:editId="0CEDE62F">
            <wp:extent cx="145057" cy="136525"/>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jouter_fichier_d'import"/>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145057" cy="136525"/>
                    </a:xfrm>
                    <a:prstGeom prst="rect">
                      <a:avLst/>
                    </a:prstGeom>
                    <a:noFill/>
                    <a:ln>
                      <a:noFill/>
                    </a:ln>
                  </pic:spPr>
                </pic:pic>
              </a:graphicData>
            </a:graphic>
          </wp:inline>
        </w:drawing>
      </w:r>
      <w:r w:rsidRPr="009026A4">
        <w:t xml:space="preserve"> dans la barre d</w:t>
      </w:r>
      <w:r w:rsidR="0098105F">
        <w:t>’</w:t>
      </w:r>
      <w:r w:rsidRPr="009026A4">
        <w:t>outils de la fenêtre Projet, soit</w:t>
      </w:r>
      <w:r w:rsidR="000F73F4">
        <w:t xml:space="preserve"> sélectionner [Projet] [Ajouter </w:t>
      </w:r>
      <w:r w:rsidRPr="009026A4">
        <w:t>import</w:t>
      </w:r>
      <w:r w:rsidR="000F73F4">
        <w:t xml:space="preserve">ation </w:t>
      </w:r>
      <w:r w:rsidRPr="009026A4">
        <w:t xml:space="preserve">…] dans la barre de menus, ou encore cliquer avec le bouton droit de la souris sur le groupe dans la fenêtre Projet, puis sélectionner [Ajouter </w:t>
      </w:r>
      <w:r w:rsidR="000F73F4" w:rsidRPr="009026A4">
        <w:t>import</w:t>
      </w:r>
      <w:r w:rsidR="000F73F4">
        <w:t>ation</w:t>
      </w:r>
      <w:r w:rsidR="000F73F4" w:rsidRPr="009026A4">
        <w:t xml:space="preserve"> </w:t>
      </w:r>
      <w:r w:rsidRPr="009026A4">
        <w:t xml:space="preserve">…] dans le menu contextuel. </w:t>
      </w:r>
    </w:p>
    <w:p w14:paraId="4F7F3866" w14:textId="77777777" w:rsidR="009401CA" w:rsidRPr="009026A4" w:rsidRDefault="009401CA" w:rsidP="009401CA">
      <w:pPr>
        <w:jc w:val="both"/>
      </w:pPr>
    </w:p>
    <w:p w14:paraId="5EA38ED3" w14:textId="5917B292" w:rsidR="009401CA" w:rsidRDefault="009401CA" w:rsidP="009401CA">
      <w:pPr>
        <w:jc w:val="both"/>
      </w:pPr>
      <w:r w:rsidRPr="009026A4">
        <w:t>La boîte de dialogue Importer un fichier en tant qu</w:t>
      </w:r>
      <w:r w:rsidR="0098105F">
        <w:t>’</w:t>
      </w:r>
      <w:r w:rsidRPr="009026A4">
        <w:t>élément permet de charger des résultats externes et de les utiliser dans BioSIM. Elle s</w:t>
      </w:r>
      <w:r w:rsidR="0098105F">
        <w:t>’</w:t>
      </w:r>
      <w:r w:rsidRPr="009026A4">
        <w:t>avère utile pour générer une carte à partir de valeurs importées. Le fichier importé doit être en format .csv et se trouver dans le sous-répertoire \Input\ du projet.</w:t>
      </w:r>
    </w:p>
    <w:p w14:paraId="7D2A62DA" w14:textId="77777777" w:rsidR="00966D24" w:rsidRPr="009026A4" w:rsidRDefault="00966D24" w:rsidP="009401CA">
      <w:pPr>
        <w:jc w:val="both"/>
      </w:pPr>
    </w:p>
    <w:p w14:paraId="66934C68" w14:textId="7E4B7237" w:rsidR="00966D24" w:rsidRPr="009026A4" w:rsidRDefault="00966D24" w:rsidP="00966D24">
      <w:pPr>
        <w:jc w:val="both"/>
      </w:pPr>
      <w:r w:rsidRPr="009026A4">
        <w:t xml:space="preserve">Champ </w:t>
      </w:r>
      <w:r w:rsidRPr="009026A4">
        <w:rPr>
          <w:b/>
        </w:rPr>
        <w:t>Nom</w:t>
      </w:r>
      <w:r w:rsidRPr="009026A4">
        <w:t xml:space="preserve"> : Nom </w:t>
      </w:r>
      <w:r w:rsidR="002D4E81" w:rsidRPr="009026A4">
        <w:t>d’import</w:t>
      </w:r>
      <w:r>
        <w:t xml:space="preserve"> de donnée</w:t>
      </w:r>
      <w:r w:rsidRPr="009026A4">
        <w:t xml:space="preserve"> à définir (ce nom s</w:t>
      </w:r>
      <w:r>
        <w:t>’</w:t>
      </w:r>
      <w:r w:rsidRPr="009026A4">
        <w:t>affichera dans la fenêtre Projet).</w:t>
      </w:r>
    </w:p>
    <w:p w14:paraId="3BE70D92" w14:textId="77777777" w:rsidR="00966D24" w:rsidRPr="009026A4" w:rsidRDefault="00966D24" w:rsidP="00966D24">
      <w:pPr>
        <w:jc w:val="both"/>
      </w:pPr>
    </w:p>
    <w:p w14:paraId="2A006113" w14:textId="459B1AE7" w:rsidR="00966D24" w:rsidRPr="009026A4" w:rsidRDefault="00966D24" w:rsidP="00966D24">
      <w:pPr>
        <w:jc w:val="both"/>
      </w:pPr>
      <w:r w:rsidRPr="009026A4">
        <w:t xml:space="preserve">Champ </w:t>
      </w:r>
      <w:r w:rsidRPr="009026A4">
        <w:rPr>
          <w:b/>
        </w:rPr>
        <w:t>Description</w:t>
      </w:r>
      <w:r w:rsidRPr="009026A4">
        <w:t> : Description évocatrice qui vous permettra de vous rappeler l</w:t>
      </w:r>
      <w:r>
        <w:t>’</w:t>
      </w:r>
      <w:r w:rsidRPr="009026A4">
        <w:t xml:space="preserve">objet </w:t>
      </w:r>
      <w:r w:rsidR="002D4E81" w:rsidRPr="009026A4">
        <w:t>d’import</w:t>
      </w:r>
      <w:r>
        <w:t xml:space="preserve"> de donnée</w:t>
      </w:r>
      <w:r w:rsidRPr="009026A4">
        <w:t>.</w:t>
      </w:r>
    </w:p>
    <w:p w14:paraId="71157A2E" w14:textId="77777777" w:rsidR="00966D24" w:rsidRPr="009026A4" w:rsidRDefault="00966D24" w:rsidP="009401CA">
      <w:pPr>
        <w:jc w:val="both"/>
      </w:pPr>
    </w:p>
    <w:p w14:paraId="14F02298" w14:textId="77777777"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servant à repérer chacun des éléments d</w:t>
      </w:r>
      <w:r w:rsidR="0098105F">
        <w:t>’</w:t>
      </w:r>
      <w:r w:rsidRPr="009026A4">
        <w:t xml:space="preserve">un projet. </w:t>
      </w:r>
    </w:p>
    <w:p w14:paraId="5B6BE002" w14:textId="35B37FC1" w:rsidR="009C69AD" w:rsidRPr="009026A4" w:rsidRDefault="009C69AD" w:rsidP="009401CA">
      <w:pPr>
        <w:jc w:val="both"/>
      </w:pPr>
    </w:p>
    <w:p w14:paraId="547D8ECF" w14:textId="24F521AA" w:rsidR="009401CA" w:rsidRPr="009026A4" w:rsidRDefault="009401CA" w:rsidP="00EF059B">
      <w:pPr>
        <w:pStyle w:val="Titre2"/>
      </w:pPr>
      <w:bookmarkStart w:id="191" w:name="_Toc348100164"/>
      <w:bookmarkStart w:id="192" w:name="_Toc503271225"/>
      <w:r w:rsidRPr="009026A4">
        <w:t>Fusion</w:t>
      </w:r>
      <w:bookmarkEnd w:id="191"/>
      <w:bookmarkEnd w:id="192"/>
    </w:p>
    <w:p w14:paraId="6FDC6C1F" w14:textId="04803B71" w:rsidR="009401CA" w:rsidRPr="009026A4" w:rsidRDefault="009401CA" w:rsidP="009401CA"/>
    <w:p w14:paraId="762CC1B1" w14:textId="4238D1E0" w:rsidR="009401CA" w:rsidRPr="009026A4" w:rsidRDefault="00966D24" w:rsidP="009401CA">
      <w:pPr>
        <w:jc w:val="both"/>
      </w:pPr>
      <w:r w:rsidRPr="009026A4">
        <w:rPr>
          <w:noProof/>
          <w:lang w:val="en-CA" w:eastAsia="en-CA"/>
        </w:rPr>
        <w:drawing>
          <wp:anchor distT="0" distB="0" distL="114300" distR="114300" simplePos="0" relativeHeight="251670016" behindDoc="1" locked="0" layoutInCell="1" allowOverlap="1" wp14:anchorId="6E8A3B00" wp14:editId="7604ED53">
            <wp:simplePos x="0" y="0"/>
            <wp:positionH relativeFrom="column">
              <wp:posOffset>4171950</wp:posOffset>
            </wp:positionH>
            <wp:positionV relativeFrom="paragraph">
              <wp:posOffset>27940</wp:posOffset>
            </wp:positionV>
            <wp:extent cx="2385695" cy="2517140"/>
            <wp:effectExtent l="0" t="0" r="0" b="0"/>
            <wp:wrapTight wrapText="bothSides">
              <wp:wrapPolygon edited="0">
                <wp:start x="0" y="0"/>
                <wp:lineTo x="0" y="21415"/>
                <wp:lineTo x="21387" y="21415"/>
                <wp:lineTo x="21387" y="0"/>
                <wp:lineTo x="0" y="0"/>
              </wp:wrapPolygon>
            </wp:wrapTight>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Fusion"/>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2385695" cy="251714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 xml:space="preserve">Pour ouvrir la boîte de dialogue Fusion et ajouter un élément fusionné à un projet, vous pouvez soit cliquer sur le bouton Ajouter fusion </w:t>
      </w:r>
      <w:r w:rsidR="008F78E1" w:rsidRPr="009026A4">
        <w:rPr>
          <w:noProof/>
          <w:lang w:val="en-CA" w:eastAsia="en-CA"/>
        </w:rPr>
        <w:drawing>
          <wp:inline distT="0" distB="0" distL="0" distR="0" wp14:anchorId="35924181" wp14:editId="52DE2B87">
            <wp:extent cx="136525" cy="1365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Ajouter_fusion"/>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009401CA" w:rsidRPr="009026A4">
        <w:t xml:space="preserve"> de la barre d</w:t>
      </w:r>
      <w:r w:rsidR="0098105F">
        <w:t>’</w:t>
      </w:r>
      <w:r w:rsidR="009401CA" w:rsidRPr="009026A4">
        <w:t xml:space="preserve">outils de </w:t>
      </w:r>
      <w:smartTag w:uri="urn:schemas-microsoft-com:office:smarttags" w:element="PersonName">
        <w:smartTagPr>
          <w:attr w:name="ProductID" w:val="La fen￪tre Projet"/>
        </w:smartTagPr>
        <w:r w:rsidR="009401CA" w:rsidRPr="009026A4">
          <w:t>la fenêtre Projet</w:t>
        </w:r>
      </w:smartTag>
      <w:r w:rsidR="009401CA" w:rsidRPr="009026A4">
        <w:t>, soit sélectionner [Projet] [Ajouter fusion...] dans la barre de menus, ou encore cliquer avec le bouton droit de la souris sur l</w:t>
      </w:r>
      <w:r w:rsidR="0098105F">
        <w:t>’</w:t>
      </w:r>
      <w:r w:rsidR="009401CA" w:rsidRPr="009026A4">
        <w:t xml:space="preserve">élément de groupe approprié dans </w:t>
      </w:r>
      <w:smartTag w:uri="urn:schemas-microsoft-com:office:smarttags" w:element="PersonName">
        <w:smartTagPr>
          <w:attr w:name="ProductID" w:val="La fen￪tre Projet"/>
        </w:smartTagPr>
        <w:r w:rsidR="009401CA" w:rsidRPr="009026A4">
          <w:t>la fenêtre Projet</w:t>
        </w:r>
      </w:smartTag>
      <w:r w:rsidR="009401CA" w:rsidRPr="009026A4">
        <w:t xml:space="preserve">, puis sélectionner [Ajouter fusion...] dans le menu contextuel. </w:t>
      </w:r>
    </w:p>
    <w:p w14:paraId="2E0F9AD0" w14:textId="77777777" w:rsidR="009401CA" w:rsidRPr="009026A4" w:rsidRDefault="009401CA" w:rsidP="009401CA">
      <w:pPr>
        <w:jc w:val="both"/>
      </w:pPr>
    </w:p>
    <w:p w14:paraId="27B2EC9D" w14:textId="1E3CD457" w:rsidR="009401CA" w:rsidRPr="009026A4" w:rsidRDefault="009401CA" w:rsidP="009401CA">
      <w:pPr>
        <w:jc w:val="both"/>
      </w:pPr>
      <w:r w:rsidRPr="009026A4">
        <w:t>La boîte de dialogue Fusion permet de fusionner les résultats de plusieurs éléments du même type (par exemple, des analyses) afin de créer un seul élément. Il peut s</w:t>
      </w:r>
      <w:r w:rsidR="0098105F">
        <w:t>’</w:t>
      </w:r>
      <w:r w:rsidRPr="009026A4">
        <w:t>avérer utile de fusionner deux éléments pour exporter les résultats de plusieurs éléments dans un seul fichier ou pour exécuter une analyse de fonction qui combine des variables provenant d</w:t>
      </w:r>
      <w:r w:rsidR="0098105F">
        <w:t>’</w:t>
      </w:r>
      <w:r w:rsidRPr="009026A4">
        <w:t>éléments différents. Un élément fusionné ne peut être ajouté qu</w:t>
      </w:r>
      <w:r w:rsidR="0098105F">
        <w:t>’</w:t>
      </w:r>
      <w:r w:rsidRPr="009026A4">
        <w:t>à un groupe qui contient déjà plus d</w:t>
      </w:r>
      <w:r w:rsidR="0098105F">
        <w:t>’</w:t>
      </w:r>
      <w:r w:rsidRPr="009026A4">
        <w:t xml:space="preserve">un élément du même type. Seuls les éléments présents dans le groupe peuvent être fusionnés. Vous ne </w:t>
      </w:r>
      <w:r w:rsidRPr="009026A4">
        <w:lastRenderedPageBreak/>
        <w:t>pouvez joindre qu</w:t>
      </w:r>
      <w:r w:rsidR="0098105F">
        <w:t>’</w:t>
      </w:r>
      <w:r w:rsidRPr="009026A4">
        <w:t>une « dimension » à la fois, et toutes les autres dimensions doivent avoir la même taille. Par exemple, si vous voulez fusionner les variables de sortie de deux analyses, chaque analyse doit comporter le même nombre de localisations, de valeurs de paramètres et de répétitions, sans compter qu</w:t>
      </w:r>
      <w:r w:rsidR="0098105F">
        <w:t>’</w:t>
      </w:r>
      <w:r w:rsidRPr="009026A4">
        <w:t xml:space="preserve">elle doit couvrir la même période (type et mode temporels). </w:t>
      </w:r>
    </w:p>
    <w:p w14:paraId="162C0EB7" w14:textId="372C7779" w:rsidR="009401CA" w:rsidRPr="009026A4" w:rsidRDefault="009401CA" w:rsidP="009401CA">
      <w:pPr>
        <w:jc w:val="both"/>
      </w:pPr>
    </w:p>
    <w:p w14:paraId="333D477E" w14:textId="77777777"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servant à repérer chacun des éléments d</w:t>
      </w:r>
      <w:r w:rsidR="0098105F">
        <w:t>’</w:t>
      </w:r>
      <w:r w:rsidRPr="009026A4">
        <w:t>un projet.</w:t>
      </w:r>
    </w:p>
    <w:p w14:paraId="50EC6B6A" w14:textId="0C06B6EE" w:rsidR="009401CA" w:rsidRDefault="009401CA" w:rsidP="009401CA">
      <w:pPr>
        <w:jc w:val="both"/>
      </w:pPr>
    </w:p>
    <w:p w14:paraId="7D1C82ED" w14:textId="77777777" w:rsidR="003F77CE" w:rsidRDefault="003F77CE" w:rsidP="003F77CE">
      <w:pPr>
        <w:jc w:val="both"/>
      </w:pPr>
    </w:p>
    <w:p w14:paraId="49D7A653" w14:textId="16687F32" w:rsidR="003F77CE" w:rsidRDefault="003F77CE" w:rsidP="003F77CE">
      <w:pPr>
        <w:pStyle w:val="Titre2"/>
      </w:pPr>
      <w:r>
        <w:t>D</w:t>
      </w:r>
      <w:r>
        <w:t>ispers</w:t>
      </w:r>
      <w:r>
        <w:t>ion de</w:t>
      </w:r>
      <w:r w:rsidR="003B68AB">
        <w:t>s</w:t>
      </w:r>
      <w:r>
        <w:t xml:space="preserve"> tordeuse</w:t>
      </w:r>
      <w:r w:rsidR="003B68AB">
        <w:t>s</w:t>
      </w:r>
      <w:r>
        <w:t xml:space="preserve"> des bourgeons de l’épinette</w:t>
      </w:r>
      <w:r w:rsidR="003B68AB">
        <w:t xml:space="preserve"> (TBE)</w:t>
      </w:r>
    </w:p>
    <w:p w14:paraId="71148B1A" w14:textId="37DA016F" w:rsidR="003F77CE" w:rsidRDefault="003F77CE" w:rsidP="003F77CE">
      <w:pPr>
        <w:jc w:val="both"/>
      </w:pPr>
      <w:r>
        <w:rPr>
          <w:noProof/>
          <w:snapToGrid/>
        </w:rPr>
        <w:drawing>
          <wp:anchor distT="0" distB="0" distL="114300" distR="114300" simplePos="0" relativeHeight="251729408" behindDoc="0" locked="0" layoutInCell="1" allowOverlap="1" wp14:anchorId="41A7DFC1" wp14:editId="6C07B693">
            <wp:simplePos x="0" y="0"/>
            <wp:positionH relativeFrom="column">
              <wp:posOffset>3459707</wp:posOffset>
            </wp:positionH>
            <wp:positionV relativeFrom="paragraph">
              <wp:posOffset>171450</wp:posOffset>
            </wp:positionV>
            <wp:extent cx="3042351" cy="4551626"/>
            <wp:effectExtent l="0" t="0" r="5715" b="1905"/>
            <wp:wrapSquare wrapText="bothSides"/>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042351" cy="4551626"/>
                    </a:xfrm>
                    <a:prstGeom prst="rect">
                      <a:avLst/>
                    </a:prstGeom>
                  </pic:spPr>
                </pic:pic>
              </a:graphicData>
            </a:graphic>
          </wp:anchor>
        </w:drawing>
      </w:r>
    </w:p>
    <w:p w14:paraId="3C295331" w14:textId="70AF5C51" w:rsidR="003F77CE" w:rsidRPr="003F77CE" w:rsidRDefault="003F77CE" w:rsidP="003F77CE">
      <w:pPr>
        <w:jc w:val="both"/>
      </w:pPr>
      <w:r w:rsidRPr="003F77CE">
        <w:t xml:space="preserve">Ce composant permet de simuler la dispersion des </w:t>
      </w:r>
      <w:r w:rsidR="003B68AB">
        <w:t xml:space="preserve">TBE </w:t>
      </w:r>
      <w:r w:rsidRPr="003F77CE">
        <w:t>dans le vent</w:t>
      </w:r>
      <w:r>
        <w:t xml:space="preserve"> à l’aide de grille météorologique en coches (3D)</w:t>
      </w:r>
      <w:r w:rsidRPr="003F77CE">
        <w:t xml:space="preserve">. </w:t>
      </w:r>
      <w:r w:rsidR="003B68AB" w:rsidRPr="003B68AB">
        <w:t>Nous allons d</w:t>
      </w:r>
      <w:r w:rsidR="003B68AB">
        <w:t>’</w:t>
      </w:r>
      <w:r w:rsidR="003B68AB" w:rsidRPr="003B68AB">
        <w:t>écrire ici seulement les gr</w:t>
      </w:r>
      <w:r w:rsidR="003B68AB">
        <w:t xml:space="preserve">andes lignes. Pour plus de détails communiquer avec l’équipe BioSIM. </w:t>
      </w:r>
    </w:p>
    <w:p w14:paraId="11AA9D4F" w14:textId="77777777" w:rsidR="003F77CE" w:rsidRPr="003F77CE" w:rsidRDefault="003F77CE" w:rsidP="003F77CE">
      <w:pPr>
        <w:jc w:val="both"/>
        <w:rPr>
          <w:noProof/>
        </w:rPr>
      </w:pPr>
    </w:p>
    <w:p w14:paraId="18694443" w14:textId="527F9E8C" w:rsidR="003F77CE" w:rsidRPr="003B68AB" w:rsidRDefault="003B68AB" w:rsidP="003F77CE">
      <w:pPr>
        <w:jc w:val="both"/>
      </w:pPr>
      <w:r w:rsidRPr="003B68AB">
        <w:rPr>
          <w:b/>
          <w:bCs/>
        </w:rPr>
        <w:t>Période de s</w:t>
      </w:r>
      <w:r w:rsidR="003F77CE" w:rsidRPr="003B68AB">
        <w:rPr>
          <w:b/>
          <w:bCs/>
        </w:rPr>
        <w:t>imulation</w:t>
      </w:r>
      <w:r w:rsidRPr="003B68AB">
        <w:rPr>
          <w:b/>
          <w:bCs/>
        </w:rPr>
        <w:t xml:space="preserve"> </w:t>
      </w:r>
      <w:r w:rsidR="003F77CE" w:rsidRPr="003B68AB">
        <w:t xml:space="preserve">: </w:t>
      </w:r>
      <w:r w:rsidRPr="003B68AB">
        <w:t>période pour laquel</w:t>
      </w:r>
      <w:r>
        <w:t>le</w:t>
      </w:r>
      <w:r w:rsidRPr="003B68AB">
        <w:t xml:space="preserve"> on veut faire la </w:t>
      </w:r>
      <w:r>
        <w:t xml:space="preserve">dispersion des papillons. </w:t>
      </w:r>
    </w:p>
    <w:p w14:paraId="196C806E" w14:textId="77777777" w:rsidR="003F77CE" w:rsidRPr="003B68AB" w:rsidRDefault="003F77CE" w:rsidP="003F77CE">
      <w:pPr>
        <w:jc w:val="both"/>
      </w:pPr>
    </w:p>
    <w:p w14:paraId="7287B760" w14:textId="737A9EB3" w:rsidR="003F77CE" w:rsidRPr="003B68AB" w:rsidRDefault="003B68AB" w:rsidP="003F77CE">
      <w:pPr>
        <w:jc w:val="both"/>
      </w:pPr>
      <w:r w:rsidRPr="003B68AB">
        <w:rPr>
          <w:b/>
          <w:bCs/>
        </w:rPr>
        <w:t>Nombre de papillons m</w:t>
      </w:r>
      <w:r w:rsidR="003F77CE" w:rsidRPr="003B68AB">
        <w:rPr>
          <w:b/>
          <w:bCs/>
        </w:rPr>
        <w:t>aximum</w:t>
      </w:r>
      <w:r w:rsidRPr="003B68AB">
        <w:rPr>
          <w:b/>
          <w:bCs/>
        </w:rPr>
        <w:t xml:space="preserve"> </w:t>
      </w:r>
      <w:r w:rsidR="003F77CE" w:rsidRPr="003B68AB">
        <w:t xml:space="preserve">: </w:t>
      </w:r>
      <w:r w:rsidRPr="003B68AB">
        <w:t>pour une question de t3emps de sim</w:t>
      </w:r>
      <w:r>
        <w:t>ulation, il est possible de limiter le nombre de papillons dans le simulateur.</w:t>
      </w:r>
    </w:p>
    <w:p w14:paraId="5B92DFA6" w14:textId="5A9AB70C" w:rsidR="003F77CE" w:rsidRDefault="003F77CE" w:rsidP="003F77CE">
      <w:pPr>
        <w:jc w:val="both"/>
      </w:pPr>
    </w:p>
    <w:p w14:paraId="43D3109A" w14:textId="47E67549" w:rsidR="00B6490F" w:rsidRPr="00BE7432" w:rsidRDefault="00B6490F" w:rsidP="00B6490F">
      <w:pPr>
        <w:jc w:val="both"/>
      </w:pPr>
      <w:r w:rsidRPr="00ED528F">
        <w:rPr>
          <w:b/>
        </w:rPr>
        <w:t>Type de température pour la ponte des œufs:</w:t>
      </w:r>
      <w:r>
        <w:t xml:space="preserve"> soit fixé à 17°C, </w:t>
      </w:r>
      <w:r>
        <w:t>soit un estimer de la température quotidienne moyenne (i.e. 42 minutes après le coucher du soleil).</w:t>
      </w:r>
    </w:p>
    <w:p w14:paraId="7C6D2FA8" w14:textId="77777777" w:rsidR="00B6490F" w:rsidRPr="003B68AB" w:rsidRDefault="00B6490F" w:rsidP="003F77CE">
      <w:pPr>
        <w:jc w:val="both"/>
      </w:pPr>
    </w:p>
    <w:p w14:paraId="2C9AD439" w14:textId="4148E648" w:rsidR="003F77CE" w:rsidRPr="003B68AB" w:rsidRDefault="003B68AB" w:rsidP="003F77CE">
      <w:pPr>
        <w:jc w:val="both"/>
      </w:pPr>
      <w:r w:rsidRPr="003B68AB">
        <w:rPr>
          <w:b/>
          <w:bCs/>
        </w:rPr>
        <w:t>Carte d’é</w:t>
      </w:r>
      <w:r w:rsidR="003F77CE" w:rsidRPr="003B68AB">
        <w:rPr>
          <w:b/>
          <w:bCs/>
        </w:rPr>
        <w:t>l</w:t>
      </w:r>
      <w:r w:rsidRPr="003B68AB">
        <w:rPr>
          <w:b/>
          <w:bCs/>
        </w:rPr>
        <w:t>é</w:t>
      </w:r>
      <w:r w:rsidR="003F77CE" w:rsidRPr="003B68AB">
        <w:rPr>
          <w:b/>
          <w:bCs/>
        </w:rPr>
        <w:t>vation</w:t>
      </w:r>
      <w:r w:rsidRPr="003B68AB">
        <w:rPr>
          <w:b/>
          <w:bCs/>
        </w:rPr>
        <w:t xml:space="preserve"> </w:t>
      </w:r>
      <w:r w:rsidR="003F77CE" w:rsidRPr="003B68AB">
        <w:t xml:space="preserve">: DEM </w:t>
      </w:r>
      <w:r w:rsidRPr="003B68AB">
        <w:t xml:space="preserve">de la </w:t>
      </w:r>
      <w:r w:rsidR="003F77CE" w:rsidRPr="003B68AB">
        <w:t>r</w:t>
      </w:r>
      <w:r>
        <w:t>é</w:t>
      </w:r>
      <w:r w:rsidR="003F77CE" w:rsidRPr="003B68AB">
        <w:t xml:space="preserve">gion </w:t>
      </w:r>
      <w:r>
        <w:t xml:space="preserve">de </w:t>
      </w:r>
      <w:r w:rsidR="003F77CE" w:rsidRPr="003B68AB">
        <w:t xml:space="preserve">simulation. </w:t>
      </w:r>
    </w:p>
    <w:p w14:paraId="4ACC5E48" w14:textId="77777777" w:rsidR="003F77CE" w:rsidRPr="003B68AB" w:rsidRDefault="003F77CE" w:rsidP="003F77CE">
      <w:pPr>
        <w:jc w:val="both"/>
      </w:pPr>
    </w:p>
    <w:p w14:paraId="1D49C640" w14:textId="1D801AD3" w:rsidR="003F77CE" w:rsidRPr="003B68AB" w:rsidRDefault="003B68AB" w:rsidP="003F77CE">
      <w:pPr>
        <w:jc w:val="both"/>
      </w:pPr>
      <w:r>
        <w:rPr>
          <w:b/>
          <w:bCs/>
        </w:rPr>
        <w:t xml:space="preserve">Base de données </w:t>
      </w:r>
      <w:proofErr w:type="spellStart"/>
      <w:r w:rsidR="003F77CE" w:rsidRPr="003F77CE">
        <w:rPr>
          <w:b/>
          <w:bCs/>
        </w:rPr>
        <w:t>Gribs</w:t>
      </w:r>
      <w:proofErr w:type="spellEnd"/>
      <w:r>
        <w:rPr>
          <w:b/>
          <w:bCs/>
        </w:rPr>
        <w:t xml:space="preserve"> </w:t>
      </w:r>
      <w:r w:rsidR="003F77CE" w:rsidRPr="003F77CE">
        <w:t xml:space="preserve">: </w:t>
      </w:r>
      <w:r>
        <w:t>grille météorologique en couches (3D)</w:t>
      </w:r>
      <w:r w:rsidR="003F77CE" w:rsidRPr="003F77CE">
        <w:t xml:space="preserve">. </w:t>
      </w:r>
      <w:r w:rsidRPr="003B68AB">
        <w:t xml:space="preserve">Ces grilles peuvent être </w:t>
      </w:r>
      <w:r>
        <w:t>t</w:t>
      </w:r>
      <w:r w:rsidRPr="003B68AB">
        <w:t>élécharg</w:t>
      </w:r>
      <w:r w:rsidR="00B6490F">
        <w:t>é</w:t>
      </w:r>
      <w:r w:rsidRPr="003B68AB">
        <w:t xml:space="preserve"> à l’aide de l’application </w:t>
      </w:r>
      <w:r w:rsidR="00A668B6">
        <w:t>de téléchargement météo (</w:t>
      </w:r>
      <w:proofErr w:type="spellStart"/>
      <w:r w:rsidR="003F77CE" w:rsidRPr="003B68AB">
        <w:t>WeatherUpdater</w:t>
      </w:r>
      <w:proofErr w:type="spellEnd"/>
      <w:r w:rsidR="00A668B6">
        <w:t>)</w:t>
      </w:r>
      <w:r w:rsidR="003F77CE" w:rsidRPr="003B68AB">
        <w:t>.</w:t>
      </w:r>
    </w:p>
    <w:p w14:paraId="324753C7" w14:textId="77777777" w:rsidR="003F77CE" w:rsidRPr="003B68AB" w:rsidRDefault="003F77CE" w:rsidP="003F77CE">
      <w:pPr>
        <w:jc w:val="both"/>
      </w:pPr>
    </w:p>
    <w:p w14:paraId="7565BA8D" w14:textId="2B584249" w:rsidR="003F77CE" w:rsidRPr="003F77CE" w:rsidRDefault="00A668B6" w:rsidP="003F77CE">
      <w:pPr>
        <w:jc w:val="both"/>
      </w:pPr>
      <w:r w:rsidRPr="00A668B6">
        <w:rPr>
          <w:b/>
          <w:bCs/>
        </w:rPr>
        <w:t xml:space="preserve">Carte de défoliation </w:t>
      </w:r>
      <w:r w:rsidR="003F77CE" w:rsidRPr="00A668B6">
        <w:t xml:space="preserve">: </w:t>
      </w:r>
      <w:r w:rsidRPr="00A668B6">
        <w:t xml:space="preserve">permet de déterminer les papillons </w:t>
      </w:r>
      <w:r>
        <w:t>qui disperserons. Les papillons en dehors de ces zones de dispersent pas. Valides aussi pour les vols supplémentaires.</w:t>
      </w:r>
    </w:p>
    <w:p w14:paraId="5AB2BB71" w14:textId="77777777" w:rsidR="003F77CE" w:rsidRPr="003F77CE" w:rsidRDefault="003F77CE" w:rsidP="003F77CE">
      <w:pPr>
        <w:jc w:val="both"/>
      </w:pPr>
    </w:p>
    <w:p w14:paraId="1161E880" w14:textId="5D0FE7DE" w:rsidR="003F77CE" w:rsidRDefault="00A668B6" w:rsidP="003F77CE">
      <w:pPr>
        <w:jc w:val="both"/>
      </w:pPr>
      <w:r>
        <w:rPr>
          <w:b/>
          <w:bCs/>
        </w:rPr>
        <w:t xml:space="preserve">Carte des plans d’eau </w:t>
      </w:r>
      <w:r w:rsidR="003F77CE" w:rsidRPr="003F77CE">
        <w:t xml:space="preserve">: </w:t>
      </w:r>
      <w:r>
        <w:t xml:space="preserve">les plans d’eau permettent de discriminer les papillons qui seront tuer à l’atterrissage ainsi que les papillons qui pourront refaire d’autres vols. </w:t>
      </w:r>
    </w:p>
    <w:p w14:paraId="73BC56EA" w14:textId="77777777" w:rsidR="00A668B6" w:rsidRPr="003F77CE" w:rsidRDefault="00A668B6" w:rsidP="003F77CE">
      <w:pPr>
        <w:jc w:val="both"/>
      </w:pPr>
    </w:p>
    <w:p w14:paraId="74213E34" w14:textId="799D21C3" w:rsidR="003F77CE" w:rsidRPr="00A668B6" w:rsidRDefault="00A668B6" w:rsidP="003F77CE">
      <w:pPr>
        <w:jc w:val="both"/>
      </w:pPr>
      <w:r w:rsidRPr="00A668B6">
        <w:rPr>
          <w:b/>
          <w:bCs/>
        </w:rPr>
        <w:t>Nombre de vols m</w:t>
      </w:r>
      <w:r w:rsidR="003F77CE" w:rsidRPr="00A668B6">
        <w:rPr>
          <w:b/>
          <w:bCs/>
        </w:rPr>
        <w:t>aximum</w:t>
      </w:r>
      <w:r w:rsidRPr="00A668B6">
        <w:rPr>
          <w:b/>
          <w:bCs/>
        </w:rPr>
        <w:t xml:space="preserve"> </w:t>
      </w:r>
      <w:r w:rsidR="003F77CE" w:rsidRPr="00A668B6">
        <w:t xml:space="preserve">: </w:t>
      </w:r>
      <w:r w:rsidRPr="00A668B6">
        <w:t>le nombre de vols maximum qu’un papillon peut fair</w:t>
      </w:r>
      <w:r>
        <w:t xml:space="preserve">e dans sa vie. </w:t>
      </w:r>
    </w:p>
    <w:p w14:paraId="3A5C4A93" w14:textId="77777777" w:rsidR="003F77CE" w:rsidRPr="00A668B6" w:rsidRDefault="003F77CE" w:rsidP="003F77CE">
      <w:pPr>
        <w:jc w:val="both"/>
      </w:pPr>
    </w:p>
    <w:p w14:paraId="01A5C2A5" w14:textId="457B7DC3" w:rsidR="003F77CE" w:rsidRPr="003F77CE" w:rsidRDefault="00A668B6" w:rsidP="003F77CE">
      <w:pPr>
        <w:jc w:val="both"/>
      </w:pPr>
      <w:r w:rsidRPr="00A668B6">
        <w:rPr>
          <w:b/>
          <w:bCs/>
        </w:rPr>
        <w:t>Temps de vol après le lev</w:t>
      </w:r>
      <w:r>
        <w:rPr>
          <w:b/>
          <w:bCs/>
        </w:rPr>
        <w:t>er</w:t>
      </w:r>
      <w:r w:rsidRPr="00A668B6">
        <w:rPr>
          <w:b/>
          <w:bCs/>
        </w:rPr>
        <w:t xml:space="preserve"> du soleil (h) </w:t>
      </w:r>
      <w:r w:rsidR="003F77CE" w:rsidRPr="00A668B6">
        <w:t xml:space="preserve">: </w:t>
      </w:r>
      <w:r w:rsidRPr="00A668B6">
        <w:t>p</w:t>
      </w:r>
      <w:r>
        <w:t xml:space="preserve">ar défaut, BioSIM fait atterrir les papillons après le lever du soleil. </w:t>
      </w:r>
      <w:r w:rsidRPr="00A668B6">
        <w:t>Cette option permet d’extensionnel le temps de vols.</w:t>
      </w:r>
    </w:p>
    <w:p w14:paraId="4F28F43B" w14:textId="77777777" w:rsidR="003F77CE" w:rsidRPr="003F77CE" w:rsidRDefault="003F77CE" w:rsidP="003F77CE">
      <w:pPr>
        <w:jc w:val="both"/>
      </w:pPr>
    </w:p>
    <w:p w14:paraId="712E4F6D" w14:textId="7BFB2C6C" w:rsidR="003F77CE" w:rsidRPr="00A668B6" w:rsidRDefault="00A668B6" w:rsidP="003F77CE">
      <w:pPr>
        <w:jc w:val="both"/>
      </w:pPr>
      <w:r w:rsidRPr="00A668B6">
        <w:rPr>
          <w:b/>
          <w:bCs/>
        </w:rPr>
        <w:t>Longévité des adult</w:t>
      </w:r>
      <w:r w:rsidR="00632946">
        <w:rPr>
          <w:b/>
          <w:bCs/>
        </w:rPr>
        <w:t>e</w:t>
      </w:r>
      <w:r w:rsidRPr="00A668B6">
        <w:rPr>
          <w:b/>
          <w:bCs/>
        </w:rPr>
        <w:t>s m</w:t>
      </w:r>
      <w:r w:rsidR="003F77CE" w:rsidRPr="00A668B6">
        <w:rPr>
          <w:b/>
          <w:bCs/>
        </w:rPr>
        <w:t xml:space="preserve">ax </w:t>
      </w:r>
      <w:r w:rsidRPr="00A668B6">
        <w:rPr>
          <w:b/>
          <w:bCs/>
        </w:rPr>
        <w:t>(jours)</w:t>
      </w:r>
      <w:r w:rsidR="003F77CE" w:rsidRPr="00A668B6">
        <w:t xml:space="preserve">: </w:t>
      </w:r>
      <w:r w:rsidRPr="00A668B6">
        <w:t xml:space="preserve">les </w:t>
      </w:r>
      <w:r>
        <w:t>papillons meur</w:t>
      </w:r>
      <w:r w:rsidR="00632946">
        <w:t>ent</w:t>
      </w:r>
      <w:r>
        <w:t xml:space="preserve"> après cette </w:t>
      </w:r>
      <w:r w:rsidR="00632946">
        <w:t>période</w:t>
      </w:r>
      <w:r>
        <w:t>.</w:t>
      </w:r>
    </w:p>
    <w:p w14:paraId="18AA05A8" w14:textId="77777777" w:rsidR="003F77CE" w:rsidRPr="00A668B6" w:rsidRDefault="003F77CE" w:rsidP="003F77CE">
      <w:pPr>
        <w:jc w:val="both"/>
      </w:pPr>
    </w:p>
    <w:p w14:paraId="4DA7B7A7" w14:textId="37668FA9" w:rsidR="003F77CE" w:rsidRPr="003F77CE" w:rsidRDefault="00632946" w:rsidP="003F77CE">
      <w:pPr>
        <w:jc w:val="both"/>
      </w:pPr>
      <w:r w:rsidRPr="00632946">
        <w:rPr>
          <w:b/>
          <w:bCs/>
        </w:rPr>
        <w:t xml:space="preserve">Extrants </w:t>
      </w:r>
      <w:r w:rsidR="003F77CE" w:rsidRPr="00632946">
        <w:rPr>
          <w:b/>
          <w:bCs/>
        </w:rPr>
        <w:t>10 minutes</w:t>
      </w:r>
      <w:r w:rsidRPr="00632946">
        <w:rPr>
          <w:b/>
          <w:bCs/>
        </w:rPr>
        <w:t xml:space="preserve"> </w:t>
      </w:r>
      <w:r w:rsidR="003F77CE" w:rsidRPr="00632946">
        <w:t xml:space="preserve">: </w:t>
      </w:r>
      <w:r w:rsidRPr="00632946">
        <w:t>par défaut, BioSIM exporte les résultats horaires. Cette option permet</w:t>
      </w:r>
      <w:r>
        <w:t xml:space="preserve"> d’exporter, en plus, les résultats à une résolution de 10 minutes. </w:t>
      </w:r>
      <w:r w:rsidRPr="00632946">
        <w:t>Ceci permet de faire des meilleures animations de vo</w:t>
      </w:r>
      <w:r>
        <w:t>l.</w:t>
      </w:r>
    </w:p>
    <w:p w14:paraId="363D4F4B" w14:textId="77777777" w:rsidR="003F77CE" w:rsidRPr="003F77CE" w:rsidRDefault="003F77CE" w:rsidP="003F77CE">
      <w:pPr>
        <w:jc w:val="both"/>
      </w:pPr>
    </w:p>
    <w:p w14:paraId="6917D0FA" w14:textId="465111A9" w:rsidR="003F77CE" w:rsidRPr="003F77CE" w:rsidRDefault="00632946" w:rsidP="003F77CE">
      <w:pPr>
        <w:jc w:val="both"/>
      </w:pPr>
      <w:r w:rsidRPr="00632946">
        <w:rPr>
          <w:b/>
          <w:bCs/>
        </w:rPr>
        <w:t>Déposition d’œufs</w:t>
      </w:r>
      <w:r w:rsidR="003F77CE" w:rsidRPr="00632946">
        <w:t xml:space="preserve">: </w:t>
      </w:r>
      <w:r w:rsidRPr="00632946">
        <w:t>permet la création d’une carte de déposition des œufs</w:t>
      </w:r>
      <w:r>
        <w:t xml:space="preserve"> pondues par le femelles pendant et après les vols</w:t>
      </w:r>
      <w:r w:rsidRPr="00632946">
        <w:t>.</w:t>
      </w:r>
    </w:p>
    <w:p w14:paraId="51B8F3C4" w14:textId="77777777" w:rsidR="003F77CE" w:rsidRPr="003F77CE" w:rsidRDefault="003F77CE" w:rsidP="003F77CE">
      <w:pPr>
        <w:jc w:val="both"/>
      </w:pPr>
    </w:p>
    <w:p w14:paraId="3F6C8417" w14:textId="77777777" w:rsidR="003F77CE" w:rsidRPr="003F77CE" w:rsidRDefault="003F77CE" w:rsidP="003F77CE">
      <w:pPr>
        <w:jc w:val="both"/>
      </w:pPr>
    </w:p>
    <w:p w14:paraId="411430AF" w14:textId="3F051191" w:rsidR="003F77CE" w:rsidRPr="003F77CE" w:rsidRDefault="005729B8" w:rsidP="003F77CE">
      <w:pPr>
        <w:pStyle w:val="Titre2"/>
      </w:pPr>
      <w:r>
        <w:t>Calibration de courbes</w:t>
      </w:r>
    </w:p>
    <w:p w14:paraId="3E9C8A9B" w14:textId="77777777" w:rsidR="003F77CE" w:rsidRPr="003F77CE" w:rsidRDefault="003F77CE" w:rsidP="003F77CE">
      <w:pPr>
        <w:jc w:val="both"/>
      </w:pPr>
    </w:p>
    <w:p w14:paraId="167E3EC4" w14:textId="5202BE68" w:rsidR="003F77CE" w:rsidRPr="003F77CE" w:rsidRDefault="004972AD" w:rsidP="003F77CE">
      <w:pPr>
        <w:jc w:val="both"/>
      </w:pPr>
      <w:r>
        <w:rPr>
          <w:noProof/>
          <w:snapToGrid/>
        </w:rPr>
        <w:drawing>
          <wp:anchor distT="0" distB="0" distL="114300" distR="114300" simplePos="0" relativeHeight="251730432" behindDoc="0" locked="0" layoutInCell="1" allowOverlap="1" wp14:anchorId="60DFFCAB" wp14:editId="3D552D24">
            <wp:simplePos x="0" y="0"/>
            <wp:positionH relativeFrom="column">
              <wp:posOffset>3206693</wp:posOffset>
            </wp:positionH>
            <wp:positionV relativeFrom="paragraph">
              <wp:posOffset>172085</wp:posOffset>
            </wp:positionV>
            <wp:extent cx="3193320" cy="3435494"/>
            <wp:effectExtent l="0" t="0" r="7620" b="0"/>
            <wp:wrapSquare wrapText="bothSides"/>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193320" cy="3435494"/>
                    </a:xfrm>
                    <a:prstGeom prst="rect">
                      <a:avLst/>
                    </a:prstGeom>
                  </pic:spPr>
                </pic:pic>
              </a:graphicData>
            </a:graphic>
          </wp:anchor>
        </w:drawing>
      </w:r>
    </w:p>
    <w:p w14:paraId="043AB29C" w14:textId="374EFCBC" w:rsidR="003F77CE" w:rsidRPr="005729B8" w:rsidRDefault="005729B8" w:rsidP="003F77CE">
      <w:pPr>
        <w:jc w:val="both"/>
      </w:pPr>
      <w:r w:rsidRPr="005729B8">
        <w:t>Permet la calibration d’équations de p</w:t>
      </w:r>
      <w:r>
        <w:t xml:space="preserve">hénomène biologique </w:t>
      </w:r>
      <w:r w:rsidR="004972AD">
        <w:t xml:space="preserve">tel que le </w:t>
      </w:r>
      <w:r w:rsidRPr="005729B8">
        <w:t>d</w:t>
      </w:r>
      <w:r>
        <w:t>é</w:t>
      </w:r>
      <w:r w:rsidRPr="005729B8">
        <w:t>velop</w:t>
      </w:r>
      <w:r>
        <w:t>p</w:t>
      </w:r>
      <w:r w:rsidRPr="005729B8">
        <w:t>ement</w:t>
      </w:r>
      <w:r w:rsidR="003F77CE" w:rsidRPr="005729B8">
        <w:t xml:space="preserve">, </w:t>
      </w:r>
      <w:r w:rsidR="004972AD">
        <w:t xml:space="preserve">la </w:t>
      </w:r>
      <w:r w:rsidR="003F77CE" w:rsidRPr="005729B8">
        <w:t>survi</w:t>
      </w:r>
      <w:r>
        <w:t>e</w:t>
      </w:r>
      <w:r w:rsidR="004972AD">
        <w:t xml:space="preserve"> et la </w:t>
      </w:r>
      <w:r w:rsidR="003F77CE" w:rsidRPr="005729B8">
        <w:t>f</w:t>
      </w:r>
      <w:r>
        <w:t>é</w:t>
      </w:r>
      <w:r w:rsidR="003F77CE" w:rsidRPr="005729B8">
        <w:t>c</w:t>
      </w:r>
      <w:r>
        <w:t>o</w:t>
      </w:r>
      <w:r w:rsidR="003F77CE" w:rsidRPr="005729B8">
        <w:t>ndit</w:t>
      </w:r>
      <w:r>
        <w:t>é</w:t>
      </w:r>
      <w:r w:rsidR="003F77CE" w:rsidRPr="005729B8">
        <w:t>.</w:t>
      </w:r>
      <w:r w:rsidR="004972AD">
        <w:t xml:space="preserve"> Permet d’utiliser différent régimes de températures tel que les températures fixes, les transferts de températures ou les températures fluctuantes. </w:t>
      </w:r>
    </w:p>
    <w:p w14:paraId="5AE2B022" w14:textId="77777777" w:rsidR="003F77CE" w:rsidRPr="005729B8" w:rsidRDefault="003F77CE" w:rsidP="003F77CE">
      <w:pPr>
        <w:jc w:val="both"/>
      </w:pPr>
    </w:p>
    <w:p w14:paraId="458C01A9" w14:textId="77777777" w:rsidR="003F77CE" w:rsidRPr="005729B8" w:rsidRDefault="003F77CE" w:rsidP="003F77CE">
      <w:pPr>
        <w:jc w:val="both"/>
      </w:pPr>
    </w:p>
    <w:p w14:paraId="27288D28" w14:textId="44853C15" w:rsidR="003F77CE" w:rsidRPr="003F77CE" w:rsidRDefault="004972AD" w:rsidP="003F77CE">
      <w:pPr>
        <w:ind w:left="708" w:hanging="708"/>
        <w:jc w:val="both"/>
      </w:pPr>
      <w:r>
        <w:rPr>
          <w:b/>
          <w:bCs/>
        </w:rPr>
        <w:t>Type de p</w:t>
      </w:r>
      <w:r w:rsidR="003F77CE" w:rsidRPr="003F77CE">
        <w:rPr>
          <w:b/>
          <w:bCs/>
        </w:rPr>
        <w:t>aram</w:t>
      </w:r>
      <w:r>
        <w:rPr>
          <w:b/>
          <w:bCs/>
        </w:rPr>
        <w:t>é</w:t>
      </w:r>
      <w:r w:rsidR="003F77CE" w:rsidRPr="003F77CE">
        <w:rPr>
          <w:b/>
          <w:bCs/>
        </w:rPr>
        <w:t>tri</w:t>
      </w:r>
      <w:r>
        <w:rPr>
          <w:b/>
          <w:bCs/>
        </w:rPr>
        <w:t>s</w:t>
      </w:r>
      <w:r w:rsidR="003F77CE" w:rsidRPr="003F77CE">
        <w:rPr>
          <w:b/>
          <w:bCs/>
        </w:rPr>
        <w:t>ation</w:t>
      </w:r>
      <w:r>
        <w:rPr>
          <w:b/>
          <w:bCs/>
        </w:rPr>
        <w:t xml:space="preserve"> </w:t>
      </w:r>
      <w:r w:rsidR="003F77CE" w:rsidRPr="003F77CE">
        <w:t xml:space="preserve">: </w:t>
      </w:r>
      <w:r>
        <w:t xml:space="preserve">ce composant permet 3 types de modélisations </w:t>
      </w:r>
      <w:r w:rsidR="003F77CE" w:rsidRPr="003F77CE">
        <w:t>:</w:t>
      </w:r>
    </w:p>
    <w:p w14:paraId="59BC0C6C" w14:textId="4F24D5DD" w:rsidR="003F77CE" w:rsidRPr="003F77CE" w:rsidRDefault="004972AD" w:rsidP="003F77CE">
      <w:pPr>
        <w:pStyle w:val="Paragraphedeliste"/>
        <w:numPr>
          <w:ilvl w:val="0"/>
          <w:numId w:val="32"/>
        </w:numPr>
        <w:suppressAutoHyphens/>
        <w:autoSpaceDN w:val="0"/>
        <w:jc w:val="both"/>
        <w:textAlignment w:val="baseline"/>
      </w:pPr>
      <w:r w:rsidRPr="003F77CE">
        <w:t>Développent</w:t>
      </w:r>
    </w:p>
    <w:p w14:paraId="1E3583B9" w14:textId="4727BFBB" w:rsidR="003F77CE" w:rsidRPr="003F77CE" w:rsidRDefault="003F77CE" w:rsidP="003F77CE">
      <w:pPr>
        <w:pStyle w:val="Paragraphedeliste"/>
        <w:numPr>
          <w:ilvl w:val="0"/>
          <w:numId w:val="32"/>
        </w:numPr>
        <w:suppressAutoHyphens/>
        <w:autoSpaceDN w:val="0"/>
        <w:jc w:val="both"/>
        <w:textAlignment w:val="baseline"/>
      </w:pPr>
      <w:r w:rsidRPr="003F77CE">
        <w:t>Survi</w:t>
      </w:r>
      <w:r w:rsidR="004972AD">
        <w:t>e</w:t>
      </w:r>
    </w:p>
    <w:p w14:paraId="060B06AF" w14:textId="10DB8213" w:rsidR="003F77CE" w:rsidRPr="003F77CE" w:rsidRDefault="003F77CE" w:rsidP="003F77CE">
      <w:pPr>
        <w:pStyle w:val="Paragraphedeliste"/>
        <w:numPr>
          <w:ilvl w:val="0"/>
          <w:numId w:val="32"/>
        </w:numPr>
        <w:suppressAutoHyphens/>
        <w:autoSpaceDN w:val="0"/>
        <w:jc w:val="both"/>
        <w:textAlignment w:val="baseline"/>
      </w:pPr>
      <w:r w:rsidRPr="003F77CE">
        <w:t>F</w:t>
      </w:r>
      <w:r w:rsidR="004972AD">
        <w:t>é</w:t>
      </w:r>
      <w:r w:rsidRPr="003F77CE">
        <w:t>c</w:t>
      </w:r>
      <w:r w:rsidR="004972AD">
        <w:t>o</w:t>
      </w:r>
      <w:r w:rsidRPr="003F77CE">
        <w:t>ndit</w:t>
      </w:r>
      <w:r w:rsidR="004972AD">
        <w:t>é</w:t>
      </w:r>
    </w:p>
    <w:p w14:paraId="700C1D12" w14:textId="77777777" w:rsidR="003F77CE" w:rsidRPr="003F77CE" w:rsidRDefault="003F77CE" w:rsidP="003F77CE">
      <w:pPr>
        <w:jc w:val="both"/>
      </w:pPr>
    </w:p>
    <w:p w14:paraId="1BC42FE8" w14:textId="77777777" w:rsidR="003F77CE" w:rsidRPr="003F77CE" w:rsidRDefault="003F77CE" w:rsidP="003F77CE">
      <w:pPr>
        <w:jc w:val="both"/>
      </w:pPr>
    </w:p>
    <w:p w14:paraId="506E8E34" w14:textId="31F05F13" w:rsidR="003F77CE" w:rsidRPr="003F77CE" w:rsidRDefault="004972AD" w:rsidP="003F77CE">
      <w:pPr>
        <w:jc w:val="both"/>
      </w:pPr>
      <w:r>
        <w:rPr>
          <w:b/>
          <w:bCs/>
        </w:rPr>
        <w:t>Fichier d’entré</w:t>
      </w:r>
      <w:r w:rsidR="00221428">
        <w:rPr>
          <w:b/>
          <w:bCs/>
        </w:rPr>
        <w:t>es</w:t>
      </w:r>
      <w:r>
        <w:rPr>
          <w:b/>
          <w:bCs/>
        </w:rPr>
        <w:t xml:space="preserve"> </w:t>
      </w:r>
      <w:r w:rsidR="003F77CE" w:rsidRPr="003F77CE">
        <w:t xml:space="preserve">: </w:t>
      </w:r>
      <w:r w:rsidR="003F19BB">
        <w:t>décrit les données observées d’événement et la température</w:t>
      </w:r>
      <w:r w:rsidR="003F77CE" w:rsidRPr="003F77CE">
        <w:t xml:space="preserve">. </w:t>
      </w:r>
      <w:r w:rsidR="003F19BB" w:rsidRPr="003F19BB">
        <w:t>Différent format sont utilis</w:t>
      </w:r>
      <w:r w:rsidR="003F19BB">
        <w:t>és</w:t>
      </w:r>
      <w:r w:rsidR="003F19BB" w:rsidRPr="003F19BB">
        <w:t xml:space="preserve"> selon le type de </w:t>
      </w:r>
      <w:r w:rsidR="003F19BB">
        <w:t xml:space="preserve">paramétrisation. Le fichier d’intrant doit être dans le sous-répertoire « input » du projet. </w:t>
      </w:r>
      <w:r w:rsidR="003F77CE" w:rsidRPr="003F19BB">
        <w:t>Contact</w:t>
      </w:r>
      <w:r w:rsidR="003F19BB" w:rsidRPr="003F19BB">
        <w:t xml:space="preserve">er l’équipe </w:t>
      </w:r>
      <w:r w:rsidR="003F77CE" w:rsidRPr="003F19BB">
        <w:t xml:space="preserve">BioSIM </w:t>
      </w:r>
      <w:r w:rsidR="003F19BB" w:rsidRPr="003F19BB">
        <w:t>pour plus d’information ou pour avoi</w:t>
      </w:r>
      <w:r w:rsidR="003F19BB">
        <w:t>r des exemples.</w:t>
      </w:r>
    </w:p>
    <w:p w14:paraId="3C524033" w14:textId="77777777" w:rsidR="003F77CE" w:rsidRPr="003F77CE" w:rsidRDefault="003F77CE" w:rsidP="003F77CE">
      <w:pPr>
        <w:jc w:val="both"/>
      </w:pPr>
    </w:p>
    <w:p w14:paraId="3A75C02A" w14:textId="2EA78139" w:rsidR="003F77CE" w:rsidRPr="00746ACA" w:rsidRDefault="003F77CE" w:rsidP="003F77CE">
      <w:pPr>
        <w:jc w:val="both"/>
      </w:pPr>
      <w:r w:rsidRPr="00746ACA">
        <w:rPr>
          <w:b/>
          <w:bCs/>
        </w:rPr>
        <w:t>Temp</w:t>
      </w:r>
      <w:r w:rsidR="00746ACA" w:rsidRPr="00746ACA">
        <w:rPr>
          <w:b/>
          <w:bCs/>
        </w:rPr>
        <w:t>é</w:t>
      </w:r>
      <w:r w:rsidRPr="00746ACA">
        <w:rPr>
          <w:b/>
          <w:bCs/>
        </w:rPr>
        <w:t xml:space="preserve">rature </w:t>
      </w:r>
      <w:proofErr w:type="spellStart"/>
      <w:r w:rsidR="00746ACA" w:rsidRPr="00746ACA">
        <w:rPr>
          <w:b/>
          <w:bCs/>
        </w:rPr>
        <w:t>Hobo</w:t>
      </w:r>
      <w:proofErr w:type="spellEnd"/>
      <w:r w:rsidRPr="00746ACA">
        <w:t xml:space="preserve">: </w:t>
      </w:r>
      <w:r w:rsidR="00746ACA" w:rsidRPr="00746ACA">
        <w:t xml:space="preserve">dans le cas d’observations avec des </w:t>
      </w:r>
      <w:r w:rsidR="00746ACA">
        <w:t>températures fluctuantes, un fichier de températures doit-être fournie. Ce fichier doit être en données horaires.</w:t>
      </w:r>
    </w:p>
    <w:p w14:paraId="5259EAB7" w14:textId="77777777" w:rsidR="003F77CE" w:rsidRPr="00746ACA" w:rsidRDefault="003F77CE" w:rsidP="003F77CE">
      <w:pPr>
        <w:jc w:val="both"/>
      </w:pPr>
    </w:p>
    <w:p w14:paraId="5E8E580E" w14:textId="5EB50FFC" w:rsidR="003F77CE" w:rsidRPr="00746ACA" w:rsidRDefault="00746ACA" w:rsidP="003F77CE">
      <w:pPr>
        <w:jc w:val="both"/>
      </w:pPr>
      <w:r>
        <w:rPr>
          <w:b/>
          <w:bCs/>
        </w:rPr>
        <w:t>Fichier de sorties</w:t>
      </w:r>
      <w:r w:rsidR="003F77CE" w:rsidRPr="003F77CE">
        <w:t xml:space="preserve">: </w:t>
      </w:r>
      <w:r>
        <w:t xml:space="preserve">nom du fichier de sortie. </w:t>
      </w:r>
      <w:r w:rsidR="003F77CE" w:rsidRPr="00746ACA">
        <w:t xml:space="preserve">“%i” </w:t>
      </w:r>
      <w:r w:rsidRPr="00746ACA">
        <w:t>prendra le même nom que le fichier d’entrées et exportera dans le</w:t>
      </w:r>
      <w:r>
        <w:t xml:space="preserve"> sous-répertoire « output ».</w:t>
      </w:r>
    </w:p>
    <w:p w14:paraId="15D4E84E" w14:textId="77777777" w:rsidR="003F77CE" w:rsidRPr="00746ACA" w:rsidRDefault="003F77CE" w:rsidP="003F77CE">
      <w:pPr>
        <w:jc w:val="both"/>
      </w:pPr>
    </w:p>
    <w:p w14:paraId="23E0BC4C" w14:textId="5CDEFDD0" w:rsidR="003F77CE" w:rsidRPr="003F77CE" w:rsidRDefault="00746ACA" w:rsidP="003F77CE">
      <w:pPr>
        <w:jc w:val="both"/>
      </w:pPr>
      <w:r w:rsidRPr="00746ACA">
        <w:rPr>
          <w:b/>
          <w:bCs/>
        </w:rPr>
        <w:t>Nom des équations</w:t>
      </w:r>
      <w:r w:rsidR="003F77CE" w:rsidRPr="00746ACA">
        <w:t xml:space="preserve">: </w:t>
      </w:r>
      <w:r w:rsidRPr="00746ACA">
        <w:t xml:space="preserve">sélectionner les équations pour </w:t>
      </w:r>
      <w:r w:rsidR="0006286E" w:rsidRPr="00746ACA">
        <w:t>lesquelles</w:t>
      </w:r>
      <w:r w:rsidRPr="00746ACA">
        <w:t xml:space="preserve"> vous </w:t>
      </w:r>
      <w:r w:rsidR="0006286E" w:rsidRPr="00746ACA">
        <w:t>voul</w:t>
      </w:r>
      <w:r w:rsidR="0006286E">
        <w:t>ez</w:t>
      </w:r>
      <w:r>
        <w:t xml:space="preserve"> réaliser un ajustement de paramètres. Par défaut, les </w:t>
      </w:r>
      <w:r w:rsidR="003F77CE" w:rsidRPr="003F77CE">
        <w:t xml:space="preserve">48 </w:t>
      </w:r>
      <w:r>
        <w:t>é</w:t>
      </w:r>
      <w:r w:rsidR="003F77CE" w:rsidRPr="003F77CE">
        <w:t>quation</w:t>
      </w:r>
      <w:r>
        <w:t>s</w:t>
      </w:r>
      <w:r w:rsidR="003F77CE" w:rsidRPr="003F77CE">
        <w:t xml:space="preserve"> </w:t>
      </w:r>
      <w:r>
        <w:t>pour le développement/fécondité, et les 16 équations pour la survie sont sélectionnées.</w:t>
      </w:r>
    </w:p>
    <w:p w14:paraId="7FA47FC7" w14:textId="77777777" w:rsidR="003F77CE" w:rsidRPr="003F77CE" w:rsidRDefault="003F77CE" w:rsidP="003F77CE">
      <w:pPr>
        <w:jc w:val="both"/>
      </w:pPr>
    </w:p>
    <w:p w14:paraId="64C70321" w14:textId="57197DF6" w:rsidR="003F77CE" w:rsidRPr="00956638" w:rsidRDefault="00956638" w:rsidP="003F77CE">
      <w:pPr>
        <w:jc w:val="both"/>
      </w:pPr>
      <w:r w:rsidRPr="00956638">
        <w:rPr>
          <w:b/>
          <w:bCs/>
        </w:rPr>
        <w:lastRenderedPageBreak/>
        <w:t xml:space="preserve">Préférence du recuit simulé </w:t>
      </w:r>
      <w:r w:rsidR="003F77CE" w:rsidRPr="00956638">
        <w:t xml:space="preserve">: </w:t>
      </w:r>
      <w:r w:rsidRPr="00956638">
        <w:t>permet de changer les pa</w:t>
      </w:r>
      <w:r>
        <w:t>ramètres pour raffiner les recherches</w:t>
      </w:r>
      <w:r w:rsidR="003F77CE" w:rsidRPr="00956638">
        <w:t xml:space="preserve">. </w:t>
      </w:r>
    </w:p>
    <w:p w14:paraId="41D00359" w14:textId="77777777" w:rsidR="003F77CE" w:rsidRPr="00956638" w:rsidRDefault="003F77CE" w:rsidP="003F77CE">
      <w:pPr>
        <w:jc w:val="both"/>
      </w:pPr>
    </w:p>
    <w:p w14:paraId="641D388F" w14:textId="45B470B2" w:rsidR="003F77CE" w:rsidRPr="00956638" w:rsidRDefault="00956638" w:rsidP="003F77CE">
      <w:pPr>
        <w:jc w:val="both"/>
      </w:pPr>
      <w:r w:rsidRPr="00956638">
        <w:rPr>
          <w:b/>
          <w:bCs/>
        </w:rPr>
        <w:t>Option d’é</w:t>
      </w:r>
      <w:r w:rsidR="003F77CE" w:rsidRPr="00956638">
        <w:rPr>
          <w:b/>
          <w:bCs/>
        </w:rPr>
        <w:t>quations</w:t>
      </w:r>
      <w:r w:rsidRPr="00956638">
        <w:rPr>
          <w:b/>
          <w:bCs/>
        </w:rPr>
        <w:t xml:space="preserve"> </w:t>
      </w:r>
      <w:r w:rsidR="003F77CE" w:rsidRPr="00956638">
        <w:t xml:space="preserve">: </w:t>
      </w:r>
      <w:r w:rsidRPr="00956638">
        <w:t>permet de changer les valeu</w:t>
      </w:r>
      <w:r>
        <w:t>r</w:t>
      </w:r>
      <w:r w:rsidRPr="00956638">
        <w:t xml:space="preserve">s initiales de </w:t>
      </w:r>
      <w:r>
        <w:t xml:space="preserve">paramètres pour chacune des équations. </w:t>
      </w:r>
    </w:p>
    <w:p w14:paraId="500FADE0" w14:textId="77777777" w:rsidR="003F77CE" w:rsidRPr="00956638" w:rsidRDefault="003F77CE" w:rsidP="003F77CE">
      <w:pPr>
        <w:jc w:val="both"/>
      </w:pPr>
    </w:p>
    <w:p w14:paraId="048E41BF" w14:textId="5742463C" w:rsidR="003F77CE" w:rsidRPr="00956638" w:rsidRDefault="00956638" w:rsidP="003F77CE">
      <w:pPr>
        <w:jc w:val="both"/>
      </w:pPr>
      <w:r w:rsidRPr="00956638">
        <w:rPr>
          <w:b/>
          <w:bCs/>
        </w:rPr>
        <w:t xml:space="preserve">Sortie précédente en entrée </w:t>
      </w:r>
      <w:r w:rsidR="003F77CE" w:rsidRPr="00956638">
        <w:t xml:space="preserve">: </w:t>
      </w:r>
      <w:r w:rsidRPr="00956638">
        <w:t>permet de prendre les ré</w:t>
      </w:r>
      <w:r>
        <w:t>sultats de la simulation précédente comme paramètres initiales.</w:t>
      </w:r>
    </w:p>
    <w:p w14:paraId="607CE7EB" w14:textId="77777777" w:rsidR="003F77CE" w:rsidRPr="00956638" w:rsidRDefault="003F77CE" w:rsidP="003F77CE">
      <w:pPr>
        <w:jc w:val="both"/>
      </w:pPr>
    </w:p>
    <w:p w14:paraId="32DA10AB" w14:textId="1C8FFB8E" w:rsidR="003F77CE" w:rsidRPr="00956638" w:rsidRDefault="003F77CE" w:rsidP="003F77CE">
      <w:pPr>
        <w:jc w:val="both"/>
      </w:pPr>
      <w:r w:rsidRPr="00956638">
        <w:rPr>
          <w:b/>
          <w:bCs/>
        </w:rPr>
        <w:t>Fix</w:t>
      </w:r>
      <w:r w:rsidR="00956638" w:rsidRPr="00956638">
        <w:rPr>
          <w:b/>
          <w:bCs/>
        </w:rPr>
        <w:t>er</w:t>
      </w:r>
      <w:r w:rsidRPr="00956638">
        <w:rPr>
          <w:b/>
          <w:bCs/>
        </w:rPr>
        <w:t xml:space="preserve"> Tb/Tm</w:t>
      </w:r>
      <w:r w:rsidRPr="00956638">
        <w:t xml:space="preserve">: </w:t>
      </w:r>
      <w:r w:rsidR="00956638" w:rsidRPr="00956638">
        <w:t>permet de fixer les param</w:t>
      </w:r>
      <w:r w:rsidR="00956638">
        <w:t>è</w:t>
      </w:r>
      <w:r w:rsidR="00956638" w:rsidRPr="00956638">
        <w:t>tr</w:t>
      </w:r>
      <w:r w:rsidR="00956638">
        <w:t>es</w:t>
      </w:r>
      <w:r w:rsidR="00956638" w:rsidRPr="00956638">
        <w:t xml:space="preserve"> Tb et Tm dans un</w:t>
      </w:r>
      <w:r w:rsidR="00956638">
        <w:t>e fourchette spécifique</w:t>
      </w:r>
      <w:r w:rsidRPr="00956638">
        <w:t xml:space="preserve">. BioSIM </w:t>
      </w:r>
      <w:r w:rsidR="00956638" w:rsidRPr="00956638">
        <w:t>va exécuter une paramétrisation pour chacu</w:t>
      </w:r>
      <w:r w:rsidR="00956638">
        <w:t xml:space="preserve">ne des combinais </w:t>
      </w:r>
      <w:r w:rsidRPr="00956638">
        <w:t>Tb</w:t>
      </w:r>
      <w:r w:rsidR="00956638">
        <w:t xml:space="preserve"> et </w:t>
      </w:r>
      <w:r w:rsidRPr="00956638">
        <w:t xml:space="preserve">Tm. </w:t>
      </w:r>
      <w:r w:rsidR="007303F1">
        <w:t xml:space="preserve">Ceci est utile quand les </w:t>
      </w:r>
      <w:r w:rsidR="00956638">
        <w:t xml:space="preserve">données </w:t>
      </w:r>
      <w:r w:rsidR="007303F1">
        <w:t xml:space="preserve">ne couvrent pas bien les températures extrêmes. L’utilisation de transfère de température est conseillé pour ouvrir les températures extrêmes. </w:t>
      </w:r>
      <w:r w:rsidRPr="00956638">
        <w:t>Not</w:t>
      </w:r>
      <w:r w:rsidR="00956638" w:rsidRPr="00956638">
        <w:t>é que tou</w:t>
      </w:r>
      <w:r w:rsidR="00956638">
        <w:t>t</w:t>
      </w:r>
      <w:r w:rsidR="00956638" w:rsidRPr="00956638">
        <w:t xml:space="preserve">es les équations qui n’ont pas de </w:t>
      </w:r>
      <w:r w:rsidR="007303F1" w:rsidRPr="00956638">
        <w:t>paramètr</w:t>
      </w:r>
      <w:r w:rsidR="007303F1">
        <w:t>es</w:t>
      </w:r>
      <w:r w:rsidR="00956638" w:rsidRPr="00956638">
        <w:t xml:space="preserve"> Tb et Tm seront décocher automatiquement</w:t>
      </w:r>
      <w:r w:rsidR="00956638">
        <w:t xml:space="preserve"> de la liste des équations. </w:t>
      </w:r>
    </w:p>
    <w:p w14:paraId="72BE31FB" w14:textId="77777777" w:rsidR="003F77CE" w:rsidRPr="00956638" w:rsidRDefault="003F77CE" w:rsidP="003F77CE">
      <w:pPr>
        <w:jc w:val="both"/>
      </w:pPr>
    </w:p>
    <w:p w14:paraId="05905D6D" w14:textId="77777777" w:rsidR="003F77CE" w:rsidRPr="00956638" w:rsidRDefault="003F77CE" w:rsidP="003F77CE">
      <w:pPr>
        <w:jc w:val="both"/>
      </w:pPr>
    </w:p>
    <w:p w14:paraId="0E5CE02A" w14:textId="527C23D6" w:rsidR="003F77CE" w:rsidRPr="00CC317A" w:rsidRDefault="003F77CE" w:rsidP="003F77CE">
      <w:pPr>
        <w:jc w:val="both"/>
        <w:rPr>
          <w:lang w:val="en-CA"/>
        </w:rPr>
      </w:pPr>
      <w:r w:rsidRPr="003F3503">
        <w:rPr>
          <w:b/>
          <w:bCs/>
        </w:rPr>
        <w:t>Contrain</w:t>
      </w:r>
      <w:r w:rsidR="003F3503" w:rsidRPr="003F3503">
        <w:rPr>
          <w:b/>
          <w:bCs/>
        </w:rPr>
        <w:t>dre</w:t>
      </w:r>
      <w:r w:rsidRPr="003F3503">
        <w:rPr>
          <w:b/>
          <w:bCs/>
        </w:rPr>
        <w:t xml:space="preserve"> </w:t>
      </w:r>
      <w:r w:rsidR="003F3503" w:rsidRPr="003F3503">
        <w:rPr>
          <w:b/>
          <w:bCs/>
        </w:rPr>
        <w:t xml:space="preserve">T </w:t>
      </w:r>
      <w:r w:rsidR="00CC317A">
        <w:rPr>
          <w:b/>
          <w:bCs/>
        </w:rPr>
        <w:t>(</w:t>
      </w:r>
      <w:r w:rsidRPr="003F3503">
        <w:rPr>
          <w:b/>
          <w:bCs/>
        </w:rPr>
        <w:t>Lo/Hi</w:t>
      </w:r>
      <w:r w:rsidR="00CC317A">
        <w:rPr>
          <w:b/>
          <w:bCs/>
        </w:rPr>
        <w:t>)</w:t>
      </w:r>
      <w:r w:rsidRPr="003F3503">
        <w:t xml:space="preserve">: </w:t>
      </w:r>
      <w:r w:rsidR="003F3503" w:rsidRPr="003F3503">
        <w:t xml:space="preserve">permet de forcer les paramètres d’équation pour </w:t>
      </w:r>
      <w:r w:rsidR="003F3503">
        <w:t xml:space="preserve">retourner des taux de développements nuls (ou presque nuls) pour </w:t>
      </w:r>
      <w:r w:rsidR="003F3503" w:rsidRPr="003F3503">
        <w:t>une certaine fourchette</w:t>
      </w:r>
      <w:r w:rsidR="003F3503">
        <w:t xml:space="preserve"> de température</w:t>
      </w:r>
      <w:r w:rsidRPr="003F3503">
        <w:t xml:space="preserve">. </w:t>
      </w:r>
      <w:r w:rsidR="003F3503">
        <w:t xml:space="preserve">Par exemple, forcer les paramètres à retourner un taux nul quand la température est entre 0° et 10°C. Ceci permet d’éviter des développements non-réalistes comme par exemple à </w:t>
      </w:r>
      <w:r w:rsidRPr="003F77CE">
        <w:t xml:space="preserve">-50°. </w:t>
      </w:r>
      <w:r w:rsidR="003F3503">
        <w:t xml:space="preserve">Utiliser seulement pour les taux de </w:t>
      </w:r>
      <w:r w:rsidR="00CC317A">
        <w:t>développements</w:t>
      </w:r>
      <w:r w:rsidR="003F3503" w:rsidRPr="00CC317A">
        <w:rPr>
          <w:lang w:val="en-CA"/>
        </w:rPr>
        <w:t xml:space="preserve">. </w:t>
      </w:r>
    </w:p>
    <w:p w14:paraId="1C105C43" w14:textId="77777777" w:rsidR="003F77CE" w:rsidRPr="00CC317A" w:rsidRDefault="003F77CE" w:rsidP="003F77CE">
      <w:pPr>
        <w:jc w:val="both"/>
        <w:rPr>
          <w:lang w:val="en-CA"/>
        </w:rPr>
      </w:pPr>
    </w:p>
    <w:p w14:paraId="097C1FE4" w14:textId="1B7EB8F5" w:rsidR="00CC317A" w:rsidRPr="00CC317A" w:rsidRDefault="00CC317A" w:rsidP="00CC317A">
      <w:pPr>
        <w:jc w:val="both"/>
      </w:pPr>
      <w:r w:rsidRPr="00CC317A">
        <w:rPr>
          <w:b/>
          <w:bCs/>
        </w:rPr>
        <w:t xml:space="preserve">Contraindre taux max </w:t>
      </w:r>
      <w:r w:rsidR="003F77CE" w:rsidRPr="00CC317A">
        <w:t>: limit</w:t>
      </w:r>
      <w:r w:rsidRPr="00CC317A">
        <w:t xml:space="preserve">er le taux </w:t>
      </w:r>
      <w:r w:rsidR="003F77CE" w:rsidRPr="00CC317A">
        <w:t>maximum relative</w:t>
      </w:r>
      <w:r w:rsidRPr="00CC317A">
        <w:t>ment au</w:t>
      </w:r>
      <w:r>
        <w:t xml:space="preserve"> taux maximum observé.</w:t>
      </w:r>
      <w:r w:rsidRPr="00CC317A">
        <w:t xml:space="preserve"> </w:t>
      </w:r>
      <w:r>
        <w:t>Utiliser seulement pour les taux de développements</w:t>
      </w:r>
      <w:r w:rsidRPr="00CC317A">
        <w:t xml:space="preserve">. </w:t>
      </w:r>
    </w:p>
    <w:p w14:paraId="3AB0483D" w14:textId="79E026FF" w:rsidR="003F77CE" w:rsidRPr="003F77CE" w:rsidRDefault="003F77CE" w:rsidP="003F77CE">
      <w:pPr>
        <w:jc w:val="both"/>
      </w:pPr>
    </w:p>
    <w:p w14:paraId="17D01418" w14:textId="77777777" w:rsidR="003F77CE" w:rsidRPr="003F77CE" w:rsidRDefault="003F77CE" w:rsidP="003F77CE">
      <w:pPr>
        <w:jc w:val="both"/>
      </w:pPr>
    </w:p>
    <w:p w14:paraId="249F9E95" w14:textId="09B792A3" w:rsidR="003F77CE" w:rsidRDefault="00CC317A" w:rsidP="003F77CE">
      <w:pPr>
        <w:jc w:val="both"/>
      </w:pPr>
      <w:r w:rsidRPr="00CC317A">
        <w:rPr>
          <w:b/>
          <w:bCs/>
        </w:rPr>
        <w:t>Éviter un taux nul dans l’intervalle des températures observ</w:t>
      </w:r>
      <w:r>
        <w:rPr>
          <w:b/>
          <w:bCs/>
        </w:rPr>
        <w:t>é</w:t>
      </w:r>
      <w:r w:rsidRPr="00CC317A">
        <w:rPr>
          <w:b/>
          <w:bCs/>
        </w:rPr>
        <w:t xml:space="preserve">es </w:t>
      </w:r>
      <w:r w:rsidR="003F77CE" w:rsidRPr="00CC317A">
        <w:t xml:space="preserve">: </w:t>
      </w:r>
      <w:r>
        <w:t xml:space="preserve">éviter que les équations retournent un taux nul ou il y a des observations de taux non-nul. </w:t>
      </w:r>
    </w:p>
    <w:p w14:paraId="62813DDF" w14:textId="132F78DE" w:rsidR="00CC317A" w:rsidRDefault="00CC317A" w:rsidP="003F77CE">
      <w:pPr>
        <w:jc w:val="both"/>
      </w:pPr>
    </w:p>
    <w:p w14:paraId="1F3CA2DC" w14:textId="2A67A1A3" w:rsidR="00CC317A" w:rsidRPr="00CC317A" w:rsidRDefault="00CC317A" w:rsidP="003F77CE">
      <w:pPr>
        <w:jc w:val="both"/>
      </w:pPr>
      <w:r>
        <w:t>Afficher trace : permet de retourner le détail de l’optimisation pour de fin de débogage. N’utiliser qu’une seul équation dans ce cas.</w:t>
      </w:r>
    </w:p>
    <w:p w14:paraId="1A938702" w14:textId="77777777" w:rsidR="003F77CE" w:rsidRPr="00CC317A" w:rsidRDefault="003F77CE" w:rsidP="003F77CE">
      <w:pPr>
        <w:jc w:val="both"/>
      </w:pPr>
    </w:p>
    <w:p w14:paraId="28AF1924" w14:textId="289BA424" w:rsidR="003F77CE" w:rsidRPr="003F77CE" w:rsidRDefault="00CC317A" w:rsidP="003F77CE">
      <w:pPr>
        <w:jc w:val="both"/>
      </w:pPr>
      <w:r>
        <w:t>Pour plus de détail au sujet des équations, consulter le document suivant :</w:t>
      </w:r>
    </w:p>
    <w:p w14:paraId="60644382" w14:textId="5C4C4022" w:rsidR="003F77CE" w:rsidRDefault="003F77CE" w:rsidP="003F77CE">
      <w:pPr>
        <w:jc w:val="both"/>
      </w:pPr>
      <w:hyperlink r:id="rId191" w:history="1">
        <w:r w:rsidRPr="00CC317A">
          <w:rPr>
            <w:rStyle w:val="Hyperlien"/>
          </w:rPr>
          <w:t>https://drive.google.com/file/d/1UBbBTND2zKhsGReUBvCyhVMJ5jsDNWAx/view?usp=sharing</w:t>
        </w:r>
      </w:hyperlink>
      <w:r w:rsidRPr="00CC317A">
        <w:t xml:space="preserve"> </w:t>
      </w:r>
      <w:r w:rsidR="00CC317A" w:rsidRPr="00CC317A">
        <w:t>pour le développement</w:t>
      </w:r>
      <w:r w:rsidR="00CC317A">
        <w:t xml:space="preserve"> et la fécondité</w:t>
      </w:r>
      <w:r w:rsidRPr="00CC317A">
        <w:t>.</w:t>
      </w:r>
    </w:p>
    <w:p w14:paraId="017EAC5F" w14:textId="42B5A927" w:rsidR="003F77CE" w:rsidRPr="003F77CE" w:rsidRDefault="00CC317A" w:rsidP="003F77CE">
      <w:pPr>
        <w:jc w:val="both"/>
      </w:pPr>
      <w:r>
        <w:t xml:space="preserve">Et </w:t>
      </w:r>
      <w:hyperlink r:id="rId192" w:history="1">
        <w:r w:rsidR="003F77CE" w:rsidRPr="003F77CE">
          <w:rPr>
            <w:rStyle w:val="Hyperlien"/>
          </w:rPr>
          <w:t>https://drive.google.com/file/d/1cyHlU_eUFDlcDaX8DLLBsL2fbiGqRTMD/view?usp=share_link</w:t>
        </w:r>
      </w:hyperlink>
      <w:r w:rsidR="003F77CE" w:rsidRPr="003F77CE">
        <w:t xml:space="preserve"> </w:t>
      </w:r>
      <w:r>
        <w:t>pour la survie</w:t>
      </w:r>
      <w:r w:rsidR="003F77CE" w:rsidRPr="003F77CE">
        <w:t>.</w:t>
      </w:r>
    </w:p>
    <w:p w14:paraId="73A75954" w14:textId="77777777" w:rsidR="003F77CE" w:rsidRPr="003F77CE" w:rsidRDefault="003F77CE" w:rsidP="003F77CE">
      <w:pPr>
        <w:jc w:val="both"/>
      </w:pPr>
    </w:p>
    <w:p w14:paraId="761ADAC8" w14:textId="77777777" w:rsidR="003F77CE" w:rsidRPr="003F77CE" w:rsidRDefault="003F77CE" w:rsidP="003F77CE">
      <w:pPr>
        <w:jc w:val="both"/>
      </w:pPr>
    </w:p>
    <w:p w14:paraId="78A47B8F" w14:textId="088C7626" w:rsidR="003F77CE" w:rsidRPr="003F77CE" w:rsidRDefault="003F77CE" w:rsidP="009401CA">
      <w:pPr>
        <w:jc w:val="both"/>
      </w:pPr>
    </w:p>
    <w:p w14:paraId="0F9D42AF" w14:textId="3AC54A63" w:rsidR="003F77CE" w:rsidRPr="00CC317A" w:rsidRDefault="003F77CE" w:rsidP="009401CA">
      <w:pPr>
        <w:jc w:val="both"/>
      </w:pPr>
    </w:p>
    <w:p w14:paraId="3DC37987" w14:textId="77777777" w:rsidR="003F77CE" w:rsidRPr="00CC317A" w:rsidRDefault="003F77CE" w:rsidP="009401CA">
      <w:pPr>
        <w:jc w:val="both"/>
      </w:pPr>
    </w:p>
    <w:p w14:paraId="18E195A8" w14:textId="77777777" w:rsidR="009401CA" w:rsidRDefault="009401CA" w:rsidP="00EF059B">
      <w:pPr>
        <w:pStyle w:val="Titre2"/>
      </w:pPr>
      <w:bookmarkStart w:id="193" w:name="_Toc162664025"/>
      <w:bookmarkStart w:id="194" w:name="_Toc348100165"/>
      <w:bookmarkStart w:id="195" w:name="_Toc503271226"/>
      <w:r w:rsidRPr="009026A4">
        <w:t>Nettoyage</w:t>
      </w:r>
      <w:bookmarkEnd w:id="193"/>
      <w:bookmarkEnd w:id="194"/>
      <w:bookmarkEnd w:id="195"/>
    </w:p>
    <w:p w14:paraId="213700D6" w14:textId="2A613635" w:rsidR="00E612BC" w:rsidRPr="00E612BC" w:rsidRDefault="00E612BC" w:rsidP="00E612BC"/>
    <w:p w14:paraId="5627CB10" w14:textId="1948D9E0" w:rsidR="009401CA" w:rsidRDefault="009401CA" w:rsidP="009401CA">
      <w:pPr>
        <w:jc w:val="both"/>
      </w:pPr>
      <w:r w:rsidRPr="009026A4">
        <w:t>Vous pouvez supprimer les bases de données de sortie de simulation, les fichiers d</w:t>
      </w:r>
      <w:r w:rsidR="0098105F">
        <w:t>’</w:t>
      </w:r>
      <w:r w:rsidRPr="009026A4">
        <w:t>analyse de sortie ainsi que tout autre fichier du sous-répertoire \</w:t>
      </w:r>
      <w:proofErr w:type="spellStart"/>
      <w:r w:rsidRPr="009026A4">
        <w:t>Tmp</w:t>
      </w:r>
      <w:proofErr w:type="spellEnd"/>
      <w:r w:rsidRPr="009026A4">
        <w:t xml:space="preserve">\ du projet en cours en sélectionnant [Outils] </w:t>
      </w:r>
      <w:r w:rsidRPr="00E612BC">
        <w:lastRenderedPageBreak/>
        <w:t>[</w:t>
      </w:r>
      <w:r w:rsidR="004E3575" w:rsidRPr="00E612BC">
        <w:t>Nettoyer les fichiers internes</w:t>
      </w:r>
      <w:r w:rsidRPr="00E612BC">
        <w:t>…]</w:t>
      </w:r>
      <w:r w:rsidRPr="009026A4">
        <w:t xml:space="preserve"> dans la barre de menus. Les sorties de simulation et les résultats d</w:t>
      </w:r>
      <w:r w:rsidR="0098105F">
        <w:t>’</w:t>
      </w:r>
      <w:r w:rsidRPr="009026A4">
        <w:t>analyse ne sont alors plus accessibles.</w:t>
      </w:r>
    </w:p>
    <w:p w14:paraId="2F8167B4" w14:textId="77777777" w:rsidR="0032237C" w:rsidRPr="009026A4" w:rsidRDefault="0032237C" w:rsidP="009401CA">
      <w:pPr>
        <w:jc w:val="both"/>
      </w:pPr>
    </w:p>
    <w:p w14:paraId="3B669B63" w14:textId="0A7EFE3A" w:rsidR="0032237C" w:rsidRDefault="0032237C" w:rsidP="00EF059B">
      <w:pPr>
        <w:pStyle w:val="Titre2"/>
      </w:pPr>
      <w:bookmarkStart w:id="196" w:name="_Toc503271227"/>
      <w:r>
        <w:t>Téléchargeur Météo</w:t>
      </w:r>
      <w:bookmarkEnd w:id="196"/>
    </w:p>
    <w:p w14:paraId="44EBA3BA" w14:textId="77777777" w:rsidR="003F0439" w:rsidRPr="003F0439" w:rsidRDefault="003F0439" w:rsidP="003F0439"/>
    <w:p w14:paraId="4318F5DE" w14:textId="182B3D42" w:rsidR="003F0439" w:rsidRDefault="0032237C" w:rsidP="009401CA">
      <w:pPr>
        <w:jc w:val="both"/>
      </w:pPr>
      <w:r>
        <w:t xml:space="preserve"> </w:t>
      </w:r>
      <w:r w:rsidR="00C14621">
        <w:t xml:space="preserve">L’application </w:t>
      </w:r>
      <w:proofErr w:type="spellStart"/>
      <w:r w:rsidR="00657FE7">
        <w:t>T</w:t>
      </w:r>
      <w:r w:rsidR="00C14621">
        <w:t>éléchargeur</w:t>
      </w:r>
      <w:r w:rsidR="00657FE7">
        <w:t>M</w:t>
      </w:r>
      <w:r w:rsidR="00C14621">
        <w:t>étéo</w:t>
      </w:r>
      <w:proofErr w:type="spellEnd"/>
      <w:r w:rsidR="00C14621">
        <w:t xml:space="preserve"> utilise pour crée, modifie, ou mettre-à-jour des bases de données (horaire, quotidiennes, normales et gribs).</w:t>
      </w:r>
    </w:p>
    <w:p w14:paraId="3AC122A3" w14:textId="77777777" w:rsidR="00E61EC1" w:rsidRDefault="00E61EC1" w:rsidP="009401CA">
      <w:pPr>
        <w:jc w:val="both"/>
      </w:pPr>
    </w:p>
    <w:p w14:paraId="2AB2547A" w14:textId="4DD9D67B" w:rsidR="00E61EC1" w:rsidRDefault="00E61EC1" w:rsidP="009401CA">
      <w:pPr>
        <w:jc w:val="both"/>
      </w:pPr>
      <w:r w:rsidRPr="009026A4">
        <w:t xml:space="preserve">Pour ouvrir </w:t>
      </w:r>
      <w:r>
        <w:t xml:space="preserve">l’application </w:t>
      </w:r>
      <w:proofErr w:type="spellStart"/>
      <w:r w:rsidR="00657FE7">
        <w:t>TéléchargeurMétéo</w:t>
      </w:r>
      <w:proofErr w:type="spellEnd"/>
      <w:r>
        <w:t xml:space="preserve">, cliquez sur le bouton ouvrir téléchargeur météorologique </w:t>
      </w:r>
      <w:r w:rsidRPr="009026A4">
        <w:rPr>
          <w:noProof/>
          <w:lang w:val="en-CA" w:eastAsia="en-CA"/>
        </w:rPr>
        <w:drawing>
          <wp:inline distT="0" distB="0" distL="0" distR="0" wp14:anchorId="02FC08DA" wp14:editId="61338E7C">
            <wp:extent cx="129865" cy="136525"/>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29865" cy="136525"/>
                    </a:xfrm>
                    <a:prstGeom prst="rect">
                      <a:avLst/>
                    </a:prstGeom>
                    <a:noFill/>
                    <a:ln>
                      <a:noFill/>
                    </a:ln>
                  </pic:spPr>
                </pic:pic>
              </a:graphicData>
            </a:graphic>
          </wp:inline>
        </w:drawing>
      </w:r>
      <w:r w:rsidRPr="009026A4">
        <w:t xml:space="preserve"> dans la barre d</w:t>
      </w:r>
      <w:r>
        <w:t>’</w:t>
      </w:r>
      <w:r w:rsidRPr="009026A4">
        <w:t xml:space="preserve">outils de </w:t>
      </w:r>
      <w:r>
        <w:t>BioSIM.</w:t>
      </w:r>
    </w:p>
    <w:p w14:paraId="4FA5FCED" w14:textId="1B5265D2" w:rsidR="009401CA" w:rsidRDefault="003F0439" w:rsidP="009401CA">
      <w:pPr>
        <w:jc w:val="both"/>
      </w:pPr>
      <w:r>
        <w:rPr>
          <w:noProof/>
          <w:snapToGrid/>
          <w:lang w:val="en-CA" w:eastAsia="en-CA"/>
        </w:rPr>
        <w:drawing>
          <wp:anchor distT="0" distB="0" distL="114300" distR="114300" simplePos="0" relativeHeight="251718144" behindDoc="1" locked="0" layoutInCell="1" allowOverlap="1" wp14:anchorId="1DFE1709" wp14:editId="400EC411">
            <wp:simplePos x="0" y="0"/>
            <wp:positionH relativeFrom="column">
              <wp:posOffset>2243805</wp:posOffset>
            </wp:positionH>
            <wp:positionV relativeFrom="paragraph">
              <wp:posOffset>29210</wp:posOffset>
            </wp:positionV>
            <wp:extent cx="4401185" cy="2586990"/>
            <wp:effectExtent l="0" t="0" r="0" b="3810"/>
            <wp:wrapTight wrapText="bothSides">
              <wp:wrapPolygon edited="0">
                <wp:start x="0" y="0"/>
                <wp:lineTo x="0" y="21473"/>
                <wp:lineTo x="21503" y="21473"/>
                <wp:lineTo x="21503"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40.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401185" cy="2586990"/>
                    </a:xfrm>
                    <a:prstGeom prst="rect">
                      <a:avLst/>
                    </a:prstGeom>
                  </pic:spPr>
                </pic:pic>
              </a:graphicData>
            </a:graphic>
            <wp14:sizeRelH relativeFrom="margin">
              <wp14:pctWidth>0</wp14:pctWidth>
            </wp14:sizeRelH>
            <wp14:sizeRelV relativeFrom="margin">
              <wp14:pctHeight>0</wp14:pctHeight>
            </wp14:sizeRelV>
          </wp:anchor>
        </w:drawing>
      </w:r>
    </w:p>
    <w:p w14:paraId="2FA5046E" w14:textId="78470BE2" w:rsidR="00C14621" w:rsidRDefault="00C14621" w:rsidP="00C14621">
      <w:pPr>
        <w:jc w:val="both"/>
      </w:pPr>
      <w:r>
        <w:t>Dans la fenêtre projet il y a deux partie</w:t>
      </w:r>
      <w:r w:rsidR="004329AD">
        <w:t>.</w:t>
      </w:r>
    </w:p>
    <w:p w14:paraId="10CE9E7A" w14:textId="5308B97A" w:rsidR="004329AD" w:rsidRDefault="004329AD" w:rsidP="00C14621">
      <w:pPr>
        <w:jc w:val="both"/>
      </w:pPr>
      <w:r>
        <w:t>1</w:t>
      </w:r>
      <w:r w:rsidRPr="004329AD">
        <w:rPr>
          <w:vertAlign w:val="superscript"/>
        </w:rPr>
        <w:t>er</w:t>
      </w:r>
      <w:r>
        <w:t xml:space="preserve"> partie pour ajouter </w:t>
      </w:r>
      <w:r w:rsidR="00657FE7">
        <w:t>d</w:t>
      </w:r>
      <w:r>
        <w:t>es télécharge</w:t>
      </w:r>
      <w:r w:rsidR="00657FE7">
        <w:t>ment</w:t>
      </w:r>
      <w:r>
        <w:t xml:space="preserve"> météo.</w:t>
      </w:r>
    </w:p>
    <w:p w14:paraId="1FC0A995" w14:textId="77777777" w:rsidR="00F617CD" w:rsidRDefault="004329AD" w:rsidP="00C14621">
      <w:pPr>
        <w:jc w:val="both"/>
      </w:pPr>
      <w:r>
        <w:t>2</w:t>
      </w:r>
      <w:r w:rsidRPr="004329AD">
        <w:rPr>
          <w:vertAlign w:val="superscript"/>
        </w:rPr>
        <w:t>eme</w:t>
      </w:r>
      <w:r w:rsidR="007868A6">
        <w:t xml:space="preserve"> partie pour crée d</w:t>
      </w:r>
      <w:r w:rsidR="007868A6" w:rsidRPr="007868A6">
        <w:t xml:space="preserve">ifférents </w:t>
      </w:r>
      <w:r w:rsidR="007868A6">
        <w:t>types</w:t>
      </w:r>
      <w:r>
        <w:t xml:space="preserve"> de base de données</w:t>
      </w:r>
      <w:r w:rsidR="007868A6">
        <w:t xml:space="preserve"> en sorite (Horaires, Quotidiennes, Normales, et Gribs)</w:t>
      </w:r>
      <w:r>
        <w:t>.</w:t>
      </w:r>
    </w:p>
    <w:p w14:paraId="1665EEAF" w14:textId="0F0941E0" w:rsidR="000E5A15" w:rsidRDefault="00F617CD" w:rsidP="00C14621">
      <w:pPr>
        <w:jc w:val="both"/>
      </w:pPr>
      <w:r>
        <w:t>La</w:t>
      </w:r>
      <w:r w:rsidR="004329AD">
        <w:t xml:space="preserve"> fenêtre propriétés </w:t>
      </w:r>
      <w:r w:rsidR="00657FE7">
        <w:t xml:space="preserve">permet de </w:t>
      </w:r>
      <w:r w:rsidR="004329AD">
        <w:t>précis</w:t>
      </w:r>
      <w:r w:rsidR="00657FE7">
        <w:t>er</w:t>
      </w:r>
      <w:r w:rsidR="004329AD">
        <w:t xml:space="preserve"> les propriétés de chaque </w:t>
      </w:r>
      <w:r w:rsidR="00FA5EC2">
        <w:t>composante</w:t>
      </w:r>
      <w:r w:rsidR="00657FE7">
        <w:t xml:space="preserve"> </w:t>
      </w:r>
      <w:r w:rsidR="004329AD">
        <w:t>tel que le répertoire de travail</w:t>
      </w:r>
      <w:r w:rsidR="000E5A15">
        <w:t>,</w:t>
      </w:r>
      <w:r w:rsidR="004329AD">
        <w:t xml:space="preserve"> la date de début et de fin</w:t>
      </w:r>
      <w:r w:rsidR="000E5A15">
        <w:t>.</w:t>
      </w:r>
    </w:p>
    <w:p w14:paraId="19E53104" w14:textId="06F90AFE" w:rsidR="004329AD" w:rsidRDefault="000E5A15" w:rsidP="00C14621">
      <w:pPr>
        <w:jc w:val="both"/>
      </w:pPr>
      <w:r>
        <w:t xml:space="preserve">  </w:t>
      </w:r>
    </w:p>
    <w:p w14:paraId="09E93887" w14:textId="55E7F420" w:rsidR="003F0439" w:rsidRDefault="003F0439" w:rsidP="00C14621">
      <w:pPr>
        <w:jc w:val="both"/>
      </w:pPr>
    </w:p>
    <w:p w14:paraId="0349836F" w14:textId="7921E158" w:rsidR="0032237C" w:rsidRDefault="0032237C" w:rsidP="00EF059B">
      <w:pPr>
        <w:pStyle w:val="Titre2"/>
      </w:pPr>
      <w:bookmarkStart w:id="197" w:name="_Toc503271228"/>
      <w:r>
        <w:t>Éditeur de données Horaire</w:t>
      </w:r>
      <w:r w:rsidR="00492754">
        <w:t>s</w:t>
      </w:r>
      <w:bookmarkEnd w:id="197"/>
      <w:r>
        <w:t xml:space="preserve"> </w:t>
      </w:r>
    </w:p>
    <w:p w14:paraId="2C30CE05" w14:textId="0AF9CB4C" w:rsidR="003F0439" w:rsidRPr="003F0439" w:rsidRDefault="003F0439" w:rsidP="003F0439"/>
    <w:p w14:paraId="770134F2" w14:textId="40320C25" w:rsidR="003F0439" w:rsidRDefault="003F0439" w:rsidP="0032237C">
      <w:r>
        <w:t>L’applica</w:t>
      </w:r>
      <w:r w:rsidR="0076208D">
        <w:t>tion Éditeur de données Horaire</w:t>
      </w:r>
      <w:r>
        <w:t xml:space="preserve"> utilise pour visualise et modifie la base de données horaire.</w:t>
      </w:r>
    </w:p>
    <w:p w14:paraId="56B785B6" w14:textId="7C5A3B4B" w:rsidR="0076208D" w:rsidRDefault="0076208D" w:rsidP="0076208D">
      <w:pPr>
        <w:jc w:val="both"/>
      </w:pPr>
      <w:r w:rsidRPr="009026A4">
        <w:t xml:space="preserve">Pour ouvrir </w:t>
      </w:r>
      <w:r>
        <w:t>l’application Éditeur Horaires, cliquez sur le bouton ouvrir éditeur horaire</w:t>
      </w:r>
      <w:r w:rsidRPr="009026A4">
        <w:rPr>
          <w:noProof/>
          <w:lang w:val="en-CA" w:eastAsia="en-CA"/>
        </w:rPr>
        <w:drawing>
          <wp:inline distT="0" distB="0" distL="0" distR="0" wp14:anchorId="59918915" wp14:editId="1BD4459D">
            <wp:extent cx="132835" cy="13652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94" cstate="print">
                      <a:extLst>
                        <a:ext uri="{28A0092B-C50C-407E-A947-70E740481C1C}">
                          <a14:useLocalDpi xmlns:a14="http://schemas.microsoft.com/office/drawing/2010/main" val="0"/>
                        </a:ext>
                      </a:extLst>
                    </a:blip>
                    <a:stretch>
                      <a:fillRect/>
                    </a:stretch>
                  </pic:blipFill>
                  <pic:spPr bwMode="auto">
                    <a:xfrm>
                      <a:off x="0" y="0"/>
                      <a:ext cx="132835" cy="136525"/>
                    </a:xfrm>
                    <a:prstGeom prst="rect">
                      <a:avLst/>
                    </a:prstGeom>
                    <a:noFill/>
                    <a:ln>
                      <a:noFill/>
                    </a:ln>
                  </pic:spPr>
                </pic:pic>
              </a:graphicData>
            </a:graphic>
          </wp:inline>
        </w:drawing>
      </w:r>
      <w:r w:rsidRPr="009026A4">
        <w:t xml:space="preserve"> dans la barre d</w:t>
      </w:r>
      <w:r>
        <w:t>’</w:t>
      </w:r>
      <w:r w:rsidRPr="009026A4">
        <w:t xml:space="preserve">outils de </w:t>
      </w:r>
      <w:r>
        <w:t>BioSIM.</w:t>
      </w:r>
    </w:p>
    <w:p w14:paraId="1C212B6D" w14:textId="77777777" w:rsidR="0076208D" w:rsidRDefault="0076208D" w:rsidP="0032237C"/>
    <w:p w14:paraId="5FB59441" w14:textId="0DA81769" w:rsidR="00DE7209" w:rsidRDefault="003F0439" w:rsidP="0032237C">
      <w:r>
        <w:t xml:space="preserve">Dans la fenêtre liste des stations </w:t>
      </w:r>
      <w:r w:rsidR="0062780A">
        <w:t>affiche toutes les stations existant dans la base de données</w:t>
      </w:r>
      <w:r w:rsidR="00DE7209">
        <w:t>.</w:t>
      </w:r>
    </w:p>
    <w:p w14:paraId="0496D23B" w14:textId="77777777" w:rsidR="00DE7209" w:rsidRDefault="00DE7209" w:rsidP="0032237C"/>
    <w:p w14:paraId="366D4B63" w14:textId="481C263A" w:rsidR="003F0439" w:rsidRDefault="00DE7209" w:rsidP="0032237C">
      <w:r>
        <w:t xml:space="preserve">Dans la fenêtre propriétés de la station météo affiche les informations </w:t>
      </w:r>
      <w:r w:rsidRPr="00DE7209">
        <w:t xml:space="preserve">concernant </w:t>
      </w:r>
      <w:r>
        <w:t xml:space="preserve">la station sélectionnée. </w:t>
      </w:r>
    </w:p>
    <w:p w14:paraId="7AF3615F" w14:textId="23198A9D" w:rsidR="00DE7209" w:rsidRDefault="00DE7209" w:rsidP="0032237C">
      <w:r>
        <w:t>Dans la fenêtre tableau affiche les données météorologiques de la station sélectionnée</w:t>
      </w:r>
      <w:r w:rsidR="00063492">
        <w:t>, on peut afficher les données horaire, journalier, mensuel, et annuel</w:t>
      </w:r>
      <w:r>
        <w:t>.</w:t>
      </w:r>
    </w:p>
    <w:p w14:paraId="25E76C19" w14:textId="77777777" w:rsidR="00F22527" w:rsidRDefault="00F22527" w:rsidP="0032237C"/>
    <w:p w14:paraId="158E4B4F" w14:textId="40477E3E" w:rsidR="0032237C" w:rsidRDefault="003F0439" w:rsidP="003F0439">
      <w:pPr>
        <w:jc w:val="center"/>
      </w:pPr>
      <w:r>
        <w:rPr>
          <w:noProof/>
          <w:snapToGrid/>
          <w:lang w:val="en-CA" w:eastAsia="en-CA"/>
        </w:rPr>
        <w:lastRenderedPageBreak/>
        <w:drawing>
          <wp:inline distT="0" distB="0" distL="0" distR="0" wp14:anchorId="331859AF" wp14:editId="3F65C1F6">
            <wp:extent cx="6102705" cy="322087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04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121275" cy="3230673"/>
                    </a:xfrm>
                    <a:prstGeom prst="rect">
                      <a:avLst/>
                    </a:prstGeom>
                  </pic:spPr>
                </pic:pic>
              </a:graphicData>
            </a:graphic>
          </wp:inline>
        </w:drawing>
      </w:r>
    </w:p>
    <w:p w14:paraId="11C2DE27" w14:textId="77777777" w:rsidR="00C90E53" w:rsidRDefault="00C90E53" w:rsidP="003F0439">
      <w:pPr>
        <w:jc w:val="center"/>
      </w:pPr>
    </w:p>
    <w:p w14:paraId="200A3B21" w14:textId="0CA243F7" w:rsidR="00C90E53" w:rsidRDefault="00C90E53" w:rsidP="00AE4CA2">
      <w:pPr>
        <w:pStyle w:val="Standard"/>
        <w:jc w:val="both"/>
      </w:pPr>
      <w:r>
        <w:t xml:space="preserve">La fenêtre « Graphiques » permet de tracer </w:t>
      </w:r>
      <w:r w:rsidR="004A2318">
        <w:t xml:space="preserve">pour chaque </w:t>
      </w:r>
      <w:r>
        <w:t xml:space="preserve">station sélectionnée </w:t>
      </w:r>
      <w:r w:rsidR="004A2318">
        <w:t>des</w:t>
      </w:r>
      <w:r>
        <w:t xml:space="preserve"> graphique</w:t>
      </w:r>
      <w:r w:rsidR="004A2318">
        <w:t xml:space="preserve">s de variable climatique (température de l’air, vitesse de vent, radiation solaire …), représente selon le type sélectionné horaire, journalier, mensuel, et annuel.   </w:t>
      </w:r>
    </w:p>
    <w:p w14:paraId="1062E468" w14:textId="0571582D" w:rsidR="003F0439" w:rsidRPr="0032237C" w:rsidRDefault="003F0439" w:rsidP="0032237C"/>
    <w:p w14:paraId="1DAFF166" w14:textId="5F88D2E9" w:rsidR="0032237C" w:rsidRDefault="0032237C" w:rsidP="00EF059B">
      <w:pPr>
        <w:pStyle w:val="Titre2"/>
      </w:pPr>
      <w:bookmarkStart w:id="198" w:name="_Toc503271229"/>
      <w:r>
        <w:t xml:space="preserve">Éditeur de données </w:t>
      </w:r>
      <w:r w:rsidR="00492754">
        <w:t>Q</w:t>
      </w:r>
      <w:r>
        <w:t>uotidiennes</w:t>
      </w:r>
      <w:bookmarkEnd w:id="198"/>
    </w:p>
    <w:p w14:paraId="1F1022F1" w14:textId="77777777" w:rsidR="00F22527" w:rsidRPr="00F22527" w:rsidRDefault="00F22527" w:rsidP="00F22527"/>
    <w:p w14:paraId="0ECAD955" w14:textId="16B3DCFA" w:rsidR="00F22527" w:rsidRDefault="00F22527" w:rsidP="00F22527">
      <w:r>
        <w:t>L’application Éditeur de données Quotidiennes utilise pour visualise et modifie la base de données Quotidien.</w:t>
      </w:r>
    </w:p>
    <w:p w14:paraId="17004117" w14:textId="6D1C80B5" w:rsidR="00F22527" w:rsidRDefault="00F22527" w:rsidP="00F22527">
      <w:pPr>
        <w:jc w:val="both"/>
      </w:pPr>
      <w:r w:rsidRPr="009026A4">
        <w:t xml:space="preserve">Pour ouvrir </w:t>
      </w:r>
      <w:r>
        <w:t>l’application Éditeur Quotidien, cliquez sur le bouton ouvrir éditeur</w:t>
      </w:r>
      <w:r w:rsidRPr="00F22527">
        <w:t xml:space="preserve"> </w:t>
      </w:r>
      <w:r>
        <w:t>Quotidien</w:t>
      </w:r>
      <w:r>
        <w:rPr>
          <w:noProof/>
          <w:lang w:eastAsia="fr-CA"/>
        </w:rPr>
        <w:t xml:space="preserve"> </w:t>
      </w:r>
      <w:r w:rsidRPr="009026A4">
        <w:rPr>
          <w:noProof/>
          <w:lang w:val="en-CA" w:eastAsia="en-CA"/>
        </w:rPr>
        <w:drawing>
          <wp:inline distT="0" distB="0" distL="0" distR="0" wp14:anchorId="7FCDC41A" wp14:editId="3964F233">
            <wp:extent cx="132667" cy="12319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96" cstate="print">
                      <a:extLst>
                        <a:ext uri="{28A0092B-C50C-407E-A947-70E740481C1C}">
                          <a14:useLocalDpi xmlns:a14="http://schemas.microsoft.com/office/drawing/2010/main" val="0"/>
                        </a:ext>
                      </a:extLst>
                    </a:blip>
                    <a:stretch>
                      <a:fillRect/>
                    </a:stretch>
                  </pic:blipFill>
                  <pic:spPr bwMode="auto">
                    <a:xfrm>
                      <a:off x="0" y="0"/>
                      <a:ext cx="149049" cy="138402"/>
                    </a:xfrm>
                    <a:prstGeom prst="rect">
                      <a:avLst/>
                    </a:prstGeom>
                    <a:noFill/>
                    <a:ln>
                      <a:noFill/>
                    </a:ln>
                  </pic:spPr>
                </pic:pic>
              </a:graphicData>
            </a:graphic>
          </wp:inline>
        </w:drawing>
      </w:r>
      <w:r w:rsidR="00D62E42">
        <w:t xml:space="preserve"> </w:t>
      </w:r>
      <w:r w:rsidRPr="009026A4">
        <w:t>dans la barre d</w:t>
      </w:r>
      <w:r>
        <w:t>’</w:t>
      </w:r>
      <w:r w:rsidRPr="009026A4">
        <w:t xml:space="preserve">outils de </w:t>
      </w:r>
      <w:r>
        <w:t>BioSIM.</w:t>
      </w:r>
    </w:p>
    <w:p w14:paraId="33C69526" w14:textId="3685DC53" w:rsidR="004462AB" w:rsidRDefault="004462AB" w:rsidP="00F22527">
      <w:pPr>
        <w:jc w:val="both"/>
      </w:pPr>
    </w:p>
    <w:p w14:paraId="48623504" w14:textId="59C20643" w:rsidR="004462AB" w:rsidRDefault="004462AB" w:rsidP="00F22527">
      <w:pPr>
        <w:jc w:val="both"/>
      </w:pPr>
      <w:r>
        <w:t xml:space="preserve">L’application Éditeur Quotidiennes </w:t>
      </w:r>
      <w:r w:rsidRPr="004462AB">
        <w:t xml:space="preserve">contient </w:t>
      </w:r>
      <w:r>
        <w:t>les mêmes fenêtres que l’éditeur Horaire tel que (liste des stations, propriétés, tableur, et graphique). Et</w:t>
      </w:r>
      <w:r w:rsidR="002A5C3B">
        <w:t xml:space="preserve"> il on le même rôle que dans l’éditeur horaire.</w:t>
      </w:r>
    </w:p>
    <w:p w14:paraId="647663FB" w14:textId="3961206D" w:rsidR="00492754" w:rsidRDefault="004462AB" w:rsidP="00492754">
      <w:r>
        <w:rPr>
          <w:noProof/>
          <w:snapToGrid/>
          <w:lang w:val="en-CA" w:eastAsia="en-CA"/>
        </w:rPr>
        <w:lastRenderedPageBreak/>
        <w:drawing>
          <wp:inline distT="0" distB="0" distL="0" distR="0" wp14:anchorId="5E25D1FC" wp14:editId="031232ED">
            <wp:extent cx="6548661" cy="345623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42.JPG"/>
                    <pic:cNvPicPr/>
                  </pic:nvPicPr>
                  <pic:blipFill>
                    <a:blip r:embed="rId197">
                      <a:extLst>
                        <a:ext uri="{28A0092B-C50C-407E-A947-70E740481C1C}">
                          <a14:useLocalDpi xmlns:a14="http://schemas.microsoft.com/office/drawing/2010/main" val="0"/>
                        </a:ext>
                      </a:extLst>
                    </a:blip>
                    <a:stretch>
                      <a:fillRect/>
                    </a:stretch>
                  </pic:blipFill>
                  <pic:spPr>
                    <a:xfrm>
                      <a:off x="0" y="0"/>
                      <a:ext cx="6548661" cy="3456238"/>
                    </a:xfrm>
                    <a:prstGeom prst="rect">
                      <a:avLst/>
                    </a:prstGeom>
                  </pic:spPr>
                </pic:pic>
              </a:graphicData>
            </a:graphic>
          </wp:inline>
        </w:drawing>
      </w:r>
    </w:p>
    <w:p w14:paraId="29FE98D1" w14:textId="77777777" w:rsidR="00F22527" w:rsidRPr="00492754" w:rsidRDefault="00F22527" w:rsidP="00492754"/>
    <w:p w14:paraId="3DEF50A1" w14:textId="21FAD2B5" w:rsidR="00492754" w:rsidRDefault="00492754" w:rsidP="00EF059B">
      <w:pPr>
        <w:pStyle w:val="Titre2"/>
      </w:pPr>
      <w:bookmarkStart w:id="199" w:name="_Toc503271230"/>
      <w:r>
        <w:t>Éditeur de données Normales</w:t>
      </w:r>
      <w:bookmarkEnd w:id="199"/>
    </w:p>
    <w:p w14:paraId="2E723E6D" w14:textId="67D6DED2" w:rsidR="00D62E42" w:rsidRDefault="00D62E42" w:rsidP="00D62E42"/>
    <w:p w14:paraId="5CBEF58F" w14:textId="54B65F04" w:rsidR="00D62E42" w:rsidRDefault="00D62E42" w:rsidP="00D62E42">
      <w:r>
        <w:t>L’application Éditeur de données Normales utilise pour visualise et modifie la base de données Normales.</w:t>
      </w:r>
    </w:p>
    <w:p w14:paraId="3CEE69D3" w14:textId="77777777" w:rsidR="00D62E42" w:rsidRDefault="00D62E42" w:rsidP="00D62E42"/>
    <w:p w14:paraId="24DF5F1E" w14:textId="77777777" w:rsidR="00D62E42" w:rsidRDefault="00D62E42" w:rsidP="00D62E42">
      <w:pPr>
        <w:jc w:val="both"/>
      </w:pPr>
      <w:r w:rsidRPr="009026A4">
        <w:t xml:space="preserve">Pour ouvrir </w:t>
      </w:r>
      <w:r>
        <w:t>l’application Éditeur Quotidien, cliquez sur le bouton ouvrir éditeur</w:t>
      </w:r>
      <w:r w:rsidRPr="00F22527">
        <w:t xml:space="preserve"> </w:t>
      </w:r>
      <w:r>
        <w:t>Quotidien</w:t>
      </w:r>
      <w:r w:rsidRPr="009026A4">
        <w:rPr>
          <w:noProof/>
          <w:lang w:eastAsia="fr-CA"/>
        </w:rPr>
        <w:t xml:space="preserve"> </w:t>
      </w:r>
      <w:r>
        <w:rPr>
          <w:noProof/>
          <w:lang w:eastAsia="fr-CA"/>
        </w:rPr>
        <w:t xml:space="preserve"> </w:t>
      </w:r>
      <w:r w:rsidRPr="009026A4">
        <w:rPr>
          <w:noProof/>
          <w:lang w:val="en-CA" w:eastAsia="en-CA"/>
        </w:rPr>
        <w:drawing>
          <wp:inline distT="0" distB="0" distL="0" distR="0" wp14:anchorId="4CBAD3F8" wp14:editId="7EEAEB9C">
            <wp:extent cx="111871" cy="123346"/>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98" cstate="print">
                      <a:extLst>
                        <a:ext uri="{28A0092B-C50C-407E-A947-70E740481C1C}">
                          <a14:useLocalDpi xmlns:a14="http://schemas.microsoft.com/office/drawing/2010/main" val="0"/>
                        </a:ext>
                      </a:extLst>
                    </a:blip>
                    <a:stretch>
                      <a:fillRect/>
                    </a:stretch>
                  </pic:blipFill>
                  <pic:spPr bwMode="auto">
                    <a:xfrm>
                      <a:off x="0" y="0"/>
                      <a:ext cx="111871" cy="123346"/>
                    </a:xfrm>
                    <a:prstGeom prst="rect">
                      <a:avLst/>
                    </a:prstGeom>
                    <a:noFill/>
                    <a:ln>
                      <a:noFill/>
                    </a:ln>
                  </pic:spPr>
                </pic:pic>
              </a:graphicData>
            </a:graphic>
          </wp:inline>
        </w:drawing>
      </w:r>
      <w:r w:rsidRPr="009026A4">
        <w:t xml:space="preserve"> dans la barre d</w:t>
      </w:r>
      <w:r>
        <w:t>’</w:t>
      </w:r>
      <w:r w:rsidRPr="009026A4">
        <w:t xml:space="preserve">outils de </w:t>
      </w:r>
      <w:r>
        <w:t>BioSIM.</w:t>
      </w:r>
    </w:p>
    <w:p w14:paraId="2850D884" w14:textId="77777777" w:rsidR="00D62E42" w:rsidRDefault="00D62E42" w:rsidP="00D62E42">
      <w:pPr>
        <w:jc w:val="both"/>
      </w:pPr>
    </w:p>
    <w:p w14:paraId="392F1041" w14:textId="77E81246" w:rsidR="00D62E42" w:rsidRPr="00D62E42" w:rsidRDefault="00D62E42" w:rsidP="00D62E42">
      <w:pPr>
        <w:jc w:val="both"/>
      </w:pPr>
      <w:r>
        <w:t xml:space="preserve">L’application Éditeur </w:t>
      </w:r>
      <w:r w:rsidR="00C5008F">
        <w:t>Normales</w:t>
      </w:r>
      <w:r>
        <w:t xml:space="preserve"> </w:t>
      </w:r>
      <w:r w:rsidRPr="004462AB">
        <w:t xml:space="preserve">contient </w:t>
      </w:r>
      <w:r>
        <w:t>les mêmes fenêtres que l’éditeur Horaire tel que (liste des stations, propriétés, tableur, et graphique). Et il on le même rôle que dans l’éditeur horaire.</w:t>
      </w:r>
    </w:p>
    <w:p w14:paraId="061906BC" w14:textId="1E2059E7" w:rsidR="0032237C" w:rsidRDefault="00D62E42" w:rsidP="0032237C">
      <w:r>
        <w:rPr>
          <w:noProof/>
          <w:snapToGrid/>
          <w:lang w:val="en-CA" w:eastAsia="en-CA"/>
        </w:rPr>
        <w:lastRenderedPageBreak/>
        <w:drawing>
          <wp:inline distT="0" distB="0" distL="0" distR="0" wp14:anchorId="69FE1FB6" wp14:editId="19AE21C8">
            <wp:extent cx="5971540" cy="36245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3.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71540" cy="3624580"/>
                    </a:xfrm>
                    <a:prstGeom prst="rect">
                      <a:avLst/>
                    </a:prstGeom>
                  </pic:spPr>
                </pic:pic>
              </a:graphicData>
            </a:graphic>
          </wp:inline>
        </w:drawing>
      </w:r>
    </w:p>
    <w:p w14:paraId="5A25AE09" w14:textId="77777777" w:rsidR="00C5008F" w:rsidRPr="0032237C" w:rsidRDefault="00C5008F" w:rsidP="0032237C"/>
    <w:p w14:paraId="2DE50151" w14:textId="47609B05" w:rsidR="009401CA" w:rsidRDefault="009401CA" w:rsidP="00EF059B">
      <w:pPr>
        <w:pStyle w:val="Titre2"/>
      </w:pPr>
      <w:r w:rsidRPr="009026A4">
        <w:t xml:space="preserve"> </w:t>
      </w:r>
      <w:bookmarkStart w:id="200" w:name="_Toc503271231"/>
      <w:r w:rsidRPr="009026A4">
        <w:t>Stations appariées pour la liste de localisations</w:t>
      </w:r>
      <w:bookmarkEnd w:id="200"/>
    </w:p>
    <w:p w14:paraId="45704582" w14:textId="63811498" w:rsidR="009401CA" w:rsidRPr="009026A4" w:rsidRDefault="009401CA" w:rsidP="009401CA">
      <w:pPr>
        <w:jc w:val="both"/>
      </w:pPr>
    </w:p>
    <w:p w14:paraId="7F277832" w14:textId="27FF54C3" w:rsidR="009401CA" w:rsidRPr="009026A4" w:rsidRDefault="00DD418A" w:rsidP="009401CA">
      <w:pPr>
        <w:jc w:val="both"/>
      </w:pPr>
      <w:r w:rsidRPr="009026A4">
        <w:rPr>
          <w:noProof/>
          <w:lang w:val="en-CA" w:eastAsia="en-CA"/>
        </w:rPr>
        <w:drawing>
          <wp:anchor distT="0" distB="0" distL="114300" distR="114300" simplePos="0" relativeHeight="251671040" behindDoc="1" locked="0" layoutInCell="1" allowOverlap="1" wp14:anchorId="43D23D55" wp14:editId="7363994B">
            <wp:simplePos x="0" y="0"/>
            <wp:positionH relativeFrom="column">
              <wp:posOffset>181610</wp:posOffset>
            </wp:positionH>
            <wp:positionV relativeFrom="paragraph">
              <wp:posOffset>1346835</wp:posOffset>
            </wp:positionV>
            <wp:extent cx="5637530" cy="2277110"/>
            <wp:effectExtent l="0" t="0" r="1270" b="8890"/>
            <wp:wrapTight wrapText="bothSides">
              <wp:wrapPolygon edited="0">
                <wp:start x="0" y="0"/>
                <wp:lineTo x="0" y="21504"/>
                <wp:lineTo x="21532" y="21504"/>
                <wp:lineTo x="21532" y="0"/>
                <wp:lineTo x="0" y="0"/>
              </wp:wrapPolygon>
            </wp:wrapTight>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Stations_appariées_pour_la _liste_de_localisation"/>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5637530" cy="227711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 xml:space="preserve">Cette </w:t>
      </w:r>
      <w:r w:rsidR="0076208D">
        <w:t>application</w:t>
      </w:r>
      <w:r w:rsidR="009401CA" w:rsidRPr="009026A4">
        <w:t xml:space="preserve"> contient une liste des stations météo appariées aux localisations de la liste de localisations d</w:t>
      </w:r>
      <w:r w:rsidR="0098105F">
        <w:t>’</w:t>
      </w:r>
      <w:r w:rsidR="009401CA" w:rsidRPr="009026A4">
        <w:t xml:space="preserve">une simulation en fonction des critères de sélection présentement définis dans </w:t>
      </w:r>
      <w:r w:rsidR="009377AA" w:rsidRPr="009026A4">
        <w:t>les premières et deuxièmes listes déroulantes</w:t>
      </w:r>
      <w:r w:rsidR="009401CA" w:rsidRPr="009026A4">
        <w:t>. L</w:t>
      </w:r>
      <w:r w:rsidR="0098105F">
        <w:t>’</w:t>
      </w:r>
      <w:r w:rsidR="009401CA" w:rsidRPr="009026A4">
        <w:t xml:space="preserve">algorithme de recherche fouille les bases de données météorologiques pertinentes et renvoie les stations appariées dans les champs de liste de la partie droite de la boîte de dialogue. En mode Normales, seules les stations normales sont appariées. En mode Quotidien, les stations normales et les stations quotidiennes sont toutes deux appariées aux localisations. </w:t>
      </w:r>
    </w:p>
    <w:p w14:paraId="283B0C8D" w14:textId="4121642A" w:rsidR="009401CA" w:rsidRPr="009026A4" w:rsidRDefault="009401CA" w:rsidP="009401CA">
      <w:pPr>
        <w:jc w:val="both"/>
      </w:pPr>
    </w:p>
    <w:p w14:paraId="7C5D56C2" w14:textId="68564251" w:rsidR="009401CA" w:rsidRDefault="009401CA" w:rsidP="009401CA">
      <w:pPr>
        <w:jc w:val="both"/>
      </w:pPr>
      <w:r w:rsidRPr="009026A4">
        <w:lastRenderedPageBreak/>
        <w:t>Pour ouvrir la boîte de dialogue Stations appariées pour la liste de</w:t>
      </w:r>
      <w:r w:rsidR="0022727B">
        <w:t xml:space="preserve"> localisations, sélectionnez un</w:t>
      </w:r>
      <w:r w:rsidRPr="009026A4">
        <w:t xml:space="preserve"> </w:t>
      </w:r>
      <w:r w:rsidR="0022727B">
        <w:t xml:space="preserve">générateur météorologique </w:t>
      </w:r>
      <w:r w:rsidRPr="009026A4">
        <w:t>dans la fenêtre Proj</w:t>
      </w:r>
      <w:r w:rsidR="008310E7">
        <w:t>et, puis cliquez sur le bouton Afficher s</w:t>
      </w:r>
      <w:r w:rsidRPr="009026A4">
        <w:t xml:space="preserve">tations appariées </w:t>
      </w:r>
      <w:r w:rsidR="008F78E1" w:rsidRPr="009026A4">
        <w:rPr>
          <w:noProof/>
          <w:lang w:val="en-CA" w:eastAsia="en-CA"/>
        </w:rPr>
        <w:drawing>
          <wp:inline distT="0" distB="0" distL="0" distR="0" wp14:anchorId="39CA27E7" wp14:editId="74350E3C">
            <wp:extent cx="149225" cy="136525"/>
            <wp:effectExtent l="0" t="0" r="317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201" cstate="print">
                      <a:extLst>
                        <a:ext uri="{28A0092B-C50C-407E-A947-70E740481C1C}">
                          <a14:useLocalDpi xmlns:a14="http://schemas.microsoft.com/office/drawing/2010/main" val="0"/>
                        </a:ext>
                      </a:extLst>
                    </a:blip>
                    <a:stretch>
                      <a:fillRect/>
                    </a:stretch>
                  </pic:blipFill>
                  <pic:spPr bwMode="auto">
                    <a:xfrm>
                      <a:off x="0" y="0"/>
                      <a:ext cx="149225" cy="136525"/>
                    </a:xfrm>
                    <a:prstGeom prst="rect">
                      <a:avLst/>
                    </a:prstGeom>
                    <a:noFill/>
                    <a:ln>
                      <a:noFill/>
                    </a:ln>
                  </pic:spPr>
                </pic:pic>
              </a:graphicData>
            </a:graphic>
          </wp:inline>
        </w:drawing>
      </w:r>
      <w:r w:rsidRPr="009026A4">
        <w:t xml:space="preserve"> dans la barre d</w:t>
      </w:r>
      <w:r w:rsidR="0098105F">
        <w:t>’</w:t>
      </w:r>
      <w:r w:rsidRPr="009026A4">
        <w:t xml:space="preserve">outils de </w:t>
      </w:r>
      <w:r w:rsidR="0022727B">
        <w:t>BioSIM</w:t>
      </w:r>
      <w:r w:rsidRPr="009026A4">
        <w:t xml:space="preserve">, sélectionnez [Projet] </w:t>
      </w:r>
      <w:r w:rsidRPr="00E612BC">
        <w:t>[</w:t>
      </w:r>
      <w:r w:rsidR="008310E7">
        <w:t>Afficher s</w:t>
      </w:r>
      <w:r w:rsidRPr="00E612BC">
        <w:t xml:space="preserve">tations appariées…] dans la barre de menus, ou encore cliquez avec le bouton droit de la souris sur </w:t>
      </w:r>
      <w:r w:rsidR="0076208D">
        <w:t xml:space="preserve">générateur météorologique  </w:t>
      </w:r>
      <w:r w:rsidRPr="00E612BC">
        <w:t>et sélectionnez [</w:t>
      </w:r>
      <w:r w:rsidR="008310E7">
        <w:t>Afficher</w:t>
      </w:r>
      <w:r w:rsidR="008310E7" w:rsidRPr="00E612BC">
        <w:t xml:space="preserve"> </w:t>
      </w:r>
      <w:r w:rsidR="008310E7">
        <w:t>s</w:t>
      </w:r>
      <w:r w:rsidRPr="00E612BC">
        <w:t>tations appariées…].</w:t>
      </w:r>
    </w:p>
    <w:p w14:paraId="3A31B65C" w14:textId="67626ED2" w:rsidR="008310E7" w:rsidRPr="009026A4" w:rsidRDefault="008310E7" w:rsidP="009401CA">
      <w:pPr>
        <w:jc w:val="both"/>
      </w:pPr>
    </w:p>
    <w:p w14:paraId="1626C254" w14:textId="05C5C4FD" w:rsidR="008310E7" w:rsidRDefault="008310E7" w:rsidP="008310E7">
      <w:pPr>
        <w:pStyle w:val="Standard"/>
        <w:jc w:val="both"/>
      </w:pPr>
      <w:r>
        <w:t>Dans la fenêtre « Inputs », vous pouvez sélectionner le type d’</w:t>
      </w:r>
      <w:r w:rsidR="0022727B">
        <w:t>observations</w:t>
      </w:r>
      <w:r>
        <w:t xml:space="preserve"> (quotidiennes, horaires), la variable météorologiques, le nombre de voisins, l'année pour lesquelles vous souhaitez voir les stations appariées (les renseignements varient d’une station à l’autre).</w:t>
      </w:r>
    </w:p>
    <w:p w14:paraId="67F9C6E9" w14:textId="77777777" w:rsidR="008310E7" w:rsidRDefault="008310E7" w:rsidP="008310E7">
      <w:pPr>
        <w:pStyle w:val="Standard"/>
        <w:jc w:val="both"/>
      </w:pPr>
    </w:p>
    <w:p w14:paraId="7450D3E6" w14:textId="77777777" w:rsidR="008310E7" w:rsidRDefault="008310E7" w:rsidP="008310E7">
      <w:pPr>
        <w:pStyle w:val="Standard"/>
        <w:jc w:val="both"/>
      </w:pPr>
      <w:r>
        <w:t>La fenêtre « Propriétés » affiche les coordonnées et l’élévation de la localisation sélectionnée.</w:t>
      </w:r>
    </w:p>
    <w:p w14:paraId="5BDE170A" w14:textId="77777777" w:rsidR="008310E7" w:rsidRDefault="008310E7" w:rsidP="008310E7">
      <w:pPr>
        <w:pStyle w:val="Standard"/>
        <w:jc w:val="both"/>
      </w:pPr>
    </w:p>
    <w:p w14:paraId="22E00733" w14:textId="77777777" w:rsidR="00A2004A" w:rsidRDefault="008310E7" w:rsidP="008310E7">
      <w:pPr>
        <w:pStyle w:val="Standard"/>
        <w:jc w:val="both"/>
      </w:pPr>
      <w:r>
        <w:t>La fenêtre « Normales » indique les renseignements des stations normales les plus proches appariées à la localisation sélectionnée.</w:t>
      </w:r>
    </w:p>
    <w:p w14:paraId="6C12E957" w14:textId="77777777" w:rsidR="00A2004A" w:rsidRDefault="00A2004A" w:rsidP="008310E7">
      <w:pPr>
        <w:pStyle w:val="Standard"/>
        <w:jc w:val="both"/>
      </w:pPr>
    </w:p>
    <w:p w14:paraId="7226B777" w14:textId="2D2E80E0" w:rsidR="008310E7" w:rsidRDefault="008310E7" w:rsidP="008310E7">
      <w:pPr>
        <w:pStyle w:val="Standard"/>
        <w:jc w:val="both"/>
      </w:pPr>
      <w:r>
        <w:t>La fenêtre « Observations » montre les renseignements des stations quotidiennes ou horaires les plus proches appariées à la localisation sélectionnée.</w:t>
      </w:r>
    </w:p>
    <w:p w14:paraId="52595274" w14:textId="77777777" w:rsidR="008310E7" w:rsidRDefault="008310E7" w:rsidP="008310E7">
      <w:pPr>
        <w:pStyle w:val="Standard"/>
        <w:jc w:val="both"/>
      </w:pPr>
    </w:p>
    <w:p w14:paraId="47BD20A7" w14:textId="77777777" w:rsidR="008310E7" w:rsidRDefault="008310E7" w:rsidP="008310E7">
      <w:pPr>
        <w:pStyle w:val="Standard"/>
        <w:jc w:val="both"/>
      </w:pPr>
      <w:r>
        <w:t>Les champs de liste des stations normales et quotidiennes comprennent une colonne qui précise la pondération (%) de chaque station météo dans la production des données météorologiques pour la localisation sélectionnée (en supposant qu’il n’y ait aucune donnée manquante). Ces pourcentages de pondération sont proportionnels à la distance de la station par rapport à la localisation.</w:t>
      </w:r>
    </w:p>
    <w:p w14:paraId="3D9A91D1" w14:textId="77777777" w:rsidR="008310E7" w:rsidRDefault="008310E7" w:rsidP="008310E7">
      <w:pPr>
        <w:pStyle w:val="Standard"/>
        <w:jc w:val="both"/>
      </w:pPr>
    </w:p>
    <w:p w14:paraId="6DD8CF06" w14:textId="77777777" w:rsidR="008310E7" w:rsidRDefault="008310E7" w:rsidP="008310E7">
      <w:pPr>
        <w:pStyle w:val="Standard"/>
        <w:jc w:val="both"/>
      </w:pPr>
      <w:r>
        <w:t>La fenêtre « Pondération » permet de tracer sur une base quotidienne ou horaires un graphique de la pondération des données de chaque station quotidienne ou horaires appariée (les pourcentages de pondération peuvent varier en raison des données manquantes).</w:t>
      </w:r>
    </w:p>
    <w:p w14:paraId="318AF9B0" w14:textId="77777777" w:rsidR="008310E7" w:rsidRDefault="008310E7" w:rsidP="008310E7">
      <w:pPr>
        <w:pStyle w:val="Standard"/>
        <w:jc w:val="both"/>
      </w:pPr>
    </w:p>
    <w:p w14:paraId="3B99ACFB" w14:textId="77777777" w:rsidR="008310E7" w:rsidRDefault="008310E7" w:rsidP="008310E7">
      <w:pPr>
        <w:pStyle w:val="Standard"/>
        <w:jc w:val="both"/>
      </w:pPr>
      <w:r>
        <w:t>Les colonnes de la distance et de l’élévation, peuvent être utiles afin de relever les erreurs dans la spécification des localisations (p. ex., la longitude positive dans l’hémisphère occidental).</w:t>
      </w:r>
    </w:p>
    <w:p w14:paraId="23D65301" w14:textId="3B88299C" w:rsidR="009401CA" w:rsidRDefault="009401CA" w:rsidP="009401CA">
      <w:pPr>
        <w:jc w:val="both"/>
        <w:rPr>
          <w:b/>
          <w:bCs/>
        </w:rPr>
      </w:pPr>
    </w:p>
    <w:p w14:paraId="7412E502" w14:textId="1CBA9869" w:rsidR="00A2004A" w:rsidRDefault="00A2004A" w:rsidP="00A2004A">
      <w:pPr>
        <w:pStyle w:val="Standard"/>
        <w:jc w:val="both"/>
      </w:pPr>
      <w:r w:rsidRPr="00A2004A">
        <w:t>Lorsque l’utilisateur sélectionne une localisation dans le champ de liste gauche, toutes les listes déroulantes et tous les autres champs de liste de la boîte de dialogue sont mis à jour à partir des renseignements sur cette localisation.</w:t>
      </w:r>
    </w:p>
    <w:p w14:paraId="71B1165E" w14:textId="563C3748" w:rsidR="00A2004A" w:rsidRDefault="00A2004A" w:rsidP="009401CA">
      <w:pPr>
        <w:jc w:val="both"/>
        <w:rPr>
          <w:b/>
          <w:bCs/>
        </w:rPr>
      </w:pPr>
    </w:p>
    <w:p w14:paraId="6E99E8D9" w14:textId="6440FF46" w:rsidR="006160E5" w:rsidRPr="009026A4" w:rsidRDefault="006160E5" w:rsidP="009401CA">
      <w:pPr>
        <w:jc w:val="both"/>
        <w:rPr>
          <w:b/>
          <w:bCs/>
        </w:rPr>
      </w:pPr>
    </w:p>
    <w:p w14:paraId="5B8C0580" w14:textId="77777777" w:rsidR="006160E5" w:rsidRDefault="006160E5" w:rsidP="00AB65C2">
      <w:pPr>
        <w:pStyle w:val="Titre1"/>
      </w:pPr>
      <w:bookmarkStart w:id="201" w:name="_Toc348100166"/>
      <w:bookmarkStart w:id="202" w:name="_Toc503271233"/>
      <w:r w:rsidRPr="009026A4">
        <w:t>Les modèles dans BioSIM</w:t>
      </w:r>
      <w:bookmarkEnd w:id="201"/>
      <w:bookmarkEnd w:id="202"/>
      <w:r w:rsidRPr="009026A4">
        <w:t xml:space="preserve"> </w:t>
      </w:r>
    </w:p>
    <w:p w14:paraId="6A1A2F8B" w14:textId="77777777" w:rsidR="006160E5" w:rsidRDefault="006160E5" w:rsidP="006160E5">
      <w:pPr>
        <w:pStyle w:val="Liste2"/>
        <w:tabs>
          <w:tab w:val="left" w:pos="720"/>
        </w:tabs>
        <w:ind w:left="437" w:firstLine="0"/>
        <w:jc w:val="both"/>
      </w:pPr>
    </w:p>
    <w:p w14:paraId="5ED3E6A3" w14:textId="5584FE3C" w:rsidR="009401CA" w:rsidRPr="009026A4" w:rsidRDefault="009401CA" w:rsidP="006160E5">
      <w:pPr>
        <w:pStyle w:val="Liste2"/>
        <w:tabs>
          <w:tab w:val="left" w:pos="720"/>
        </w:tabs>
        <w:ind w:left="437" w:firstLine="0"/>
        <w:jc w:val="both"/>
      </w:pPr>
      <w:r w:rsidRPr="009026A4">
        <w:t>Pour pouvoir être incorporés dans la base de modèles de BioSIM, les modèles de simulation doivent :</w:t>
      </w:r>
    </w:p>
    <w:p w14:paraId="0243ECE3" w14:textId="77777777" w:rsidR="009401CA" w:rsidRPr="009026A4" w:rsidRDefault="009401CA" w:rsidP="009401CA">
      <w:pPr>
        <w:jc w:val="both"/>
      </w:pPr>
    </w:p>
    <w:p w14:paraId="02E362A3" w14:textId="49EC27DE" w:rsidR="009401CA" w:rsidRPr="009026A4" w:rsidRDefault="007100DC" w:rsidP="000C369D">
      <w:pPr>
        <w:pStyle w:val="Liste2"/>
        <w:numPr>
          <w:ilvl w:val="0"/>
          <w:numId w:val="6"/>
        </w:numPr>
        <w:tabs>
          <w:tab w:val="left" w:pos="720"/>
        </w:tabs>
        <w:ind w:hanging="283"/>
        <w:jc w:val="both"/>
      </w:pPr>
      <w:r w:rsidRPr="009026A4">
        <w:t>Être</w:t>
      </w:r>
      <w:r w:rsidR="009401CA" w:rsidRPr="009026A4">
        <w:t xml:space="preserve"> régis par la température, accepter comme données d</w:t>
      </w:r>
      <w:r w:rsidR="0098105F">
        <w:t>’</w:t>
      </w:r>
      <w:r w:rsidR="009401CA" w:rsidRPr="009026A4">
        <w:t>entrée les températures quotidiennes minimales et maximales en °C (et, facultativement, les précipitations en mm, les chutes de neige et l</w:t>
      </w:r>
      <w:r w:rsidR="0098105F">
        <w:t>’</w:t>
      </w:r>
      <w:r w:rsidR="009401CA" w:rsidRPr="009026A4">
        <w:t>accumulation de neige en mm d</w:t>
      </w:r>
      <w:r w:rsidR="0098105F">
        <w:t>’</w:t>
      </w:r>
      <w:r w:rsidR="009401CA" w:rsidRPr="009026A4">
        <w:t>eau, le point de rosée en °C, l</w:t>
      </w:r>
      <w:r w:rsidR="0098105F">
        <w:t>’</w:t>
      </w:r>
      <w:r w:rsidR="009401CA" w:rsidRPr="009026A4">
        <w:t>humidité relative en % et le rayonnement solaire en MJ/m²) et produire comme données de sortie une série (1, 2, …, n) de lignes contenant le « temps » (référence à la ligne de sortie) et un nombre arbitraire de variables de sortie;</w:t>
      </w:r>
    </w:p>
    <w:p w14:paraId="684BB419" w14:textId="203CE7BD" w:rsidR="009401CA" w:rsidRPr="009026A4" w:rsidRDefault="007100DC" w:rsidP="000C369D">
      <w:pPr>
        <w:pStyle w:val="Liste2"/>
        <w:numPr>
          <w:ilvl w:val="0"/>
          <w:numId w:val="6"/>
        </w:numPr>
        <w:tabs>
          <w:tab w:val="left" w:pos="720"/>
        </w:tabs>
        <w:ind w:hanging="283"/>
        <w:jc w:val="both"/>
      </w:pPr>
      <w:r w:rsidRPr="009026A4">
        <w:rPr>
          <w:spacing w:val="-2"/>
        </w:rPr>
        <w:lastRenderedPageBreak/>
        <w:t>N’exiger</w:t>
      </w:r>
      <w:r w:rsidR="009401CA" w:rsidRPr="009026A4">
        <w:rPr>
          <w:spacing w:val="-2"/>
        </w:rPr>
        <w:t xml:space="preserve"> aucune saisie interactive de données ou d</w:t>
      </w:r>
      <w:r w:rsidR="0098105F">
        <w:rPr>
          <w:spacing w:val="-2"/>
        </w:rPr>
        <w:t>’</w:t>
      </w:r>
      <w:r w:rsidR="009401CA" w:rsidRPr="009026A4">
        <w:rPr>
          <w:spacing w:val="-2"/>
        </w:rPr>
        <w:t>intrants;</w:t>
      </w:r>
    </w:p>
    <w:p w14:paraId="3B490C5A" w14:textId="34F39D1B" w:rsidR="009401CA" w:rsidRPr="009026A4" w:rsidRDefault="007100DC" w:rsidP="000C369D">
      <w:pPr>
        <w:pStyle w:val="Liste2"/>
        <w:numPr>
          <w:ilvl w:val="0"/>
          <w:numId w:val="6"/>
        </w:numPr>
        <w:tabs>
          <w:tab w:val="left" w:pos="720"/>
        </w:tabs>
        <w:ind w:hanging="283"/>
        <w:jc w:val="both"/>
      </w:pPr>
      <w:r w:rsidRPr="009026A4">
        <w:t>Accepter</w:t>
      </w:r>
      <w:r w:rsidR="009401CA" w:rsidRPr="009026A4">
        <w:t>, comme unique argument sur la ligne de commande, le nom d</w:t>
      </w:r>
      <w:r w:rsidR="0098105F">
        <w:t>’</w:t>
      </w:r>
      <w:r w:rsidR="009401CA" w:rsidRPr="009026A4">
        <w:t>un fichier de spécification des paramètres d</w:t>
      </w:r>
      <w:r w:rsidR="0098105F">
        <w:t>’</w:t>
      </w:r>
      <w:r w:rsidR="009401CA" w:rsidRPr="009026A4">
        <w:t>entrée.</w:t>
      </w:r>
    </w:p>
    <w:p w14:paraId="7C6BB2C1" w14:textId="77777777" w:rsidR="009401CA" w:rsidRPr="009026A4" w:rsidRDefault="009401CA" w:rsidP="009401CA">
      <w:pPr>
        <w:pStyle w:val="Liste2"/>
      </w:pPr>
    </w:p>
    <w:p w14:paraId="4AB5A30E" w14:textId="77777777" w:rsidR="009401CA" w:rsidRPr="009026A4" w:rsidRDefault="009401CA" w:rsidP="009401CA">
      <w:pPr>
        <w:jc w:val="both"/>
      </w:pPr>
      <w:r w:rsidRPr="009026A4">
        <w:t>Dans BioSIM, les modèles sont des applications indépendantes (fichiers exécutables portant l</w:t>
      </w:r>
      <w:r w:rsidR="0098105F">
        <w:t>’</w:t>
      </w:r>
      <w:r w:rsidRPr="009026A4">
        <w:t>extension .exe ou .dll) qui n</w:t>
      </w:r>
      <w:r w:rsidR="0098105F">
        <w:t>’</w:t>
      </w:r>
      <w:r w:rsidRPr="009026A4">
        <w:t>ont pas d</w:t>
      </w:r>
      <w:r w:rsidR="0098105F">
        <w:t>’</w:t>
      </w:r>
      <w:r w:rsidRPr="009026A4">
        <w:t>interface utilisateur et qui s</w:t>
      </w:r>
      <w:r w:rsidR="0098105F">
        <w:t>’</w:t>
      </w:r>
      <w:r w:rsidRPr="009026A4">
        <w:t>exécutent sans aucune intervention de la part de l</w:t>
      </w:r>
      <w:r w:rsidR="0098105F">
        <w:t>’</w:t>
      </w:r>
      <w:r w:rsidRPr="009026A4">
        <w:t>utilisateur et sans sortie vers l</w:t>
      </w:r>
      <w:r w:rsidR="0098105F">
        <w:t>’</w:t>
      </w:r>
      <w:r w:rsidRPr="009026A4">
        <w:t>affichage. BioSIM exécute chaque passe du modèle d</w:t>
      </w:r>
      <w:r w:rsidR="0098105F">
        <w:t>’</w:t>
      </w:r>
      <w:r w:rsidRPr="009026A4">
        <w:t>une tâche de simulation en lançant dynamiquement le modèle en tant que processus-enfant via un appel du système d</w:t>
      </w:r>
      <w:r w:rsidR="0098105F">
        <w:t>’</w:t>
      </w:r>
      <w:r w:rsidRPr="009026A4">
        <w:t>exploitation au fichier exécutable du modèle, ou encore en appelant le fichier .dll du modèle. Dans les applications les plus simples, cet appel ne contient qu</w:t>
      </w:r>
      <w:r w:rsidR="0098105F">
        <w:t>’</w:t>
      </w:r>
      <w:r w:rsidRPr="009026A4">
        <w:t>un seul argument : le nom d</w:t>
      </w:r>
      <w:r w:rsidR="0098105F">
        <w:t>’</w:t>
      </w:r>
      <w:r w:rsidRPr="009026A4">
        <w:t>un fichier de paramètres que l</w:t>
      </w:r>
      <w:r w:rsidR="0098105F">
        <w:t>’</w:t>
      </w:r>
      <w:r w:rsidRPr="009026A4">
        <w:t>exécutable du modèle doit ouvrir et lire.</w:t>
      </w:r>
    </w:p>
    <w:p w14:paraId="353D1D30" w14:textId="77777777" w:rsidR="009401CA" w:rsidRPr="009026A4" w:rsidRDefault="009401CA" w:rsidP="009401CA">
      <w:pPr>
        <w:jc w:val="both"/>
      </w:pPr>
    </w:p>
    <w:p w14:paraId="049590C2" w14:textId="77777777" w:rsidR="009401CA" w:rsidRPr="009026A4" w:rsidRDefault="009401CA" w:rsidP="009401CA">
      <w:pPr>
        <w:jc w:val="both"/>
      </w:pPr>
      <w:r w:rsidRPr="009026A4">
        <w:t>Il faut certaines connaissances en programmation pour adapter un modèle de simulation afin qu</w:t>
      </w:r>
      <w:r w:rsidR="0098105F">
        <w:t>’</w:t>
      </w:r>
      <w:r w:rsidRPr="009026A4">
        <w:t>il respecte les exigences de base de BioSIM et le processus à suivre est expliqué dans le document intitulé « </w:t>
      </w:r>
      <w:proofErr w:type="spellStart"/>
      <w:r w:rsidRPr="009026A4">
        <w:rPr>
          <w:i/>
        </w:rPr>
        <w:t>CBioSIMModelBase</w:t>
      </w:r>
      <w:proofErr w:type="spellEnd"/>
      <w:r w:rsidRPr="009026A4">
        <w:rPr>
          <w:i/>
        </w:rPr>
        <w:t xml:space="preserve">: A base class for BioSIM </w:t>
      </w:r>
      <w:proofErr w:type="spellStart"/>
      <w:r w:rsidRPr="009026A4">
        <w:rPr>
          <w:i/>
        </w:rPr>
        <w:t>models</w:t>
      </w:r>
      <w:proofErr w:type="spellEnd"/>
      <w:r w:rsidRPr="009026A4">
        <w:t> ». Il est aussi possible de contacter les développeurs de BioSIM pour obtenir une aide technique afin d</w:t>
      </w:r>
      <w:r w:rsidR="0098105F">
        <w:t>’</w:t>
      </w:r>
      <w:r w:rsidRPr="009026A4">
        <w:t>ajouter un modèle à la base de modèles de BioSIM.</w:t>
      </w:r>
    </w:p>
    <w:p w14:paraId="78DF1F8A" w14:textId="77777777" w:rsidR="009401CA" w:rsidRPr="009026A4" w:rsidRDefault="009401CA" w:rsidP="009401CA">
      <w:pPr>
        <w:jc w:val="both"/>
      </w:pPr>
    </w:p>
    <w:p w14:paraId="22C9F2C3" w14:textId="77777777" w:rsidR="009401CA" w:rsidRPr="009026A4" w:rsidRDefault="009401CA" w:rsidP="009401CA">
      <w:pPr>
        <w:jc w:val="both"/>
      </w:pPr>
      <w:r w:rsidRPr="009026A4">
        <w:t>Lorsqu</w:t>
      </w:r>
      <w:r w:rsidR="0098105F">
        <w:t>’</w:t>
      </w:r>
      <w:r w:rsidRPr="009026A4">
        <w:t>un modèle a été adapté pour être utilisé dans BioSIM, il est relativement simple de l</w:t>
      </w:r>
      <w:r w:rsidR="0098105F">
        <w:t>’</w:t>
      </w:r>
      <w:r w:rsidRPr="009026A4">
        <w:t>ajouter à la liste de modèles de BioSIM.</w:t>
      </w:r>
    </w:p>
    <w:p w14:paraId="3872DF9C" w14:textId="77777777" w:rsidR="009401CA" w:rsidRPr="009026A4" w:rsidRDefault="009401CA" w:rsidP="009401CA">
      <w:pPr>
        <w:jc w:val="both"/>
      </w:pPr>
    </w:p>
    <w:p w14:paraId="29F92310" w14:textId="77777777" w:rsidR="009401CA" w:rsidRPr="009026A4" w:rsidRDefault="009401CA" w:rsidP="009401CA">
      <w:pPr>
        <w:jc w:val="both"/>
      </w:pPr>
      <w:bookmarkStart w:id="203" w:name="_Model_Editor_Dialog"/>
      <w:bookmarkEnd w:id="203"/>
      <w:r w:rsidRPr="009026A4">
        <w:t>Pour en savoir plus sur la façon d</w:t>
      </w:r>
      <w:r w:rsidR="0098105F">
        <w:t>’</w:t>
      </w:r>
      <w:r w:rsidRPr="009026A4">
        <w:t xml:space="preserve">éditer des modèles existants, ou pour savoir comment créer de nouveaux modèles dans BioSIM, veuillez consulter le document </w:t>
      </w:r>
      <w:r w:rsidRPr="009026A4">
        <w:rPr>
          <w:i/>
        </w:rPr>
        <w:t>Modèles et Éditeur de modèles</w:t>
      </w:r>
      <w:r w:rsidRPr="009026A4">
        <w:t>.</w:t>
      </w:r>
    </w:p>
    <w:p w14:paraId="55C2E9EA" w14:textId="77777777" w:rsidR="009401CA" w:rsidRPr="009026A4" w:rsidRDefault="00E612BC" w:rsidP="00AB65C2">
      <w:pPr>
        <w:pStyle w:val="Titre1"/>
      </w:pPr>
      <w:bookmarkStart w:id="204" w:name="_Toc348100167"/>
      <w:r>
        <w:br w:type="page"/>
      </w:r>
      <w:bookmarkStart w:id="205" w:name="_Toc503271234"/>
      <w:r w:rsidR="009401CA" w:rsidRPr="009026A4">
        <w:lastRenderedPageBreak/>
        <w:t>Boîte de dialogue Options de BioSIM</w:t>
      </w:r>
      <w:bookmarkEnd w:id="204"/>
      <w:bookmarkEnd w:id="205"/>
    </w:p>
    <w:p w14:paraId="31948C54" w14:textId="77777777" w:rsidR="009401CA" w:rsidRPr="009026A4" w:rsidRDefault="009401CA" w:rsidP="009401CA"/>
    <w:p w14:paraId="2AD82F95" w14:textId="7D9530B1" w:rsidR="009401CA" w:rsidRPr="009026A4" w:rsidRDefault="009401CA" w:rsidP="009401CA">
      <w:pPr>
        <w:jc w:val="both"/>
      </w:pPr>
      <w:r w:rsidRPr="009026A4">
        <w:t>Pour accéder à la boîte de dialogue Options de BioSIM, sélectionnez [</w:t>
      </w:r>
      <w:r w:rsidR="0035768C">
        <w:t>Affichage</w:t>
      </w:r>
      <w:r w:rsidRPr="009026A4">
        <w:t xml:space="preserve">] [Options] dans la barre de menus ou cliquez sur le bouton Options </w:t>
      </w:r>
      <w:r w:rsidR="008F78E1" w:rsidRPr="009026A4">
        <w:rPr>
          <w:noProof/>
          <w:lang w:val="en-CA" w:eastAsia="en-CA"/>
        </w:rPr>
        <w:drawing>
          <wp:inline distT="0" distB="0" distL="0" distR="0" wp14:anchorId="7373EBA2" wp14:editId="4123A5E7">
            <wp:extent cx="136525" cy="136525"/>
            <wp:effectExtent l="0" t="0" r="0" b="0"/>
            <wp:docPr id="219" name="Picture 219" descr="Options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Options_butt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dans la barre d</w:t>
      </w:r>
      <w:r w:rsidR="0098105F">
        <w:t>’</w:t>
      </w:r>
      <w:r w:rsidRPr="009026A4">
        <w:t>outils de la fenêtre principale. Vous pouvez également y accéder par l</w:t>
      </w:r>
      <w:r w:rsidR="0098105F">
        <w:t>’</w:t>
      </w:r>
      <w:r w:rsidRPr="009026A4">
        <w:t xml:space="preserve">intermédiaire de plusieurs autres boîtes de dialogue au moyen du bouton Options </w:t>
      </w:r>
      <w:r w:rsidR="008F78E1" w:rsidRPr="009026A4">
        <w:rPr>
          <w:noProof/>
          <w:lang w:val="en-CA" w:eastAsia="en-CA"/>
        </w:rPr>
        <w:drawing>
          <wp:inline distT="0" distB="0" distL="0" distR="0" wp14:anchorId="0FA07918" wp14:editId="1A524FF5">
            <wp:extent cx="163830" cy="136525"/>
            <wp:effectExtent l="0" t="0" r="0" b="0"/>
            <wp:docPr id="220" name="Picture 220"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Ouvrir_le_dialogue_d'option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ou du bouton Parcourir </w:t>
      </w:r>
      <w:r w:rsidR="008F78E1" w:rsidRPr="009026A4">
        <w:rPr>
          <w:noProof/>
          <w:lang w:val="en-CA" w:eastAsia="en-CA"/>
        </w:rPr>
        <w:drawing>
          <wp:inline distT="0" distB="0" distL="0" distR="0" wp14:anchorId="62D2335B" wp14:editId="35092398">
            <wp:extent cx="266065" cy="136525"/>
            <wp:effectExtent l="0" t="0" r="0" b="0"/>
            <wp:docPr id="221" name="Picture 221" descr="Parcour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Parcouri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 cy="136525"/>
                    </a:xfrm>
                    <a:prstGeom prst="rect">
                      <a:avLst/>
                    </a:prstGeom>
                    <a:noFill/>
                    <a:ln>
                      <a:noFill/>
                    </a:ln>
                  </pic:spPr>
                </pic:pic>
              </a:graphicData>
            </a:graphic>
          </wp:inline>
        </w:drawing>
      </w:r>
      <w:r w:rsidRPr="009026A4">
        <w:t>. Lorsque vous utilisez ces bouton</w:t>
      </w:r>
      <w:r w:rsidR="00D87A9D" w:rsidRPr="009026A4">
        <w:t>s</w:t>
      </w:r>
      <w:r w:rsidRPr="009026A4">
        <w:t>, BioSIM a été configuré de façon à vous rediriger vers la page pertinente de la boîte de dialogue Options.</w:t>
      </w:r>
    </w:p>
    <w:p w14:paraId="42A64264" w14:textId="77777777" w:rsidR="009401CA" w:rsidRPr="009026A4" w:rsidRDefault="009401CA" w:rsidP="009401CA">
      <w:pPr>
        <w:jc w:val="both"/>
      </w:pPr>
    </w:p>
    <w:p w14:paraId="7F4DD94E" w14:textId="3C2A9090" w:rsidR="009401CA" w:rsidRPr="009026A4" w:rsidRDefault="009401CA" w:rsidP="009401CA">
      <w:pPr>
        <w:jc w:val="both"/>
      </w:pPr>
      <w:r w:rsidRPr="009026A4">
        <w:t>Cette boîte de dialogue contient six pages qui servent à spécifier ou à modifier les données principales de configuration.</w:t>
      </w:r>
    </w:p>
    <w:p w14:paraId="68968383" w14:textId="25F19911" w:rsidR="009401CA" w:rsidRPr="009026A4" w:rsidRDefault="009401CA" w:rsidP="009401CA">
      <w:pPr>
        <w:jc w:val="both"/>
      </w:pPr>
    </w:p>
    <w:p w14:paraId="7140344B" w14:textId="47F8BB01" w:rsidR="009401CA" w:rsidRPr="009026A4" w:rsidRDefault="00DD418A" w:rsidP="00EF059B">
      <w:pPr>
        <w:pStyle w:val="Titre2"/>
      </w:pPr>
      <w:bookmarkStart w:id="206" w:name="_Toc348100168"/>
      <w:bookmarkStart w:id="207" w:name="_Toc503271235"/>
      <w:r w:rsidRPr="009026A4">
        <w:rPr>
          <w:noProof/>
          <w:lang w:val="en-CA" w:eastAsia="en-CA"/>
        </w:rPr>
        <w:drawing>
          <wp:anchor distT="0" distB="0" distL="114300" distR="114300" simplePos="0" relativeHeight="251672064" behindDoc="1" locked="0" layoutInCell="1" allowOverlap="1" wp14:anchorId="3AA74986" wp14:editId="15B1CB9F">
            <wp:simplePos x="0" y="0"/>
            <wp:positionH relativeFrom="column">
              <wp:posOffset>3837488</wp:posOffset>
            </wp:positionH>
            <wp:positionV relativeFrom="paragraph">
              <wp:posOffset>135618</wp:posOffset>
            </wp:positionV>
            <wp:extent cx="2687320" cy="1711960"/>
            <wp:effectExtent l="0" t="0" r="0" b="2540"/>
            <wp:wrapTight wrapText="bothSides">
              <wp:wrapPolygon edited="0">
                <wp:start x="0" y="0"/>
                <wp:lineTo x="0" y="21392"/>
                <wp:lineTo x="21437" y="21392"/>
                <wp:lineTo x="21437" y="0"/>
                <wp:lineTo x="0" y="0"/>
              </wp:wrapPolygon>
            </wp:wrapTight>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Options_(Onglet_Options_BioSIM)"/>
                    <pic:cNvPicPr>
                      <a:picLocks noChangeAspect="1" noChangeArrowheads="1"/>
                    </pic:cNvPicPr>
                  </pic:nvPicPr>
                  <pic:blipFill>
                    <a:blip r:embed="rId202" cstate="print">
                      <a:extLst>
                        <a:ext uri="{28A0092B-C50C-407E-A947-70E740481C1C}">
                          <a14:useLocalDpi xmlns:a14="http://schemas.microsoft.com/office/drawing/2010/main" val="0"/>
                        </a:ext>
                      </a:extLst>
                    </a:blip>
                    <a:stretch>
                      <a:fillRect/>
                    </a:stretch>
                  </pic:blipFill>
                  <pic:spPr bwMode="auto">
                    <a:xfrm>
                      <a:off x="0" y="0"/>
                      <a:ext cx="2687320" cy="171196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Page Options BioSIM</w:t>
      </w:r>
      <w:bookmarkEnd w:id="206"/>
      <w:bookmarkEnd w:id="207"/>
      <w:r w:rsidR="009401CA" w:rsidRPr="009026A4">
        <w:t xml:space="preserve"> </w:t>
      </w:r>
    </w:p>
    <w:p w14:paraId="47231D2D" w14:textId="77777777" w:rsidR="009401CA" w:rsidRPr="009026A4" w:rsidRDefault="009401CA" w:rsidP="009401CA">
      <w:pPr>
        <w:jc w:val="both"/>
        <w:rPr>
          <w:b/>
        </w:rPr>
      </w:pPr>
    </w:p>
    <w:p w14:paraId="292331F9" w14:textId="4A55F437" w:rsidR="009401CA" w:rsidRDefault="009401CA" w:rsidP="009401CA">
      <w:pPr>
        <w:jc w:val="both"/>
      </w:pPr>
      <w:r w:rsidRPr="009026A4">
        <w:t>Par défaut, BioSIM n</w:t>
      </w:r>
      <w:r w:rsidR="0098105F">
        <w:t>’</w:t>
      </w:r>
      <w:r w:rsidRPr="009026A4">
        <w:t>enregistre pas un projet après son exécution. Pour que BioSIM</w:t>
      </w:r>
      <w:r w:rsidRPr="009026A4">
        <w:rPr>
          <w:i/>
        </w:rPr>
        <w:t xml:space="preserve"> </w:t>
      </w:r>
      <w:r w:rsidRPr="009026A4">
        <w:t>enregistre automatiquement le projet juste avant l</w:t>
      </w:r>
      <w:r w:rsidR="0098105F">
        <w:t>’</w:t>
      </w:r>
      <w:r w:rsidRPr="009026A4">
        <w:t>exécution d</w:t>
      </w:r>
      <w:r w:rsidR="0098105F">
        <w:t>’</w:t>
      </w:r>
      <w:r w:rsidRPr="009026A4">
        <w:t>une tâche, cochez la case</w:t>
      </w:r>
      <w:r w:rsidRPr="009026A4">
        <w:rPr>
          <w:b/>
        </w:rPr>
        <w:t xml:space="preserve"> </w:t>
      </w:r>
      <w:r w:rsidR="004A2ED9" w:rsidRPr="009026A4">
        <w:rPr>
          <w:noProof/>
          <w:lang w:val="en-CA" w:eastAsia="en-CA"/>
        </w:rPr>
        <w:drawing>
          <wp:inline distT="0" distB="0" distL="0" distR="0" wp14:anchorId="648B98D2" wp14:editId="5A72AC25">
            <wp:extent cx="136525" cy="136525"/>
            <wp:effectExtent l="0" t="0" r="0" b="0"/>
            <wp:docPr id="222" name="Picture 222"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och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rPr>
          <w:rFonts w:ascii="Courier New" w:hAnsi="Courier New"/>
          <w:sz w:val="22"/>
        </w:rPr>
        <w:t>Sauvegarder le projet à l</w:t>
      </w:r>
      <w:r w:rsidR="0098105F">
        <w:rPr>
          <w:rFonts w:ascii="Courier New" w:hAnsi="Courier New"/>
          <w:sz w:val="22"/>
        </w:rPr>
        <w:t>’</w:t>
      </w:r>
      <w:r w:rsidRPr="009026A4">
        <w:rPr>
          <w:rFonts w:ascii="Courier New" w:hAnsi="Courier New"/>
          <w:sz w:val="22"/>
        </w:rPr>
        <w:t>exécution</w:t>
      </w:r>
      <w:r w:rsidRPr="009026A4">
        <w:t>.</w:t>
      </w:r>
    </w:p>
    <w:p w14:paraId="5E86C628" w14:textId="05EB5751" w:rsidR="004A2ED9" w:rsidRPr="009026A4" w:rsidRDefault="004A2ED9" w:rsidP="009401CA">
      <w:pPr>
        <w:jc w:val="both"/>
      </w:pPr>
      <w:r>
        <w:t xml:space="preserve">BioSIM </w:t>
      </w:r>
      <w:r w:rsidR="00F92A34">
        <w:t xml:space="preserve">n’exporter pas les lignes qui contient que des données manquantes par défaut, pour cela il faut cochez la case </w:t>
      </w:r>
      <w:r w:rsidR="00F92A34" w:rsidRPr="009026A4">
        <w:rPr>
          <w:noProof/>
          <w:lang w:val="en-CA" w:eastAsia="en-CA"/>
        </w:rPr>
        <w:drawing>
          <wp:inline distT="0" distB="0" distL="0" distR="0" wp14:anchorId="3081671D" wp14:editId="6F5D8F36">
            <wp:extent cx="136525" cy="136525"/>
            <wp:effectExtent l="0" t="0" r="0" b="0"/>
            <wp:docPr id="396" name="Picture 396"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och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F92A34" w:rsidRPr="00F92A34">
        <w:rPr>
          <w:rFonts w:ascii="Courier New" w:hAnsi="Courier New"/>
          <w:sz w:val="22"/>
        </w:rPr>
        <w:t>Exporter toutes les lignes même si ce n’est que des données manquantes</w:t>
      </w:r>
      <w:r w:rsidR="00F92A34">
        <w:rPr>
          <w:rFonts w:ascii="Courier New" w:hAnsi="Courier New"/>
          <w:sz w:val="22"/>
        </w:rPr>
        <w:t>.</w:t>
      </w:r>
    </w:p>
    <w:p w14:paraId="4640E324" w14:textId="77777777" w:rsidR="009401CA" w:rsidRPr="009026A4" w:rsidRDefault="009401CA" w:rsidP="009401CA">
      <w:pPr>
        <w:ind w:left="480"/>
        <w:jc w:val="both"/>
      </w:pPr>
    </w:p>
    <w:p w14:paraId="4256B312" w14:textId="77777777" w:rsidR="009401CA" w:rsidRPr="009026A4" w:rsidRDefault="009401CA" w:rsidP="00EF059B">
      <w:pPr>
        <w:pStyle w:val="Titre2"/>
      </w:pPr>
      <w:bookmarkStart w:id="208" w:name="_Toc348100169"/>
      <w:bookmarkStart w:id="209" w:name="_Toc503271236"/>
      <w:r w:rsidRPr="009026A4">
        <w:t>Page Répertoires</w:t>
      </w:r>
      <w:bookmarkEnd w:id="208"/>
      <w:bookmarkEnd w:id="209"/>
    </w:p>
    <w:p w14:paraId="13208EF6" w14:textId="01CD4B51" w:rsidR="009401CA" w:rsidRPr="009026A4" w:rsidRDefault="009401CA" w:rsidP="009401CA">
      <w:pPr>
        <w:jc w:val="both"/>
        <w:rPr>
          <w:b/>
        </w:rPr>
      </w:pPr>
    </w:p>
    <w:p w14:paraId="6319298A" w14:textId="3BCF0472" w:rsidR="009401CA" w:rsidRPr="009026A4" w:rsidRDefault="0038429F" w:rsidP="009401CA">
      <w:pPr>
        <w:jc w:val="both"/>
      </w:pPr>
      <w:r w:rsidRPr="009026A4">
        <w:rPr>
          <w:noProof/>
          <w:lang w:val="en-CA" w:eastAsia="en-CA"/>
        </w:rPr>
        <w:drawing>
          <wp:anchor distT="0" distB="0" distL="114300" distR="114300" simplePos="0" relativeHeight="251673088" behindDoc="1" locked="0" layoutInCell="1" allowOverlap="1" wp14:anchorId="42DE065C" wp14:editId="2E30E207">
            <wp:simplePos x="0" y="0"/>
            <wp:positionH relativeFrom="column">
              <wp:posOffset>3559175</wp:posOffset>
            </wp:positionH>
            <wp:positionV relativeFrom="paragraph">
              <wp:posOffset>33020</wp:posOffset>
            </wp:positionV>
            <wp:extent cx="2734945" cy="1762125"/>
            <wp:effectExtent l="0" t="0" r="8255" b="9525"/>
            <wp:wrapTight wrapText="bothSides">
              <wp:wrapPolygon edited="0">
                <wp:start x="0" y="0"/>
                <wp:lineTo x="0" y="21483"/>
                <wp:lineTo x="21515" y="21483"/>
                <wp:lineTo x="21515" y="0"/>
                <wp:lineTo x="0" y="0"/>
              </wp:wrapPolygon>
            </wp:wrapTight>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Options_(Onglet_Répertoires)"/>
                    <pic:cNvPicPr>
                      <a:picLocks noChangeAspect="1" noChangeArrowheads="1"/>
                    </pic:cNvPicPr>
                  </pic:nvPicPr>
                  <pic:blipFill>
                    <a:blip r:embed="rId203" cstate="print">
                      <a:extLst>
                        <a:ext uri="{28A0092B-C50C-407E-A947-70E740481C1C}">
                          <a14:useLocalDpi xmlns:a14="http://schemas.microsoft.com/office/drawing/2010/main" val="0"/>
                        </a:ext>
                      </a:extLst>
                    </a:blip>
                    <a:stretch>
                      <a:fillRect/>
                    </a:stretch>
                  </pic:blipFill>
                  <pic:spPr bwMode="auto">
                    <a:xfrm>
                      <a:off x="0" y="0"/>
                      <a:ext cx="2734945" cy="1762125"/>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Cette page indique les répertoires (ou chemins) globaux et locaux de BioSIM. Deux d</w:t>
      </w:r>
      <w:r w:rsidR="0098105F">
        <w:t>’</w:t>
      </w:r>
      <w:r w:rsidR="009401CA" w:rsidRPr="009026A4">
        <w:t>entre eux peuvent être réglés par l</w:t>
      </w:r>
      <w:r w:rsidR="0098105F">
        <w:t>’</w:t>
      </w:r>
      <w:r w:rsidR="009401CA" w:rsidRPr="009026A4">
        <w:t xml:space="preserve">utilisateur (les répertoires globaux </w:t>
      </w:r>
      <w:r w:rsidR="009401CA" w:rsidRPr="009026A4">
        <w:rPr>
          <w:b/>
        </w:rPr>
        <w:t>BD climatiques</w:t>
      </w:r>
      <w:r w:rsidR="009401CA" w:rsidRPr="009026A4">
        <w:t xml:space="preserve"> et </w:t>
      </w:r>
      <w:r w:rsidR="009401CA" w:rsidRPr="009026A4">
        <w:rPr>
          <w:b/>
        </w:rPr>
        <w:t>Carte d</w:t>
      </w:r>
      <w:r w:rsidR="0098105F">
        <w:rPr>
          <w:b/>
        </w:rPr>
        <w:t>’</w:t>
      </w:r>
      <w:r w:rsidR="009401CA" w:rsidRPr="009026A4">
        <w:rPr>
          <w:b/>
        </w:rPr>
        <w:t>entrée</w:t>
      </w:r>
      <w:r w:rsidR="009401CA" w:rsidRPr="009026A4">
        <w:t>); les autres sont réglées automatiquement lors de l</w:t>
      </w:r>
      <w:r w:rsidR="0098105F">
        <w:t>’</w:t>
      </w:r>
      <w:r w:rsidR="009401CA" w:rsidRPr="009026A4">
        <w:t xml:space="preserve">installation de BioSIM </w:t>
      </w:r>
      <w:r w:rsidR="009401CA" w:rsidRPr="00E612BC">
        <w:t>(</w:t>
      </w:r>
      <w:r w:rsidR="009401CA" w:rsidRPr="00E612BC">
        <w:rPr>
          <w:b/>
        </w:rPr>
        <w:t>Application</w:t>
      </w:r>
      <w:r w:rsidR="009401CA" w:rsidRPr="009026A4">
        <w:t xml:space="preserve"> et </w:t>
      </w:r>
      <w:r w:rsidR="009401CA" w:rsidRPr="009026A4">
        <w:rPr>
          <w:b/>
        </w:rPr>
        <w:t>Modèles</w:t>
      </w:r>
      <w:r w:rsidR="009401CA" w:rsidRPr="009026A4">
        <w:t>), ou encore lors de l</w:t>
      </w:r>
      <w:r w:rsidR="0098105F">
        <w:t>’</w:t>
      </w:r>
      <w:r w:rsidR="009401CA" w:rsidRPr="009026A4">
        <w:t>ouverture ou de la création d</w:t>
      </w:r>
      <w:r w:rsidR="0098105F">
        <w:t>’</w:t>
      </w:r>
      <w:r w:rsidR="009401CA" w:rsidRPr="009026A4">
        <w:t xml:space="preserve">un projet (les répertoires locaux </w:t>
      </w:r>
      <w:r w:rsidR="009401CA" w:rsidRPr="009026A4">
        <w:rPr>
          <w:b/>
        </w:rPr>
        <w:t>BD climatiques</w:t>
      </w:r>
      <w:r w:rsidR="009401CA" w:rsidRPr="009026A4">
        <w:t xml:space="preserve"> et </w:t>
      </w:r>
      <w:r w:rsidR="009401CA" w:rsidRPr="009026A4">
        <w:rPr>
          <w:b/>
        </w:rPr>
        <w:t>Carte d</w:t>
      </w:r>
      <w:r w:rsidR="0098105F">
        <w:rPr>
          <w:b/>
        </w:rPr>
        <w:t>’</w:t>
      </w:r>
      <w:r w:rsidR="009401CA" w:rsidRPr="009026A4">
        <w:rPr>
          <w:b/>
        </w:rPr>
        <w:t>entrée</w:t>
      </w:r>
      <w:r w:rsidR="009401CA" w:rsidRPr="009026A4">
        <w:t xml:space="preserve">). </w:t>
      </w:r>
    </w:p>
    <w:p w14:paraId="575B797C" w14:textId="77777777" w:rsidR="009401CA" w:rsidRPr="009026A4" w:rsidRDefault="009401CA" w:rsidP="009401CA">
      <w:pPr>
        <w:rPr>
          <w:szCs w:val="24"/>
        </w:rPr>
      </w:pPr>
    </w:p>
    <w:p w14:paraId="6B506887" w14:textId="5F341925" w:rsidR="009401CA" w:rsidRPr="009026A4" w:rsidRDefault="009401CA" w:rsidP="009401CA">
      <w:r w:rsidRPr="009026A4">
        <w:t xml:space="preserve">Vous pouvez spécifier plusieurs répertoires globaux destinés aux données météorologiques normales et quotidiennes en les ajoutant à la liste </w:t>
      </w:r>
      <w:r w:rsidRPr="009026A4">
        <w:rPr>
          <w:b/>
        </w:rPr>
        <w:t>BD climatiques</w:t>
      </w:r>
      <w:r w:rsidRPr="009026A4">
        <w:t xml:space="preserve"> au moyen du bouton </w:t>
      </w:r>
      <w:r w:rsidR="00766BA2">
        <w:t>nouveau(Ins)</w:t>
      </w:r>
      <w:r w:rsidRPr="009026A4">
        <w:t xml:space="preserve"> </w:t>
      </w:r>
      <w:r w:rsidR="008F78E1" w:rsidRPr="009026A4">
        <w:rPr>
          <w:noProof/>
          <w:lang w:val="en-CA" w:eastAsia="en-CA"/>
        </w:rPr>
        <w:drawing>
          <wp:inline distT="0" distB="0" distL="0" distR="0" wp14:anchorId="4BC83F36" wp14:editId="0F25BB88">
            <wp:extent cx="161347" cy="1365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rowse_button"/>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161347" cy="136525"/>
                    </a:xfrm>
                    <a:prstGeom prst="rect">
                      <a:avLst/>
                    </a:prstGeom>
                    <a:noFill/>
                    <a:ln>
                      <a:noFill/>
                    </a:ln>
                  </pic:spPr>
                </pic:pic>
              </a:graphicData>
            </a:graphic>
          </wp:inline>
        </w:drawing>
      </w:r>
      <w:r w:rsidRPr="009026A4">
        <w:t xml:space="preserve"> </w:t>
      </w:r>
      <w:r w:rsidR="00766BA2">
        <w:t xml:space="preserve"> en suite cliquez(…)pour choisir le répertoire</w:t>
      </w:r>
      <w:r w:rsidRPr="009026A4">
        <w:t xml:space="preserve">. </w:t>
      </w:r>
    </w:p>
    <w:p w14:paraId="06C7051F" w14:textId="77777777" w:rsidR="009401CA" w:rsidRPr="009026A4" w:rsidRDefault="009401CA" w:rsidP="009401CA"/>
    <w:p w14:paraId="1C1C3654" w14:textId="173DA4D2" w:rsidR="009401CA" w:rsidRDefault="009401CA" w:rsidP="009401CA">
      <w:r w:rsidRPr="009026A4">
        <w:t xml:space="preserve">Vous pouvez aussi ajouter des répertoires </w:t>
      </w:r>
      <w:r w:rsidRPr="009026A4">
        <w:rPr>
          <w:b/>
        </w:rPr>
        <w:t>Carte d</w:t>
      </w:r>
      <w:r w:rsidR="0098105F">
        <w:rPr>
          <w:b/>
        </w:rPr>
        <w:t>’</w:t>
      </w:r>
      <w:r w:rsidRPr="009026A4">
        <w:rPr>
          <w:b/>
        </w:rPr>
        <w:t>entrée</w:t>
      </w:r>
      <w:r w:rsidRPr="009026A4">
        <w:t xml:space="preserve"> globaux. Vous devez préciser le format des fichiers de carte d</w:t>
      </w:r>
      <w:r w:rsidR="0098105F">
        <w:t>’</w:t>
      </w:r>
      <w:r w:rsidRPr="009026A4">
        <w:t>entrée en entrant leur extension dans le deuxième champ de liste (situé à l</w:t>
      </w:r>
      <w:r w:rsidR="0098105F">
        <w:t>’</w:t>
      </w:r>
      <w:r w:rsidRPr="009026A4">
        <w:t>extrême droite). BioSIM recherchera uniquement des fichiers dont l</w:t>
      </w:r>
      <w:r w:rsidR="0098105F">
        <w:t>’</w:t>
      </w:r>
      <w:r w:rsidRPr="009026A4">
        <w:t>extension se trouve dans cette liste. Vous pouvez également lier des fichiers de type carte d</w:t>
      </w:r>
      <w:r w:rsidR="0098105F">
        <w:t>’</w:t>
      </w:r>
      <w:r w:rsidRPr="009026A4">
        <w:t>entrée à BioSIM au moyen de la boîte de dialogue Éditeur de données liées (accessible à partir du menu principal [Outils][</w:t>
      </w:r>
      <w:r w:rsidR="002625BD">
        <w:t>Administrateur de fichiers</w:t>
      </w:r>
      <w:r w:rsidRPr="009026A4">
        <w:t>] ou lors de la définition d</w:t>
      </w:r>
      <w:r w:rsidR="0098105F">
        <w:t>’</w:t>
      </w:r>
      <w:r w:rsidRPr="009026A4">
        <w:t>un élément de cartographie). Lors de la création de tels liens, BioSIM ajoute automatiquement l</w:t>
      </w:r>
      <w:r w:rsidR="0098105F">
        <w:t>’</w:t>
      </w:r>
      <w:r w:rsidRPr="009026A4">
        <w:t>extension des cartes d</w:t>
      </w:r>
      <w:r w:rsidR="0098105F">
        <w:t>’</w:t>
      </w:r>
      <w:r w:rsidRPr="009026A4">
        <w:t>entrée liées à la liste de formats de cartes d</w:t>
      </w:r>
      <w:r w:rsidR="0098105F">
        <w:t>’</w:t>
      </w:r>
      <w:r w:rsidRPr="009026A4">
        <w:t>entrée.</w:t>
      </w:r>
    </w:p>
    <w:p w14:paraId="32E8D07A" w14:textId="77777777" w:rsidR="002625BD" w:rsidRPr="009026A4" w:rsidRDefault="002625BD" w:rsidP="009401CA">
      <w:pPr>
        <w:rPr>
          <w:sz w:val="16"/>
          <w:szCs w:val="16"/>
        </w:rPr>
      </w:pPr>
    </w:p>
    <w:p w14:paraId="116B2A3B" w14:textId="31731F77" w:rsidR="0038429F" w:rsidRPr="009026A4" w:rsidRDefault="0038429F" w:rsidP="0038429F">
      <w:pPr>
        <w:jc w:val="both"/>
      </w:pPr>
      <w:r w:rsidRPr="009026A4">
        <w:rPr>
          <w:noProof/>
          <w:lang w:val="en-CA" w:eastAsia="en-CA"/>
        </w:rPr>
        <w:lastRenderedPageBreak/>
        <w:drawing>
          <wp:inline distT="0" distB="0" distL="0" distR="0" wp14:anchorId="63518DAA" wp14:editId="4AB48DDF">
            <wp:extent cx="163830" cy="136525"/>
            <wp:effectExtent l="0" t="0" r="0" b="0"/>
            <wp:docPr id="397" name="Picture 397" descr="Modèles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Modèles_New"/>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Nouveau : Sert à ajouter un</w:t>
      </w:r>
      <w:r>
        <w:t xml:space="preserve"> nouveau élément.</w:t>
      </w:r>
    </w:p>
    <w:p w14:paraId="44B0834F" w14:textId="651AA4BD" w:rsidR="0038429F" w:rsidRPr="009026A4" w:rsidRDefault="0038429F" w:rsidP="0038429F">
      <w:pPr>
        <w:jc w:val="both"/>
      </w:pPr>
      <w:r w:rsidRPr="009026A4">
        <w:rPr>
          <w:noProof/>
          <w:lang w:val="en-CA" w:eastAsia="en-CA"/>
        </w:rPr>
        <w:drawing>
          <wp:inline distT="0" distB="0" distL="0" distR="0" wp14:anchorId="0BB3790F" wp14:editId="7F37EE24">
            <wp:extent cx="163830" cy="136525"/>
            <wp:effectExtent l="0" t="0" r="0" b="0"/>
            <wp:docPr id="398" name="Picture 398" descr="Modèles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Modèles_Delet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Supprimer : Sert à supprimer l</w:t>
      </w:r>
      <w:r>
        <w:t>’élément</w:t>
      </w:r>
      <w:r w:rsidRPr="009026A4">
        <w:t xml:space="preserve"> </w:t>
      </w:r>
      <w:r>
        <w:t>sélectionné.</w:t>
      </w:r>
    </w:p>
    <w:p w14:paraId="1A36A2EB" w14:textId="28CA1146" w:rsidR="0038429F" w:rsidRPr="009026A4" w:rsidRDefault="0038429F" w:rsidP="0038429F">
      <w:pPr>
        <w:jc w:val="both"/>
      </w:pPr>
      <w:r w:rsidRPr="009026A4">
        <w:rPr>
          <w:noProof/>
          <w:lang w:val="en-CA" w:eastAsia="en-CA"/>
        </w:rPr>
        <w:drawing>
          <wp:inline distT="0" distB="0" distL="0" distR="0" wp14:anchorId="1FB7D60A" wp14:editId="6A9AF3F4">
            <wp:extent cx="163830" cy="136525"/>
            <wp:effectExtent l="0" t="0" r="0" b="0"/>
            <wp:docPr id="399" name="Picture 399" descr="Modèles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dèles_u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Déplacer l</w:t>
      </w:r>
      <w:r>
        <w:t>’</w:t>
      </w:r>
      <w:r w:rsidRPr="009026A4">
        <w:t>élément vers le haut : Sert à déplacer l</w:t>
      </w:r>
      <w:r>
        <w:t>’</w:t>
      </w:r>
      <w:r w:rsidRPr="009026A4">
        <w:t xml:space="preserve">élément </w:t>
      </w:r>
      <w:r>
        <w:t>sélectionné vers le haut de la liste.</w:t>
      </w:r>
    </w:p>
    <w:p w14:paraId="3D14D58E" w14:textId="25418D84" w:rsidR="0038429F" w:rsidRPr="009026A4" w:rsidRDefault="0038429F" w:rsidP="0038429F">
      <w:pPr>
        <w:jc w:val="both"/>
      </w:pPr>
      <w:r w:rsidRPr="009026A4">
        <w:rPr>
          <w:noProof/>
          <w:lang w:val="en-CA" w:eastAsia="en-CA"/>
        </w:rPr>
        <w:drawing>
          <wp:inline distT="0" distB="0" distL="0" distR="0" wp14:anchorId="558DCBEE" wp14:editId="3BD53FB4">
            <wp:extent cx="163830" cy="136525"/>
            <wp:effectExtent l="0" t="0" r="0" b="0"/>
            <wp:docPr id="400" name="Picture 400" descr="Modèles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Modèles_down"/>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Déplacer l</w:t>
      </w:r>
      <w:r>
        <w:t>’</w:t>
      </w:r>
      <w:r w:rsidRPr="009026A4">
        <w:t>élément vers le bas : Sert à déplacer l</w:t>
      </w:r>
      <w:r>
        <w:t>’</w:t>
      </w:r>
      <w:r w:rsidRPr="009026A4">
        <w:t xml:space="preserve">élément </w:t>
      </w:r>
      <w:r>
        <w:t>sélectionné</w:t>
      </w:r>
      <w:r w:rsidRPr="009026A4">
        <w:t xml:space="preserve"> vers le bas de la liste.</w:t>
      </w:r>
    </w:p>
    <w:p w14:paraId="015CF39C" w14:textId="77777777" w:rsidR="009401CA" w:rsidRPr="009026A4" w:rsidRDefault="009401CA" w:rsidP="009401CA">
      <w:pPr>
        <w:jc w:val="both"/>
        <w:rPr>
          <w:b/>
        </w:rPr>
      </w:pPr>
    </w:p>
    <w:p w14:paraId="65FA58E6" w14:textId="77777777" w:rsidR="009401CA" w:rsidRPr="009026A4" w:rsidRDefault="009401CA" w:rsidP="009401CA">
      <w:pPr>
        <w:rPr>
          <w:szCs w:val="24"/>
        </w:rPr>
      </w:pPr>
      <w:r w:rsidRPr="009026A4">
        <w:t>En plus des répertoires globaux, BioSIM recherche également des fichiers dans les sous-répertoires locaux du projet.</w:t>
      </w:r>
    </w:p>
    <w:p w14:paraId="5031565B" w14:textId="77777777" w:rsidR="009401CA" w:rsidRPr="009026A4" w:rsidRDefault="009401CA" w:rsidP="009401CA">
      <w:pPr>
        <w:jc w:val="both"/>
      </w:pPr>
    </w:p>
    <w:p w14:paraId="0FCACE75" w14:textId="77777777" w:rsidR="009401CA" w:rsidRPr="009026A4" w:rsidRDefault="009401CA" w:rsidP="00EF059B">
      <w:pPr>
        <w:pStyle w:val="Titre2"/>
      </w:pPr>
      <w:bookmarkStart w:id="210" w:name="_Toc348100170"/>
      <w:bookmarkStart w:id="211" w:name="_Toc503271237"/>
      <w:r w:rsidRPr="009026A4">
        <w:t>Page Liens</w:t>
      </w:r>
      <w:bookmarkEnd w:id="210"/>
      <w:bookmarkEnd w:id="211"/>
      <w:r w:rsidRPr="009026A4">
        <w:t xml:space="preserve"> </w:t>
      </w:r>
    </w:p>
    <w:p w14:paraId="725F1978" w14:textId="4A77CA0B" w:rsidR="009401CA" w:rsidRPr="009026A4" w:rsidRDefault="009401CA" w:rsidP="009401CA">
      <w:pPr>
        <w:jc w:val="both"/>
      </w:pPr>
    </w:p>
    <w:p w14:paraId="45610EEC" w14:textId="5CE5FE19" w:rsidR="009401CA" w:rsidRPr="009026A4" w:rsidRDefault="00C27BC9" w:rsidP="009401CA">
      <w:pPr>
        <w:jc w:val="both"/>
      </w:pPr>
      <w:r w:rsidRPr="009026A4">
        <w:rPr>
          <w:noProof/>
          <w:lang w:val="en-CA" w:eastAsia="en-CA"/>
        </w:rPr>
        <w:drawing>
          <wp:anchor distT="0" distB="0" distL="114300" distR="114300" simplePos="0" relativeHeight="251674112" behindDoc="1" locked="0" layoutInCell="1" allowOverlap="1" wp14:anchorId="637BF259" wp14:editId="3E206F1E">
            <wp:simplePos x="0" y="0"/>
            <wp:positionH relativeFrom="column">
              <wp:posOffset>3620770</wp:posOffset>
            </wp:positionH>
            <wp:positionV relativeFrom="paragraph">
              <wp:posOffset>60325</wp:posOffset>
            </wp:positionV>
            <wp:extent cx="2815590" cy="1818005"/>
            <wp:effectExtent l="0" t="0" r="3810" b="0"/>
            <wp:wrapTight wrapText="bothSides">
              <wp:wrapPolygon edited="0">
                <wp:start x="0" y="0"/>
                <wp:lineTo x="0" y="21276"/>
                <wp:lineTo x="21483" y="21276"/>
                <wp:lineTo x="21483" y="0"/>
                <wp:lineTo x="0" y="0"/>
              </wp:wrapPolygon>
            </wp:wrapTight>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Options_(Onglet_Liens)"/>
                    <pic:cNvPicPr>
                      <a:picLocks noChangeAspect="1" noChangeArrowheads="1"/>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0"/>
                      <a:ext cx="2815590" cy="1818005"/>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Il s</w:t>
      </w:r>
      <w:r w:rsidR="0098105F">
        <w:t>’</w:t>
      </w:r>
      <w:r w:rsidR="009401CA" w:rsidRPr="009026A4">
        <w:t>avère également utile d</w:t>
      </w:r>
      <w:r w:rsidR="0098105F">
        <w:t>’</w:t>
      </w:r>
      <w:r w:rsidR="009401CA" w:rsidRPr="009026A4">
        <w:t xml:space="preserve">indiquer les chemins qui mènent aux applications auxquelles BioSIM peut être lié. Les chemins des </w:t>
      </w:r>
      <w:r w:rsidR="0038429F">
        <w:t>dix</w:t>
      </w:r>
      <w:r w:rsidR="009401CA" w:rsidRPr="009026A4">
        <w:t xml:space="preserve"> principaux programmes périphériques de BioSIM (</w:t>
      </w:r>
      <w:proofErr w:type="spellStart"/>
      <w:r w:rsidR="0038429F">
        <w:t>ShowMap</w:t>
      </w:r>
      <w:proofErr w:type="spellEnd"/>
      <w:r w:rsidR="0038429F">
        <w:t>, Éditeur horaire,</w:t>
      </w:r>
      <w:r w:rsidR="009401CA" w:rsidRPr="009026A4">
        <w:t xml:space="preserve"> </w:t>
      </w:r>
      <w:r w:rsidR="0038429F">
        <w:t>Éditeur quotidien, Éditeur de</w:t>
      </w:r>
      <w:r w:rsidR="009401CA" w:rsidRPr="009026A4">
        <w:t xml:space="preserve"> normales</w:t>
      </w:r>
      <w:r w:rsidR="0038429F">
        <w:t>, Éditeur de m</w:t>
      </w:r>
      <w:r w:rsidR="000E6249">
        <w:t>odèles, Stations voisine, Mise-</w:t>
      </w:r>
      <w:r w:rsidR="000E6249" w:rsidRPr="000E6249">
        <w:t xml:space="preserve"> </w:t>
      </w:r>
      <w:r w:rsidR="000E6249">
        <w:t xml:space="preserve">à </w:t>
      </w:r>
      <w:r w:rsidR="0038429F">
        <w:t xml:space="preserve">-jour météo, Transfère FTP, </w:t>
      </w:r>
      <w:proofErr w:type="spellStart"/>
      <w:r w:rsidR="0038429F">
        <w:t>TDate</w:t>
      </w:r>
      <w:proofErr w:type="spellEnd"/>
      <w:r w:rsidR="0038429F">
        <w:t xml:space="preserve"> et  </w:t>
      </w:r>
      <w:proofErr w:type="spellStart"/>
      <w:r w:rsidR="0038429F">
        <w:t>MergeFiles</w:t>
      </w:r>
      <w:proofErr w:type="spellEnd"/>
      <w:r w:rsidR="009401CA" w:rsidRPr="009026A4">
        <w:t>) sont réglés automatiquement et n</w:t>
      </w:r>
      <w:r w:rsidR="0098105F">
        <w:t>’</w:t>
      </w:r>
      <w:r w:rsidR="009401CA" w:rsidRPr="009026A4">
        <w:t>ont habituellement pas besoin d</w:t>
      </w:r>
      <w:r w:rsidR="0098105F">
        <w:t>’</w:t>
      </w:r>
      <w:r w:rsidR="009401CA" w:rsidRPr="009026A4">
        <w:t xml:space="preserve">être vérifiés. </w:t>
      </w:r>
    </w:p>
    <w:p w14:paraId="3786572A" w14:textId="77777777" w:rsidR="009401CA" w:rsidRPr="009026A4" w:rsidRDefault="009401CA" w:rsidP="009401CA">
      <w:pPr>
        <w:jc w:val="both"/>
      </w:pPr>
    </w:p>
    <w:p w14:paraId="37CAC185" w14:textId="50456D7C" w:rsidR="009401CA" w:rsidRPr="009026A4" w:rsidRDefault="009401CA" w:rsidP="009401CA">
      <w:pPr>
        <w:jc w:val="both"/>
      </w:pPr>
      <w:r w:rsidRPr="009026A4">
        <w:t>Les chemins qui mènent au chiffrier</w:t>
      </w:r>
      <w:r w:rsidR="0038429F">
        <w:t xml:space="preserve"> (Tableur 1 et 2)</w:t>
      </w:r>
      <w:r w:rsidRPr="009026A4">
        <w:t xml:space="preserve"> dans lequel seront exportés les résultats (par exemple, Excel) ainsi qu</w:t>
      </w:r>
      <w:r w:rsidR="0098105F">
        <w:t>’</w:t>
      </w:r>
      <w:r w:rsidRPr="009026A4">
        <w:t>à l</w:t>
      </w:r>
      <w:r w:rsidR="0098105F">
        <w:t>’</w:t>
      </w:r>
      <w:r w:rsidRPr="009026A4">
        <w:t>éditeur de texte</w:t>
      </w:r>
      <w:r w:rsidR="0038429F">
        <w:t xml:space="preserve"> et </w:t>
      </w:r>
      <w:r w:rsidR="00DD0C10">
        <w:t xml:space="preserve"> de </w:t>
      </w:r>
      <w:r w:rsidR="0038429F">
        <w:t>XML</w:t>
      </w:r>
      <w:r w:rsidRPr="009026A4">
        <w:t xml:space="preserve"> voulu (par exemple, le Bloc-notes) doivent être précisés par l</w:t>
      </w:r>
      <w:r w:rsidR="0098105F">
        <w:t>’</w:t>
      </w:r>
      <w:r w:rsidRPr="009026A4">
        <w:t xml:space="preserve">utilisateur au moyen du bouton Parcourir </w:t>
      </w:r>
      <w:r w:rsidR="0038429F">
        <w:rPr>
          <w:noProof/>
          <w:lang w:eastAsia="fr-CA"/>
        </w:rPr>
        <w:t>(…)</w:t>
      </w:r>
      <w:r w:rsidRPr="009026A4">
        <w:t>.</w:t>
      </w:r>
    </w:p>
    <w:p w14:paraId="786EEE4B" w14:textId="77777777" w:rsidR="009401CA" w:rsidRPr="009026A4" w:rsidRDefault="009401CA" w:rsidP="009401CA">
      <w:pPr>
        <w:jc w:val="both"/>
      </w:pPr>
    </w:p>
    <w:p w14:paraId="52B8B16D" w14:textId="77777777" w:rsidR="009401CA" w:rsidRPr="009026A4" w:rsidRDefault="009401CA" w:rsidP="00EF059B">
      <w:pPr>
        <w:pStyle w:val="Titre2"/>
      </w:pPr>
      <w:bookmarkStart w:id="212" w:name="_Toc348100171"/>
      <w:bookmarkStart w:id="213" w:name="_Toc503271238"/>
      <w:r w:rsidRPr="009026A4">
        <w:t>Page Région</w:t>
      </w:r>
      <w:bookmarkEnd w:id="212"/>
      <w:bookmarkEnd w:id="213"/>
    </w:p>
    <w:p w14:paraId="127B77F2" w14:textId="705B3A56" w:rsidR="009401CA" w:rsidRPr="009026A4" w:rsidRDefault="00F46EFF" w:rsidP="009401CA">
      <w:pPr>
        <w:jc w:val="both"/>
      </w:pPr>
      <w:r w:rsidRPr="009026A4">
        <w:rPr>
          <w:noProof/>
          <w:lang w:val="en-CA" w:eastAsia="en-CA"/>
        </w:rPr>
        <w:drawing>
          <wp:anchor distT="0" distB="0" distL="114300" distR="114300" simplePos="0" relativeHeight="251675136" behindDoc="1" locked="0" layoutInCell="1" allowOverlap="1" wp14:anchorId="5A04CBEA" wp14:editId="0E20B0E2">
            <wp:simplePos x="0" y="0"/>
            <wp:positionH relativeFrom="column">
              <wp:posOffset>3699510</wp:posOffset>
            </wp:positionH>
            <wp:positionV relativeFrom="paragraph">
              <wp:posOffset>96520</wp:posOffset>
            </wp:positionV>
            <wp:extent cx="2734945" cy="2013585"/>
            <wp:effectExtent l="0" t="0" r="8255" b="5715"/>
            <wp:wrapTight wrapText="bothSides">
              <wp:wrapPolygon edited="0">
                <wp:start x="0" y="0"/>
                <wp:lineTo x="0" y="21457"/>
                <wp:lineTo x="21515" y="21457"/>
                <wp:lineTo x="21515" y="0"/>
                <wp:lineTo x="0" y="0"/>
              </wp:wrapPolygon>
            </wp:wrapTight>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Options_(Onglet_Région)"/>
                    <pic:cNvPicPr>
                      <a:picLocks noChangeAspect="1" noChangeArrowheads="1"/>
                    </pic:cNvPicPr>
                  </pic:nvPicPr>
                  <pic:blipFill>
                    <a:blip r:embed="rId206" cstate="print">
                      <a:extLst>
                        <a:ext uri="{28A0092B-C50C-407E-A947-70E740481C1C}">
                          <a14:useLocalDpi xmlns:a14="http://schemas.microsoft.com/office/drawing/2010/main" val="0"/>
                        </a:ext>
                      </a:extLst>
                    </a:blip>
                    <a:stretch>
                      <a:fillRect/>
                    </a:stretch>
                  </pic:blipFill>
                  <pic:spPr bwMode="auto">
                    <a:xfrm>
                      <a:off x="0" y="0"/>
                      <a:ext cx="2734945" cy="2013585"/>
                    </a:xfrm>
                    <a:prstGeom prst="rect">
                      <a:avLst/>
                    </a:prstGeom>
                    <a:noFill/>
                  </pic:spPr>
                </pic:pic>
              </a:graphicData>
            </a:graphic>
            <wp14:sizeRelH relativeFrom="page">
              <wp14:pctWidth>0</wp14:pctWidth>
            </wp14:sizeRelH>
            <wp14:sizeRelV relativeFrom="page">
              <wp14:pctHeight>0</wp14:pctHeight>
            </wp14:sizeRelV>
          </wp:anchor>
        </w:drawing>
      </w:r>
    </w:p>
    <w:p w14:paraId="25B52E1F" w14:textId="0FFCCD43" w:rsidR="009401CA" w:rsidRPr="009026A4" w:rsidRDefault="009401CA" w:rsidP="009401CA">
      <w:pPr>
        <w:jc w:val="both"/>
      </w:pPr>
      <w:r w:rsidRPr="009026A4">
        <w:t xml:space="preserve">La page </w:t>
      </w:r>
      <w:r w:rsidRPr="009026A4">
        <w:rPr>
          <w:i/>
        </w:rPr>
        <w:t>Région</w:t>
      </w:r>
      <w:r w:rsidRPr="009026A4">
        <w:t xml:space="preserve"> permet de modifier les séparateurs de variable et les formats temporels des fichiers qui seront exportés.</w:t>
      </w:r>
    </w:p>
    <w:p w14:paraId="32B71F5F" w14:textId="77777777" w:rsidR="009401CA" w:rsidRPr="009026A4" w:rsidRDefault="009401CA" w:rsidP="009401CA">
      <w:pPr>
        <w:jc w:val="both"/>
        <w:rPr>
          <w:b/>
        </w:rPr>
      </w:pPr>
    </w:p>
    <w:p w14:paraId="363B5D9F" w14:textId="77777777" w:rsidR="009401CA" w:rsidRPr="009026A4" w:rsidRDefault="009401CA" w:rsidP="009401CA">
      <w:pPr>
        <w:jc w:val="both"/>
      </w:pPr>
      <w:r w:rsidRPr="009026A4">
        <w:t xml:space="preserve">Champ </w:t>
      </w:r>
      <w:r w:rsidRPr="009026A4">
        <w:rPr>
          <w:b/>
        </w:rPr>
        <w:t>Symbole décimal</w:t>
      </w:r>
      <w:r w:rsidRPr="009026A4">
        <w:t> :</w:t>
      </w:r>
      <w:r w:rsidRPr="009026A4">
        <w:rPr>
          <w:b/>
        </w:rPr>
        <w:t xml:space="preserve"> </w:t>
      </w:r>
      <w:r w:rsidRPr="009026A4">
        <w:t>Permet de modifier le symbole décimal par défaut qui apparaît entre les variables à exporter.</w:t>
      </w:r>
    </w:p>
    <w:p w14:paraId="1E837BFF" w14:textId="77777777" w:rsidR="009401CA" w:rsidRPr="009026A4" w:rsidRDefault="009401CA" w:rsidP="009401CA">
      <w:pPr>
        <w:jc w:val="both"/>
      </w:pPr>
    </w:p>
    <w:p w14:paraId="3538BA4F" w14:textId="77777777" w:rsidR="009401CA" w:rsidRPr="009026A4" w:rsidRDefault="009401CA" w:rsidP="009401CA">
      <w:pPr>
        <w:jc w:val="both"/>
      </w:pPr>
      <w:r w:rsidRPr="009026A4">
        <w:t xml:space="preserve">Champ </w:t>
      </w:r>
      <w:r w:rsidRPr="009026A4">
        <w:rPr>
          <w:b/>
        </w:rPr>
        <w:t>Séparateur de liste</w:t>
      </w:r>
      <w:r w:rsidRPr="009026A4">
        <w:t> : Permet de modifier le séparateur de liste par défaut qui apparaît entre les variables à exporter.</w:t>
      </w:r>
    </w:p>
    <w:p w14:paraId="5C5025EA" w14:textId="77777777" w:rsidR="009401CA" w:rsidRPr="009026A4" w:rsidRDefault="009401CA" w:rsidP="009401CA">
      <w:pPr>
        <w:jc w:val="both"/>
      </w:pPr>
    </w:p>
    <w:p w14:paraId="09CB6B36" w14:textId="77777777" w:rsidR="009401CA" w:rsidRPr="009026A4" w:rsidRDefault="009401CA" w:rsidP="009401CA">
      <w:pPr>
        <w:jc w:val="both"/>
      </w:pPr>
      <w:r w:rsidRPr="009026A4">
        <w:t xml:space="preserve">Section </w:t>
      </w:r>
      <w:r w:rsidRPr="009026A4">
        <w:rPr>
          <w:b/>
        </w:rPr>
        <w:t>Format temporel </w:t>
      </w:r>
      <w:r w:rsidRPr="009026A4">
        <w:t>: Permet de modifier autant l</w:t>
      </w:r>
      <w:r w:rsidR="0098105F">
        <w:t>’</w:t>
      </w:r>
      <w:r w:rsidRPr="009026A4">
        <w:t>en-tête que le format des variables temporelles des modes « Pour chaque année » et « Pour l</w:t>
      </w:r>
      <w:r w:rsidR="0098105F">
        <w:t>’</w:t>
      </w:r>
      <w:r w:rsidRPr="009026A4">
        <w:t>ensemble des années ». Chaque fois qu</w:t>
      </w:r>
      <w:r w:rsidR="0098105F">
        <w:t>’</w:t>
      </w:r>
      <w:r w:rsidRPr="009026A4">
        <w:t>une variable est ajoutée dans l</w:t>
      </w:r>
      <w:r w:rsidR="0098105F">
        <w:t>’</w:t>
      </w:r>
      <w:r w:rsidRPr="009026A4">
        <w:t>une des colonnes de format, l</w:t>
      </w:r>
      <w:r w:rsidR="0098105F">
        <w:t>’</w:t>
      </w:r>
      <w:r w:rsidRPr="009026A4">
        <w:t xml:space="preserve">en-tête correspondant doit lui aussi être ajouté au tableau. Les données entrées dans le tableau de </w:t>
      </w:r>
      <w:smartTag w:uri="urn:schemas-microsoft-com:office:smarttags" w:element="PersonName">
        <w:smartTagPr>
          <w:attr w:name="ProductID" w:val="la section Format"/>
        </w:smartTagPr>
        <w:r w:rsidRPr="009026A4">
          <w:t xml:space="preserve">la section </w:t>
        </w:r>
        <w:r w:rsidRPr="009026A4">
          <w:rPr>
            <w:b/>
          </w:rPr>
          <w:t>Format</w:t>
        </w:r>
      </w:smartTag>
      <w:r w:rsidRPr="009026A4">
        <w:rPr>
          <w:b/>
        </w:rPr>
        <w:t xml:space="preserve"> temporel</w:t>
      </w:r>
      <w:r w:rsidRPr="009026A4">
        <w:t xml:space="preserve"> influent sur la façon dont BioSIM affiche les dates (dans l</w:t>
      </w:r>
      <w:r w:rsidR="0098105F">
        <w:t>’</w:t>
      </w:r>
      <w:r w:rsidRPr="009026A4">
        <w:t xml:space="preserve">onglet </w:t>
      </w:r>
      <w:r w:rsidRPr="009026A4">
        <w:rPr>
          <w:i/>
        </w:rPr>
        <w:t>Données</w:t>
      </w:r>
      <w:r w:rsidRPr="009026A4">
        <w:t xml:space="preserve"> de la fenêtre principale) et les exporte (dans le fichier d</w:t>
      </w:r>
      <w:r w:rsidR="0098105F">
        <w:t>’</w:t>
      </w:r>
      <w:r w:rsidRPr="009026A4">
        <w:t xml:space="preserve">exportation). </w:t>
      </w:r>
    </w:p>
    <w:p w14:paraId="5BDCAAFE" w14:textId="77777777" w:rsidR="009401CA" w:rsidRPr="009026A4" w:rsidRDefault="009401CA" w:rsidP="009401CA">
      <w:pPr>
        <w:jc w:val="both"/>
      </w:pPr>
    </w:p>
    <w:p w14:paraId="3B98AAD7" w14:textId="4169BF21" w:rsidR="009401CA" w:rsidRPr="009026A4" w:rsidRDefault="009401CA" w:rsidP="009401CA">
      <w:pPr>
        <w:jc w:val="both"/>
      </w:pPr>
      <w:r w:rsidRPr="009026A4">
        <w:t>Il est souvent utile d</w:t>
      </w:r>
      <w:r w:rsidR="0098105F">
        <w:t>’</w:t>
      </w:r>
      <w:r w:rsidRPr="009026A4">
        <w:t>exporter chacun des éléments d</w:t>
      </w:r>
      <w:r w:rsidR="0098105F">
        <w:t>’</w:t>
      </w:r>
      <w:r w:rsidRPr="009026A4">
        <w:t>une représentation temporelle en tant que colonne distincte (par exemple, l</w:t>
      </w:r>
      <w:r w:rsidR="0098105F">
        <w:t>’</w:t>
      </w:r>
      <w:r w:rsidRPr="009026A4">
        <w:t xml:space="preserve">année et la date ordinale). Pour ce faire, vous devez remplacer le </w:t>
      </w:r>
      <w:r w:rsidRPr="009026A4">
        <w:lastRenderedPageBreak/>
        <w:t xml:space="preserve">séparateur par défaut « / » par le séparateur de liste (indiqué dans le champ </w:t>
      </w:r>
      <w:r w:rsidRPr="009026A4">
        <w:rPr>
          <w:b/>
        </w:rPr>
        <w:t>Séparateur de liste</w:t>
      </w:r>
      <w:r w:rsidRPr="009026A4">
        <w:t>). Par exemple, si le séparateur de liste est la virgule, le format « %</w:t>
      </w:r>
      <w:proofErr w:type="spellStart"/>
      <w:r w:rsidRPr="009026A4">
        <w:t>y,%j</w:t>
      </w:r>
      <w:proofErr w:type="spellEnd"/>
      <w:r w:rsidRPr="009026A4">
        <w:t> » donnera deux colonnes, soit une contenant l</w:t>
      </w:r>
      <w:r w:rsidR="0098105F">
        <w:t>’</w:t>
      </w:r>
      <w:r w:rsidRPr="009026A4">
        <w:t>année et l</w:t>
      </w:r>
      <w:r w:rsidR="0098105F">
        <w:t>’</w:t>
      </w:r>
      <w:r w:rsidRPr="009026A4">
        <w:t>autre contenant la date ordinale (ou julienne). N</w:t>
      </w:r>
      <w:r w:rsidR="0098105F">
        <w:t>’</w:t>
      </w:r>
      <w:r w:rsidRPr="009026A4">
        <w:t>oubliez pas de modifier la définition de l</w:t>
      </w:r>
      <w:r w:rsidR="0098105F">
        <w:t>’</w:t>
      </w:r>
      <w:r w:rsidRPr="009026A4">
        <w:t>en-tête de la colonne afin que deux colonnes soient exportées (par exemple, Année et Date ordinale).</w:t>
      </w:r>
    </w:p>
    <w:p w14:paraId="6ADEC867" w14:textId="12AC331A" w:rsidR="009401CA" w:rsidRPr="009026A4" w:rsidRDefault="009401CA" w:rsidP="009401CA">
      <w:pPr>
        <w:ind w:left="360"/>
        <w:jc w:val="both"/>
      </w:pPr>
    </w:p>
    <w:p w14:paraId="7FBB1080" w14:textId="60B308C4" w:rsidR="009401CA" w:rsidRPr="009026A4" w:rsidRDefault="009401CA" w:rsidP="009401CA">
      <w:pPr>
        <w:jc w:val="both"/>
      </w:pPr>
      <w:r w:rsidRPr="009026A4">
        <w:t>La liste suivante contient les codes de format temporel les plus courants suivis d</w:t>
      </w:r>
      <w:r w:rsidR="0098105F">
        <w:t>’</w:t>
      </w:r>
      <w:r w:rsidRPr="009026A4">
        <w:t>une description et d</w:t>
      </w:r>
      <w:r w:rsidR="0098105F">
        <w:t>’</w:t>
      </w:r>
      <w:r w:rsidRPr="009026A4">
        <w:t>un exemple :</w:t>
      </w:r>
    </w:p>
    <w:p w14:paraId="4674ECB8" w14:textId="4A17E0FF" w:rsidR="009401CA" w:rsidRPr="009026A4" w:rsidRDefault="009401CA" w:rsidP="009401C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0"/>
        <w:gridCol w:w="4378"/>
        <w:gridCol w:w="3240"/>
      </w:tblGrid>
      <w:tr w:rsidR="009401CA" w:rsidRPr="009026A4" w14:paraId="1555134C" w14:textId="77777777" w:rsidTr="009401CA">
        <w:tc>
          <w:tcPr>
            <w:tcW w:w="1590" w:type="dxa"/>
            <w:shd w:val="clear" w:color="auto" w:fill="auto"/>
          </w:tcPr>
          <w:p w14:paraId="0EAA302E" w14:textId="77777777" w:rsidR="009401CA" w:rsidRPr="009026A4" w:rsidRDefault="009401CA" w:rsidP="009401CA">
            <w:pPr>
              <w:rPr>
                <w:b/>
              </w:rPr>
            </w:pPr>
            <w:r w:rsidRPr="009026A4">
              <w:rPr>
                <w:b/>
              </w:rPr>
              <w:t>Code</w:t>
            </w:r>
          </w:p>
        </w:tc>
        <w:tc>
          <w:tcPr>
            <w:tcW w:w="4378" w:type="dxa"/>
            <w:shd w:val="clear" w:color="auto" w:fill="auto"/>
          </w:tcPr>
          <w:p w14:paraId="32070651" w14:textId="77777777" w:rsidR="009401CA" w:rsidRPr="009026A4" w:rsidRDefault="009401CA" w:rsidP="009401CA">
            <w:pPr>
              <w:rPr>
                <w:b/>
              </w:rPr>
            </w:pPr>
            <w:r w:rsidRPr="009026A4">
              <w:rPr>
                <w:b/>
              </w:rPr>
              <w:t>Description</w:t>
            </w:r>
          </w:p>
        </w:tc>
        <w:tc>
          <w:tcPr>
            <w:tcW w:w="3240" w:type="dxa"/>
            <w:shd w:val="clear" w:color="auto" w:fill="auto"/>
          </w:tcPr>
          <w:p w14:paraId="528A0E57" w14:textId="035EFE6E" w:rsidR="009401CA" w:rsidRPr="009026A4" w:rsidRDefault="009401CA" w:rsidP="009401CA">
            <w:pPr>
              <w:rPr>
                <w:b/>
              </w:rPr>
            </w:pPr>
            <w:r w:rsidRPr="009026A4">
              <w:rPr>
                <w:b/>
              </w:rPr>
              <w:t>Exemple</w:t>
            </w:r>
          </w:p>
        </w:tc>
      </w:tr>
      <w:tr w:rsidR="009401CA" w:rsidRPr="009026A4" w14:paraId="4118D0D0" w14:textId="77777777" w:rsidTr="009401CA">
        <w:tc>
          <w:tcPr>
            <w:tcW w:w="1590" w:type="dxa"/>
            <w:shd w:val="clear" w:color="auto" w:fill="auto"/>
          </w:tcPr>
          <w:p w14:paraId="7BD20F77" w14:textId="77777777" w:rsidR="009401CA" w:rsidRPr="009026A4" w:rsidRDefault="009401CA" w:rsidP="009401CA">
            <w:pPr>
              <w:rPr>
                <w:snapToGrid/>
                <w:szCs w:val="24"/>
              </w:rPr>
            </w:pPr>
            <w:r w:rsidRPr="009026A4">
              <w:t>%a</w:t>
            </w:r>
          </w:p>
        </w:tc>
        <w:tc>
          <w:tcPr>
            <w:tcW w:w="4378" w:type="dxa"/>
            <w:shd w:val="clear" w:color="auto" w:fill="auto"/>
          </w:tcPr>
          <w:p w14:paraId="44A845A9" w14:textId="77777777" w:rsidR="009401CA" w:rsidRPr="009026A4" w:rsidRDefault="009401CA" w:rsidP="009401CA">
            <w:pPr>
              <w:rPr>
                <w:snapToGrid/>
                <w:szCs w:val="24"/>
              </w:rPr>
            </w:pPr>
            <w:r w:rsidRPr="009026A4">
              <w:t>Nom abrégé du jour de la semaine</w:t>
            </w:r>
          </w:p>
        </w:tc>
        <w:tc>
          <w:tcPr>
            <w:tcW w:w="3240" w:type="dxa"/>
            <w:shd w:val="clear" w:color="auto" w:fill="auto"/>
          </w:tcPr>
          <w:p w14:paraId="068540EF" w14:textId="77777777" w:rsidR="009401CA" w:rsidRPr="009026A4" w:rsidRDefault="009401CA" w:rsidP="009401CA">
            <w:pPr>
              <w:rPr>
                <w:snapToGrid/>
                <w:szCs w:val="24"/>
              </w:rPr>
            </w:pPr>
            <w:r w:rsidRPr="009026A4">
              <w:t>Jeu</w:t>
            </w:r>
          </w:p>
        </w:tc>
      </w:tr>
      <w:tr w:rsidR="009401CA" w:rsidRPr="009026A4" w14:paraId="77940B2E" w14:textId="77777777" w:rsidTr="009401CA">
        <w:tc>
          <w:tcPr>
            <w:tcW w:w="1590" w:type="dxa"/>
            <w:shd w:val="clear" w:color="auto" w:fill="auto"/>
          </w:tcPr>
          <w:p w14:paraId="700F9A0B" w14:textId="77777777" w:rsidR="009401CA" w:rsidRPr="009026A4" w:rsidRDefault="009401CA" w:rsidP="009401CA">
            <w:pPr>
              <w:rPr>
                <w:snapToGrid/>
                <w:szCs w:val="24"/>
              </w:rPr>
            </w:pPr>
            <w:r w:rsidRPr="009026A4">
              <w:t>%A</w:t>
            </w:r>
          </w:p>
        </w:tc>
        <w:tc>
          <w:tcPr>
            <w:tcW w:w="4378" w:type="dxa"/>
            <w:shd w:val="clear" w:color="auto" w:fill="auto"/>
          </w:tcPr>
          <w:p w14:paraId="21959A13" w14:textId="77777777" w:rsidR="009401CA" w:rsidRPr="009026A4" w:rsidRDefault="009401CA" w:rsidP="009401CA">
            <w:pPr>
              <w:rPr>
                <w:snapToGrid/>
                <w:szCs w:val="24"/>
              </w:rPr>
            </w:pPr>
            <w:r w:rsidRPr="009026A4">
              <w:t>Nom complet du jour de la semaine</w:t>
            </w:r>
          </w:p>
        </w:tc>
        <w:tc>
          <w:tcPr>
            <w:tcW w:w="3240" w:type="dxa"/>
            <w:shd w:val="clear" w:color="auto" w:fill="auto"/>
          </w:tcPr>
          <w:p w14:paraId="03448AF8" w14:textId="77777777" w:rsidR="009401CA" w:rsidRPr="009026A4" w:rsidRDefault="009401CA" w:rsidP="009401CA">
            <w:pPr>
              <w:rPr>
                <w:snapToGrid/>
                <w:szCs w:val="24"/>
              </w:rPr>
            </w:pPr>
            <w:r w:rsidRPr="009026A4">
              <w:t>Jeudi</w:t>
            </w:r>
          </w:p>
        </w:tc>
      </w:tr>
      <w:tr w:rsidR="009401CA" w:rsidRPr="009026A4" w14:paraId="790F1585" w14:textId="77777777" w:rsidTr="009401CA">
        <w:tc>
          <w:tcPr>
            <w:tcW w:w="1590" w:type="dxa"/>
            <w:shd w:val="clear" w:color="auto" w:fill="auto"/>
          </w:tcPr>
          <w:p w14:paraId="057DE1AC" w14:textId="77777777" w:rsidR="009401CA" w:rsidRPr="009026A4" w:rsidRDefault="009401CA" w:rsidP="009401CA">
            <w:pPr>
              <w:rPr>
                <w:snapToGrid/>
                <w:szCs w:val="24"/>
              </w:rPr>
            </w:pPr>
            <w:r w:rsidRPr="009026A4">
              <w:t>%b</w:t>
            </w:r>
          </w:p>
        </w:tc>
        <w:tc>
          <w:tcPr>
            <w:tcW w:w="4378" w:type="dxa"/>
            <w:shd w:val="clear" w:color="auto" w:fill="auto"/>
          </w:tcPr>
          <w:p w14:paraId="49473490" w14:textId="77777777" w:rsidR="009401CA" w:rsidRPr="009026A4" w:rsidRDefault="009401CA" w:rsidP="009401CA">
            <w:pPr>
              <w:rPr>
                <w:snapToGrid/>
                <w:szCs w:val="24"/>
              </w:rPr>
            </w:pPr>
            <w:r w:rsidRPr="009026A4">
              <w:t>Nom abrégé du mois</w:t>
            </w:r>
          </w:p>
        </w:tc>
        <w:tc>
          <w:tcPr>
            <w:tcW w:w="3240" w:type="dxa"/>
            <w:shd w:val="clear" w:color="auto" w:fill="auto"/>
          </w:tcPr>
          <w:p w14:paraId="4BB8512D" w14:textId="77777777" w:rsidR="009401CA" w:rsidRPr="009026A4" w:rsidRDefault="009401CA" w:rsidP="009401CA">
            <w:pPr>
              <w:rPr>
                <w:snapToGrid/>
                <w:szCs w:val="24"/>
              </w:rPr>
            </w:pPr>
            <w:r w:rsidRPr="009026A4">
              <w:t>Juil</w:t>
            </w:r>
          </w:p>
        </w:tc>
      </w:tr>
      <w:tr w:rsidR="009401CA" w:rsidRPr="009026A4" w14:paraId="63A54153" w14:textId="77777777" w:rsidTr="009401CA">
        <w:tc>
          <w:tcPr>
            <w:tcW w:w="1590" w:type="dxa"/>
            <w:shd w:val="clear" w:color="auto" w:fill="auto"/>
          </w:tcPr>
          <w:p w14:paraId="52B977EA" w14:textId="77777777" w:rsidR="009401CA" w:rsidRPr="009026A4" w:rsidRDefault="009401CA" w:rsidP="009401CA">
            <w:pPr>
              <w:rPr>
                <w:snapToGrid/>
                <w:szCs w:val="24"/>
              </w:rPr>
            </w:pPr>
            <w:r w:rsidRPr="009026A4">
              <w:t>%B</w:t>
            </w:r>
          </w:p>
        </w:tc>
        <w:tc>
          <w:tcPr>
            <w:tcW w:w="4378" w:type="dxa"/>
            <w:shd w:val="clear" w:color="auto" w:fill="auto"/>
          </w:tcPr>
          <w:p w14:paraId="303A3BBA" w14:textId="77777777" w:rsidR="009401CA" w:rsidRPr="009026A4" w:rsidRDefault="009401CA" w:rsidP="009401CA">
            <w:pPr>
              <w:rPr>
                <w:snapToGrid/>
                <w:szCs w:val="24"/>
              </w:rPr>
            </w:pPr>
            <w:r w:rsidRPr="009026A4">
              <w:t>Nom complet du mois</w:t>
            </w:r>
          </w:p>
        </w:tc>
        <w:tc>
          <w:tcPr>
            <w:tcW w:w="3240" w:type="dxa"/>
            <w:shd w:val="clear" w:color="auto" w:fill="auto"/>
          </w:tcPr>
          <w:p w14:paraId="451221BE" w14:textId="0E205AA1" w:rsidR="009401CA" w:rsidRPr="009026A4" w:rsidRDefault="009401CA" w:rsidP="009401CA">
            <w:pPr>
              <w:rPr>
                <w:snapToGrid/>
                <w:szCs w:val="24"/>
              </w:rPr>
            </w:pPr>
            <w:r w:rsidRPr="009026A4">
              <w:t>Juillet</w:t>
            </w:r>
          </w:p>
        </w:tc>
      </w:tr>
      <w:tr w:rsidR="009401CA" w:rsidRPr="009026A4" w14:paraId="19A937B1" w14:textId="77777777" w:rsidTr="009401CA">
        <w:tc>
          <w:tcPr>
            <w:tcW w:w="1590" w:type="dxa"/>
            <w:shd w:val="clear" w:color="auto" w:fill="auto"/>
          </w:tcPr>
          <w:p w14:paraId="55C7FC0C" w14:textId="77777777" w:rsidR="009401CA" w:rsidRPr="009026A4" w:rsidRDefault="009401CA" w:rsidP="009401CA">
            <w:pPr>
              <w:rPr>
                <w:snapToGrid/>
                <w:szCs w:val="24"/>
              </w:rPr>
            </w:pPr>
            <w:r w:rsidRPr="009026A4">
              <w:t>%c</w:t>
            </w:r>
          </w:p>
        </w:tc>
        <w:tc>
          <w:tcPr>
            <w:tcW w:w="4378" w:type="dxa"/>
            <w:shd w:val="clear" w:color="auto" w:fill="auto"/>
          </w:tcPr>
          <w:p w14:paraId="741D2B9A" w14:textId="77777777" w:rsidR="009401CA" w:rsidRPr="009026A4" w:rsidRDefault="009401CA" w:rsidP="009401CA">
            <w:pPr>
              <w:rPr>
                <w:snapToGrid/>
                <w:szCs w:val="24"/>
              </w:rPr>
            </w:pPr>
            <w:r w:rsidRPr="009026A4">
              <w:t>Date et heure</w:t>
            </w:r>
          </w:p>
        </w:tc>
        <w:tc>
          <w:tcPr>
            <w:tcW w:w="3240" w:type="dxa"/>
            <w:shd w:val="clear" w:color="auto" w:fill="auto"/>
          </w:tcPr>
          <w:p w14:paraId="1E1EAB95" w14:textId="77777777" w:rsidR="009401CA" w:rsidRPr="009026A4" w:rsidRDefault="009401CA" w:rsidP="009401CA">
            <w:pPr>
              <w:rPr>
                <w:snapToGrid/>
                <w:szCs w:val="24"/>
              </w:rPr>
            </w:pPr>
            <w:r w:rsidRPr="009026A4">
              <w:t>Jeu 23 </w:t>
            </w:r>
            <w:proofErr w:type="spellStart"/>
            <w:r w:rsidRPr="009026A4">
              <w:t>juil</w:t>
            </w:r>
            <w:proofErr w:type="spellEnd"/>
            <w:r w:rsidRPr="009026A4">
              <w:t xml:space="preserve"> 14:55:02 2001</w:t>
            </w:r>
          </w:p>
        </w:tc>
      </w:tr>
      <w:tr w:rsidR="009401CA" w:rsidRPr="009026A4" w14:paraId="3215005F" w14:textId="77777777" w:rsidTr="009401CA">
        <w:tc>
          <w:tcPr>
            <w:tcW w:w="1590" w:type="dxa"/>
            <w:shd w:val="clear" w:color="auto" w:fill="auto"/>
          </w:tcPr>
          <w:p w14:paraId="0BCA3C7F" w14:textId="77777777" w:rsidR="009401CA" w:rsidRPr="009026A4" w:rsidRDefault="009401CA" w:rsidP="009401CA">
            <w:pPr>
              <w:rPr>
                <w:snapToGrid/>
                <w:szCs w:val="24"/>
              </w:rPr>
            </w:pPr>
            <w:r w:rsidRPr="009026A4">
              <w:t>%d</w:t>
            </w:r>
          </w:p>
        </w:tc>
        <w:tc>
          <w:tcPr>
            <w:tcW w:w="4378" w:type="dxa"/>
            <w:shd w:val="clear" w:color="auto" w:fill="auto"/>
          </w:tcPr>
          <w:p w14:paraId="687F9AA4" w14:textId="77777777" w:rsidR="009401CA" w:rsidRPr="009026A4" w:rsidRDefault="009401CA" w:rsidP="009401CA">
            <w:pPr>
              <w:rPr>
                <w:snapToGrid/>
                <w:szCs w:val="24"/>
              </w:rPr>
            </w:pPr>
            <w:r w:rsidRPr="009026A4">
              <w:t>Jour du mois [01 à 31]</w:t>
            </w:r>
          </w:p>
        </w:tc>
        <w:tc>
          <w:tcPr>
            <w:tcW w:w="3240" w:type="dxa"/>
            <w:shd w:val="clear" w:color="auto" w:fill="auto"/>
          </w:tcPr>
          <w:p w14:paraId="025C82DD" w14:textId="3006FA3E" w:rsidR="009401CA" w:rsidRPr="009026A4" w:rsidRDefault="009401CA" w:rsidP="009401CA">
            <w:pPr>
              <w:rPr>
                <w:snapToGrid/>
                <w:szCs w:val="24"/>
              </w:rPr>
            </w:pPr>
            <w:r w:rsidRPr="009026A4">
              <w:t>23</w:t>
            </w:r>
          </w:p>
        </w:tc>
      </w:tr>
      <w:tr w:rsidR="009401CA" w:rsidRPr="009026A4" w14:paraId="6C0F7A3E" w14:textId="77777777" w:rsidTr="009401CA">
        <w:tc>
          <w:tcPr>
            <w:tcW w:w="1590" w:type="dxa"/>
            <w:shd w:val="clear" w:color="auto" w:fill="auto"/>
          </w:tcPr>
          <w:p w14:paraId="6ABC1D2B" w14:textId="77777777" w:rsidR="009401CA" w:rsidRPr="009026A4" w:rsidRDefault="009401CA" w:rsidP="009401CA">
            <w:pPr>
              <w:rPr>
                <w:snapToGrid/>
                <w:szCs w:val="24"/>
              </w:rPr>
            </w:pPr>
            <w:r w:rsidRPr="009026A4">
              <w:t>%j</w:t>
            </w:r>
          </w:p>
        </w:tc>
        <w:tc>
          <w:tcPr>
            <w:tcW w:w="4378" w:type="dxa"/>
            <w:shd w:val="clear" w:color="auto" w:fill="auto"/>
          </w:tcPr>
          <w:p w14:paraId="4DB7F79A" w14:textId="77777777" w:rsidR="009401CA" w:rsidRPr="009026A4" w:rsidRDefault="009401CA" w:rsidP="009401CA">
            <w:pPr>
              <w:rPr>
                <w:snapToGrid/>
                <w:szCs w:val="24"/>
              </w:rPr>
            </w:pPr>
            <w:r w:rsidRPr="009026A4">
              <w:t>Jour de l</w:t>
            </w:r>
            <w:r w:rsidR="0098105F">
              <w:t>’</w:t>
            </w:r>
            <w:r w:rsidRPr="009026A4">
              <w:t>année [001 à 366]</w:t>
            </w:r>
          </w:p>
        </w:tc>
        <w:tc>
          <w:tcPr>
            <w:tcW w:w="3240" w:type="dxa"/>
            <w:shd w:val="clear" w:color="auto" w:fill="auto"/>
          </w:tcPr>
          <w:p w14:paraId="25A2A7E3" w14:textId="77777777" w:rsidR="009401CA" w:rsidRPr="009026A4" w:rsidRDefault="009401CA" w:rsidP="009401CA">
            <w:pPr>
              <w:rPr>
                <w:snapToGrid/>
                <w:szCs w:val="24"/>
              </w:rPr>
            </w:pPr>
            <w:r w:rsidRPr="009026A4">
              <w:t>235</w:t>
            </w:r>
          </w:p>
        </w:tc>
      </w:tr>
      <w:tr w:rsidR="009401CA" w:rsidRPr="009026A4" w14:paraId="73FF1A19" w14:textId="77777777" w:rsidTr="009401CA">
        <w:tc>
          <w:tcPr>
            <w:tcW w:w="1590" w:type="dxa"/>
            <w:shd w:val="clear" w:color="auto" w:fill="auto"/>
          </w:tcPr>
          <w:p w14:paraId="28D18101" w14:textId="77777777" w:rsidR="009401CA" w:rsidRPr="009026A4" w:rsidRDefault="009401CA" w:rsidP="009401CA">
            <w:pPr>
              <w:rPr>
                <w:snapToGrid/>
                <w:szCs w:val="24"/>
              </w:rPr>
            </w:pPr>
            <w:r w:rsidRPr="009026A4">
              <w:t>%m</w:t>
            </w:r>
          </w:p>
        </w:tc>
        <w:tc>
          <w:tcPr>
            <w:tcW w:w="4378" w:type="dxa"/>
            <w:shd w:val="clear" w:color="auto" w:fill="auto"/>
          </w:tcPr>
          <w:p w14:paraId="084ECD2C" w14:textId="77777777" w:rsidR="009401CA" w:rsidRPr="009026A4" w:rsidRDefault="009401CA" w:rsidP="009401CA">
            <w:pPr>
              <w:rPr>
                <w:snapToGrid/>
                <w:szCs w:val="24"/>
              </w:rPr>
            </w:pPr>
            <w:r w:rsidRPr="009026A4">
              <w:t xml:space="preserve">Mois sous forme de nombre décimal [01 à 12] </w:t>
            </w:r>
          </w:p>
        </w:tc>
        <w:tc>
          <w:tcPr>
            <w:tcW w:w="3240" w:type="dxa"/>
            <w:shd w:val="clear" w:color="auto" w:fill="auto"/>
          </w:tcPr>
          <w:p w14:paraId="5221C13D" w14:textId="447E17CA" w:rsidR="009401CA" w:rsidRPr="009026A4" w:rsidRDefault="009401CA" w:rsidP="009401CA">
            <w:pPr>
              <w:rPr>
                <w:snapToGrid/>
                <w:szCs w:val="24"/>
              </w:rPr>
            </w:pPr>
            <w:r w:rsidRPr="009026A4">
              <w:t>08</w:t>
            </w:r>
          </w:p>
        </w:tc>
      </w:tr>
      <w:tr w:rsidR="009401CA" w:rsidRPr="009026A4" w14:paraId="6479150D" w14:textId="77777777" w:rsidTr="009401CA">
        <w:tc>
          <w:tcPr>
            <w:tcW w:w="1590" w:type="dxa"/>
            <w:shd w:val="clear" w:color="auto" w:fill="auto"/>
          </w:tcPr>
          <w:p w14:paraId="1C99223A" w14:textId="77777777" w:rsidR="009401CA" w:rsidRPr="009026A4" w:rsidRDefault="009401CA" w:rsidP="009401CA">
            <w:pPr>
              <w:rPr>
                <w:snapToGrid/>
                <w:szCs w:val="24"/>
              </w:rPr>
            </w:pPr>
            <w:r w:rsidRPr="009026A4">
              <w:t xml:space="preserve">%U </w:t>
            </w:r>
          </w:p>
        </w:tc>
        <w:tc>
          <w:tcPr>
            <w:tcW w:w="4378" w:type="dxa"/>
            <w:shd w:val="clear" w:color="auto" w:fill="auto"/>
          </w:tcPr>
          <w:p w14:paraId="39C2C956" w14:textId="77777777" w:rsidR="009401CA" w:rsidRPr="009026A4" w:rsidRDefault="009401CA" w:rsidP="009401CA">
            <w:pPr>
              <w:rPr>
                <w:snapToGrid/>
                <w:szCs w:val="24"/>
              </w:rPr>
            </w:pPr>
            <w:r w:rsidRPr="009026A4">
              <w:t>Numéro de la semaine, où le premier dimanche correspond au premier jour de la semaine 1 [00 à 53]</w:t>
            </w:r>
          </w:p>
        </w:tc>
        <w:tc>
          <w:tcPr>
            <w:tcW w:w="3240" w:type="dxa"/>
            <w:shd w:val="clear" w:color="auto" w:fill="auto"/>
          </w:tcPr>
          <w:p w14:paraId="00B2BFEA" w14:textId="502C2A8F" w:rsidR="009401CA" w:rsidRPr="009026A4" w:rsidRDefault="009401CA" w:rsidP="009401CA">
            <w:pPr>
              <w:rPr>
                <w:snapToGrid/>
                <w:szCs w:val="24"/>
              </w:rPr>
            </w:pPr>
            <w:r w:rsidRPr="009026A4">
              <w:t>33</w:t>
            </w:r>
          </w:p>
        </w:tc>
      </w:tr>
      <w:tr w:rsidR="009401CA" w:rsidRPr="009026A4" w14:paraId="3D26C36E" w14:textId="77777777" w:rsidTr="009401CA">
        <w:tc>
          <w:tcPr>
            <w:tcW w:w="1590" w:type="dxa"/>
            <w:shd w:val="clear" w:color="auto" w:fill="auto"/>
          </w:tcPr>
          <w:p w14:paraId="14297189" w14:textId="77777777" w:rsidR="009401CA" w:rsidRPr="009026A4" w:rsidRDefault="009401CA" w:rsidP="009401CA">
            <w:pPr>
              <w:rPr>
                <w:snapToGrid/>
                <w:szCs w:val="24"/>
              </w:rPr>
            </w:pPr>
            <w:r w:rsidRPr="009026A4">
              <w:t xml:space="preserve">%w </w:t>
            </w:r>
          </w:p>
        </w:tc>
        <w:tc>
          <w:tcPr>
            <w:tcW w:w="4378" w:type="dxa"/>
            <w:shd w:val="clear" w:color="auto" w:fill="auto"/>
          </w:tcPr>
          <w:p w14:paraId="14F56399" w14:textId="77777777" w:rsidR="009401CA" w:rsidRPr="009026A4" w:rsidRDefault="009401CA" w:rsidP="009401CA">
            <w:pPr>
              <w:rPr>
                <w:snapToGrid/>
                <w:szCs w:val="24"/>
              </w:rPr>
            </w:pPr>
            <w:r w:rsidRPr="009026A4">
              <w:t xml:space="preserve">Jour de la semaine sous forme de nombre décimal, où dimanche est le jour 0 [0 à 6] </w:t>
            </w:r>
          </w:p>
        </w:tc>
        <w:tc>
          <w:tcPr>
            <w:tcW w:w="3240" w:type="dxa"/>
            <w:shd w:val="clear" w:color="auto" w:fill="auto"/>
          </w:tcPr>
          <w:p w14:paraId="24FA9B5B" w14:textId="77777777" w:rsidR="009401CA" w:rsidRPr="009026A4" w:rsidRDefault="009401CA" w:rsidP="009401CA">
            <w:pPr>
              <w:rPr>
                <w:snapToGrid/>
                <w:szCs w:val="24"/>
              </w:rPr>
            </w:pPr>
            <w:r w:rsidRPr="009026A4">
              <w:t>4</w:t>
            </w:r>
          </w:p>
        </w:tc>
      </w:tr>
      <w:tr w:rsidR="009401CA" w:rsidRPr="009026A4" w14:paraId="3BCB3EDA" w14:textId="77777777" w:rsidTr="009401CA">
        <w:tc>
          <w:tcPr>
            <w:tcW w:w="1590" w:type="dxa"/>
            <w:shd w:val="clear" w:color="auto" w:fill="auto"/>
          </w:tcPr>
          <w:p w14:paraId="132436D8" w14:textId="77777777" w:rsidR="009401CA" w:rsidRPr="009026A4" w:rsidRDefault="009401CA" w:rsidP="009401CA">
            <w:pPr>
              <w:rPr>
                <w:snapToGrid/>
                <w:szCs w:val="24"/>
              </w:rPr>
            </w:pPr>
            <w:r w:rsidRPr="009026A4">
              <w:t xml:space="preserve">%W </w:t>
            </w:r>
          </w:p>
        </w:tc>
        <w:tc>
          <w:tcPr>
            <w:tcW w:w="4378" w:type="dxa"/>
            <w:shd w:val="clear" w:color="auto" w:fill="auto"/>
          </w:tcPr>
          <w:p w14:paraId="6F58B4D0" w14:textId="77777777" w:rsidR="009401CA" w:rsidRPr="009026A4" w:rsidRDefault="009401CA" w:rsidP="009401CA">
            <w:pPr>
              <w:rPr>
                <w:snapToGrid/>
                <w:szCs w:val="24"/>
              </w:rPr>
            </w:pPr>
            <w:r w:rsidRPr="009026A4">
              <w:t xml:space="preserve">Numéro de la semaine, où le premier lundi correspond au premier jour de la semaine 1 [00 à 53] </w:t>
            </w:r>
          </w:p>
        </w:tc>
        <w:tc>
          <w:tcPr>
            <w:tcW w:w="3240" w:type="dxa"/>
            <w:shd w:val="clear" w:color="auto" w:fill="auto"/>
          </w:tcPr>
          <w:p w14:paraId="391D802E" w14:textId="77777777" w:rsidR="009401CA" w:rsidRPr="009026A4" w:rsidRDefault="009401CA" w:rsidP="009401CA">
            <w:pPr>
              <w:rPr>
                <w:snapToGrid/>
                <w:szCs w:val="24"/>
              </w:rPr>
            </w:pPr>
            <w:r w:rsidRPr="009026A4">
              <w:t>34</w:t>
            </w:r>
          </w:p>
        </w:tc>
      </w:tr>
      <w:tr w:rsidR="009401CA" w:rsidRPr="009026A4" w14:paraId="2213583C" w14:textId="77777777" w:rsidTr="009401CA">
        <w:tc>
          <w:tcPr>
            <w:tcW w:w="1590" w:type="dxa"/>
            <w:shd w:val="clear" w:color="auto" w:fill="auto"/>
          </w:tcPr>
          <w:p w14:paraId="7F36F860" w14:textId="77777777" w:rsidR="009401CA" w:rsidRPr="009026A4" w:rsidRDefault="009401CA" w:rsidP="009401CA">
            <w:pPr>
              <w:rPr>
                <w:snapToGrid/>
                <w:szCs w:val="24"/>
              </w:rPr>
            </w:pPr>
            <w:r w:rsidRPr="009026A4">
              <w:t xml:space="preserve">%x </w:t>
            </w:r>
          </w:p>
        </w:tc>
        <w:tc>
          <w:tcPr>
            <w:tcW w:w="4378" w:type="dxa"/>
            <w:shd w:val="clear" w:color="auto" w:fill="auto"/>
          </w:tcPr>
          <w:p w14:paraId="7AE36A24" w14:textId="77777777" w:rsidR="009401CA" w:rsidRPr="009026A4" w:rsidRDefault="009401CA" w:rsidP="009401CA">
            <w:pPr>
              <w:rPr>
                <w:snapToGrid/>
                <w:szCs w:val="24"/>
              </w:rPr>
            </w:pPr>
            <w:r w:rsidRPr="009026A4">
              <w:t xml:space="preserve">Date </w:t>
            </w:r>
          </w:p>
        </w:tc>
        <w:tc>
          <w:tcPr>
            <w:tcW w:w="3240" w:type="dxa"/>
            <w:shd w:val="clear" w:color="auto" w:fill="auto"/>
          </w:tcPr>
          <w:p w14:paraId="016BDD3F" w14:textId="77777777" w:rsidR="009401CA" w:rsidRPr="009026A4" w:rsidRDefault="009401CA" w:rsidP="009401CA">
            <w:pPr>
              <w:rPr>
                <w:snapToGrid/>
                <w:szCs w:val="24"/>
              </w:rPr>
            </w:pPr>
            <w:r w:rsidRPr="009026A4">
              <w:t>08/23/01</w:t>
            </w:r>
          </w:p>
        </w:tc>
      </w:tr>
      <w:tr w:rsidR="009401CA" w:rsidRPr="009026A4" w14:paraId="275DB2B9" w14:textId="77777777" w:rsidTr="009401CA">
        <w:tc>
          <w:tcPr>
            <w:tcW w:w="1590" w:type="dxa"/>
            <w:shd w:val="clear" w:color="auto" w:fill="auto"/>
          </w:tcPr>
          <w:p w14:paraId="5B2CBEED" w14:textId="77777777" w:rsidR="009401CA" w:rsidRPr="009026A4" w:rsidRDefault="009401CA" w:rsidP="009401CA">
            <w:pPr>
              <w:rPr>
                <w:snapToGrid/>
                <w:szCs w:val="24"/>
              </w:rPr>
            </w:pPr>
            <w:r w:rsidRPr="009026A4">
              <w:t xml:space="preserve">%y </w:t>
            </w:r>
          </w:p>
        </w:tc>
        <w:tc>
          <w:tcPr>
            <w:tcW w:w="4378" w:type="dxa"/>
            <w:shd w:val="clear" w:color="auto" w:fill="auto"/>
          </w:tcPr>
          <w:p w14:paraId="5EA57A3A" w14:textId="77777777" w:rsidR="009401CA" w:rsidRPr="009026A4" w:rsidRDefault="009401CA" w:rsidP="009401CA">
            <w:pPr>
              <w:rPr>
                <w:snapToGrid/>
                <w:szCs w:val="24"/>
              </w:rPr>
            </w:pPr>
            <w:r w:rsidRPr="009026A4">
              <w:t xml:space="preserve">Année, deux derniers chiffres [00 à 99] </w:t>
            </w:r>
          </w:p>
        </w:tc>
        <w:tc>
          <w:tcPr>
            <w:tcW w:w="3240" w:type="dxa"/>
            <w:shd w:val="clear" w:color="auto" w:fill="auto"/>
          </w:tcPr>
          <w:p w14:paraId="0D4EE96D" w14:textId="77777777" w:rsidR="009401CA" w:rsidRPr="009026A4" w:rsidRDefault="009401CA" w:rsidP="009401CA">
            <w:pPr>
              <w:rPr>
                <w:snapToGrid/>
                <w:szCs w:val="24"/>
              </w:rPr>
            </w:pPr>
            <w:r w:rsidRPr="009026A4">
              <w:t>01</w:t>
            </w:r>
          </w:p>
        </w:tc>
      </w:tr>
      <w:tr w:rsidR="009401CA" w:rsidRPr="009026A4" w14:paraId="23AD3A17" w14:textId="77777777" w:rsidTr="009401CA">
        <w:tc>
          <w:tcPr>
            <w:tcW w:w="1590" w:type="dxa"/>
            <w:shd w:val="clear" w:color="auto" w:fill="auto"/>
          </w:tcPr>
          <w:p w14:paraId="509E188E" w14:textId="77777777" w:rsidR="009401CA" w:rsidRPr="009026A4" w:rsidRDefault="009401CA" w:rsidP="009401CA">
            <w:pPr>
              <w:rPr>
                <w:snapToGrid/>
                <w:szCs w:val="24"/>
              </w:rPr>
            </w:pPr>
            <w:r w:rsidRPr="009026A4">
              <w:t xml:space="preserve">%Y </w:t>
            </w:r>
          </w:p>
        </w:tc>
        <w:tc>
          <w:tcPr>
            <w:tcW w:w="4378" w:type="dxa"/>
            <w:shd w:val="clear" w:color="auto" w:fill="auto"/>
          </w:tcPr>
          <w:p w14:paraId="5C20E603" w14:textId="77777777" w:rsidR="009401CA" w:rsidRPr="009026A4" w:rsidRDefault="009401CA" w:rsidP="009401CA">
            <w:pPr>
              <w:rPr>
                <w:snapToGrid/>
                <w:szCs w:val="24"/>
              </w:rPr>
            </w:pPr>
            <w:r w:rsidRPr="009026A4">
              <w:t xml:space="preserve">Année </w:t>
            </w:r>
          </w:p>
        </w:tc>
        <w:tc>
          <w:tcPr>
            <w:tcW w:w="3240" w:type="dxa"/>
            <w:shd w:val="clear" w:color="auto" w:fill="auto"/>
          </w:tcPr>
          <w:p w14:paraId="7524E68A" w14:textId="77777777" w:rsidR="009401CA" w:rsidRPr="009026A4" w:rsidRDefault="009401CA" w:rsidP="009401CA">
            <w:pPr>
              <w:rPr>
                <w:snapToGrid/>
                <w:szCs w:val="24"/>
              </w:rPr>
            </w:pPr>
            <w:r w:rsidRPr="009026A4">
              <w:t>2001</w:t>
            </w:r>
          </w:p>
        </w:tc>
      </w:tr>
      <w:tr w:rsidR="009401CA" w:rsidRPr="009026A4" w14:paraId="763C3E0A" w14:textId="77777777" w:rsidTr="009401CA">
        <w:tc>
          <w:tcPr>
            <w:tcW w:w="1590" w:type="dxa"/>
            <w:shd w:val="clear" w:color="auto" w:fill="auto"/>
          </w:tcPr>
          <w:p w14:paraId="479A44DE" w14:textId="77777777" w:rsidR="009401CA" w:rsidRPr="009026A4" w:rsidRDefault="009401CA" w:rsidP="009401CA">
            <w:pPr>
              <w:rPr>
                <w:snapToGrid/>
                <w:szCs w:val="24"/>
              </w:rPr>
            </w:pPr>
            <w:r w:rsidRPr="009026A4">
              <w:t xml:space="preserve">%Z </w:t>
            </w:r>
          </w:p>
        </w:tc>
        <w:tc>
          <w:tcPr>
            <w:tcW w:w="4378" w:type="dxa"/>
            <w:shd w:val="clear" w:color="auto" w:fill="auto"/>
          </w:tcPr>
          <w:p w14:paraId="0450E18D" w14:textId="77777777" w:rsidR="009401CA" w:rsidRPr="009026A4" w:rsidRDefault="009401CA" w:rsidP="009401CA">
            <w:pPr>
              <w:rPr>
                <w:snapToGrid/>
                <w:szCs w:val="24"/>
              </w:rPr>
            </w:pPr>
            <w:r w:rsidRPr="009026A4">
              <w:t>Nom ou abréviation du fuseau horaire</w:t>
            </w:r>
          </w:p>
        </w:tc>
        <w:tc>
          <w:tcPr>
            <w:tcW w:w="3240" w:type="dxa"/>
            <w:shd w:val="clear" w:color="auto" w:fill="auto"/>
          </w:tcPr>
          <w:p w14:paraId="2DE99D17" w14:textId="77777777" w:rsidR="009401CA" w:rsidRPr="009026A4" w:rsidRDefault="009401CA" w:rsidP="009401CA">
            <w:pPr>
              <w:rPr>
                <w:snapToGrid/>
                <w:szCs w:val="24"/>
              </w:rPr>
            </w:pPr>
            <w:r w:rsidRPr="009026A4">
              <w:t>HAC</w:t>
            </w:r>
          </w:p>
        </w:tc>
      </w:tr>
      <w:tr w:rsidR="009401CA" w:rsidRPr="009026A4" w14:paraId="4B3F7DC6" w14:textId="77777777" w:rsidTr="009401CA">
        <w:tc>
          <w:tcPr>
            <w:tcW w:w="1590" w:type="dxa"/>
            <w:shd w:val="clear" w:color="auto" w:fill="auto"/>
          </w:tcPr>
          <w:p w14:paraId="0024F8CD" w14:textId="77777777" w:rsidR="009401CA" w:rsidRPr="009026A4" w:rsidRDefault="009401CA" w:rsidP="009401CA">
            <w:pPr>
              <w:rPr>
                <w:snapToGrid/>
                <w:szCs w:val="24"/>
              </w:rPr>
            </w:pPr>
            <w:r w:rsidRPr="009026A4">
              <w:t xml:space="preserve">%% </w:t>
            </w:r>
          </w:p>
        </w:tc>
        <w:tc>
          <w:tcPr>
            <w:tcW w:w="4378" w:type="dxa"/>
            <w:shd w:val="clear" w:color="auto" w:fill="auto"/>
          </w:tcPr>
          <w:p w14:paraId="25698AFE" w14:textId="77777777" w:rsidR="009401CA" w:rsidRPr="009026A4" w:rsidRDefault="009401CA" w:rsidP="009401CA">
            <w:pPr>
              <w:rPr>
                <w:snapToGrid/>
                <w:szCs w:val="24"/>
              </w:rPr>
            </w:pPr>
            <w:r w:rsidRPr="009026A4">
              <w:t xml:space="preserve">Symbole de pourcentage </w:t>
            </w:r>
          </w:p>
        </w:tc>
        <w:tc>
          <w:tcPr>
            <w:tcW w:w="3240" w:type="dxa"/>
            <w:shd w:val="clear" w:color="auto" w:fill="auto"/>
          </w:tcPr>
          <w:p w14:paraId="5D0606CB" w14:textId="77777777" w:rsidR="009401CA" w:rsidRPr="009026A4" w:rsidRDefault="009401CA" w:rsidP="009401CA">
            <w:pPr>
              <w:rPr>
                <w:snapToGrid/>
                <w:szCs w:val="24"/>
              </w:rPr>
            </w:pPr>
            <w:r w:rsidRPr="009026A4">
              <w:t>%</w:t>
            </w:r>
          </w:p>
        </w:tc>
      </w:tr>
      <w:tr w:rsidR="009401CA" w:rsidRPr="009026A4" w14:paraId="69D57058" w14:textId="77777777" w:rsidTr="009401CA">
        <w:tc>
          <w:tcPr>
            <w:tcW w:w="1590" w:type="dxa"/>
            <w:shd w:val="clear" w:color="auto" w:fill="auto"/>
          </w:tcPr>
          <w:p w14:paraId="5DC90193" w14:textId="77777777" w:rsidR="009401CA" w:rsidRPr="009026A4" w:rsidRDefault="009401CA" w:rsidP="009401CA">
            <w:pPr>
              <w:rPr>
                <w:snapToGrid/>
                <w:szCs w:val="24"/>
              </w:rPr>
            </w:pPr>
            <w:r w:rsidRPr="009026A4">
              <w:t xml:space="preserve"># </w:t>
            </w:r>
          </w:p>
        </w:tc>
        <w:tc>
          <w:tcPr>
            <w:tcW w:w="4378" w:type="dxa"/>
            <w:shd w:val="clear" w:color="auto" w:fill="auto"/>
          </w:tcPr>
          <w:p w14:paraId="034E4CC8" w14:textId="77777777" w:rsidR="009401CA" w:rsidRPr="009026A4" w:rsidRDefault="009401CA" w:rsidP="009401CA">
            <w:pPr>
              <w:rPr>
                <w:snapToGrid/>
                <w:szCs w:val="24"/>
              </w:rPr>
            </w:pPr>
            <w:r w:rsidRPr="009026A4">
              <w:t xml:space="preserve">Supprimez les zéros de gauche </w:t>
            </w:r>
          </w:p>
        </w:tc>
        <w:tc>
          <w:tcPr>
            <w:tcW w:w="3240" w:type="dxa"/>
            <w:shd w:val="clear" w:color="auto" w:fill="auto"/>
          </w:tcPr>
          <w:p w14:paraId="6DE4491B" w14:textId="77777777" w:rsidR="009401CA" w:rsidRPr="009026A4" w:rsidRDefault="009401CA" w:rsidP="009401CA">
            <w:pPr>
              <w:rPr>
                <w:snapToGrid/>
                <w:szCs w:val="24"/>
              </w:rPr>
            </w:pPr>
            <w:r w:rsidRPr="009026A4">
              <w:t>%#j</w:t>
            </w:r>
          </w:p>
        </w:tc>
      </w:tr>
    </w:tbl>
    <w:p w14:paraId="3C43C127" w14:textId="77777777" w:rsidR="009401CA" w:rsidRPr="009026A4" w:rsidRDefault="009401CA" w:rsidP="009401CA">
      <w:pPr>
        <w:jc w:val="both"/>
      </w:pPr>
    </w:p>
    <w:p w14:paraId="0E55BF33" w14:textId="77777777" w:rsidR="009401CA" w:rsidRPr="009026A4" w:rsidRDefault="009401CA" w:rsidP="00EF059B">
      <w:pPr>
        <w:pStyle w:val="Titre2"/>
      </w:pPr>
      <w:bookmarkStart w:id="214" w:name="_Toc348100172"/>
      <w:bookmarkStart w:id="215" w:name="_Toc503271239"/>
      <w:r w:rsidRPr="009026A4">
        <w:t>Page Options avancées</w:t>
      </w:r>
      <w:bookmarkEnd w:id="214"/>
      <w:bookmarkEnd w:id="215"/>
    </w:p>
    <w:p w14:paraId="0A94CCB1" w14:textId="77777777" w:rsidR="009401CA" w:rsidRPr="009026A4" w:rsidRDefault="009401CA" w:rsidP="009401CA">
      <w:pPr>
        <w:jc w:val="both"/>
      </w:pPr>
    </w:p>
    <w:p w14:paraId="097D4885" w14:textId="2F48B71A" w:rsidR="009401CA" w:rsidRPr="009026A4" w:rsidRDefault="009401CA" w:rsidP="009401CA">
      <w:pPr>
        <w:jc w:val="both"/>
      </w:pPr>
      <w:r w:rsidRPr="009026A4">
        <w:t>Bien que ces options soient souvent réglées adéquatement par défaut, il est bon de savoir à quoi elles servent et quels sont leurs réglages.</w:t>
      </w:r>
    </w:p>
    <w:p w14:paraId="2653BBDB" w14:textId="77777777" w:rsidR="009401CA" w:rsidRPr="009026A4" w:rsidRDefault="009401CA" w:rsidP="009401CA">
      <w:pPr>
        <w:jc w:val="both"/>
      </w:pPr>
    </w:p>
    <w:p w14:paraId="755A9A78" w14:textId="10D636A0" w:rsidR="009401CA" w:rsidRPr="009026A4" w:rsidRDefault="000E6249" w:rsidP="009401CA">
      <w:pPr>
        <w:tabs>
          <w:tab w:val="left" w:pos="240"/>
        </w:tabs>
        <w:snapToGrid w:val="0"/>
        <w:jc w:val="both"/>
      </w:pPr>
      <w:r w:rsidRPr="009026A4">
        <w:rPr>
          <w:noProof/>
          <w:lang w:val="en-CA" w:eastAsia="en-CA"/>
        </w:rPr>
        <w:lastRenderedPageBreak/>
        <w:drawing>
          <wp:anchor distT="0" distB="0" distL="114300" distR="114300" simplePos="0" relativeHeight="251677184" behindDoc="1" locked="0" layoutInCell="1" allowOverlap="1" wp14:anchorId="48355600" wp14:editId="49FD5D3F">
            <wp:simplePos x="0" y="0"/>
            <wp:positionH relativeFrom="column">
              <wp:posOffset>3179445</wp:posOffset>
            </wp:positionH>
            <wp:positionV relativeFrom="paragraph">
              <wp:posOffset>50800</wp:posOffset>
            </wp:positionV>
            <wp:extent cx="2954020" cy="1849120"/>
            <wp:effectExtent l="0" t="0" r="0" b="0"/>
            <wp:wrapTight wrapText="bothSides">
              <wp:wrapPolygon edited="0">
                <wp:start x="0" y="0"/>
                <wp:lineTo x="0" y="21363"/>
                <wp:lineTo x="21451" y="21363"/>
                <wp:lineTo x="21451"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Options_(Onglet_Options_avancées)"/>
                    <pic:cNvPicPr>
                      <a:picLocks noChangeAspect="1" noChangeArrowheads="1"/>
                    </pic:cNvPicPr>
                  </pic:nvPicPr>
                  <pic:blipFill>
                    <a:blip r:embed="rId207" cstate="print">
                      <a:extLst>
                        <a:ext uri="{28A0092B-C50C-407E-A947-70E740481C1C}">
                          <a14:useLocalDpi xmlns:a14="http://schemas.microsoft.com/office/drawing/2010/main" val="0"/>
                        </a:ext>
                      </a:extLst>
                    </a:blip>
                    <a:stretch>
                      <a:fillRect/>
                    </a:stretch>
                  </pic:blipFill>
                  <pic:spPr bwMode="auto">
                    <a:xfrm>
                      <a:off x="0" y="0"/>
                      <a:ext cx="2954020" cy="184912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 xml:space="preserve">Case </w:t>
      </w:r>
      <w:r w:rsidR="009401CA" w:rsidRPr="009026A4">
        <w:rPr>
          <w:rFonts w:ascii="Courier New" w:hAnsi="Courier New"/>
          <w:sz w:val="22"/>
        </w:rPr>
        <w:t>Exécuter les simulations même si aucun point de simulation n</w:t>
      </w:r>
      <w:r w:rsidR="0098105F">
        <w:rPr>
          <w:rFonts w:ascii="Courier New" w:hAnsi="Courier New"/>
          <w:sz w:val="22"/>
        </w:rPr>
        <w:t>’</w:t>
      </w:r>
      <w:r w:rsidR="009401CA" w:rsidRPr="009026A4">
        <w:rPr>
          <w:rFonts w:ascii="Courier New" w:hAnsi="Courier New"/>
          <w:sz w:val="22"/>
        </w:rPr>
        <w:t xml:space="preserve">est à moins de </w:t>
      </w:r>
      <w:r w:rsidR="008F78E1" w:rsidRPr="009026A4">
        <w:rPr>
          <w:rFonts w:ascii="Courier New" w:hAnsi="Courier New"/>
          <w:noProof/>
          <w:sz w:val="22"/>
          <w:lang w:val="en-CA" w:eastAsia="en-CA"/>
        </w:rPr>
        <w:drawing>
          <wp:inline distT="0" distB="0" distL="0" distR="0" wp14:anchorId="127AEFA5" wp14:editId="114840DF">
            <wp:extent cx="266065" cy="136525"/>
            <wp:effectExtent l="0" t="0" r="0" b="0"/>
            <wp:docPr id="225" name="Picture 225" descr="300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300box"/>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66065" cy="136525"/>
                    </a:xfrm>
                    <a:prstGeom prst="rect">
                      <a:avLst/>
                    </a:prstGeom>
                    <a:noFill/>
                    <a:ln>
                      <a:noFill/>
                    </a:ln>
                  </pic:spPr>
                </pic:pic>
              </a:graphicData>
            </a:graphic>
          </wp:inline>
        </w:drawing>
      </w:r>
      <w:r w:rsidR="009401CA" w:rsidRPr="009026A4">
        <w:rPr>
          <w:rFonts w:ascii="Courier New" w:hAnsi="Courier New"/>
          <w:sz w:val="22"/>
        </w:rPr>
        <w:t xml:space="preserve"> km d</w:t>
      </w:r>
      <w:r w:rsidR="0098105F">
        <w:rPr>
          <w:rFonts w:ascii="Courier New" w:hAnsi="Courier New"/>
          <w:sz w:val="22"/>
        </w:rPr>
        <w:t>’</w:t>
      </w:r>
      <w:r w:rsidR="009401CA" w:rsidRPr="009026A4">
        <w:rPr>
          <w:rFonts w:ascii="Courier New" w:hAnsi="Courier New"/>
          <w:sz w:val="22"/>
        </w:rPr>
        <w:t>une station normale ou quotidienne</w:t>
      </w:r>
      <w:r w:rsidR="009401CA" w:rsidRPr="009026A4">
        <w:t xml:space="preserve"> </w:t>
      </w:r>
      <w:r w:rsidR="008F78E1" w:rsidRPr="009026A4">
        <w:rPr>
          <w:noProof/>
          <w:lang w:val="en-CA" w:eastAsia="en-CA"/>
        </w:rPr>
        <w:drawing>
          <wp:inline distT="0" distB="0" distL="0" distR="0" wp14:anchorId="1BED59C5" wp14:editId="7B999B3A">
            <wp:extent cx="136525" cy="136525"/>
            <wp:effectExtent l="0" t="0" r="0" b="0"/>
            <wp:docPr id="226" name="Picture 226"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och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9401CA" w:rsidRPr="009026A4">
        <w:t> : Lorsque les points de simulation sont plus éloignés qu</w:t>
      </w:r>
      <w:r w:rsidR="0098105F">
        <w:t>’</w:t>
      </w:r>
      <w:r w:rsidR="009401CA" w:rsidRPr="009026A4">
        <w:t xml:space="preserve">une distance donnée de la source la plus proche de données météorologiques (par défaut, </w:t>
      </w:r>
      <w:smartTag w:uri="urn:schemas-microsoft-com:office:smarttags" w:element="metricconverter">
        <w:smartTagPr>
          <w:attr w:name="ProductID" w:val="300ﾠkm"/>
        </w:smartTagPr>
        <w:r w:rsidR="009401CA" w:rsidRPr="009026A4">
          <w:t>300 km</w:t>
        </w:r>
      </w:smartTag>
      <w:r w:rsidR="009401CA" w:rsidRPr="009026A4">
        <w:t>), BioSIM interrompt normalement la simulation et envoie un message d</w:t>
      </w:r>
      <w:r w:rsidR="0098105F">
        <w:t>’</w:t>
      </w:r>
      <w:r w:rsidR="009401CA" w:rsidRPr="009026A4">
        <w:t xml:space="preserve">erreur dans </w:t>
      </w:r>
      <w:smartTag w:uri="urn:schemas-microsoft-com:office:smarttags" w:element="PersonName">
        <w:smartTagPr>
          <w:attr w:name="ProductID" w:val="La fen￪tre Registre"/>
        </w:smartTagPr>
        <w:r w:rsidR="009401CA" w:rsidRPr="009026A4">
          <w:t>la fenêtre Registre</w:t>
        </w:r>
      </w:smartTag>
      <w:r w:rsidR="009401CA" w:rsidRPr="009026A4">
        <w:t xml:space="preserve"> des messages d</w:t>
      </w:r>
      <w:r w:rsidR="0098105F">
        <w:t>’</w:t>
      </w:r>
      <w:r w:rsidR="009401CA" w:rsidRPr="009026A4">
        <w:t>erreur. Il est tout de même possible de modifier la distance par défaut et de forcer l</w:t>
      </w:r>
      <w:r w:rsidR="0098105F">
        <w:t>’</w:t>
      </w:r>
      <w:r w:rsidR="009401CA" w:rsidRPr="009026A4">
        <w:t>exécution de BioSIM.</w:t>
      </w:r>
    </w:p>
    <w:p w14:paraId="2FE4EC99" w14:textId="150173C8" w:rsidR="009401CA" w:rsidRPr="009026A4" w:rsidRDefault="009401CA" w:rsidP="009401CA">
      <w:pPr>
        <w:tabs>
          <w:tab w:val="left" w:pos="240"/>
        </w:tabs>
        <w:snapToGrid w:val="0"/>
        <w:jc w:val="both"/>
      </w:pPr>
    </w:p>
    <w:p w14:paraId="7C557EEC" w14:textId="77777777" w:rsidR="009401CA" w:rsidRPr="009026A4" w:rsidRDefault="009401CA" w:rsidP="009401CA">
      <w:pPr>
        <w:tabs>
          <w:tab w:val="left" w:pos="240"/>
        </w:tabs>
        <w:snapToGrid w:val="0"/>
        <w:jc w:val="both"/>
      </w:pPr>
      <w:r w:rsidRPr="009026A4">
        <w:t xml:space="preserve">Case </w:t>
      </w:r>
      <w:r w:rsidRPr="009026A4">
        <w:rPr>
          <w:rFonts w:ascii="Courier New" w:hAnsi="Courier New"/>
          <w:sz w:val="22"/>
        </w:rPr>
        <w:t>Avertir lorsqu</w:t>
      </w:r>
      <w:r w:rsidR="0098105F">
        <w:rPr>
          <w:rFonts w:ascii="Courier New" w:hAnsi="Courier New"/>
          <w:sz w:val="22"/>
        </w:rPr>
        <w:t>’</w:t>
      </w:r>
      <w:r w:rsidRPr="009026A4">
        <w:rPr>
          <w:rFonts w:ascii="Courier New" w:hAnsi="Courier New"/>
          <w:sz w:val="22"/>
        </w:rPr>
        <w:t>un point de simulation est à plus de</w:t>
      </w:r>
      <w:r w:rsidRPr="009026A4">
        <w:rPr>
          <w:sz w:val="22"/>
        </w:rPr>
        <w:t xml:space="preserve"> </w:t>
      </w:r>
      <w:r w:rsidR="008F78E1" w:rsidRPr="009026A4">
        <w:rPr>
          <w:noProof/>
          <w:sz w:val="22"/>
          <w:lang w:val="en-CA" w:eastAsia="en-CA"/>
        </w:rPr>
        <w:drawing>
          <wp:inline distT="0" distB="0" distL="0" distR="0" wp14:anchorId="4EE4F6E8" wp14:editId="40E0FF6B">
            <wp:extent cx="266065" cy="136525"/>
            <wp:effectExtent l="0" t="0" r="0" b="0"/>
            <wp:docPr id="227" name="Picture 227" descr="500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500box"/>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66065" cy="136525"/>
                    </a:xfrm>
                    <a:prstGeom prst="rect">
                      <a:avLst/>
                    </a:prstGeom>
                    <a:noFill/>
                    <a:ln>
                      <a:noFill/>
                    </a:ln>
                  </pic:spPr>
                </pic:pic>
              </a:graphicData>
            </a:graphic>
          </wp:inline>
        </w:drawing>
      </w:r>
      <w:r w:rsidRPr="009026A4">
        <w:rPr>
          <w:sz w:val="22"/>
        </w:rPr>
        <w:t xml:space="preserve"> </w:t>
      </w:r>
      <w:r w:rsidRPr="009026A4">
        <w:rPr>
          <w:rFonts w:ascii="Courier New" w:hAnsi="Courier New"/>
          <w:sz w:val="22"/>
        </w:rPr>
        <w:t>km d</w:t>
      </w:r>
      <w:r w:rsidR="0098105F">
        <w:rPr>
          <w:rFonts w:ascii="Courier New" w:hAnsi="Courier New"/>
          <w:sz w:val="22"/>
        </w:rPr>
        <w:t>’</w:t>
      </w:r>
      <w:r w:rsidRPr="009026A4">
        <w:rPr>
          <w:rFonts w:ascii="Courier New" w:hAnsi="Courier New"/>
          <w:sz w:val="22"/>
        </w:rPr>
        <w:t>une station normale ou quotidienne</w:t>
      </w:r>
      <w:r w:rsidRPr="009026A4">
        <w:t xml:space="preserve"> </w:t>
      </w:r>
      <w:r w:rsidR="008F78E1" w:rsidRPr="009026A4">
        <w:rPr>
          <w:noProof/>
          <w:lang w:val="en-CA" w:eastAsia="en-CA"/>
        </w:rPr>
        <w:drawing>
          <wp:inline distT="0" distB="0" distL="0" distR="0" wp14:anchorId="12B37D3F" wp14:editId="0AD89768">
            <wp:extent cx="136525" cy="136525"/>
            <wp:effectExtent l="0" t="0" r="0" b="0"/>
            <wp:docPr id="228" name="Picture 228"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och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 BioSIM envoie toujours un avertissement à </w:t>
      </w:r>
      <w:smartTag w:uri="urn:schemas-microsoft-com:office:smarttags" w:element="PersonName">
        <w:smartTagPr>
          <w:attr w:name="ProductID" w:val="La fen￪tre Registre"/>
        </w:smartTagPr>
        <w:r w:rsidRPr="009026A4">
          <w:t>la fenêtre Registre</w:t>
        </w:r>
      </w:smartTag>
      <w:r w:rsidRPr="009026A4">
        <w:t xml:space="preserve"> des messages d</w:t>
      </w:r>
      <w:r w:rsidR="0098105F">
        <w:t>’</w:t>
      </w:r>
      <w:r w:rsidRPr="009026A4">
        <w:t>erreur</w:t>
      </w:r>
      <w:r w:rsidRPr="009026A4">
        <w:rPr>
          <w:i/>
        </w:rPr>
        <w:t xml:space="preserve"> </w:t>
      </w:r>
      <w:r w:rsidRPr="009026A4">
        <w:t xml:space="preserve">lorsque les points de </w:t>
      </w:r>
      <w:r w:rsidR="0047712D" w:rsidRPr="009026A4">
        <w:t>simulation sont plus éloigné</w:t>
      </w:r>
      <w:r w:rsidRPr="009026A4">
        <w:t>s qu</w:t>
      </w:r>
      <w:r w:rsidR="0098105F">
        <w:t>’</w:t>
      </w:r>
      <w:r w:rsidRPr="009026A4">
        <w:t xml:space="preserve">une distance donnée de la source la plus proche de données météorologiques (par défaut, </w:t>
      </w:r>
      <w:smartTag w:uri="urn:schemas-microsoft-com:office:smarttags" w:element="metricconverter">
        <w:smartTagPr>
          <w:attr w:name="ProductID" w:val="500ﾠkm"/>
        </w:smartTagPr>
        <w:r w:rsidRPr="009026A4">
          <w:t>500 km</w:t>
        </w:r>
      </w:smartTag>
      <w:r w:rsidRPr="009026A4">
        <w:t>). Vous pouvez modifier cette distance.</w:t>
      </w:r>
    </w:p>
    <w:p w14:paraId="76F31FAA" w14:textId="77777777" w:rsidR="009401CA" w:rsidRPr="009026A4" w:rsidRDefault="009401CA" w:rsidP="009401CA">
      <w:pPr>
        <w:tabs>
          <w:tab w:val="left" w:pos="240"/>
        </w:tabs>
        <w:snapToGrid w:val="0"/>
        <w:jc w:val="both"/>
      </w:pPr>
    </w:p>
    <w:p w14:paraId="6812A761" w14:textId="77777777" w:rsidR="009401CA" w:rsidRPr="009026A4" w:rsidRDefault="009401CA" w:rsidP="009401CA">
      <w:pPr>
        <w:tabs>
          <w:tab w:val="left" w:pos="240"/>
        </w:tabs>
        <w:snapToGrid w:val="0"/>
        <w:jc w:val="both"/>
      </w:pPr>
      <w:r w:rsidRPr="009026A4">
        <w:t xml:space="preserve">Case </w:t>
      </w:r>
      <w:r w:rsidRPr="009026A4">
        <w:rPr>
          <w:rFonts w:ascii="Courier New" w:hAnsi="Courier New"/>
          <w:sz w:val="22"/>
        </w:rPr>
        <w:t>Exécuter les simulations même s</w:t>
      </w:r>
      <w:r w:rsidR="0098105F">
        <w:rPr>
          <w:rFonts w:ascii="Courier New" w:hAnsi="Courier New"/>
          <w:sz w:val="22"/>
        </w:rPr>
        <w:t>’</w:t>
      </w:r>
      <w:r w:rsidRPr="009026A4">
        <w:rPr>
          <w:rFonts w:ascii="Courier New" w:hAnsi="Courier New"/>
          <w:sz w:val="22"/>
        </w:rPr>
        <w:t>il manque des années dans la base de données quotidiennes</w:t>
      </w:r>
      <w:r w:rsidRPr="009026A4">
        <w:t xml:space="preserve"> </w:t>
      </w:r>
      <w:r w:rsidR="008F78E1" w:rsidRPr="009026A4">
        <w:rPr>
          <w:noProof/>
          <w:lang w:val="en-CA" w:eastAsia="en-CA"/>
        </w:rPr>
        <w:drawing>
          <wp:inline distT="0" distB="0" distL="0" distR="0" wp14:anchorId="32352921" wp14:editId="3C77A13E">
            <wp:extent cx="136525" cy="136525"/>
            <wp:effectExtent l="0" t="0" r="0" b="0"/>
            <wp:docPr id="229" name="Picture 229"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och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 Normalement, lors de l</w:t>
      </w:r>
      <w:r w:rsidR="0098105F">
        <w:t>’</w:t>
      </w:r>
      <w:r w:rsidRPr="009026A4">
        <w:t>exécution d</w:t>
      </w:r>
      <w:r w:rsidR="0098105F">
        <w:t>’</w:t>
      </w:r>
      <w:r w:rsidRPr="009026A4">
        <w:t>une simulation au moyen de données quotidiennes dans un cas où la base de données d</w:t>
      </w:r>
      <w:r w:rsidR="0098105F">
        <w:t>’</w:t>
      </w:r>
      <w:r w:rsidRPr="009026A4">
        <w:t>entrée quotidiennes ne contient pas de données sur l</w:t>
      </w:r>
      <w:r w:rsidR="0098105F">
        <w:t>’</w:t>
      </w:r>
      <w:r w:rsidRPr="009026A4">
        <w:t xml:space="preserve">une des années voulues, BioSIM interrompt la simulation et envoie un message à </w:t>
      </w:r>
      <w:smartTag w:uri="urn:schemas-microsoft-com:office:smarttags" w:element="PersonName">
        <w:smartTagPr>
          <w:attr w:name="ProductID" w:val="La fen￪tre Registre"/>
        </w:smartTagPr>
        <w:r w:rsidRPr="009026A4">
          <w:t>la fenêtre Registre</w:t>
        </w:r>
      </w:smartTag>
      <w:r w:rsidRPr="009026A4">
        <w:t xml:space="preserve"> des messages d</w:t>
      </w:r>
      <w:r w:rsidR="0098105F">
        <w:t>’</w:t>
      </w:r>
      <w:r w:rsidRPr="009026A4">
        <w:t>erreur. Cette fonction peut être désactivée.</w:t>
      </w:r>
    </w:p>
    <w:p w14:paraId="2EAC205C" w14:textId="77777777" w:rsidR="009401CA" w:rsidRPr="009026A4" w:rsidRDefault="009401CA" w:rsidP="009401CA">
      <w:pPr>
        <w:tabs>
          <w:tab w:val="left" w:pos="240"/>
        </w:tabs>
        <w:snapToGrid w:val="0"/>
        <w:jc w:val="both"/>
      </w:pPr>
    </w:p>
    <w:p w14:paraId="1C624762" w14:textId="4064354A" w:rsidR="009401CA" w:rsidRDefault="009401CA" w:rsidP="009401CA">
      <w:pPr>
        <w:tabs>
          <w:tab w:val="left" w:pos="240"/>
        </w:tabs>
        <w:snapToGrid w:val="0"/>
        <w:jc w:val="both"/>
      </w:pPr>
      <w:r w:rsidRPr="009026A4">
        <w:t xml:space="preserve">Case </w:t>
      </w:r>
      <w:r w:rsidRPr="009026A4">
        <w:rPr>
          <w:rFonts w:ascii="Courier New" w:hAnsi="Courier New"/>
          <w:sz w:val="22"/>
        </w:rPr>
        <w:t>Ne pas effacer les fichiers temporaires après la simulation (pour débogage)</w:t>
      </w:r>
      <w:r w:rsidRPr="009026A4">
        <w:t xml:space="preserve"> </w:t>
      </w:r>
      <w:r w:rsidR="008F78E1" w:rsidRPr="009026A4">
        <w:rPr>
          <w:noProof/>
          <w:lang w:val="en-CA" w:eastAsia="en-CA"/>
        </w:rPr>
        <w:drawing>
          <wp:inline distT="0" distB="0" distL="0" distR="0" wp14:anchorId="5471A196" wp14:editId="2650DE12">
            <wp:extent cx="136525" cy="136525"/>
            <wp:effectExtent l="0" t="0" r="0" b="0"/>
            <wp:docPr id="230" name="Picture 230"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och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 Puisque BioSIM supprime normalement les fichiers temporaires après une exécution, cette option peut s</w:t>
      </w:r>
      <w:r w:rsidR="0098105F">
        <w:t>’</w:t>
      </w:r>
      <w:r w:rsidRPr="009026A4">
        <w:t>avérer utile pour un développeur qui souhaiterait consulter les fichiers temporaires d</w:t>
      </w:r>
      <w:r w:rsidR="0098105F">
        <w:t>’</w:t>
      </w:r>
      <w:r w:rsidRPr="009026A4">
        <w:t>entrée et de sortie d</w:t>
      </w:r>
      <w:r w:rsidR="0098105F">
        <w:t>’</w:t>
      </w:r>
      <w:r w:rsidRPr="009026A4">
        <w:t>une exécution.</w:t>
      </w:r>
    </w:p>
    <w:p w14:paraId="5F5D322B" w14:textId="09FF3EDD" w:rsidR="000E6249" w:rsidRDefault="000E6249" w:rsidP="009401CA">
      <w:pPr>
        <w:tabs>
          <w:tab w:val="left" w:pos="240"/>
        </w:tabs>
        <w:snapToGrid w:val="0"/>
        <w:jc w:val="both"/>
      </w:pPr>
    </w:p>
    <w:p w14:paraId="201B60C1" w14:textId="1640BF86" w:rsidR="000E6249" w:rsidRPr="009026A4" w:rsidRDefault="000E6249" w:rsidP="009401CA">
      <w:pPr>
        <w:tabs>
          <w:tab w:val="left" w:pos="240"/>
        </w:tabs>
        <w:snapToGrid w:val="0"/>
        <w:jc w:val="both"/>
      </w:pPr>
      <w:r>
        <w:t>Nombre maximum de CPU à utiliser :</w:t>
      </w:r>
      <w:r w:rsidR="00836CD6">
        <w:t xml:space="preserve"> Normalement, lors de l’exécution d’une simulation BioSIM utilise </w:t>
      </w:r>
      <w:proofErr w:type="spellStart"/>
      <w:r w:rsidR="00836CD6">
        <w:t>tout</w:t>
      </w:r>
      <w:proofErr w:type="spellEnd"/>
      <w:r w:rsidR="00836CD6">
        <w:t xml:space="preserve"> les CPU disponible sur la machine</w:t>
      </w:r>
      <w:r w:rsidR="000102A7">
        <w:t xml:space="preserve">. Cela peut être limite on utilisons un nombre fixe par l’utilisateur. </w:t>
      </w:r>
    </w:p>
    <w:p w14:paraId="01594BE7" w14:textId="77777777" w:rsidR="009401CA" w:rsidRPr="009026A4" w:rsidRDefault="009401CA" w:rsidP="009401CA">
      <w:pPr>
        <w:tabs>
          <w:tab w:val="left" w:pos="240"/>
        </w:tabs>
        <w:snapToGrid w:val="0"/>
        <w:jc w:val="both"/>
      </w:pPr>
    </w:p>
    <w:p w14:paraId="59C19377" w14:textId="77777777" w:rsidR="009401CA" w:rsidRPr="009026A4" w:rsidRDefault="009401CA" w:rsidP="009401CA">
      <w:pPr>
        <w:tabs>
          <w:tab w:val="left" w:pos="240"/>
        </w:tabs>
        <w:snapToGrid w:val="0"/>
        <w:jc w:val="both"/>
      </w:pPr>
      <w:r w:rsidRPr="009026A4">
        <w:t xml:space="preserve">Case </w:t>
      </w:r>
      <w:r w:rsidRPr="009026A4">
        <w:rPr>
          <w:rFonts w:ascii="Courier New" w:hAnsi="Courier New"/>
          <w:sz w:val="22"/>
        </w:rPr>
        <w:t xml:space="preserve">Activer les calculs parallèles </w:t>
      </w:r>
      <w:proofErr w:type="spellStart"/>
      <w:r w:rsidRPr="009026A4">
        <w:rPr>
          <w:rFonts w:ascii="Courier New" w:hAnsi="Courier New"/>
          <w:sz w:val="22"/>
        </w:rPr>
        <w:t>hxGrid</w:t>
      </w:r>
      <w:proofErr w:type="spellEnd"/>
      <w:r w:rsidRPr="009026A4">
        <w:t xml:space="preserve"> </w:t>
      </w:r>
      <w:r w:rsidR="008F78E1" w:rsidRPr="009026A4">
        <w:rPr>
          <w:noProof/>
          <w:lang w:val="en-CA" w:eastAsia="en-CA"/>
        </w:rPr>
        <w:drawing>
          <wp:inline distT="0" distB="0" distL="0" distR="0" wp14:anchorId="07642592" wp14:editId="2801FB07">
            <wp:extent cx="136525" cy="136525"/>
            <wp:effectExtent l="0" t="0" r="0" b="0"/>
            <wp:docPr id="231" name="Picture 231"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och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 Cette option s</w:t>
      </w:r>
      <w:r w:rsidR="0098105F">
        <w:t>’</w:t>
      </w:r>
      <w:r w:rsidRPr="009026A4">
        <w:t xml:space="preserve">adresse aux utilisateurs avancés qui souhaitent installer et utiliser </w:t>
      </w:r>
      <w:proofErr w:type="spellStart"/>
      <w:r w:rsidRPr="009026A4">
        <w:t>hxGrid</w:t>
      </w:r>
      <w:proofErr w:type="spellEnd"/>
      <w:r w:rsidRPr="009026A4">
        <w:t xml:space="preserve">. </w:t>
      </w:r>
      <w:proofErr w:type="spellStart"/>
      <w:r w:rsidRPr="009026A4">
        <w:t>hxGrid</w:t>
      </w:r>
      <w:proofErr w:type="spellEnd"/>
      <w:r w:rsidRPr="009026A4">
        <w:t xml:space="preserve"> est un programme parallèle de réseau externe qui permet d</w:t>
      </w:r>
      <w:r w:rsidR="0098105F">
        <w:t>’</w:t>
      </w:r>
      <w:r w:rsidRPr="009026A4">
        <w:t>utiliser des ordinateurs inactifs sur un réseau local.</w:t>
      </w:r>
    </w:p>
    <w:p w14:paraId="72431F0F" w14:textId="77777777" w:rsidR="009401CA" w:rsidRPr="009026A4" w:rsidRDefault="009401CA" w:rsidP="009401CA"/>
    <w:p w14:paraId="65701698" w14:textId="7E0E9A82" w:rsidR="009401CA" w:rsidRPr="009026A4" w:rsidRDefault="009401CA" w:rsidP="009401CA">
      <w:pPr>
        <w:jc w:val="both"/>
      </w:pPr>
    </w:p>
    <w:sectPr w:rsidR="009401CA" w:rsidRPr="009026A4" w:rsidSect="00481057">
      <w:headerReference w:type="even" r:id="rId210"/>
      <w:footerReference w:type="even" r:id="rId211"/>
      <w:headerReference w:type="first" r:id="rId212"/>
      <w:footerReference w:type="first" r:id="rId213"/>
      <w:type w:val="oddPage"/>
      <w:pgSz w:w="12240" w:h="15840"/>
      <w:pgMar w:top="1418" w:right="1183" w:bottom="1418" w:left="1418" w:header="720" w:footer="72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EA58B" w14:textId="77777777" w:rsidR="00B3059B" w:rsidRDefault="00B3059B">
      <w:r>
        <w:separator/>
      </w:r>
    </w:p>
  </w:endnote>
  <w:endnote w:type="continuationSeparator" w:id="0">
    <w:p w14:paraId="0C6CDB69" w14:textId="77777777" w:rsidR="00B3059B" w:rsidRDefault="00B305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ms Rmn">
    <w:panose1 w:val="020206030405050203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30167" w14:textId="4D090D69" w:rsidR="0063407F" w:rsidRPr="00353A71" w:rsidRDefault="0063407F" w:rsidP="009401CA">
    <w:pPr>
      <w:pStyle w:val="Pieddepage"/>
      <w:framePr w:wrap="around" w:vAnchor="text" w:hAnchor="margin" w:xAlign="outside" w:y="1"/>
      <w:rPr>
        <w:rStyle w:val="Numrodepage"/>
      </w:rPr>
    </w:pPr>
    <w:r w:rsidRPr="00353A71">
      <w:rPr>
        <w:rStyle w:val="Numrodepage"/>
      </w:rPr>
      <w:fldChar w:fldCharType="begin"/>
    </w:r>
    <w:r w:rsidRPr="00353A71">
      <w:rPr>
        <w:rStyle w:val="Numrodepage"/>
      </w:rPr>
      <w:instrText xml:space="preserve">PAGE  </w:instrText>
    </w:r>
    <w:r w:rsidRPr="00353A71">
      <w:rPr>
        <w:rStyle w:val="Numrodepage"/>
      </w:rPr>
      <w:fldChar w:fldCharType="separate"/>
    </w:r>
    <w:r w:rsidR="009D0FBB">
      <w:rPr>
        <w:rStyle w:val="Numrodepage"/>
        <w:noProof/>
      </w:rPr>
      <w:t>65</w:t>
    </w:r>
    <w:r w:rsidRPr="00353A71">
      <w:rPr>
        <w:rStyle w:val="Numrodepage"/>
      </w:rPr>
      <w:fldChar w:fldCharType="end"/>
    </w:r>
  </w:p>
  <w:p w14:paraId="7A398D61" w14:textId="77777777" w:rsidR="0063407F" w:rsidRPr="00353A71" w:rsidRDefault="0063407F" w:rsidP="009401CA">
    <w:pPr>
      <w:pStyle w:val="Pieddepage"/>
      <w:ind w:right="360" w:firstLine="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37D25" w14:textId="77777777" w:rsidR="0063407F" w:rsidRPr="009B0D86" w:rsidRDefault="0063407F" w:rsidP="009401CA">
    <w:pPr>
      <w:pStyle w:val="Pieddepage"/>
      <w:jc w:val="right"/>
      <w:rPr>
        <w:vanis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C6026" w14:textId="245B74F9" w:rsidR="0063407F" w:rsidRPr="00180538" w:rsidRDefault="0063407F" w:rsidP="009401CA">
    <w:pPr>
      <w:pStyle w:val="Pieddepage"/>
      <w:jc w:val="right"/>
    </w:pPr>
    <w:r w:rsidRPr="00180538">
      <w:fldChar w:fldCharType="begin"/>
    </w:r>
    <w:r w:rsidRPr="00180538">
      <w:instrText xml:space="preserve"> PAGE  \* MERGEFORMAT </w:instrText>
    </w:r>
    <w:r w:rsidRPr="00180538">
      <w:fldChar w:fldCharType="separate"/>
    </w:r>
    <w:r w:rsidR="009D0FBB">
      <w:rPr>
        <w:noProof/>
      </w:rPr>
      <w:t>1</w:t>
    </w:r>
    <w:r w:rsidRPr="00180538">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B7F76" w14:textId="0C06B1EB" w:rsidR="0063407F" w:rsidRPr="00353A71" w:rsidRDefault="0063407F" w:rsidP="009401CA">
    <w:pPr>
      <w:pStyle w:val="Pieddepage"/>
      <w:framePr w:wrap="around" w:vAnchor="text" w:hAnchor="margin" w:xAlign="outside" w:y="1"/>
      <w:rPr>
        <w:rStyle w:val="Numrodepage"/>
      </w:rPr>
    </w:pPr>
    <w:r w:rsidRPr="00353A71">
      <w:rPr>
        <w:rStyle w:val="Numrodepage"/>
      </w:rPr>
      <w:fldChar w:fldCharType="begin"/>
    </w:r>
    <w:r w:rsidRPr="00353A71">
      <w:rPr>
        <w:rStyle w:val="Numrodepage"/>
      </w:rPr>
      <w:instrText xml:space="preserve">PAGE  </w:instrText>
    </w:r>
    <w:r w:rsidRPr="00353A71">
      <w:rPr>
        <w:rStyle w:val="Numrodepage"/>
      </w:rPr>
      <w:fldChar w:fldCharType="separate"/>
    </w:r>
    <w:r w:rsidR="009D0FBB">
      <w:rPr>
        <w:rStyle w:val="Numrodepage"/>
        <w:noProof/>
      </w:rPr>
      <w:t>66</w:t>
    </w:r>
    <w:r w:rsidRPr="00353A71">
      <w:rPr>
        <w:rStyle w:val="Numrodepage"/>
      </w:rPr>
      <w:fldChar w:fldCharType="end"/>
    </w:r>
  </w:p>
  <w:p w14:paraId="1505C483" w14:textId="77777777" w:rsidR="0063407F" w:rsidRPr="00353A71" w:rsidRDefault="0063407F" w:rsidP="009401CA">
    <w:pPr>
      <w:pStyle w:val="Pieddepag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A6802" w14:textId="77777777" w:rsidR="0063407F" w:rsidRPr="009B0D86" w:rsidRDefault="0063407F" w:rsidP="009401CA">
    <w:pPr>
      <w:pStyle w:val="Pieddepage"/>
      <w:jc w:val="right"/>
      <w:rPr>
        <w:vanish/>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CFD66" w14:textId="77777777" w:rsidR="00B3059B" w:rsidRDefault="00B3059B">
      <w:r>
        <w:separator/>
      </w:r>
    </w:p>
  </w:footnote>
  <w:footnote w:type="continuationSeparator" w:id="0">
    <w:p w14:paraId="109807F2" w14:textId="77777777" w:rsidR="00B3059B" w:rsidRDefault="00B305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2B910" w14:textId="77777777" w:rsidR="0063407F" w:rsidRPr="00353A71" w:rsidRDefault="0063407F" w:rsidP="009401CA">
    <w:pPr>
      <w:pStyle w:val="En-tte"/>
      <w:jc w:val="right"/>
    </w:pPr>
    <w:r w:rsidRPr="00353A71">
      <w:t>Aperçu de BioSIM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F1DDA" w14:textId="77777777" w:rsidR="0063407F" w:rsidRPr="009B0D86" w:rsidRDefault="0063407F" w:rsidP="009401CA">
    <w:pPr>
      <w:rPr>
        <w:vanish/>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57F5D" w14:textId="77777777" w:rsidR="0063407F" w:rsidRPr="009B0D86" w:rsidRDefault="0063407F" w:rsidP="009401CA">
    <w:pPr>
      <w:pStyle w:val="En-tte"/>
      <w:rPr>
        <w:vanish/>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8A88A" w14:textId="77777777" w:rsidR="0063407F" w:rsidRPr="009B0D86" w:rsidRDefault="0063407F" w:rsidP="009401CA">
    <w:pPr>
      <w:rPr>
        <w:vanis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6" type="#_x0000_t75" style="width:16.35pt;height:18.25pt;visibility:visible;mso-wrap-style:square" o:bullet="t">
        <v:imagedata r:id="rId1" o:title=""/>
      </v:shape>
    </w:pict>
  </w:numPicBullet>
  <w:abstractNum w:abstractNumId="0" w15:restartNumberingAfterBreak="0">
    <w:nsid w:val="00D21CB5"/>
    <w:multiLevelType w:val="hybridMultilevel"/>
    <w:tmpl w:val="EE1E903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07311A2C"/>
    <w:multiLevelType w:val="hybridMultilevel"/>
    <w:tmpl w:val="59D0D6B2"/>
    <w:lvl w:ilvl="0" w:tplc="EB0CA8F0">
      <w:start w:val="1"/>
      <w:numFmt w:val="bullet"/>
      <w:lvlText w:val=""/>
      <w:lvlJc w:val="left"/>
      <w:pPr>
        <w:tabs>
          <w:tab w:val="num" w:pos="720"/>
        </w:tabs>
        <w:ind w:left="720" w:hanging="360"/>
      </w:pPr>
      <w:rPr>
        <w:rFonts w:ascii="Symbol" w:hAnsi="Symbol" w:hint="default"/>
      </w:rPr>
    </w:lvl>
    <w:lvl w:ilvl="1" w:tplc="7AEC35AE" w:tentative="1">
      <w:start w:val="1"/>
      <w:numFmt w:val="bullet"/>
      <w:lvlText w:val="o"/>
      <w:lvlJc w:val="left"/>
      <w:pPr>
        <w:tabs>
          <w:tab w:val="num" w:pos="1440"/>
        </w:tabs>
        <w:ind w:left="1440" w:hanging="360"/>
      </w:pPr>
      <w:rPr>
        <w:rFonts w:ascii="Courier New" w:hAnsi="Courier New" w:cs="Courier New" w:hint="default"/>
      </w:rPr>
    </w:lvl>
    <w:lvl w:ilvl="2" w:tplc="D896B30C" w:tentative="1">
      <w:start w:val="1"/>
      <w:numFmt w:val="bullet"/>
      <w:lvlText w:val=""/>
      <w:lvlJc w:val="left"/>
      <w:pPr>
        <w:tabs>
          <w:tab w:val="num" w:pos="2160"/>
        </w:tabs>
        <w:ind w:left="2160" w:hanging="360"/>
      </w:pPr>
      <w:rPr>
        <w:rFonts w:ascii="Wingdings" w:hAnsi="Wingdings" w:hint="default"/>
      </w:rPr>
    </w:lvl>
    <w:lvl w:ilvl="3" w:tplc="7C9E53DE" w:tentative="1">
      <w:start w:val="1"/>
      <w:numFmt w:val="bullet"/>
      <w:lvlText w:val=""/>
      <w:lvlJc w:val="left"/>
      <w:pPr>
        <w:tabs>
          <w:tab w:val="num" w:pos="2880"/>
        </w:tabs>
        <w:ind w:left="2880" w:hanging="360"/>
      </w:pPr>
      <w:rPr>
        <w:rFonts w:ascii="Symbol" w:hAnsi="Symbol" w:hint="default"/>
      </w:rPr>
    </w:lvl>
    <w:lvl w:ilvl="4" w:tplc="D638DA86" w:tentative="1">
      <w:start w:val="1"/>
      <w:numFmt w:val="bullet"/>
      <w:lvlText w:val="o"/>
      <w:lvlJc w:val="left"/>
      <w:pPr>
        <w:tabs>
          <w:tab w:val="num" w:pos="3600"/>
        </w:tabs>
        <w:ind w:left="3600" w:hanging="360"/>
      </w:pPr>
      <w:rPr>
        <w:rFonts w:ascii="Courier New" w:hAnsi="Courier New" w:cs="Courier New" w:hint="default"/>
      </w:rPr>
    </w:lvl>
    <w:lvl w:ilvl="5" w:tplc="D5281658" w:tentative="1">
      <w:start w:val="1"/>
      <w:numFmt w:val="bullet"/>
      <w:lvlText w:val=""/>
      <w:lvlJc w:val="left"/>
      <w:pPr>
        <w:tabs>
          <w:tab w:val="num" w:pos="4320"/>
        </w:tabs>
        <w:ind w:left="4320" w:hanging="360"/>
      </w:pPr>
      <w:rPr>
        <w:rFonts w:ascii="Wingdings" w:hAnsi="Wingdings" w:hint="default"/>
      </w:rPr>
    </w:lvl>
    <w:lvl w:ilvl="6" w:tplc="77EAC6A8" w:tentative="1">
      <w:start w:val="1"/>
      <w:numFmt w:val="bullet"/>
      <w:lvlText w:val=""/>
      <w:lvlJc w:val="left"/>
      <w:pPr>
        <w:tabs>
          <w:tab w:val="num" w:pos="5040"/>
        </w:tabs>
        <w:ind w:left="5040" w:hanging="360"/>
      </w:pPr>
      <w:rPr>
        <w:rFonts w:ascii="Symbol" w:hAnsi="Symbol" w:hint="default"/>
      </w:rPr>
    </w:lvl>
    <w:lvl w:ilvl="7" w:tplc="AAB6883C" w:tentative="1">
      <w:start w:val="1"/>
      <w:numFmt w:val="bullet"/>
      <w:lvlText w:val="o"/>
      <w:lvlJc w:val="left"/>
      <w:pPr>
        <w:tabs>
          <w:tab w:val="num" w:pos="5760"/>
        </w:tabs>
        <w:ind w:left="5760" w:hanging="360"/>
      </w:pPr>
      <w:rPr>
        <w:rFonts w:ascii="Courier New" w:hAnsi="Courier New" w:cs="Courier New" w:hint="default"/>
      </w:rPr>
    </w:lvl>
    <w:lvl w:ilvl="8" w:tplc="C6E4C7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CB2E61"/>
    <w:multiLevelType w:val="hybridMultilevel"/>
    <w:tmpl w:val="F39EBA2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0AFB0331"/>
    <w:multiLevelType w:val="hybridMultilevel"/>
    <w:tmpl w:val="5A3C265C"/>
    <w:lvl w:ilvl="0" w:tplc="E5D4806C">
      <w:start w:val="1"/>
      <w:numFmt w:val="bullet"/>
      <w:lvlText w:val=""/>
      <w:lvlJc w:val="left"/>
      <w:pPr>
        <w:tabs>
          <w:tab w:val="num" w:pos="720"/>
        </w:tabs>
        <w:ind w:left="720" w:hanging="360"/>
      </w:pPr>
      <w:rPr>
        <w:rFonts w:ascii="Symbol" w:hAnsi="Symbol" w:hint="default"/>
      </w:rPr>
    </w:lvl>
    <w:lvl w:ilvl="1" w:tplc="3418EC72" w:tentative="1">
      <w:start w:val="1"/>
      <w:numFmt w:val="bullet"/>
      <w:lvlText w:val="o"/>
      <w:lvlJc w:val="left"/>
      <w:pPr>
        <w:tabs>
          <w:tab w:val="num" w:pos="1440"/>
        </w:tabs>
        <w:ind w:left="1440" w:hanging="360"/>
      </w:pPr>
      <w:rPr>
        <w:rFonts w:ascii="Courier New" w:hAnsi="Courier New" w:cs="Courier New" w:hint="default"/>
      </w:rPr>
    </w:lvl>
    <w:lvl w:ilvl="2" w:tplc="7F042136" w:tentative="1">
      <w:start w:val="1"/>
      <w:numFmt w:val="bullet"/>
      <w:lvlText w:val=""/>
      <w:lvlJc w:val="left"/>
      <w:pPr>
        <w:tabs>
          <w:tab w:val="num" w:pos="2160"/>
        </w:tabs>
        <w:ind w:left="2160" w:hanging="360"/>
      </w:pPr>
      <w:rPr>
        <w:rFonts w:ascii="Wingdings" w:hAnsi="Wingdings" w:hint="default"/>
      </w:rPr>
    </w:lvl>
    <w:lvl w:ilvl="3" w:tplc="703E9A14" w:tentative="1">
      <w:start w:val="1"/>
      <w:numFmt w:val="bullet"/>
      <w:lvlText w:val=""/>
      <w:lvlJc w:val="left"/>
      <w:pPr>
        <w:tabs>
          <w:tab w:val="num" w:pos="2880"/>
        </w:tabs>
        <w:ind w:left="2880" w:hanging="360"/>
      </w:pPr>
      <w:rPr>
        <w:rFonts w:ascii="Symbol" w:hAnsi="Symbol" w:hint="default"/>
      </w:rPr>
    </w:lvl>
    <w:lvl w:ilvl="4" w:tplc="805CD5E8" w:tentative="1">
      <w:start w:val="1"/>
      <w:numFmt w:val="bullet"/>
      <w:lvlText w:val="o"/>
      <w:lvlJc w:val="left"/>
      <w:pPr>
        <w:tabs>
          <w:tab w:val="num" w:pos="3600"/>
        </w:tabs>
        <w:ind w:left="3600" w:hanging="360"/>
      </w:pPr>
      <w:rPr>
        <w:rFonts w:ascii="Courier New" w:hAnsi="Courier New" w:cs="Courier New" w:hint="default"/>
      </w:rPr>
    </w:lvl>
    <w:lvl w:ilvl="5" w:tplc="CD108616" w:tentative="1">
      <w:start w:val="1"/>
      <w:numFmt w:val="bullet"/>
      <w:lvlText w:val=""/>
      <w:lvlJc w:val="left"/>
      <w:pPr>
        <w:tabs>
          <w:tab w:val="num" w:pos="4320"/>
        </w:tabs>
        <w:ind w:left="4320" w:hanging="360"/>
      </w:pPr>
      <w:rPr>
        <w:rFonts w:ascii="Wingdings" w:hAnsi="Wingdings" w:hint="default"/>
      </w:rPr>
    </w:lvl>
    <w:lvl w:ilvl="6" w:tplc="A1F23320" w:tentative="1">
      <w:start w:val="1"/>
      <w:numFmt w:val="bullet"/>
      <w:lvlText w:val=""/>
      <w:lvlJc w:val="left"/>
      <w:pPr>
        <w:tabs>
          <w:tab w:val="num" w:pos="5040"/>
        </w:tabs>
        <w:ind w:left="5040" w:hanging="360"/>
      </w:pPr>
      <w:rPr>
        <w:rFonts w:ascii="Symbol" w:hAnsi="Symbol" w:hint="default"/>
      </w:rPr>
    </w:lvl>
    <w:lvl w:ilvl="7" w:tplc="ABB2630E" w:tentative="1">
      <w:start w:val="1"/>
      <w:numFmt w:val="bullet"/>
      <w:lvlText w:val="o"/>
      <w:lvlJc w:val="left"/>
      <w:pPr>
        <w:tabs>
          <w:tab w:val="num" w:pos="5760"/>
        </w:tabs>
        <w:ind w:left="5760" w:hanging="360"/>
      </w:pPr>
      <w:rPr>
        <w:rFonts w:ascii="Courier New" w:hAnsi="Courier New" w:cs="Courier New" w:hint="default"/>
      </w:rPr>
    </w:lvl>
    <w:lvl w:ilvl="8" w:tplc="7F484A4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3B94766"/>
    <w:multiLevelType w:val="singleLevel"/>
    <w:tmpl w:val="6306671E"/>
    <w:lvl w:ilvl="0">
      <w:start w:val="1"/>
      <w:numFmt w:val="bullet"/>
      <w:pStyle w:val="Listepuces"/>
      <w:lvlText w:val=""/>
      <w:lvlJc w:val="left"/>
      <w:pPr>
        <w:tabs>
          <w:tab w:val="num" w:pos="360"/>
        </w:tabs>
        <w:ind w:left="360" w:hanging="360"/>
      </w:pPr>
      <w:rPr>
        <w:rFonts w:ascii="Symbol" w:hAnsi="Symbol" w:hint="default"/>
      </w:rPr>
    </w:lvl>
  </w:abstractNum>
  <w:abstractNum w:abstractNumId="5" w15:restartNumberingAfterBreak="0">
    <w:nsid w:val="207A237C"/>
    <w:multiLevelType w:val="multilevel"/>
    <w:tmpl w:val="09BA9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EC91854"/>
    <w:multiLevelType w:val="hybridMultilevel"/>
    <w:tmpl w:val="102EF986"/>
    <w:lvl w:ilvl="0" w:tplc="0C0C000B">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31537B34"/>
    <w:multiLevelType w:val="hybridMultilevel"/>
    <w:tmpl w:val="BB0AE73C"/>
    <w:lvl w:ilvl="0" w:tplc="29D4086A">
      <w:start w:val="1"/>
      <w:numFmt w:val="bullet"/>
      <w:lvlText w:val=""/>
      <w:lvlJc w:val="left"/>
      <w:pPr>
        <w:tabs>
          <w:tab w:val="num" w:pos="720"/>
        </w:tabs>
        <w:ind w:left="720" w:hanging="360"/>
      </w:pPr>
      <w:rPr>
        <w:rFonts w:ascii="Symbol" w:hAnsi="Symbol" w:hint="default"/>
      </w:rPr>
    </w:lvl>
    <w:lvl w:ilvl="1" w:tplc="245C3046" w:tentative="1">
      <w:start w:val="1"/>
      <w:numFmt w:val="bullet"/>
      <w:lvlText w:val="o"/>
      <w:lvlJc w:val="left"/>
      <w:pPr>
        <w:tabs>
          <w:tab w:val="num" w:pos="1440"/>
        </w:tabs>
        <w:ind w:left="1440" w:hanging="360"/>
      </w:pPr>
      <w:rPr>
        <w:rFonts w:ascii="Courier New" w:hAnsi="Courier New" w:cs="Courier New" w:hint="default"/>
      </w:rPr>
    </w:lvl>
    <w:lvl w:ilvl="2" w:tplc="5832E6FA" w:tentative="1">
      <w:start w:val="1"/>
      <w:numFmt w:val="bullet"/>
      <w:lvlText w:val=""/>
      <w:lvlJc w:val="left"/>
      <w:pPr>
        <w:tabs>
          <w:tab w:val="num" w:pos="2160"/>
        </w:tabs>
        <w:ind w:left="2160" w:hanging="360"/>
      </w:pPr>
      <w:rPr>
        <w:rFonts w:ascii="Wingdings" w:hAnsi="Wingdings" w:hint="default"/>
      </w:rPr>
    </w:lvl>
    <w:lvl w:ilvl="3" w:tplc="864ED2BE" w:tentative="1">
      <w:start w:val="1"/>
      <w:numFmt w:val="bullet"/>
      <w:lvlText w:val=""/>
      <w:lvlJc w:val="left"/>
      <w:pPr>
        <w:tabs>
          <w:tab w:val="num" w:pos="2880"/>
        </w:tabs>
        <w:ind w:left="2880" w:hanging="360"/>
      </w:pPr>
      <w:rPr>
        <w:rFonts w:ascii="Symbol" w:hAnsi="Symbol" w:hint="default"/>
      </w:rPr>
    </w:lvl>
    <w:lvl w:ilvl="4" w:tplc="68EEE4C8" w:tentative="1">
      <w:start w:val="1"/>
      <w:numFmt w:val="bullet"/>
      <w:lvlText w:val="o"/>
      <w:lvlJc w:val="left"/>
      <w:pPr>
        <w:tabs>
          <w:tab w:val="num" w:pos="3600"/>
        </w:tabs>
        <w:ind w:left="3600" w:hanging="360"/>
      </w:pPr>
      <w:rPr>
        <w:rFonts w:ascii="Courier New" w:hAnsi="Courier New" w:cs="Courier New" w:hint="default"/>
      </w:rPr>
    </w:lvl>
    <w:lvl w:ilvl="5" w:tplc="826CED82" w:tentative="1">
      <w:start w:val="1"/>
      <w:numFmt w:val="bullet"/>
      <w:lvlText w:val=""/>
      <w:lvlJc w:val="left"/>
      <w:pPr>
        <w:tabs>
          <w:tab w:val="num" w:pos="4320"/>
        </w:tabs>
        <w:ind w:left="4320" w:hanging="360"/>
      </w:pPr>
      <w:rPr>
        <w:rFonts w:ascii="Wingdings" w:hAnsi="Wingdings" w:hint="default"/>
      </w:rPr>
    </w:lvl>
    <w:lvl w:ilvl="6" w:tplc="29723D18" w:tentative="1">
      <w:start w:val="1"/>
      <w:numFmt w:val="bullet"/>
      <w:lvlText w:val=""/>
      <w:lvlJc w:val="left"/>
      <w:pPr>
        <w:tabs>
          <w:tab w:val="num" w:pos="5040"/>
        </w:tabs>
        <w:ind w:left="5040" w:hanging="360"/>
      </w:pPr>
      <w:rPr>
        <w:rFonts w:ascii="Symbol" w:hAnsi="Symbol" w:hint="default"/>
      </w:rPr>
    </w:lvl>
    <w:lvl w:ilvl="7" w:tplc="41A82E1E" w:tentative="1">
      <w:start w:val="1"/>
      <w:numFmt w:val="bullet"/>
      <w:lvlText w:val="o"/>
      <w:lvlJc w:val="left"/>
      <w:pPr>
        <w:tabs>
          <w:tab w:val="num" w:pos="5760"/>
        </w:tabs>
        <w:ind w:left="5760" w:hanging="360"/>
      </w:pPr>
      <w:rPr>
        <w:rFonts w:ascii="Courier New" w:hAnsi="Courier New" w:cs="Courier New" w:hint="default"/>
      </w:rPr>
    </w:lvl>
    <w:lvl w:ilvl="8" w:tplc="83ACE7E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39E6F8A"/>
    <w:multiLevelType w:val="multilevel"/>
    <w:tmpl w:val="AB60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0616A2"/>
    <w:multiLevelType w:val="hybridMultilevel"/>
    <w:tmpl w:val="D1ECC738"/>
    <w:lvl w:ilvl="0" w:tplc="B854F16C">
      <w:start w:val="1"/>
      <w:numFmt w:val="decimal"/>
      <w:lvlText w:val="%1."/>
      <w:lvlJc w:val="left"/>
      <w:pPr>
        <w:tabs>
          <w:tab w:val="num" w:pos="720"/>
        </w:tabs>
        <w:ind w:left="720" w:hanging="360"/>
      </w:pPr>
    </w:lvl>
    <w:lvl w:ilvl="1" w:tplc="3F3C6D0C" w:tentative="1">
      <w:start w:val="1"/>
      <w:numFmt w:val="lowerLetter"/>
      <w:lvlText w:val="%2."/>
      <w:lvlJc w:val="left"/>
      <w:pPr>
        <w:tabs>
          <w:tab w:val="num" w:pos="1440"/>
        </w:tabs>
        <w:ind w:left="1440" w:hanging="360"/>
      </w:pPr>
    </w:lvl>
    <w:lvl w:ilvl="2" w:tplc="DB04DBCE" w:tentative="1">
      <w:start w:val="1"/>
      <w:numFmt w:val="lowerRoman"/>
      <w:lvlText w:val="%3."/>
      <w:lvlJc w:val="right"/>
      <w:pPr>
        <w:tabs>
          <w:tab w:val="num" w:pos="2160"/>
        </w:tabs>
        <w:ind w:left="2160" w:hanging="180"/>
      </w:pPr>
    </w:lvl>
    <w:lvl w:ilvl="3" w:tplc="130C1FAE" w:tentative="1">
      <w:start w:val="1"/>
      <w:numFmt w:val="decimal"/>
      <w:lvlText w:val="%4."/>
      <w:lvlJc w:val="left"/>
      <w:pPr>
        <w:tabs>
          <w:tab w:val="num" w:pos="2880"/>
        </w:tabs>
        <w:ind w:left="2880" w:hanging="360"/>
      </w:pPr>
    </w:lvl>
    <w:lvl w:ilvl="4" w:tplc="B596C05E" w:tentative="1">
      <w:start w:val="1"/>
      <w:numFmt w:val="lowerLetter"/>
      <w:lvlText w:val="%5."/>
      <w:lvlJc w:val="left"/>
      <w:pPr>
        <w:tabs>
          <w:tab w:val="num" w:pos="3600"/>
        </w:tabs>
        <w:ind w:left="3600" w:hanging="360"/>
      </w:pPr>
    </w:lvl>
    <w:lvl w:ilvl="5" w:tplc="48485292" w:tentative="1">
      <w:start w:val="1"/>
      <w:numFmt w:val="lowerRoman"/>
      <w:lvlText w:val="%6."/>
      <w:lvlJc w:val="right"/>
      <w:pPr>
        <w:tabs>
          <w:tab w:val="num" w:pos="4320"/>
        </w:tabs>
        <w:ind w:left="4320" w:hanging="180"/>
      </w:pPr>
    </w:lvl>
    <w:lvl w:ilvl="6" w:tplc="401CE0B8" w:tentative="1">
      <w:start w:val="1"/>
      <w:numFmt w:val="decimal"/>
      <w:lvlText w:val="%7."/>
      <w:lvlJc w:val="left"/>
      <w:pPr>
        <w:tabs>
          <w:tab w:val="num" w:pos="5040"/>
        </w:tabs>
        <w:ind w:left="5040" w:hanging="360"/>
      </w:pPr>
    </w:lvl>
    <w:lvl w:ilvl="7" w:tplc="771E1948" w:tentative="1">
      <w:start w:val="1"/>
      <w:numFmt w:val="lowerLetter"/>
      <w:lvlText w:val="%8."/>
      <w:lvlJc w:val="left"/>
      <w:pPr>
        <w:tabs>
          <w:tab w:val="num" w:pos="5760"/>
        </w:tabs>
        <w:ind w:left="5760" w:hanging="360"/>
      </w:pPr>
    </w:lvl>
    <w:lvl w:ilvl="8" w:tplc="6204C7AA" w:tentative="1">
      <w:start w:val="1"/>
      <w:numFmt w:val="lowerRoman"/>
      <w:lvlText w:val="%9."/>
      <w:lvlJc w:val="right"/>
      <w:pPr>
        <w:tabs>
          <w:tab w:val="num" w:pos="6480"/>
        </w:tabs>
        <w:ind w:left="6480" w:hanging="180"/>
      </w:pPr>
    </w:lvl>
  </w:abstractNum>
  <w:abstractNum w:abstractNumId="10" w15:restartNumberingAfterBreak="0">
    <w:nsid w:val="388B6E71"/>
    <w:multiLevelType w:val="multilevel"/>
    <w:tmpl w:val="44DE4FB0"/>
    <w:lvl w:ilvl="0">
      <w:start w:val="1"/>
      <w:numFmt w:val="decimal"/>
      <w:pStyle w:val="Titre1"/>
      <w:lvlText w:val="%1."/>
      <w:lvlJc w:val="left"/>
      <w:pPr>
        <w:tabs>
          <w:tab w:val="num" w:pos="360"/>
        </w:tabs>
        <w:ind w:left="360" w:hanging="360"/>
      </w:pPr>
      <w:rPr>
        <w:rFonts w:hint="default"/>
      </w:rPr>
    </w:lvl>
    <w:lvl w:ilvl="1">
      <w:start w:val="1"/>
      <w:numFmt w:val="decimal"/>
      <w:pStyle w:val="Titre2"/>
      <w:lvlText w:val="%1.%2."/>
      <w:lvlJc w:val="left"/>
      <w:pPr>
        <w:tabs>
          <w:tab w:val="num" w:pos="240"/>
        </w:tabs>
        <w:ind w:left="240" w:hanging="432"/>
      </w:pPr>
      <w:rPr>
        <w:rFonts w:hint="default"/>
      </w:rPr>
    </w:lvl>
    <w:lvl w:ilvl="2">
      <w:start w:val="1"/>
      <w:numFmt w:val="decimal"/>
      <w:pStyle w:val="Titre3"/>
      <w:lvlText w:val="%1.%2.%3."/>
      <w:lvlJc w:val="left"/>
      <w:pPr>
        <w:tabs>
          <w:tab w:val="num" w:pos="888"/>
        </w:tabs>
        <w:ind w:left="672" w:hanging="504"/>
      </w:pPr>
      <w:rPr>
        <w:rFonts w:ascii="Times New Roman" w:hAnsi="Times New Roman" w:cs="Times New Roman" w:hint="default"/>
        <w:b w:val="0"/>
        <w:bCs w:val="0"/>
        <w:i w:val="0"/>
        <w:iCs w:val="0"/>
        <w:caps w:val="0"/>
        <w:smallCaps w:val="0"/>
        <w:strike w:val="0"/>
        <w:dstrike w:val="0"/>
        <w:noProof w:val="0"/>
        <w:snapToGrid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itre4"/>
      <w:lvlText w:val="%1.%2.%3.%4."/>
      <w:lvlJc w:val="left"/>
      <w:pPr>
        <w:tabs>
          <w:tab w:val="num" w:pos="1248"/>
        </w:tabs>
        <w:ind w:left="1176" w:hanging="648"/>
      </w:pPr>
      <w:rPr>
        <w:rFonts w:hint="default"/>
      </w:rPr>
    </w:lvl>
    <w:lvl w:ilvl="4">
      <w:start w:val="1"/>
      <w:numFmt w:val="decimal"/>
      <w:lvlText w:val="%1.%2.%3.%4.%5."/>
      <w:lvlJc w:val="left"/>
      <w:pPr>
        <w:tabs>
          <w:tab w:val="num" w:pos="1968"/>
        </w:tabs>
        <w:ind w:left="1680" w:hanging="792"/>
      </w:pPr>
      <w:rPr>
        <w:rFonts w:hint="default"/>
      </w:rPr>
    </w:lvl>
    <w:lvl w:ilvl="5">
      <w:start w:val="1"/>
      <w:numFmt w:val="decimal"/>
      <w:lvlText w:val="%1.%2.%3.%4.%5.%6."/>
      <w:lvlJc w:val="left"/>
      <w:pPr>
        <w:tabs>
          <w:tab w:val="num" w:pos="2328"/>
        </w:tabs>
        <w:ind w:left="2184" w:hanging="936"/>
      </w:pPr>
      <w:rPr>
        <w:rFonts w:hint="default"/>
      </w:rPr>
    </w:lvl>
    <w:lvl w:ilvl="6">
      <w:start w:val="1"/>
      <w:numFmt w:val="decimal"/>
      <w:lvlText w:val="%1.%2.%3.%4.%5.%6.%7."/>
      <w:lvlJc w:val="left"/>
      <w:pPr>
        <w:tabs>
          <w:tab w:val="num" w:pos="3048"/>
        </w:tabs>
        <w:ind w:left="2688" w:hanging="1080"/>
      </w:pPr>
      <w:rPr>
        <w:rFonts w:hint="default"/>
      </w:rPr>
    </w:lvl>
    <w:lvl w:ilvl="7">
      <w:start w:val="1"/>
      <w:numFmt w:val="decimal"/>
      <w:lvlText w:val="%1.%2.%3.%4.%5.%6.%7.%8."/>
      <w:lvlJc w:val="left"/>
      <w:pPr>
        <w:tabs>
          <w:tab w:val="num" w:pos="3408"/>
        </w:tabs>
        <w:ind w:left="3192" w:hanging="1224"/>
      </w:pPr>
      <w:rPr>
        <w:rFonts w:hint="default"/>
      </w:rPr>
    </w:lvl>
    <w:lvl w:ilvl="8">
      <w:start w:val="1"/>
      <w:numFmt w:val="decimal"/>
      <w:lvlText w:val="%1.%2.%3.%4.%5.%6.%7.%8.%9."/>
      <w:lvlJc w:val="left"/>
      <w:pPr>
        <w:tabs>
          <w:tab w:val="num" w:pos="4128"/>
        </w:tabs>
        <w:ind w:left="3768" w:hanging="1440"/>
      </w:pPr>
      <w:rPr>
        <w:rFonts w:hint="default"/>
      </w:rPr>
    </w:lvl>
  </w:abstractNum>
  <w:abstractNum w:abstractNumId="11" w15:restartNumberingAfterBreak="0">
    <w:nsid w:val="399D74EB"/>
    <w:multiLevelType w:val="singleLevel"/>
    <w:tmpl w:val="BCFEF096"/>
    <w:lvl w:ilvl="0">
      <w:start w:val="1"/>
      <w:numFmt w:val="bullet"/>
      <w:pStyle w:val="1"/>
      <w:lvlText w:val=""/>
      <w:lvlJc w:val="left"/>
      <w:pPr>
        <w:tabs>
          <w:tab w:val="num" w:pos="360"/>
        </w:tabs>
        <w:ind w:left="360" w:hanging="360"/>
      </w:pPr>
      <w:rPr>
        <w:rFonts w:ascii="Symbol" w:hAnsi="Symbol" w:hint="default"/>
      </w:rPr>
    </w:lvl>
  </w:abstractNum>
  <w:abstractNum w:abstractNumId="12" w15:restartNumberingAfterBreak="0">
    <w:nsid w:val="3F3765D1"/>
    <w:multiLevelType w:val="hybridMultilevel"/>
    <w:tmpl w:val="93D02200"/>
    <w:lvl w:ilvl="0" w:tplc="F4C27F2C">
      <w:start w:val="1"/>
      <w:numFmt w:val="bullet"/>
      <w:lvlText w:val=""/>
      <w:lvlJc w:val="left"/>
      <w:pPr>
        <w:tabs>
          <w:tab w:val="num" w:pos="720"/>
        </w:tabs>
        <w:ind w:left="720" w:hanging="360"/>
      </w:pPr>
      <w:rPr>
        <w:rFonts w:ascii="Symbol" w:hAnsi="Symbol" w:hint="default"/>
      </w:rPr>
    </w:lvl>
    <w:lvl w:ilvl="1" w:tplc="2D0A1D2E" w:tentative="1">
      <w:start w:val="1"/>
      <w:numFmt w:val="bullet"/>
      <w:lvlText w:val="o"/>
      <w:lvlJc w:val="left"/>
      <w:pPr>
        <w:tabs>
          <w:tab w:val="num" w:pos="1440"/>
        </w:tabs>
        <w:ind w:left="1440" w:hanging="360"/>
      </w:pPr>
      <w:rPr>
        <w:rFonts w:ascii="Courier New" w:hAnsi="Courier New" w:cs="Courier New" w:hint="default"/>
      </w:rPr>
    </w:lvl>
    <w:lvl w:ilvl="2" w:tplc="F0823956" w:tentative="1">
      <w:start w:val="1"/>
      <w:numFmt w:val="bullet"/>
      <w:lvlText w:val=""/>
      <w:lvlJc w:val="left"/>
      <w:pPr>
        <w:tabs>
          <w:tab w:val="num" w:pos="2160"/>
        </w:tabs>
        <w:ind w:left="2160" w:hanging="360"/>
      </w:pPr>
      <w:rPr>
        <w:rFonts w:ascii="Wingdings" w:hAnsi="Wingdings" w:hint="default"/>
      </w:rPr>
    </w:lvl>
    <w:lvl w:ilvl="3" w:tplc="E45C2C28" w:tentative="1">
      <w:start w:val="1"/>
      <w:numFmt w:val="bullet"/>
      <w:lvlText w:val=""/>
      <w:lvlJc w:val="left"/>
      <w:pPr>
        <w:tabs>
          <w:tab w:val="num" w:pos="2880"/>
        </w:tabs>
        <w:ind w:left="2880" w:hanging="360"/>
      </w:pPr>
      <w:rPr>
        <w:rFonts w:ascii="Symbol" w:hAnsi="Symbol" w:hint="default"/>
      </w:rPr>
    </w:lvl>
    <w:lvl w:ilvl="4" w:tplc="44E6A410" w:tentative="1">
      <w:start w:val="1"/>
      <w:numFmt w:val="bullet"/>
      <w:lvlText w:val="o"/>
      <w:lvlJc w:val="left"/>
      <w:pPr>
        <w:tabs>
          <w:tab w:val="num" w:pos="3600"/>
        </w:tabs>
        <w:ind w:left="3600" w:hanging="360"/>
      </w:pPr>
      <w:rPr>
        <w:rFonts w:ascii="Courier New" w:hAnsi="Courier New" w:cs="Courier New" w:hint="default"/>
      </w:rPr>
    </w:lvl>
    <w:lvl w:ilvl="5" w:tplc="73F8607A" w:tentative="1">
      <w:start w:val="1"/>
      <w:numFmt w:val="bullet"/>
      <w:lvlText w:val=""/>
      <w:lvlJc w:val="left"/>
      <w:pPr>
        <w:tabs>
          <w:tab w:val="num" w:pos="4320"/>
        </w:tabs>
        <w:ind w:left="4320" w:hanging="360"/>
      </w:pPr>
      <w:rPr>
        <w:rFonts w:ascii="Wingdings" w:hAnsi="Wingdings" w:hint="default"/>
      </w:rPr>
    </w:lvl>
    <w:lvl w:ilvl="6" w:tplc="A5B0F170" w:tentative="1">
      <w:start w:val="1"/>
      <w:numFmt w:val="bullet"/>
      <w:lvlText w:val=""/>
      <w:lvlJc w:val="left"/>
      <w:pPr>
        <w:tabs>
          <w:tab w:val="num" w:pos="5040"/>
        </w:tabs>
        <w:ind w:left="5040" w:hanging="360"/>
      </w:pPr>
      <w:rPr>
        <w:rFonts w:ascii="Symbol" w:hAnsi="Symbol" w:hint="default"/>
      </w:rPr>
    </w:lvl>
    <w:lvl w:ilvl="7" w:tplc="E714883C" w:tentative="1">
      <w:start w:val="1"/>
      <w:numFmt w:val="bullet"/>
      <w:lvlText w:val="o"/>
      <w:lvlJc w:val="left"/>
      <w:pPr>
        <w:tabs>
          <w:tab w:val="num" w:pos="5760"/>
        </w:tabs>
        <w:ind w:left="5760" w:hanging="360"/>
      </w:pPr>
      <w:rPr>
        <w:rFonts w:ascii="Courier New" w:hAnsi="Courier New" w:cs="Courier New" w:hint="default"/>
      </w:rPr>
    </w:lvl>
    <w:lvl w:ilvl="8" w:tplc="FD6C9FC4"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4110A89"/>
    <w:multiLevelType w:val="hybridMultilevel"/>
    <w:tmpl w:val="97B0BF18"/>
    <w:lvl w:ilvl="0" w:tplc="D36E9EC4">
      <w:start w:val="1"/>
      <w:numFmt w:val="bullet"/>
      <w:lvlText w:val=""/>
      <w:lvlJc w:val="left"/>
      <w:pPr>
        <w:tabs>
          <w:tab w:val="num" w:pos="720"/>
        </w:tabs>
        <w:ind w:left="720" w:hanging="360"/>
      </w:pPr>
      <w:rPr>
        <w:rFonts w:ascii="Symbol" w:hAnsi="Symbol" w:hint="default"/>
      </w:rPr>
    </w:lvl>
    <w:lvl w:ilvl="1" w:tplc="43266872" w:tentative="1">
      <w:start w:val="1"/>
      <w:numFmt w:val="bullet"/>
      <w:lvlText w:val="o"/>
      <w:lvlJc w:val="left"/>
      <w:pPr>
        <w:tabs>
          <w:tab w:val="num" w:pos="1440"/>
        </w:tabs>
        <w:ind w:left="1440" w:hanging="360"/>
      </w:pPr>
      <w:rPr>
        <w:rFonts w:ascii="Courier New" w:hAnsi="Courier New" w:cs="Courier New" w:hint="default"/>
      </w:rPr>
    </w:lvl>
    <w:lvl w:ilvl="2" w:tplc="34283648" w:tentative="1">
      <w:start w:val="1"/>
      <w:numFmt w:val="bullet"/>
      <w:lvlText w:val=""/>
      <w:lvlJc w:val="left"/>
      <w:pPr>
        <w:tabs>
          <w:tab w:val="num" w:pos="2160"/>
        </w:tabs>
        <w:ind w:left="2160" w:hanging="360"/>
      </w:pPr>
      <w:rPr>
        <w:rFonts w:ascii="Wingdings" w:hAnsi="Wingdings" w:hint="default"/>
      </w:rPr>
    </w:lvl>
    <w:lvl w:ilvl="3" w:tplc="C3A639B2" w:tentative="1">
      <w:start w:val="1"/>
      <w:numFmt w:val="bullet"/>
      <w:lvlText w:val=""/>
      <w:lvlJc w:val="left"/>
      <w:pPr>
        <w:tabs>
          <w:tab w:val="num" w:pos="2880"/>
        </w:tabs>
        <w:ind w:left="2880" w:hanging="360"/>
      </w:pPr>
      <w:rPr>
        <w:rFonts w:ascii="Symbol" w:hAnsi="Symbol" w:hint="default"/>
      </w:rPr>
    </w:lvl>
    <w:lvl w:ilvl="4" w:tplc="D3D63ECC" w:tentative="1">
      <w:start w:val="1"/>
      <w:numFmt w:val="bullet"/>
      <w:lvlText w:val="o"/>
      <w:lvlJc w:val="left"/>
      <w:pPr>
        <w:tabs>
          <w:tab w:val="num" w:pos="3600"/>
        </w:tabs>
        <w:ind w:left="3600" w:hanging="360"/>
      </w:pPr>
      <w:rPr>
        <w:rFonts w:ascii="Courier New" w:hAnsi="Courier New" w:cs="Courier New" w:hint="default"/>
      </w:rPr>
    </w:lvl>
    <w:lvl w:ilvl="5" w:tplc="9232145E" w:tentative="1">
      <w:start w:val="1"/>
      <w:numFmt w:val="bullet"/>
      <w:lvlText w:val=""/>
      <w:lvlJc w:val="left"/>
      <w:pPr>
        <w:tabs>
          <w:tab w:val="num" w:pos="4320"/>
        </w:tabs>
        <w:ind w:left="4320" w:hanging="360"/>
      </w:pPr>
      <w:rPr>
        <w:rFonts w:ascii="Wingdings" w:hAnsi="Wingdings" w:hint="default"/>
      </w:rPr>
    </w:lvl>
    <w:lvl w:ilvl="6" w:tplc="E1ECAD5E" w:tentative="1">
      <w:start w:val="1"/>
      <w:numFmt w:val="bullet"/>
      <w:lvlText w:val=""/>
      <w:lvlJc w:val="left"/>
      <w:pPr>
        <w:tabs>
          <w:tab w:val="num" w:pos="5040"/>
        </w:tabs>
        <w:ind w:left="5040" w:hanging="360"/>
      </w:pPr>
      <w:rPr>
        <w:rFonts w:ascii="Symbol" w:hAnsi="Symbol" w:hint="default"/>
      </w:rPr>
    </w:lvl>
    <w:lvl w:ilvl="7" w:tplc="5CF6CFB6" w:tentative="1">
      <w:start w:val="1"/>
      <w:numFmt w:val="bullet"/>
      <w:lvlText w:val="o"/>
      <w:lvlJc w:val="left"/>
      <w:pPr>
        <w:tabs>
          <w:tab w:val="num" w:pos="5760"/>
        </w:tabs>
        <w:ind w:left="5760" w:hanging="360"/>
      </w:pPr>
      <w:rPr>
        <w:rFonts w:ascii="Courier New" w:hAnsi="Courier New" w:cs="Courier New" w:hint="default"/>
      </w:rPr>
    </w:lvl>
    <w:lvl w:ilvl="8" w:tplc="0DF85EE4"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4FE066C"/>
    <w:multiLevelType w:val="hybridMultilevel"/>
    <w:tmpl w:val="1C88F45A"/>
    <w:lvl w:ilvl="0" w:tplc="7A523AA8">
      <w:start w:val="1"/>
      <w:numFmt w:val="bullet"/>
      <w:lvlText w:val=""/>
      <w:lvlJc w:val="left"/>
      <w:pPr>
        <w:tabs>
          <w:tab w:val="num" w:pos="720"/>
        </w:tabs>
        <w:ind w:left="720" w:hanging="360"/>
      </w:pPr>
      <w:rPr>
        <w:rFonts w:ascii="Symbol" w:hAnsi="Symbol" w:hint="default"/>
      </w:rPr>
    </w:lvl>
    <w:lvl w:ilvl="1" w:tplc="BA2A91F0" w:tentative="1">
      <w:start w:val="1"/>
      <w:numFmt w:val="bullet"/>
      <w:lvlText w:val="o"/>
      <w:lvlJc w:val="left"/>
      <w:pPr>
        <w:tabs>
          <w:tab w:val="num" w:pos="1440"/>
        </w:tabs>
        <w:ind w:left="1440" w:hanging="360"/>
      </w:pPr>
      <w:rPr>
        <w:rFonts w:ascii="Courier New" w:hAnsi="Courier New" w:cs="Courier New" w:hint="default"/>
      </w:rPr>
    </w:lvl>
    <w:lvl w:ilvl="2" w:tplc="4D08BE7C" w:tentative="1">
      <w:start w:val="1"/>
      <w:numFmt w:val="bullet"/>
      <w:lvlText w:val=""/>
      <w:lvlJc w:val="left"/>
      <w:pPr>
        <w:tabs>
          <w:tab w:val="num" w:pos="2160"/>
        </w:tabs>
        <w:ind w:left="2160" w:hanging="360"/>
      </w:pPr>
      <w:rPr>
        <w:rFonts w:ascii="Wingdings" w:hAnsi="Wingdings" w:hint="default"/>
      </w:rPr>
    </w:lvl>
    <w:lvl w:ilvl="3" w:tplc="2E4EBBF0" w:tentative="1">
      <w:start w:val="1"/>
      <w:numFmt w:val="bullet"/>
      <w:lvlText w:val=""/>
      <w:lvlJc w:val="left"/>
      <w:pPr>
        <w:tabs>
          <w:tab w:val="num" w:pos="2880"/>
        </w:tabs>
        <w:ind w:left="2880" w:hanging="360"/>
      </w:pPr>
      <w:rPr>
        <w:rFonts w:ascii="Symbol" w:hAnsi="Symbol" w:hint="default"/>
      </w:rPr>
    </w:lvl>
    <w:lvl w:ilvl="4" w:tplc="7D06F652" w:tentative="1">
      <w:start w:val="1"/>
      <w:numFmt w:val="bullet"/>
      <w:lvlText w:val="o"/>
      <w:lvlJc w:val="left"/>
      <w:pPr>
        <w:tabs>
          <w:tab w:val="num" w:pos="3600"/>
        </w:tabs>
        <w:ind w:left="3600" w:hanging="360"/>
      </w:pPr>
      <w:rPr>
        <w:rFonts w:ascii="Courier New" w:hAnsi="Courier New" w:cs="Courier New" w:hint="default"/>
      </w:rPr>
    </w:lvl>
    <w:lvl w:ilvl="5" w:tplc="5E12729C" w:tentative="1">
      <w:start w:val="1"/>
      <w:numFmt w:val="bullet"/>
      <w:lvlText w:val=""/>
      <w:lvlJc w:val="left"/>
      <w:pPr>
        <w:tabs>
          <w:tab w:val="num" w:pos="4320"/>
        </w:tabs>
        <w:ind w:left="4320" w:hanging="360"/>
      </w:pPr>
      <w:rPr>
        <w:rFonts w:ascii="Wingdings" w:hAnsi="Wingdings" w:hint="default"/>
      </w:rPr>
    </w:lvl>
    <w:lvl w:ilvl="6" w:tplc="2D9C0458" w:tentative="1">
      <w:start w:val="1"/>
      <w:numFmt w:val="bullet"/>
      <w:lvlText w:val=""/>
      <w:lvlJc w:val="left"/>
      <w:pPr>
        <w:tabs>
          <w:tab w:val="num" w:pos="5040"/>
        </w:tabs>
        <w:ind w:left="5040" w:hanging="360"/>
      </w:pPr>
      <w:rPr>
        <w:rFonts w:ascii="Symbol" w:hAnsi="Symbol" w:hint="default"/>
      </w:rPr>
    </w:lvl>
    <w:lvl w:ilvl="7" w:tplc="16844580" w:tentative="1">
      <w:start w:val="1"/>
      <w:numFmt w:val="bullet"/>
      <w:lvlText w:val="o"/>
      <w:lvlJc w:val="left"/>
      <w:pPr>
        <w:tabs>
          <w:tab w:val="num" w:pos="5760"/>
        </w:tabs>
        <w:ind w:left="5760" w:hanging="360"/>
      </w:pPr>
      <w:rPr>
        <w:rFonts w:ascii="Courier New" w:hAnsi="Courier New" w:cs="Courier New" w:hint="default"/>
      </w:rPr>
    </w:lvl>
    <w:lvl w:ilvl="8" w:tplc="B3BA7A8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B5E151C"/>
    <w:multiLevelType w:val="multilevel"/>
    <w:tmpl w:val="EF1EFC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A90301"/>
    <w:multiLevelType w:val="multilevel"/>
    <w:tmpl w:val="DF4E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F3F6BBB"/>
    <w:multiLevelType w:val="multilevel"/>
    <w:tmpl w:val="64885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7BC1D46"/>
    <w:multiLevelType w:val="hybridMultilevel"/>
    <w:tmpl w:val="799A81B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9" w15:restartNumberingAfterBreak="0">
    <w:nsid w:val="6E6F5621"/>
    <w:multiLevelType w:val="multilevel"/>
    <w:tmpl w:val="E280C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08485236">
    <w:abstractNumId w:val="8"/>
  </w:num>
  <w:num w:numId="2" w16cid:durableId="1676574625">
    <w:abstractNumId w:val="17"/>
  </w:num>
  <w:num w:numId="3" w16cid:durableId="1952469811">
    <w:abstractNumId w:val="15"/>
  </w:num>
  <w:num w:numId="4" w16cid:durableId="1939558720">
    <w:abstractNumId w:val="16"/>
  </w:num>
  <w:num w:numId="5" w16cid:durableId="1499346342">
    <w:abstractNumId w:val="19"/>
  </w:num>
  <w:num w:numId="6" w16cid:durableId="65566866">
    <w:abstractNumId w:val="5"/>
  </w:num>
  <w:num w:numId="7" w16cid:durableId="2062514674">
    <w:abstractNumId w:val="4"/>
  </w:num>
  <w:num w:numId="8" w16cid:durableId="63652299">
    <w:abstractNumId w:val="11"/>
  </w:num>
  <w:num w:numId="9" w16cid:durableId="1489591517">
    <w:abstractNumId w:val="1"/>
  </w:num>
  <w:num w:numId="10" w16cid:durableId="1646934786">
    <w:abstractNumId w:val="3"/>
  </w:num>
  <w:num w:numId="11" w16cid:durableId="441921461">
    <w:abstractNumId w:val="9"/>
  </w:num>
  <w:num w:numId="12" w16cid:durableId="1636637702">
    <w:abstractNumId w:val="13"/>
  </w:num>
  <w:num w:numId="13" w16cid:durableId="560869614">
    <w:abstractNumId w:val="7"/>
  </w:num>
  <w:num w:numId="14" w16cid:durableId="1734279486">
    <w:abstractNumId w:val="14"/>
  </w:num>
  <w:num w:numId="15" w16cid:durableId="147329904">
    <w:abstractNumId w:val="12"/>
  </w:num>
  <w:num w:numId="16" w16cid:durableId="52584261">
    <w:abstractNumId w:val="10"/>
  </w:num>
  <w:num w:numId="17" w16cid:durableId="934896393">
    <w:abstractNumId w:val="10"/>
  </w:num>
  <w:num w:numId="18" w16cid:durableId="13935816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86962312">
    <w:abstractNumId w:val="10"/>
  </w:num>
  <w:num w:numId="20" w16cid:durableId="1289122330">
    <w:abstractNumId w:val="10"/>
  </w:num>
  <w:num w:numId="21" w16cid:durableId="340160170">
    <w:abstractNumId w:val="10"/>
  </w:num>
  <w:num w:numId="22" w16cid:durableId="1732579199">
    <w:abstractNumId w:val="6"/>
  </w:num>
  <w:num w:numId="23" w16cid:durableId="1429231615">
    <w:abstractNumId w:val="10"/>
  </w:num>
  <w:num w:numId="24" w16cid:durableId="1076784116">
    <w:abstractNumId w:val="10"/>
  </w:num>
  <w:num w:numId="25" w16cid:durableId="873620122">
    <w:abstractNumId w:val="10"/>
  </w:num>
  <w:num w:numId="26" w16cid:durableId="2129078925">
    <w:abstractNumId w:val="10"/>
  </w:num>
  <w:num w:numId="27" w16cid:durableId="1561015278">
    <w:abstractNumId w:val="1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338556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945549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496534774">
    <w:abstractNumId w:val="0"/>
  </w:num>
  <w:num w:numId="31" w16cid:durableId="40910733">
    <w:abstractNumId w:val="18"/>
  </w:num>
  <w:num w:numId="32" w16cid:durableId="1147627707">
    <w:abstractNumId w:val="2"/>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int-Amant, Rémi">
    <w15:presenceInfo w15:providerId="AD" w15:userId="S::remi.saint-amant@NRCan-RNCan.gc.ca::be95d59b-bd74-4574-bc45-44602096b3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activeWritingStyle w:appName="MSWord" w:lang="fr-CA" w:vendorID="64" w:dllVersion="6" w:nlCheck="1" w:checkStyle="0"/>
  <w:activeWritingStyle w:appName="MSWord" w:lang="en-CA" w:vendorID="64" w:dllVersion="6" w:nlCheck="1" w:checkStyle="1"/>
  <w:activeWritingStyle w:appName="MSWord" w:lang="fr-CA" w:vendorID="64" w:dllVersion="0" w:nlCheck="1" w:checkStyle="0"/>
  <w:activeWritingStyle w:appName="MSWord" w:lang="en-CA"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1A8F"/>
    <w:rsid w:val="00002BAD"/>
    <w:rsid w:val="00005456"/>
    <w:rsid w:val="000102A7"/>
    <w:rsid w:val="00011EE4"/>
    <w:rsid w:val="00021889"/>
    <w:rsid w:val="000437FF"/>
    <w:rsid w:val="00050503"/>
    <w:rsid w:val="00055AA2"/>
    <w:rsid w:val="0006286E"/>
    <w:rsid w:val="00063492"/>
    <w:rsid w:val="0006479D"/>
    <w:rsid w:val="00071D7D"/>
    <w:rsid w:val="000772EB"/>
    <w:rsid w:val="00082E46"/>
    <w:rsid w:val="00092F9B"/>
    <w:rsid w:val="000A014B"/>
    <w:rsid w:val="000A3C29"/>
    <w:rsid w:val="000A5099"/>
    <w:rsid w:val="000A7C9F"/>
    <w:rsid w:val="000B0DC6"/>
    <w:rsid w:val="000B4559"/>
    <w:rsid w:val="000C369D"/>
    <w:rsid w:val="000C681E"/>
    <w:rsid w:val="000D7C36"/>
    <w:rsid w:val="000E5A15"/>
    <w:rsid w:val="000E6249"/>
    <w:rsid w:val="000F73F4"/>
    <w:rsid w:val="00103739"/>
    <w:rsid w:val="001039EA"/>
    <w:rsid w:val="00112D75"/>
    <w:rsid w:val="00132065"/>
    <w:rsid w:val="0013469C"/>
    <w:rsid w:val="00144D58"/>
    <w:rsid w:val="00166697"/>
    <w:rsid w:val="00175DFB"/>
    <w:rsid w:val="00180538"/>
    <w:rsid w:val="0019012E"/>
    <w:rsid w:val="00193D8E"/>
    <w:rsid w:val="001A38CF"/>
    <w:rsid w:val="001C4209"/>
    <w:rsid w:val="001C71E7"/>
    <w:rsid w:val="001D5D9D"/>
    <w:rsid w:val="00203940"/>
    <w:rsid w:val="00212060"/>
    <w:rsid w:val="0021392B"/>
    <w:rsid w:val="00217CBA"/>
    <w:rsid w:val="002205C5"/>
    <w:rsid w:val="00221428"/>
    <w:rsid w:val="0022727B"/>
    <w:rsid w:val="002279F3"/>
    <w:rsid w:val="002322E9"/>
    <w:rsid w:val="00260192"/>
    <w:rsid w:val="002625BD"/>
    <w:rsid w:val="00292373"/>
    <w:rsid w:val="002A5C3B"/>
    <w:rsid w:val="002B439E"/>
    <w:rsid w:val="002C02F7"/>
    <w:rsid w:val="002C4775"/>
    <w:rsid w:val="002C7130"/>
    <w:rsid w:val="002D4E81"/>
    <w:rsid w:val="002F095F"/>
    <w:rsid w:val="00301722"/>
    <w:rsid w:val="00310F84"/>
    <w:rsid w:val="00312A31"/>
    <w:rsid w:val="0032237C"/>
    <w:rsid w:val="00323A9E"/>
    <w:rsid w:val="00334DBD"/>
    <w:rsid w:val="00351772"/>
    <w:rsid w:val="00353A71"/>
    <w:rsid w:val="003546D3"/>
    <w:rsid w:val="0035768C"/>
    <w:rsid w:val="003578E9"/>
    <w:rsid w:val="00373061"/>
    <w:rsid w:val="0038429F"/>
    <w:rsid w:val="003A32A3"/>
    <w:rsid w:val="003A3FDA"/>
    <w:rsid w:val="003B64DE"/>
    <w:rsid w:val="003B68AB"/>
    <w:rsid w:val="003B7CBE"/>
    <w:rsid w:val="003C4A3A"/>
    <w:rsid w:val="003D0767"/>
    <w:rsid w:val="003E15DD"/>
    <w:rsid w:val="003E6FB8"/>
    <w:rsid w:val="003F0439"/>
    <w:rsid w:val="003F116B"/>
    <w:rsid w:val="003F19BB"/>
    <w:rsid w:val="003F3503"/>
    <w:rsid w:val="003F77CE"/>
    <w:rsid w:val="0040626F"/>
    <w:rsid w:val="004067B5"/>
    <w:rsid w:val="00412CA0"/>
    <w:rsid w:val="00415AEB"/>
    <w:rsid w:val="004329AD"/>
    <w:rsid w:val="00440DF4"/>
    <w:rsid w:val="00442D65"/>
    <w:rsid w:val="004462AB"/>
    <w:rsid w:val="00450A73"/>
    <w:rsid w:val="00454A5C"/>
    <w:rsid w:val="004607F3"/>
    <w:rsid w:val="00461013"/>
    <w:rsid w:val="00465977"/>
    <w:rsid w:val="0047007A"/>
    <w:rsid w:val="0047712D"/>
    <w:rsid w:val="00481057"/>
    <w:rsid w:val="00492754"/>
    <w:rsid w:val="004972AD"/>
    <w:rsid w:val="004A2318"/>
    <w:rsid w:val="004A2ED9"/>
    <w:rsid w:val="004A6781"/>
    <w:rsid w:val="004B16B6"/>
    <w:rsid w:val="004B7296"/>
    <w:rsid w:val="004C2EDA"/>
    <w:rsid w:val="004E3575"/>
    <w:rsid w:val="005034E3"/>
    <w:rsid w:val="0050678D"/>
    <w:rsid w:val="00512A5D"/>
    <w:rsid w:val="005164E0"/>
    <w:rsid w:val="0051732B"/>
    <w:rsid w:val="005320B6"/>
    <w:rsid w:val="005410FD"/>
    <w:rsid w:val="00546FCE"/>
    <w:rsid w:val="005477CA"/>
    <w:rsid w:val="00556389"/>
    <w:rsid w:val="00566189"/>
    <w:rsid w:val="00570A0A"/>
    <w:rsid w:val="005729B8"/>
    <w:rsid w:val="00576BA1"/>
    <w:rsid w:val="00581494"/>
    <w:rsid w:val="005851F8"/>
    <w:rsid w:val="005924C7"/>
    <w:rsid w:val="005A0216"/>
    <w:rsid w:val="005B0CF1"/>
    <w:rsid w:val="005C2FDB"/>
    <w:rsid w:val="005E2583"/>
    <w:rsid w:val="005E534D"/>
    <w:rsid w:val="005F233D"/>
    <w:rsid w:val="005F6D5C"/>
    <w:rsid w:val="0060014E"/>
    <w:rsid w:val="00600FCD"/>
    <w:rsid w:val="00601683"/>
    <w:rsid w:val="00607CE0"/>
    <w:rsid w:val="00612848"/>
    <w:rsid w:val="00612852"/>
    <w:rsid w:val="006160E5"/>
    <w:rsid w:val="0062780A"/>
    <w:rsid w:val="00632946"/>
    <w:rsid w:val="0063407F"/>
    <w:rsid w:val="006461E8"/>
    <w:rsid w:val="00651234"/>
    <w:rsid w:val="00653D30"/>
    <w:rsid w:val="00657FE7"/>
    <w:rsid w:val="00662A72"/>
    <w:rsid w:val="00665569"/>
    <w:rsid w:val="00665779"/>
    <w:rsid w:val="006721E3"/>
    <w:rsid w:val="00690C49"/>
    <w:rsid w:val="00694F37"/>
    <w:rsid w:val="006D374C"/>
    <w:rsid w:val="006D42EE"/>
    <w:rsid w:val="006E6B35"/>
    <w:rsid w:val="006F7A45"/>
    <w:rsid w:val="00701185"/>
    <w:rsid w:val="007100DC"/>
    <w:rsid w:val="007122A7"/>
    <w:rsid w:val="007127EE"/>
    <w:rsid w:val="007303F1"/>
    <w:rsid w:val="00734E53"/>
    <w:rsid w:val="00735C97"/>
    <w:rsid w:val="00737BC1"/>
    <w:rsid w:val="00746ACA"/>
    <w:rsid w:val="0076208D"/>
    <w:rsid w:val="00766BA2"/>
    <w:rsid w:val="007868A6"/>
    <w:rsid w:val="00792C3C"/>
    <w:rsid w:val="007946B9"/>
    <w:rsid w:val="007970F7"/>
    <w:rsid w:val="007B7E06"/>
    <w:rsid w:val="007C6CA0"/>
    <w:rsid w:val="00804DDE"/>
    <w:rsid w:val="00805274"/>
    <w:rsid w:val="00816151"/>
    <w:rsid w:val="008208FE"/>
    <w:rsid w:val="008310E7"/>
    <w:rsid w:val="0083248A"/>
    <w:rsid w:val="00836CD6"/>
    <w:rsid w:val="008414B9"/>
    <w:rsid w:val="00843F5A"/>
    <w:rsid w:val="00846511"/>
    <w:rsid w:val="00847FA8"/>
    <w:rsid w:val="00854B97"/>
    <w:rsid w:val="00890B51"/>
    <w:rsid w:val="008A0563"/>
    <w:rsid w:val="008A3ED8"/>
    <w:rsid w:val="008C34BB"/>
    <w:rsid w:val="008C76D1"/>
    <w:rsid w:val="008D4413"/>
    <w:rsid w:val="008F1E30"/>
    <w:rsid w:val="008F78E1"/>
    <w:rsid w:val="009026A4"/>
    <w:rsid w:val="009034AB"/>
    <w:rsid w:val="00910ABE"/>
    <w:rsid w:val="00921C8C"/>
    <w:rsid w:val="009322BB"/>
    <w:rsid w:val="009377AA"/>
    <w:rsid w:val="009401CA"/>
    <w:rsid w:val="00944BB8"/>
    <w:rsid w:val="0095161C"/>
    <w:rsid w:val="00956638"/>
    <w:rsid w:val="0096426E"/>
    <w:rsid w:val="00966D24"/>
    <w:rsid w:val="00971AE6"/>
    <w:rsid w:val="00972AE7"/>
    <w:rsid w:val="0098105F"/>
    <w:rsid w:val="0098305D"/>
    <w:rsid w:val="009B2063"/>
    <w:rsid w:val="009C0A5C"/>
    <w:rsid w:val="009C4793"/>
    <w:rsid w:val="009C69AD"/>
    <w:rsid w:val="009D0FBB"/>
    <w:rsid w:val="009D104B"/>
    <w:rsid w:val="009E5FA3"/>
    <w:rsid w:val="00A002B1"/>
    <w:rsid w:val="00A012FC"/>
    <w:rsid w:val="00A01347"/>
    <w:rsid w:val="00A02D77"/>
    <w:rsid w:val="00A104E1"/>
    <w:rsid w:val="00A1479B"/>
    <w:rsid w:val="00A2004A"/>
    <w:rsid w:val="00A2665C"/>
    <w:rsid w:val="00A46C2B"/>
    <w:rsid w:val="00A5460F"/>
    <w:rsid w:val="00A668B6"/>
    <w:rsid w:val="00A6712C"/>
    <w:rsid w:val="00A723AF"/>
    <w:rsid w:val="00A77ED2"/>
    <w:rsid w:val="00A904B5"/>
    <w:rsid w:val="00A9595E"/>
    <w:rsid w:val="00A962E2"/>
    <w:rsid w:val="00A967EA"/>
    <w:rsid w:val="00AA2533"/>
    <w:rsid w:val="00AA4272"/>
    <w:rsid w:val="00AA7EA3"/>
    <w:rsid w:val="00AB196C"/>
    <w:rsid w:val="00AB36B9"/>
    <w:rsid w:val="00AB65C2"/>
    <w:rsid w:val="00AC18F9"/>
    <w:rsid w:val="00AE16F8"/>
    <w:rsid w:val="00AE4CA2"/>
    <w:rsid w:val="00AF4C15"/>
    <w:rsid w:val="00AF69CA"/>
    <w:rsid w:val="00B068D0"/>
    <w:rsid w:val="00B06CBB"/>
    <w:rsid w:val="00B1064B"/>
    <w:rsid w:val="00B3059B"/>
    <w:rsid w:val="00B3107A"/>
    <w:rsid w:val="00B6490F"/>
    <w:rsid w:val="00B712CD"/>
    <w:rsid w:val="00B738A6"/>
    <w:rsid w:val="00B902EB"/>
    <w:rsid w:val="00B954EA"/>
    <w:rsid w:val="00BA3214"/>
    <w:rsid w:val="00BA6447"/>
    <w:rsid w:val="00BA664A"/>
    <w:rsid w:val="00BB471F"/>
    <w:rsid w:val="00BC4FAE"/>
    <w:rsid w:val="00BC7C3F"/>
    <w:rsid w:val="00BE16FC"/>
    <w:rsid w:val="00BE7432"/>
    <w:rsid w:val="00BF0B0C"/>
    <w:rsid w:val="00BF62BD"/>
    <w:rsid w:val="00C10F49"/>
    <w:rsid w:val="00C14621"/>
    <w:rsid w:val="00C221B1"/>
    <w:rsid w:val="00C2471D"/>
    <w:rsid w:val="00C27BC9"/>
    <w:rsid w:val="00C32729"/>
    <w:rsid w:val="00C5008F"/>
    <w:rsid w:val="00C55391"/>
    <w:rsid w:val="00C7283E"/>
    <w:rsid w:val="00C74A62"/>
    <w:rsid w:val="00C90E53"/>
    <w:rsid w:val="00CA7716"/>
    <w:rsid w:val="00CC24B1"/>
    <w:rsid w:val="00CC317A"/>
    <w:rsid w:val="00CD41E4"/>
    <w:rsid w:val="00CD7EEA"/>
    <w:rsid w:val="00D000EF"/>
    <w:rsid w:val="00D11DD4"/>
    <w:rsid w:val="00D149DA"/>
    <w:rsid w:val="00D4479F"/>
    <w:rsid w:val="00D45C41"/>
    <w:rsid w:val="00D5290E"/>
    <w:rsid w:val="00D62E42"/>
    <w:rsid w:val="00D63AA3"/>
    <w:rsid w:val="00D66C4A"/>
    <w:rsid w:val="00D82141"/>
    <w:rsid w:val="00D859D9"/>
    <w:rsid w:val="00D87A9D"/>
    <w:rsid w:val="00DA1DAF"/>
    <w:rsid w:val="00DA6BAE"/>
    <w:rsid w:val="00DC3A52"/>
    <w:rsid w:val="00DD0C10"/>
    <w:rsid w:val="00DD418A"/>
    <w:rsid w:val="00DD60AF"/>
    <w:rsid w:val="00DE26E1"/>
    <w:rsid w:val="00DE5C23"/>
    <w:rsid w:val="00DE7209"/>
    <w:rsid w:val="00E012C1"/>
    <w:rsid w:val="00E0654E"/>
    <w:rsid w:val="00E12289"/>
    <w:rsid w:val="00E23E94"/>
    <w:rsid w:val="00E46269"/>
    <w:rsid w:val="00E612BC"/>
    <w:rsid w:val="00E61EC1"/>
    <w:rsid w:val="00E70EEC"/>
    <w:rsid w:val="00E725E4"/>
    <w:rsid w:val="00E746AD"/>
    <w:rsid w:val="00E75B26"/>
    <w:rsid w:val="00E80B0C"/>
    <w:rsid w:val="00E95183"/>
    <w:rsid w:val="00E963E1"/>
    <w:rsid w:val="00EA086E"/>
    <w:rsid w:val="00EB1D9C"/>
    <w:rsid w:val="00EB43E5"/>
    <w:rsid w:val="00EB4922"/>
    <w:rsid w:val="00EC1D88"/>
    <w:rsid w:val="00ED030D"/>
    <w:rsid w:val="00ED1886"/>
    <w:rsid w:val="00ED528F"/>
    <w:rsid w:val="00EE539C"/>
    <w:rsid w:val="00EF059B"/>
    <w:rsid w:val="00EF1A8F"/>
    <w:rsid w:val="00EF6A92"/>
    <w:rsid w:val="00F01098"/>
    <w:rsid w:val="00F047E7"/>
    <w:rsid w:val="00F06F3D"/>
    <w:rsid w:val="00F16962"/>
    <w:rsid w:val="00F22527"/>
    <w:rsid w:val="00F249CD"/>
    <w:rsid w:val="00F304B5"/>
    <w:rsid w:val="00F408F5"/>
    <w:rsid w:val="00F46EFF"/>
    <w:rsid w:val="00F56BD0"/>
    <w:rsid w:val="00F617CD"/>
    <w:rsid w:val="00F61988"/>
    <w:rsid w:val="00F73B49"/>
    <w:rsid w:val="00F81539"/>
    <w:rsid w:val="00F819DF"/>
    <w:rsid w:val="00F850BE"/>
    <w:rsid w:val="00F92A34"/>
    <w:rsid w:val="00F931CE"/>
    <w:rsid w:val="00F9448B"/>
    <w:rsid w:val="00FA4DDC"/>
    <w:rsid w:val="00FA5EC2"/>
    <w:rsid w:val="00FB24E0"/>
    <w:rsid w:val="00FB391D"/>
    <w:rsid w:val="00FD0280"/>
    <w:rsid w:val="00FD6590"/>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martTagType w:namespaceuri="urn:schemas-microsoft-com:office:smarttags" w:name="country-region"/>
  <w:smartTagType w:namespaceuri="urn:schemas-microsoft-com:office:smarttags" w:name="PlaceType"/>
  <w:smartTagType w:namespaceuri="urn:schemas-microsoft-com:office:smarttags" w:name="PlaceName"/>
  <w:smartTagType w:namespaceuri="urn:schemas-microsoft-com:office:smarttags" w:name="metricconverter"/>
  <w:smartTagType w:namespaceuri="urn:schemas-microsoft-com:office:smarttags" w:name="PersonName"/>
  <w:shapeDefaults>
    <o:shapedefaults v:ext="edit" spidmax="2050"/>
    <o:shapelayout v:ext="edit">
      <o:idmap v:ext="edit" data="2"/>
    </o:shapelayout>
  </w:shapeDefaults>
  <w:decimalSymbol w:val="."/>
  <w:listSeparator w:val=","/>
  <w14:docId w14:val="7C2E7967"/>
  <w15:chartTrackingRefBased/>
  <w15:docId w15:val="{99113479-6279-4C51-962A-66C790AE6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A" w:eastAsia="fr-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8429F"/>
    <w:rPr>
      <w:snapToGrid w:val="0"/>
      <w:sz w:val="24"/>
      <w:lang w:eastAsia="fr-FR"/>
    </w:rPr>
  </w:style>
  <w:style w:type="paragraph" w:styleId="Titre1">
    <w:name w:val="heading 1"/>
    <w:basedOn w:val="Normal"/>
    <w:next w:val="Normal"/>
    <w:autoRedefine/>
    <w:qFormat/>
    <w:rsid w:val="00AB65C2"/>
    <w:pPr>
      <w:widowControl w:val="0"/>
      <w:numPr>
        <w:numId w:val="16"/>
      </w:numPr>
      <w:spacing w:line="240" w:lineRule="atLeast"/>
      <w:outlineLvl w:val="0"/>
    </w:pPr>
    <w:rPr>
      <w:b/>
      <w:sz w:val="32"/>
      <w:szCs w:val="32"/>
    </w:rPr>
  </w:style>
  <w:style w:type="paragraph" w:styleId="Titre2">
    <w:name w:val="heading 2"/>
    <w:basedOn w:val="Normal"/>
    <w:next w:val="Normal"/>
    <w:link w:val="Titre2Car"/>
    <w:autoRedefine/>
    <w:qFormat/>
    <w:rsid w:val="00EF059B"/>
    <w:pPr>
      <w:keepNext/>
      <w:numPr>
        <w:ilvl w:val="1"/>
        <w:numId w:val="26"/>
      </w:numPr>
      <w:tabs>
        <w:tab w:val="left" w:pos="720"/>
      </w:tabs>
      <w:spacing w:line="240" w:lineRule="atLeast"/>
      <w:outlineLvl w:val="1"/>
    </w:pPr>
    <w:rPr>
      <w:b/>
      <w:szCs w:val="24"/>
    </w:rPr>
  </w:style>
  <w:style w:type="paragraph" w:styleId="Titre3">
    <w:name w:val="heading 3"/>
    <w:basedOn w:val="Normal"/>
    <w:next w:val="Normal"/>
    <w:autoRedefine/>
    <w:qFormat/>
    <w:rsid w:val="00E95183"/>
    <w:pPr>
      <w:keepNext/>
      <w:numPr>
        <w:ilvl w:val="2"/>
        <w:numId w:val="26"/>
      </w:numPr>
      <w:spacing w:line="240" w:lineRule="atLeast"/>
      <w:outlineLvl w:val="2"/>
    </w:pPr>
    <w:rPr>
      <w:b/>
    </w:rPr>
  </w:style>
  <w:style w:type="paragraph" w:styleId="Titre4">
    <w:name w:val="heading 4"/>
    <w:basedOn w:val="Normal"/>
    <w:next w:val="Normal"/>
    <w:qFormat/>
    <w:rsid w:val="003613F8"/>
    <w:pPr>
      <w:keepNext/>
      <w:widowControl w:val="0"/>
      <w:numPr>
        <w:ilvl w:val="3"/>
        <w:numId w:val="26"/>
      </w:numPr>
      <w:spacing w:line="240" w:lineRule="atLeast"/>
      <w:outlineLvl w:val="3"/>
    </w:pPr>
    <w:rPr>
      <w:b/>
    </w:rPr>
  </w:style>
  <w:style w:type="paragraph" w:styleId="Titre5">
    <w:name w:val="heading 5"/>
    <w:basedOn w:val="Normal"/>
    <w:next w:val="Normal"/>
    <w:qFormat/>
    <w:rsid w:val="0064733B"/>
    <w:pPr>
      <w:keepNext/>
      <w:widowControl w:val="0"/>
      <w:spacing w:line="240" w:lineRule="atLeast"/>
      <w:outlineLvl w:val="4"/>
    </w:pPr>
  </w:style>
  <w:style w:type="paragraph" w:styleId="Titre6">
    <w:name w:val="heading 6"/>
    <w:basedOn w:val="Normal"/>
    <w:next w:val="Normal"/>
    <w:qFormat/>
    <w:rsid w:val="0064733B"/>
    <w:pPr>
      <w:keepNext/>
      <w:tabs>
        <w:tab w:val="left" w:pos="-720"/>
        <w:tab w:val="right" w:pos="5103"/>
      </w:tabs>
      <w:suppressAutoHyphens/>
      <w:jc w:val="both"/>
      <w:outlineLvl w:val="5"/>
    </w:pPr>
    <w:rPr>
      <w:spacing w:val="-2"/>
    </w:rPr>
  </w:style>
  <w:style w:type="paragraph" w:styleId="Titre7">
    <w:name w:val="heading 7"/>
    <w:basedOn w:val="Normal"/>
    <w:next w:val="Normal"/>
    <w:qFormat/>
    <w:rsid w:val="0064733B"/>
    <w:pPr>
      <w:keepNext/>
      <w:widowControl w:val="0"/>
      <w:spacing w:line="240" w:lineRule="atLeast"/>
      <w:outlineLvl w:val="6"/>
    </w:pPr>
  </w:style>
  <w:style w:type="paragraph" w:styleId="Titre8">
    <w:name w:val="heading 8"/>
    <w:basedOn w:val="Normal"/>
    <w:next w:val="Normal"/>
    <w:qFormat/>
    <w:rsid w:val="0064733B"/>
    <w:pPr>
      <w:keepNext/>
      <w:tabs>
        <w:tab w:val="left" w:pos="-720"/>
        <w:tab w:val="right" w:pos="0"/>
      </w:tabs>
      <w:suppressAutoHyphens/>
      <w:jc w:val="both"/>
      <w:outlineLvl w:val="7"/>
    </w:pPr>
    <w:rPr>
      <w:b/>
      <w:spacing w:val="-2"/>
    </w:rPr>
  </w:style>
  <w:style w:type="paragraph" w:styleId="Titre9">
    <w:name w:val="heading 9"/>
    <w:basedOn w:val="Normal"/>
    <w:next w:val="Normal"/>
    <w:qFormat/>
    <w:rsid w:val="0064733B"/>
    <w:pPr>
      <w:spacing w:before="240" w:after="60"/>
      <w:outlineLvl w:val="8"/>
    </w:pPr>
    <w:rPr>
      <w:rFonts w:ascii="Arial" w:hAnsi="Arial"/>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Hyperlien">
    <w:name w:val="Hyperlink"/>
    <w:uiPriority w:val="99"/>
    <w:rsid w:val="002A4742"/>
    <w:rPr>
      <w:color w:val="0000FF"/>
      <w:u w:val="single"/>
      <w:lang w:val="fr-CA"/>
    </w:rPr>
  </w:style>
  <w:style w:type="character" w:styleId="Lienvisit">
    <w:name w:val="FollowedHyperlink"/>
    <w:rsid w:val="002A4742"/>
    <w:rPr>
      <w:color w:val="800080"/>
      <w:u w:val="single"/>
      <w:lang w:val="fr-CA"/>
    </w:rPr>
  </w:style>
  <w:style w:type="paragraph" w:styleId="NormalWeb">
    <w:name w:val="Normal (Web)"/>
    <w:basedOn w:val="Normal"/>
    <w:rsid w:val="002A4742"/>
    <w:pPr>
      <w:snapToGrid w:val="0"/>
    </w:pPr>
  </w:style>
  <w:style w:type="paragraph" w:customStyle="1" w:styleId="TableofContentsPageTitle">
    <w:name w:val="Table of Contents Page Title"/>
    <w:basedOn w:val="Normal"/>
    <w:next w:val="Normal"/>
    <w:rsid w:val="002A4742"/>
    <w:pPr>
      <w:snapToGrid w:val="0"/>
      <w:spacing w:before="240" w:after="60"/>
      <w:jc w:val="center"/>
    </w:pPr>
    <w:rPr>
      <w:b/>
      <w:sz w:val="32"/>
    </w:rPr>
  </w:style>
  <w:style w:type="paragraph" w:customStyle="1" w:styleId="plaintext">
    <w:name w:val="plaintext"/>
    <w:basedOn w:val="Normal"/>
    <w:rsid w:val="002A4742"/>
    <w:pPr>
      <w:snapToGrid w:val="0"/>
    </w:pPr>
    <w:rPr>
      <w:rFonts w:ascii="Courier New" w:hAnsi="Courier New" w:cs="Courier New"/>
    </w:rPr>
  </w:style>
  <w:style w:type="paragraph" w:customStyle="1" w:styleId="GlossaryHeading">
    <w:name w:val="Glossary Heading"/>
    <w:basedOn w:val="Normal"/>
    <w:next w:val="Normal"/>
    <w:rsid w:val="002A4742"/>
    <w:pPr>
      <w:snapToGrid w:val="0"/>
      <w:spacing w:before="320" w:after="60"/>
      <w:jc w:val="center"/>
    </w:pPr>
    <w:rPr>
      <w:b/>
      <w:sz w:val="32"/>
    </w:rPr>
  </w:style>
  <w:style w:type="paragraph" w:customStyle="1" w:styleId="TitlePageTitle">
    <w:name w:val="Title Page Title"/>
    <w:basedOn w:val="Normal"/>
    <w:next w:val="Normal"/>
    <w:rsid w:val="002A4742"/>
    <w:pPr>
      <w:pBdr>
        <w:bottom w:val="single" w:sz="24" w:space="1" w:color="auto"/>
      </w:pBdr>
      <w:snapToGrid w:val="0"/>
      <w:spacing w:before="3000" w:after="60"/>
      <w:jc w:val="right"/>
    </w:pPr>
    <w:rPr>
      <w:b/>
      <w:sz w:val="48"/>
    </w:rPr>
  </w:style>
  <w:style w:type="paragraph" w:customStyle="1" w:styleId="GlossaryDefinition">
    <w:name w:val="Glossary Definition"/>
    <w:basedOn w:val="Normal"/>
    <w:rsid w:val="002A4742"/>
    <w:pPr>
      <w:snapToGrid w:val="0"/>
      <w:spacing w:before="120" w:after="120"/>
      <w:ind w:left="720" w:hanging="720"/>
    </w:pPr>
  </w:style>
  <w:style w:type="character" w:customStyle="1" w:styleId="Hyperlink1">
    <w:name w:val="Hyperlink1"/>
    <w:rsid w:val="002A4742"/>
    <w:rPr>
      <w:color w:val="0000FF"/>
      <w:u w:val="single"/>
      <w:lang w:val="fr-CA"/>
    </w:rPr>
  </w:style>
  <w:style w:type="character" w:customStyle="1" w:styleId="GlossaryLabel">
    <w:name w:val="Glossary Label"/>
    <w:rsid w:val="002A4742"/>
    <w:rPr>
      <w:b/>
      <w:lang w:val="fr-CA"/>
    </w:rPr>
  </w:style>
  <w:style w:type="character" w:customStyle="1" w:styleId="hyperlinkfollowed">
    <w:name w:val="hyperlinkfollowed"/>
    <w:rsid w:val="002A4742"/>
    <w:rPr>
      <w:color w:val="800080"/>
      <w:u w:val="single"/>
      <w:lang w:val="fr-CA"/>
    </w:rPr>
  </w:style>
  <w:style w:type="paragraph" w:styleId="En-tte">
    <w:name w:val="header"/>
    <w:basedOn w:val="Normal"/>
    <w:rsid w:val="00EF1A8F"/>
    <w:pPr>
      <w:tabs>
        <w:tab w:val="center" w:pos="4536"/>
        <w:tab w:val="right" w:pos="9072"/>
      </w:tabs>
    </w:pPr>
  </w:style>
  <w:style w:type="paragraph" w:styleId="Pieddepage">
    <w:name w:val="footer"/>
    <w:basedOn w:val="Normal"/>
    <w:rsid w:val="00EF1A8F"/>
    <w:pPr>
      <w:tabs>
        <w:tab w:val="center" w:pos="4536"/>
        <w:tab w:val="right" w:pos="9072"/>
      </w:tabs>
    </w:pPr>
  </w:style>
  <w:style w:type="paragraph" w:styleId="Normalcentr">
    <w:name w:val="Block Text"/>
    <w:basedOn w:val="Normal"/>
    <w:rsid w:val="00B825FC"/>
    <w:pPr>
      <w:snapToGrid w:val="0"/>
      <w:spacing w:after="120"/>
      <w:ind w:left="1440" w:right="1440"/>
    </w:pPr>
  </w:style>
  <w:style w:type="paragraph" w:styleId="Liste2">
    <w:name w:val="List 2"/>
    <w:basedOn w:val="Normal"/>
    <w:rsid w:val="00B825FC"/>
    <w:pPr>
      <w:snapToGrid w:val="0"/>
      <w:ind w:left="566" w:hanging="283"/>
    </w:pPr>
  </w:style>
  <w:style w:type="paragraph" w:styleId="TM3">
    <w:name w:val="toc 3"/>
    <w:basedOn w:val="Normal"/>
    <w:next w:val="Normal"/>
    <w:autoRedefine/>
    <w:uiPriority w:val="39"/>
    <w:rsid w:val="000B3C3A"/>
    <w:pPr>
      <w:ind w:left="1440" w:hanging="720"/>
    </w:pPr>
  </w:style>
  <w:style w:type="paragraph" w:styleId="TM2">
    <w:name w:val="toc 2"/>
    <w:basedOn w:val="Normal"/>
    <w:next w:val="Normal"/>
    <w:autoRedefine/>
    <w:uiPriority w:val="39"/>
    <w:rsid w:val="000B3C3A"/>
    <w:pPr>
      <w:spacing w:before="60"/>
      <w:ind w:left="720" w:hanging="360"/>
    </w:pPr>
  </w:style>
  <w:style w:type="paragraph" w:styleId="TM1">
    <w:name w:val="toc 1"/>
    <w:basedOn w:val="Normal"/>
    <w:next w:val="Normal"/>
    <w:autoRedefine/>
    <w:uiPriority w:val="39"/>
    <w:rsid w:val="008D69C1"/>
    <w:pPr>
      <w:spacing w:before="120"/>
    </w:pPr>
    <w:rPr>
      <w:b/>
    </w:rPr>
  </w:style>
  <w:style w:type="paragraph" w:styleId="TM4">
    <w:name w:val="toc 4"/>
    <w:basedOn w:val="Normal"/>
    <w:next w:val="Normal"/>
    <w:autoRedefine/>
    <w:uiPriority w:val="39"/>
    <w:rsid w:val="0064733B"/>
    <w:pPr>
      <w:ind w:left="720"/>
    </w:pPr>
  </w:style>
  <w:style w:type="paragraph" w:styleId="TM5">
    <w:name w:val="toc 5"/>
    <w:basedOn w:val="Normal"/>
    <w:next w:val="Normal"/>
    <w:autoRedefine/>
    <w:uiPriority w:val="39"/>
    <w:rsid w:val="0064733B"/>
    <w:pPr>
      <w:ind w:left="960"/>
    </w:pPr>
  </w:style>
  <w:style w:type="paragraph" w:styleId="TM6">
    <w:name w:val="toc 6"/>
    <w:basedOn w:val="Normal"/>
    <w:next w:val="Normal"/>
    <w:autoRedefine/>
    <w:uiPriority w:val="39"/>
    <w:rsid w:val="0064733B"/>
    <w:pPr>
      <w:ind w:left="1200"/>
    </w:pPr>
  </w:style>
  <w:style w:type="paragraph" w:styleId="TM7">
    <w:name w:val="toc 7"/>
    <w:basedOn w:val="Normal"/>
    <w:next w:val="Normal"/>
    <w:autoRedefine/>
    <w:uiPriority w:val="39"/>
    <w:rsid w:val="0064733B"/>
    <w:pPr>
      <w:ind w:left="1440"/>
    </w:pPr>
  </w:style>
  <w:style w:type="paragraph" w:styleId="TM8">
    <w:name w:val="toc 8"/>
    <w:basedOn w:val="Normal"/>
    <w:next w:val="Normal"/>
    <w:autoRedefine/>
    <w:uiPriority w:val="39"/>
    <w:rsid w:val="0064733B"/>
    <w:pPr>
      <w:ind w:left="1680"/>
    </w:pPr>
  </w:style>
  <w:style w:type="paragraph" w:styleId="TM9">
    <w:name w:val="toc 9"/>
    <w:basedOn w:val="Normal"/>
    <w:next w:val="Normal"/>
    <w:autoRedefine/>
    <w:uiPriority w:val="39"/>
    <w:rsid w:val="0064733B"/>
    <w:pPr>
      <w:ind w:left="1920"/>
    </w:pPr>
  </w:style>
  <w:style w:type="character" w:styleId="Appelnotedebasdep">
    <w:name w:val="footnote reference"/>
    <w:semiHidden/>
    <w:rsid w:val="0064733B"/>
    <w:rPr>
      <w:rFonts w:ascii="Tms Rmn" w:hAnsi="Tms Rmn"/>
      <w:noProof w:val="0"/>
      <w:position w:val="6"/>
      <w:sz w:val="16"/>
      <w:lang w:val="fr-CA"/>
    </w:rPr>
  </w:style>
  <w:style w:type="paragraph" w:styleId="Notedebasdepage">
    <w:name w:val="footnote text"/>
    <w:basedOn w:val="Normal"/>
    <w:semiHidden/>
    <w:rsid w:val="0064733B"/>
    <w:pPr>
      <w:widowControl w:val="0"/>
    </w:pPr>
  </w:style>
  <w:style w:type="paragraph" w:styleId="Retraitcorpsdetexte">
    <w:name w:val="Body Text Indent"/>
    <w:basedOn w:val="Normal"/>
    <w:rsid w:val="0064733B"/>
    <w:pPr>
      <w:tabs>
        <w:tab w:val="left" w:pos="-720"/>
      </w:tabs>
      <w:suppressAutoHyphens/>
      <w:jc w:val="both"/>
    </w:pPr>
  </w:style>
  <w:style w:type="character" w:customStyle="1" w:styleId="EndnoteReference1">
    <w:name w:val="Endnote Reference1"/>
    <w:rsid w:val="0064733B"/>
    <w:rPr>
      <w:vertAlign w:val="superscript"/>
      <w:lang w:val="fr-CA"/>
    </w:rPr>
  </w:style>
  <w:style w:type="paragraph" w:customStyle="1" w:styleId="1">
    <w:name w:val="1"/>
    <w:basedOn w:val="Normal"/>
    <w:next w:val="Corpsdetexte2"/>
    <w:rsid w:val="0064733B"/>
    <w:pPr>
      <w:numPr>
        <w:numId w:val="8"/>
      </w:numPr>
      <w:tabs>
        <w:tab w:val="clear" w:pos="360"/>
      </w:tabs>
      <w:ind w:left="0" w:firstLine="0"/>
    </w:pPr>
    <w:rPr>
      <w:sz w:val="22"/>
    </w:rPr>
  </w:style>
  <w:style w:type="paragraph" w:customStyle="1" w:styleId="btb">
    <w:name w:val="btb"/>
    <w:basedOn w:val="Normal"/>
    <w:autoRedefine/>
    <w:rsid w:val="0064733B"/>
    <w:pPr>
      <w:widowControl w:val="0"/>
      <w:spacing w:before="80" w:after="20"/>
    </w:pPr>
  </w:style>
  <w:style w:type="paragraph" w:customStyle="1" w:styleId="gras">
    <w:name w:val="gras"/>
    <w:basedOn w:val="btb"/>
    <w:autoRedefine/>
    <w:rsid w:val="0064733B"/>
    <w:pPr>
      <w:widowControl/>
      <w:spacing w:before="0" w:after="0" w:line="240" w:lineRule="atLeast"/>
      <w:ind w:left="567"/>
    </w:pPr>
    <w:rPr>
      <w:b/>
    </w:rPr>
  </w:style>
  <w:style w:type="paragraph" w:customStyle="1" w:styleId="Normal12">
    <w:name w:val="Normal12"/>
    <w:basedOn w:val="Normal"/>
    <w:rsid w:val="0064733B"/>
    <w:pPr>
      <w:ind w:left="567"/>
      <w:jc w:val="both"/>
    </w:pPr>
  </w:style>
  <w:style w:type="character" w:customStyle="1" w:styleId="MTEquationSection">
    <w:name w:val="MTEquationSection"/>
    <w:rsid w:val="0064733B"/>
    <w:rPr>
      <w:noProof w:val="0"/>
      <w:color w:val="FF0000"/>
      <w:sz w:val="24"/>
      <w:lang w:val="fr-CA"/>
    </w:rPr>
  </w:style>
  <w:style w:type="paragraph" w:styleId="Corpsdetexte">
    <w:name w:val="Body Text"/>
    <w:basedOn w:val="Normal"/>
    <w:rsid w:val="0064733B"/>
    <w:pPr>
      <w:spacing w:after="120"/>
    </w:pPr>
  </w:style>
  <w:style w:type="paragraph" w:styleId="Retraitcorpsdetexte2">
    <w:name w:val="Body Text Indent 2"/>
    <w:basedOn w:val="Normal"/>
    <w:rsid w:val="0064733B"/>
    <w:pPr>
      <w:spacing w:after="120" w:line="480" w:lineRule="auto"/>
      <w:ind w:left="283"/>
    </w:pPr>
  </w:style>
  <w:style w:type="paragraph" w:styleId="Retraitcorpsdetexte3">
    <w:name w:val="Body Text Indent 3"/>
    <w:basedOn w:val="Normal"/>
    <w:rsid w:val="0064733B"/>
    <w:pPr>
      <w:spacing w:after="120"/>
      <w:ind w:left="283"/>
    </w:pPr>
    <w:rPr>
      <w:sz w:val="16"/>
      <w:szCs w:val="16"/>
    </w:rPr>
  </w:style>
  <w:style w:type="paragraph" w:styleId="Corpsdetexte3">
    <w:name w:val="Body Text 3"/>
    <w:basedOn w:val="Normal"/>
    <w:rsid w:val="0064733B"/>
    <w:pPr>
      <w:spacing w:after="120"/>
    </w:pPr>
    <w:rPr>
      <w:sz w:val="16"/>
      <w:szCs w:val="16"/>
    </w:rPr>
  </w:style>
  <w:style w:type="character" w:styleId="Marquedecommentaire">
    <w:name w:val="annotation reference"/>
    <w:semiHidden/>
    <w:rsid w:val="0064733B"/>
    <w:rPr>
      <w:sz w:val="16"/>
      <w:szCs w:val="16"/>
      <w:lang w:val="fr-CA"/>
    </w:rPr>
  </w:style>
  <w:style w:type="paragraph" w:styleId="Commentaire">
    <w:name w:val="annotation text"/>
    <w:basedOn w:val="Normal"/>
    <w:link w:val="CommentaireCar"/>
    <w:semiHidden/>
    <w:rsid w:val="0064733B"/>
    <w:rPr>
      <w:sz w:val="20"/>
    </w:rPr>
  </w:style>
  <w:style w:type="paragraph" w:styleId="Textebrut">
    <w:name w:val="Plain Text"/>
    <w:basedOn w:val="Normal"/>
    <w:rsid w:val="0064733B"/>
    <w:rPr>
      <w:rFonts w:ascii="Courier New" w:hAnsi="Courier New" w:cs="Courier New"/>
      <w:sz w:val="20"/>
    </w:rPr>
  </w:style>
  <w:style w:type="paragraph" w:styleId="Explorateurdedocuments">
    <w:name w:val="Document Map"/>
    <w:basedOn w:val="Normal"/>
    <w:semiHidden/>
    <w:rsid w:val="0064733B"/>
    <w:pPr>
      <w:shd w:val="clear" w:color="auto" w:fill="000080"/>
    </w:pPr>
    <w:rPr>
      <w:rFonts w:ascii="Tahoma" w:hAnsi="Tahoma" w:cs="Tahoma"/>
      <w:sz w:val="20"/>
    </w:rPr>
  </w:style>
  <w:style w:type="paragraph" w:styleId="Titre">
    <w:name w:val="Title"/>
    <w:basedOn w:val="Normal"/>
    <w:qFormat/>
    <w:rsid w:val="0064733B"/>
    <w:pPr>
      <w:spacing w:before="240" w:after="60"/>
      <w:jc w:val="center"/>
      <w:outlineLvl w:val="0"/>
    </w:pPr>
    <w:rPr>
      <w:rFonts w:ascii="Arial" w:hAnsi="Arial" w:cs="Arial"/>
      <w:b/>
      <w:bCs/>
      <w:kern w:val="28"/>
      <w:sz w:val="32"/>
      <w:szCs w:val="32"/>
    </w:rPr>
  </w:style>
  <w:style w:type="paragraph" w:styleId="Liste">
    <w:name w:val="List"/>
    <w:basedOn w:val="Normal"/>
    <w:rsid w:val="0064733B"/>
    <w:pPr>
      <w:ind w:left="283" w:hanging="283"/>
    </w:pPr>
  </w:style>
  <w:style w:type="paragraph" w:styleId="Liste3">
    <w:name w:val="List 3"/>
    <w:basedOn w:val="Normal"/>
    <w:rsid w:val="0064733B"/>
    <w:pPr>
      <w:ind w:left="849" w:hanging="283"/>
    </w:pPr>
  </w:style>
  <w:style w:type="paragraph" w:styleId="Listepuces">
    <w:name w:val="List Bullet"/>
    <w:basedOn w:val="Normal"/>
    <w:rsid w:val="0064733B"/>
    <w:pPr>
      <w:numPr>
        <w:numId w:val="7"/>
      </w:numPr>
    </w:pPr>
  </w:style>
  <w:style w:type="paragraph" w:styleId="Listepuces2">
    <w:name w:val="List Bullet 2"/>
    <w:basedOn w:val="Normal"/>
    <w:rsid w:val="0064733B"/>
    <w:pPr>
      <w:tabs>
        <w:tab w:val="num" w:pos="360"/>
      </w:tabs>
      <w:ind w:left="360" w:hanging="360"/>
    </w:pPr>
  </w:style>
  <w:style w:type="character" w:styleId="Numrodepage">
    <w:name w:val="page number"/>
    <w:basedOn w:val="Policepardfaut"/>
    <w:rsid w:val="0064733B"/>
  </w:style>
  <w:style w:type="paragraph" w:styleId="Corpsdetexte2">
    <w:name w:val="Body Text 2"/>
    <w:basedOn w:val="Normal"/>
    <w:rsid w:val="0064733B"/>
    <w:pPr>
      <w:spacing w:after="120" w:line="480" w:lineRule="auto"/>
    </w:pPr>
  </w:style>
  <w:style w:type="paragraph" w:styleId="Objetducommentaire">
    <w:name w:val="annotation subject"/>
    <w:basedOn w:val="Commentaire"/>
    <w:next w:val="Commentaire"/>
    <w:semiHidden/>
    <w:rsid w:val="00CF58F6"/>
    <w:rPr>
      <w:b/>
      <w:bCs/>
    </w:rPr>
  </w:style>
  <w:style w:type="paragraph" w:styleId="Textedebulles">
    <w:name w:val="Balloon Text"/>
    <w:basedOn w:val="Normal"/>
    <w:semiHidden/>
    <w:rsid w:val="00CF58F6"/>
    <w:rPr>
      <w:rFonts w:ascii="Tahoma" w:hAnsi="Tahoma" w:cs="Tahoma"/>
      <w:sz w:val="16"/>
      <w:szCs w:val="16"/>
    </w:rPr>
  </w:style>
  <w:style w:type="character" w:styleId="Accentuation">
    <w:name w:val="Emphasis"/>
    <w:qFormat/>
    <w:rsid w:val="00F26AF3"/>
    <w:rPr>
      <w:b/>
      <w:bCs/>
      <w:lang w:val="fr-CA"/>
    </w:rPr>
  </w:style>
  <w:style w:type="character" w:customStyle="1" w:styleId="st1">
    <w:name w:val="st1"/>
    <w:basedOn w:val="Policepardfaut"/>
    <w:rsid w:val="00F26AF3"/>
  </w:style>
  <w:style w:type="table" w:styleId="Grilledutableau">
    <w:name w:val="Table Grid"/>
    <w:basedOn w:val="TableauNormal"/>
    <w:rsid w:val="005027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Policepardfaut"/>
    <w:rsid w:val="00B22307"/>
  </w:style>
  <w:style w:type="character" w:customStyle="1" w:styleId="hps">
    <w:name w:val="hps"/>
    <w:basedOn w:val="Policepardfaut"/>
    <w:rsid w:val="00B22307"/>
  </w:style>
  <w:style w:type="character" w:customStyle="1" w:styleId="apple-converted-space">
    <w:name w:val="apple-converted-space"/>
    <w:basedOn w:val="Policepardfaut"/>
    <w:rsid w:val="00B22307"/>
  </w:style>
  <w:style w:type="character" w:customStyle="1" w:styleId="atn">
    <w:name w:val="atn"/>
    <w:basedOn w:val="Policepardfaut"/>
    <w:rsid w:val="00B22307"/>
  </w:style>
  <w:style w:type="character" w:customStyle="1" w:styleId="hpsatn">
    <w:name w:val="hps atn"/>
    <w:basedOn w:val="Policepardfaut"/>
    <w:rsid w:val="00395709"/>
  </w:style>
  <w:style w:type="character" w:customStyle="1" w:styleId="texhtml">
    <w:name w:val="texhtml"/>
    <w:basedOn w:val="Policepardfaut"/>
    <w:rsid w:val="00887EB9"/>
  </w:style>
  <w:style w:type="character" w:customStyle="1" w:styleId="CommentaireCar">
    <w:name w:val="Commentaire Car"/>
    <w:link w:val="Commentaire"/>
    <w:semiHidden/>
    <w:rsid w:val="00515C84"/>
    <w:rPr>
      <w:snapToGrid w:val="0"/>
      <w:lang w:val="fr-CA" w:eastAsia="fr-FR"/>
    </w:rPr>
  </w:style>
  <w:style w:type="character" w:customStyle="1" w:styleId="Titre2Car">
    <w:name w:val="Titre 2 Car"/>
    <w:basedOn w:val="Policepardfaut"/>
    <w:link w:val="Titre2"/>
    <w:rsid w:val="00EF059B"/>
    <w:rPr>
      <w:b/>
      <w:snapToGrid w:val="0"/>
      <w:sz w:val="24"/>
      <w:szCs w:val="24"/>
      <w:lang w:eastAsia="fr-FR"/>
    </w:rPr>
  </w:style>
  <w:style w:type="paragraph" w:styleId="Paragraphedeliste">
    <w:name w:val="List Paragraph"/>
    <w:basedOn w:val="Normal"/>
    <w:uiPriority w:val="34"/>
    <w:qFormat/>
    <w:rsid w:val="003B7CBE"/>
    <w:pPr>
      <w:ind w:left="720"/>
      <w:contextualSpacing/>
    </w:pPr>
  </w:style>
  <w:style w:type="paragraph" w:customStyle="1" w:styleId="Standard">
    <w:name w:val="Standard"/>
    <w:rsid w:val="008310E7"/>
    <w:pPr>
      <w:suppressAutoHyphens/>
      <w:autoSpaceDN w:val="0"/>
      <w:textAlignment w:val="baseline"/>
    </w:pPr>
    <w:rPr>
      <w:kern w:val="3"/>
      <w:sz w:val="24"/>
      <w:lang w:eastAsia="zh-CN"/>
    </w:rPr>
  </w:style>
  <w:style w:type="paragraph" w:styleId="Rvision">
    <w:name w:val="Revision"/>
    <w:hidden/>
    <w:uiPriority w:val="99"/>
    <w:semiHidden/>
    <w:rsid w:val="00BB471F"/>
    <w:rPr>
      <w:snapToGrid w:val="0"/>
      <w:sz w:val="24"/>
      <w:lang w:eastAsia="fr-FR"/>
    </w:rPr>
  </w:style>
  <w:style w:type="character" w:styleId="Mentionnonrsolue">
    <w:name w:val="Unresolved Mention"/>
    <w:basedOn w:val="Policepardfaut"/>
    <w:uiPriority w:val="99"/>
    <w:semiHidden/>
    <w:unhideWhenUsed/>
    <w:rsid w:val="000218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image" Target="media/image5.jpeg"/><Relationship Id="rId42" Type="http://schemas.openxmlformats.org/officeDocument/2006/relationships/image" Target="media/image24.png"/><Relationship Id="rId63" Type="http://schemas.openxmlformats.org/officeDocument/2006/relationships/image" Target="media/image41.wmf"/><Relationship Id="rId84" Type="http://schemas.openxmlformats.org/officeDocument/2006/relationships/image" Target="media/image56.png"/><Relationship Id="rId138" Type="http://schemas.openxmlformats.org/officeDocument/2006/relationships/image" Target="media/image105.JPG"/><Relationship Id="rId159" Type="http://schemas.openxmlformats.org/officeDocument/2006/relationships/image" Target="media/image126.wmf"/><Relationship Id="rId170" Type="http://schemas.openxmlformats.org/officeDocument/2006/relationships/image" Target="media/image133.jpeg"/><Relationship Id="rId191" Type="http://schemas.openxmlformats.org/officeDocument/2006/relationships/hyperlink" Target="https://drive.google.com/file/d/1UBbBTND2zKhsGReUBvCyhVMJ5jsDNWAx/view?usp=sharing" TargetMode="External"/><Relationship Id="rId205" Type="http://schemas.openxmlformats.org/officeDocument/2006/relationships/image" Target="media/image165.JPG"/><Relationship Id="rId107" Type="http://schemas.openxmlformats.org/officeDocument/2006/relationships/oleObject" Target="embeddings/oleObject10.bin"/><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oleObject" Target="embeddings/oleObject2.bin"/><Relationship Id="rId74" Type="http://schemas.openxmlformats.org/officeDocument/2006/relationships/image" Target="media/image46.jpeg"/><Relationship Id="rId79" Type="http://schemas.openxmlformats.org/officeDocument/2006/relationships/image" Target="media/image51.jpeg"/><Relationship Id="rId102" Type="http://schemas.openxmlformats.org/officeDocument/2006/relationships/image" Target="media/image73.JPG"/><Relationship Id="rId123" Type="http://schemas.openxmlformats.org/officeDocument/2006/relationships/image" Target="media/image90.PNG"/><Relationship Id="rId128" Type="http://schemas.openxmlformats.org/officeDocument/2006/relationships/image" Target="media/image95.jpeg"/><Relationship Id="rId144" Type="http://schemas.openxmlformats.org/officeDocument/2006/relationships/image" Target="media/image111.jpeg"/><Relationship Id="rId149" Type="http://schemas.openxmlformats.org/officeDocument/2006/relationships/image" Target="media/image116.JPG"/><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image" Target="media/image67.jpeg"/><Relationship Id="rId160" Type="http://schemas.openxmlformats.org/officeDocument/2006/relationships/oleObject" Target="embeddings/oleObject14.bin"/><Relationship Id="rId165" Type="http://schemas.openxmlformats.org/officeDocument/2006/relationships/image" Target="media/image129.wmf"/><Relationship Id="rId181" Type="http://schemas.openxmlformats.org/officeDocument/2006/relationships/image" Target="media/image143.jpeg"/><Relationship Id="rId186" Type="http://schemas.openxmlformats.org/officeDocument/2006/relationships/image" Target="media/image148.jpeg"/><Relationship Id="rId216" Type="http://schemas.openxmlformats.org/officeDocument/2006/relationships/theme" Target="theme/theme1.xml"/><Relationship Id="rId211" Type="http://schemas.openxmlformats.org/officeDocument/2006/relationships/footer" Target="footer4.xml"/><Relationship Id="rId22" Type="http://schemas.openxmlformats.org/officeDocument/2006/relationships/hyperlink" Target="ftp://ftp.cfl.scf.rncan.gc.ca/regniere/Data11/Weather/Daily/" TargetMode="External"/><Relationship Id="rId27" Type="http://schemas.openxmlformats.org/officeDocument/2006/relationships/image" Target="media/image9.jpeg"/><Relationship Id="rId43" Type="http://schemas.openxmlformats.org/officeDocument/2006/relationships/image" Target="media/image25.jpeg"/><Relationship Id="rId48" Type="http://schemas.openxmlformats.org/officeDocument/2006/relationships/image" Target="media/image30.png"/><Relationship Id="rId64" Type="http://schemas.openxmlformats.org/officeDocument/2006/relationships/oleObject" Target="embeddings/oleObject5.bin"/><Relationship Id="rId69" Type="http://schemas.openxmlformats.org/officeDocument/2006/relationships/image" Target="media/image44.wmf"/><Relationship Id="rId113" Type="http://schemas.openxmlformats.org/officeDocument/2006/relationships/image" Target="media/image80.png"/><Relationship Id="rId118" Type="http://schemas.openxmlformats.org/officeDocument/2006/relationships/image" Target="media/image85.jpeg"/><Relationship Id="rId134" Type="http://schemas.openxmlformats.org/officeDocument/2006/relationships/image" Target="media/image101.jpeg"/><Relationship Id="rId139" Type="http://schemas.openxmlformats.org/officeDocument/2006/relationships/image" Target="media/image106.png"/><Relationship Id="rId80" Type="http://schemas.openxmlformats.org/officeDocument/2006/relationships/image" Target="media/image52.jpeg"/><Relationship Id="rId85" Type="http://schemas.openxmlformats.org/officeDocument/2006/relationships/image" Target="media/image57.jpeg"/><Relationship Id="rId150" Type="http://schemas.openxmlformats.org/officeDocument/2006/relationships/image" Target="media/image117.png"/><Relationship Id="rId155" Type="http://schemas.openxmlformats.org/officeDocument/2006/relationships/image" Target="media/image122.jpeg"/><Relationship Id="rId171" Type="http://schemas.openxmlformats.org/officeDocument/2006/relationships/image" Target="media/image134.JPG"/><Relationship Id="rId176" Type="http://schemas.openxmlformats.org/officeDocument/2006/relationships/image" Target="media/image138.jpeg"/><Relationship Id="rId192" Type="http://schemas.openxmlformats.org/officeDocument/2006/relationships/hyperlink" Target="https://drive.google.com/file/d/1cyHlU_eUFDlcDaX8DLLBsL2fbiGqRTMD/view?usp=share_link" TargetMode="External"/><Relationship Id="rId197" Type="http://schemas.openxmlformats.org/officeDocument/2006/relationships/image" Target="media/image157.JPG"/><Relationship Id="rId206" Type="http://schemas.openxmlformats.org/officeDocument/2006/relationships/image" Target="media/image166.JPG"/><Relationship Id="rId201" Type="http://schemas.openxmlformats.org/officeDocument/2006/relationships/image" Target="media/image161.png"/><Relationship Id="rId12" Type="http://schemas.openxmlformats.org/officeDocument/2006/relationships/header" Target="header2.xml"/><Relationship Id="rId17" Type="http://schemas.openxmlformats.org/officeDocument/2006/relationships/hyperlink" Target="mailto:Remi.Saint-Amant@Canada.ca"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9.wmf"/><Relationship Id="rId103" Type="http://schemas.openxmlformats.org/officeDocument/2006/relationships/image" Target="media/image74.png"/><Relationship Id="rId108" Type="http://schemas.openxmlformats.org/officeDocument/2006/relationships/image" Target="media/image78.wmf"/><Relationship Id="rId124" Type="http://schemas.openxmlformats.org/officeDocument/2006/relationships/image" Target="media/image91.PNG"/><Relationship Id="rId129" Type="http://schemas.openxmlformats.org/officeDocument/2006/relationships/image" Target="media/image96.JPG"/><Relationship Id="rId54" Type="http://schemas.openxmlformats.org/officeDocument/2006/relationships/image" Target="media/image36.wmf"/><Relationship Id="rId70" Type="http://schemas.openxmlformats.org/officeDocument/2006/relationships/oleObject" Target="embeddings/oleObject8.bin"/><Relationship Id="rId75" Type="http://schemas.openxmlformats.org/officeDocument/2006/relationships/image" Target="media/image47.jpeg"/><Relationship Id="rId91" Type="http://schemas.openxmlformats.org/officeDocument/2006/relationships/image" Target="media/image63.jpeg"/><Relationship Id="rId96" Type="http://schemas.openxmlformats.org/officeDocument/2006/relationships/hyperlink" Target="http://www.gdal.org/formats_list.html" TargetMode="External"/><Relationship Id="rId140" Type="http://schemas.openxmlformats.org/officeDocument/2006/relationships/image" Target="media/image107.png"/><Relationship Id="rId145" Type="http://schemas.openxmlformats.org/officeDocument/2006/relationships/image" Target="media/image112.JPG"/><Relationship Id="rId161" Type="http://schemas.openxmlformats.org/officeDocument/2006/relationships/image" Target="media/image127.wmf"/><Relationship Id="rId166" Type="http://schemas.openxmlformats.org/officeDocument/2006/relationships/oleObject" Target="embeddings/oleObject17.bin"/><Relationship Id="rId182" Type="http://schemas.openxmlformats.org/officeDocument/2006/relationships/image" Target="media/image144.jpeg"/><Relationship Id="rId187" Type="http://schemas.openxmlformats.org/officeDocument/2006/relationships/image" Target="media/image149.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4.xml"/><Relationship Id="rId23" Type="http://schemas.openxmlformats.org/officeDocument/2006/relationships/hyperlink" Target="ftp://ftp.cfl.scf.rncan.gc.ca/regniere/Data11/Weather/Hourly/" TargetMode="External"/><Relationship Id="rId28" Type="http://schemas.openxmlformats.org/officeDocument/2006/relationships/image" Target="media/image10.jpeg"/><Relationship Id="rId49" Type="http://schemas.openxmlformats.org/officeDocument/2006/relationships/image" Target="media/image31.png"/><Relationship Id="rId114" Type="http://schemas.openxmlformats.org/officeDocument/2006/relationships/image" Target="media/image81.JPG"/><Relationship Id="rId119" Type="http://schemas.openxmlformats.org/officeDocument/2006/relationships/image" Target="media/image86.JPG"/><Relationship Id="rId44" Type="http://schemas.openxmlformats.org/officeDocument/2006/relationships/image" Target="media/image26.png"/><Relationship Id="rId60" Type="http://schemas.openxmlformats.org/officeDocument/2006/relationships/oleObject" Target="embeddings/oleObject3.bin"/><Relationship Id="rId65" Type="http://schemas.openxmlformats.org/officeDocument/2006/relationships/image" Target="media/image42.wmf"/><Relationship Id="rId81" Type="http://schemas.openxmlformats.org/officeDocument/2006/relationships/image" Target="media/image53.png"/><Relationship Id="rId86" Type="http://schemas.openxmlformats.org/officeDocument/2006/relationships/image" Target="media/image58.jpeg"/><Relationship Id="rId130" Type="http://schemas.openxmlformats.org/officeDocument/2006/relationships/image" Target="media/image97.JPG"/><Relationship Id="rId135" Type="http://schemas.openxmlformats.org/officeDocument/2006/relationships/image" Target="media/image102.png"/><Relationship Id="rId151" Type="http://schemas.openxmlformats.org/officeDocument/2006/relationships/image" Target="media/image118.jpeg"/><Relationship Id="rId156" Type="http://schemas.openxmlformats.org/officeDocument/2006/relationships/image" Target="media/image123.png"/><Relationship Id="rId177" Type="http://schemas.openxmlformats.org/officeDocument/2006/relationships/image" Target="media/image139.jpeg"/><Relationship Id="rId198" Type="http://schemas.openxmlformats.org/officeDocument/2006/relationships/image" Target="media/image158.png"/><Relationship Id="rId172" Type="http://schemas.openxmlformats.org/officeDocument/2006/relationships/image" Target="media/image135.png"/><Relationship Id="rId193" Type="http://schemas.openxmlformats.org/officeDocument/2006/relationships/image" Target="media/image153.JPG"/><Relationship Id="rId202" Type="http://schemas.openxmlformats.org/officeDocument/2006/relationships/image" Target="media/image162.jpeg"/><Relationship Id="rId207" Type="http://schemas.openxmlformats.org/officeDocument/2006/relationships/image" Target="media/image167.JPG"/><Relationship Id="rId13" Type="http://schemas.openxmlformats.org/officeDocument/2006/relationships/footer" Target="footer3.xml"/><Relationship Id="rId18" Type="http://schemas.openxmlformats.org/officeDocument/2006/relationships/hyperlink" Target="https://apps-scf-cfs.nrcan.gc.ca/biosim" TargetMode="External"/><Relationship Id="rId39" Type="http://schemas.openxmlformats.org/officeDocument/2006/relationships/image" Target="media/image21.png"/><Relationship Id="rId109" Type="http://schemas.openxmlformats.org/officeDocument/2006/relationships/oleObject" Target="embeddings/oleObject11.bin"/><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oleObject" Target="embeddings/oleObject1.bin"/><Relationship Id="rId76" Type="http://schemas.openxmlformats.org/officeDocument/2006/relationships/image" Target="media/image48.jpeg"/><Relationship Id="rId97" Type="http://schemas.openxmlformats.org/officeDocument/2006/relationships/image" Target="media/image68.jpeg"/><Relationship Id="rId104" Type="http://schemas.openxmlformats.org/officeDocument/2006/relationships/image" Target="media/image75.png"/><Relationship Id="rId120" Type="http://schemas.openxmlformats.org/officeDocument/2006/relationships/image" Target="media/image87.jp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JPG"/><Relationship Id="rId167" Type="http://schemas.openxmlformats.org/officeDocument/2006/relationships/image" Target="media/image130.png"/><Relationship Id="rId188" Type="http://schemas.openxmlformats.org/officeDocument/2006/relationships/image" Target="media/image150.JPG"/><Relationship Id="rId7" Type="http://schemas.openxmlformats.org/officeDocument/2006/relationships/endnotes" Target="endnotes.xml"/><Relationship Id="rId71" Type="http://schemas.openxmlformats.org/officeDocument/2006/relationships/image" Target="media/image45.wmf"/><Relationship Id="rId92" Type="http://schemas.openxmlformats.org/officeDocument/2006/relationships/image" Target="media/image64.jpeg"/><Relationship Id="rId162" Type="http://schemas.openxmlformats.org/officeDocument/2006/relationships/oleObject" Target="embeddings/oleObject15.bin"/><Relationship Id="rId183" Type="http://schemas.openxmlformats.org/officeDocument/2006/relationships/image" Target="media/image145.jpeg"/><Relationship Id="rId213"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JP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oleObject" Target="embeddings/oleObject6.bin"/><Relationship Id="rId87" Type="http://schemas.openxmlformats.org/officeDocument/2006/relationships/image" Target="media/image59.jpeg"/><Relationship Id="rId110" Type="http://schemas.openxmlformats.org/officeDocument/2006/relationships/image" Target="media/image79.wmf"/><Relationship Id="rId115" Type="http://schemas.openxmlformats.org/officeDocument/2006/relationships/image" Target="media/image82.PNG"/><Relationship Id="rId131" Type="http://schemas.openxmlformats.org/officeDocument/2006/relationships/image" Target="media/image98.JPG"/><Relationship Id="rId136" Type="http://schemas.openxmlformats.org/officeDocument/2006/relationships/image" Target="media/image103.png"/><Relationship Id="rId157" Type="http://schemas.openxmlformats.org/officeDocument/2006/relationships/image" Target="media/image124.JPG"/><Relationship Id="rId178" Type="http://schemas.openxmlformats.org/officeDocument/2006/relationships/image" Target="media/image140.jpeg"/><Relationship Id="rId61" Type="http://schemas.openxmlformats.org/officeDocument/2006/relationships/image" Target="media/image40.wmf"/><Relationship Id="rId82" Type="http://schemas.openxmlformats.org/officeDocument/2006/relationships/image" Target="media/image54.png"/><Relationship Id="rId152" Type="http://schemas.openxmlformats.org/officeDocument/2006/relationships/image" Target="media/image119.JPG"/><Relationship Id="rId173" Type="http://schemas.openxmlformats.org/officeDocument/2006/relationships/image" Target="media/image136.png"/><Relationship Id="rId194" Type="http://schemas.openxmlformats.org/officeDocument/2006/relationships/image" Target="media/image154.png"/><Relationship Id="rId199" Type="http://schemas.openxmlformats.org/officeDocument/2006/relationships/image" Target="media/image159.JPG"/><Relationship Id="rId203" Type="http://schemas.openxmlformats.org/officeDocument/2006/relationships/image" Target="media/image163.JPG"/><Relationship Id="rId208" Type="http://schemas.openxmlformats.org/officeDocument/2006/relationships/image" Target="media/image168.jpeg"/><Relationship Id="rId19" Type="http://schemas.openxmlformats.org/officeDocument/2006/relationships/hyperlink" Target="ftp://ftp.cfl.scf.rncan.gc.ca/regniere/software/" TargetMode="External"/><Relationship Id="rId14" Type="http://schemas.openxmlformats.org/officeDocument/2006/relationships/image" Target="media/image3.jpeg"/><Relationship Id="rId30" Type="http://schemas.openxmlformats.org/officeDocument/2006/relationships/image" Target="media/image12.JPG"/><Relationship Id="rId35" Type="http://schemas.openxmlformats.org/officeDocument/2006/relationships/image" Target="media/image17.png"/><Relationship Id="rId56" Type="http://schemas.openxmlformats.org/officeDocument/2006/relationships/image" Target="media/image37.jpeg"/><Relationship Id="rId77" Type="http://schemas.openxmlformats.org/officeDocument/2006/relationships/image" Target="media/image49.png"/><Relationship Id="rId100" Type="http://schemas.openxmlformats.org/officeDocument/2006/relationships/image" Target="media/image71.jpeg"/><Relationship Id="rId105" Type="http://schemas.openxmlformats.org/officeDocument/2006/relationships/image" Target="media/image76.png"/><Relationship Id="rId126" Type="http://schemas.openxmlformats.org/officeDocument/2006/relationships/image" Target="media/image93.jpeg"/><Relationship Id="rId147" Type="http://schemas.openxmlformats.org/officeDocument/2006/relationships/image" Target="media/image114.JPG"/><Relationship Id="rId168" Type="http://schemas.openxmlformats.org/officeDocument/2006/relationships/image" Target="media/image131.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oleObject" Target="embeddings/oleObject9.bin"/><Relationship Id="rId93" Type="http://schemas.openxmlformats.org/officeDocument/2006/relationships/image" Target="media/image65.JPG"/><Relationship Id="rId98" Type="http://schemas.openxmlformats.org/officeDocument/2006/relationships/image" Target="media/image69.jpe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28.wmf"/><Relationship Id="rId184" Type="http://schemas.openxmlformats.org/officeDocument/2006/relationships/image" Target="media/image146.jpeg"/><Relationship Id="rId18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7.jpeg"/><Relationship Id="rId46" Type="http://schemas.openxmlformats.org/officeDocument/2006/relationships/image" Target="media/image28.png"/><Relationship Id="rId67" Type="http://schemas.openxmlformats.org/officeDocument/2006/relationships/image" Target="media/image43.wmf"/><Relationship Id="rId116" Type="http://schemas.openxmlformats.org/officeDocument/2006/relationships/image" Target="media/image83.PNG"/><Relationship Id="rId137" Type="http://schemas.openxmlformats.org/officeDocument/2006/relationships/image" Target="media/image104.jpg"/><Relationship Id="rId158" Type="http://schemas.openxmlformats.org/officeDocument/2006/relationships/image" Target="media/image125.png"/><Relationship Id="rId20" Type="http://schemas.openxmlformats.org/officeDocument/2006/relationships/hyperlink" Target="ftp://ftp.cfl.scf.rncan.gc.ca/regniere/Data11" TargetMode="External"/><Relationship Id="rId41" Type="http://schemas.openxmlformats.org/officeDocument/2006/relationships/image" Target="media/image23.png"/><Relationship Id="rId62" Type="http://schemas.openxmlformats.org/officeDocument/2006/relationships/oleObject" Target="embeddings/oleObject4.bin"/><Relationship Id="rId83" Type="http://schemas.openxmlformats.org/officeDocument/2006/relationships/image" Target="media/image55.jpeg"/><Relationship Id="rId88" Type="http://schemas.openxmlformats.org/officeDocument/2006/relationships/image" Target="media/image60.jpeg"/><Relationship Id="rId111" Type="http://schemas.openxmlformats.org/officeDocument/2006/relationships/oleObject" Target="embeddings/oleObject12.bin"/><Relationship Id="rId132" Type="http://schemas.openxmlformats.org/officeDocument/2006/relationships/image" Target="media/image99.png"/><Relationship Id="rId153" Type="http://schemas.openxmlformats.org/officeDocument/2006/relationships/image" Target="media/image120.JPG"/><Relationship Id="rId174" Type="http://schemas.openxmlformats.org/officeDocument/2006/relationships/image" Target="media/image1.png"/><Relationship Id="rId179" Type="http://schemas.openxmlformats.org/officeDocument/2006/relationships/image" Target="media/image141.jpeg"/><Relationship Id="rId195" Type="http://schemas.openxmlformats.org/officeDocument/2006/relationships/image" Target="media/image155.jpeg"/><Relationship Id="rId209" Type="http://schemas.openxmlformats.org/officeDocument/2006/relationships/image" Target="media/image169.jpeg"/><Relationship Id="rId190" Type="http://schemas.openxmlformats.org/officeDocument/2006/relationships/image" Target="media/image152.png"/><Relationship Id="rId204" Type="http://schemas.openxmlformats.org/officeDocument/2006/relationships/image" Target="media/image164.png"/><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38.wmf"/><Relationship Id="rId106" Type="http://schemas.openxmlformats.org/officeDocument/2006/relationships/image" Target="media/image77.wmf"/><Relationship Id="rId127" Type="http://schemas.openxmlformats.org/officeDocument/2006/relationships/image" Target="media/image94.jpe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hyperlink" Target="http://www.ntsg.umt.edu/project/mt-clim.php" TargetMode="External"/><Relationship Id="rId78" Type="http://schemas.openxmlformats.org/officeDocument/2006/relationships/image" Target="media/image50.png"/><Relationship Id="rId94" Type="http://schemas.openxmlformats.org/officeDocument/2006/relationships/image" Target="media/image66.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89.png"/><Relationship Id="rId143" Type="http://schemas.openxmlformats.org/officeDocument/2006/relationships/image" Target="media/image110.JPG"/><Relationship Id="rId148" Type="http://schemas.openxmlformats.org/officeDocument/2006/relationships/image" Target="media/image115.JPG"/><Relationship Id="rId164" Type="http://schemas.openxmlformats.org/officeDocument/2006/relationships/oleObject" Target="embeddings/oleObject16.bin"/><Relationship Id="rId169" Type="http://schemas.openxmlformats.org/officeDocument/2006/relationships/image" Target="media/image132.png"/><Relationship Id="rId185" Type="http://schemas.openxmlformats.org/officeDocument/2006/relationships/image" Target="media/image147.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2.jpeg"/><Relationship Id="rId210" Type="http://schemas.openxmlformats.org/officeDocument/2006/relationships/header" Target="header3.xml"/><Relationship Id="rId215" Type="http://schemas.microsoft.com/office/2011/relationships/people" Target="people.xml"/><Relationship Id="rId26" Type="http://schemas.openxmlformats.org/officeDocument/2006/relationships/image" Target="media/image8.jpeg"/><Relationship Id="rId47" Type="http://schemas.openxmlformats.org/officeDocument/2006/relationships/image" Target="media/image29.png"/><Relationship Id="rId68" Type="http://schemas.openxmlformats.org/officeDocument/2006/relationships/oleObject" Target="embeddings/oleObject7.bin"/><Relationship Id="rId89" Type="http://schemas.openxmlformats.org/officeDocument/2006/relationships/image" Target="media/image61.jpeg"/><Relationship Id="rId112" Type="http://schemas.openxmlformats.org/officeDocument/2006/relationships/oleObject" Target="embeddings/oleObject13.bin"/><Relationship Id="rId133" Type="http://schemas.openxmlformats.org/officeDocument/2006/relationships/image" Target="media/image100.JPG"/><Relationship Id="rId154" Type="http://schemas.openxmlformats.org/officeDocument/2006/relationships/image" Target="media/image121.JP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60.JPG"/><Relationship Id="rId16" Type="http://schemas.openxmlformats.org/officeDocument/2006/relationships/hyperlink" Target="mailto:Jacques.Regniere@canada.ca"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project\BioSIM\hlp\Manualv9.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AB30A8-AB43-4A6A-9B8D-09FA3155A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Manualv9.dot</Template>
  <TotalTime>25523</TotalTime>
  <Pages>88</Pages>
  <Words>26644</Words>
  <Characters>146547</Characters>
  <Application>Microsoft Office Word</Application>
  <DocSecurity>0</DocSecurity>
  <Lines>1221</Lines>
  <Paragraphs>345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Toshiba</Company>
  <LinksUpToDate>false</LinksUpToDate>
  <CharactersWithSpaces>172846</CharactersWithSpaces>
  <SharedDoc>false</SharedDoc>
  <HLinks>
    <vt:vector size="588" baseType="variant">
      <vt:variant>
        <vt:i4>58</vt:i4>
      </vt:variant>
      <vt:variant>
        <vt:i4>693</vt:i4>
      </vt:variant>
      <vt:variant>
        <vt:i4>0</vt:i4>
      </vt:variant>
      <vt:variant>
        <vt:i4>5</vt:i4>
      </vt:variant>
      <vt:variant>
        <vt:lpwstr/>
      </vt:variant>
      <vt:variant>
        <vt:lpwstr>_Defining_a_graph</vt:lpwstr>
      </vt:variant>
      <vt:variant>
        <vt:i4>2293778</vt:i4>
      </vt:variant>
      <vt:variant>
        <vt:i4>672</vt:i4>
      </vt:variant>
      <vt:variant>
        <vt:i4>0</vt:i4>
      </vt:variant>
      <vt:variant>
        <vt:i4>5</vt:i4>
      </vt:variant>
      <vt:variant>
        <vt:lpwstr/>
      </vt:variant>
      <vt:variant>
        <vt:lpwstr>_Defining_an_Analysis</vt:lpwstr>
      </vt:variant>
      <vt:variant>
        <vt:i4>7274515</vt:i4>
      </vt:variant>
      <vt:variant>
        <vt:i4>657</vt:i4>
      </vt:variant>
      <vt:variant>
        <vt:i4>0</vt:i4>
      </vt:variant>
      <vt:variant>
        <vt:i4>5</vt:i4>
      </vt:variant>
      <vt:variant>
        <vt:lpwstr>http://www.gdal.org/formats_list.html</vt:lpwstr>
      </vt:variant>
      <vt:variant>
        <vt:lpwstr/>
      </vt:variant>
      <vt:variant>
        <vt:i4>3211323</vt:i4>
      </vt:variant>
      <vt:variant>
        <vt:i4>648</vt:i4>
      </vt:variant>
      <vt:variant>
        <vt:i4>0</vt:i4>
      </vt:variant>
      <vt:variant>
        <vt:i4>5</vt:i4>
      </vt:variant>
      <vt:variant>
        <vt:lpwstr>http://www.ntsg.umt.edu/project/mtclim</vt:lpwstr>
      </vt:variant>
      <vt:variant>
        <vt:lpwstr/>
      </vt:variant>
      <vt:variant>
        <vt:i4>8192059</vt:i4>
      </vt:variant>
      <vt:variant>
        <vt:i4>567</vt:i4>
      </vt:variant>
      <vt:variant>
        <vt:i4>0</vt:i4>
      </vt:variant>
      <vt:variant>
        <vt:i4>5</vt:i4>
      </vt:variant>
      <vt:variant>
        <vt:lpwstr>ftp://ftp.cfl.scf.rncan.gc.ca/regniere/Data/Weather/Daily/</vt:lpwstr>
      </vt:variant>
      <vt:variant>
        <vt:lpwstr/>
      </vt:variant>
      <vt:variant>
        <vt:i4>7012390</vt:i4>
      </vt:variant>
      <vt:variant>
        <vt:i4>561</vt:i4>
      </vt:variant>
      <vt:variant>
        <vt:i4>0</vt:i4>
      </vt:variant>
      <vt:variant>
        <vt:i4>5</vt:i4>
      </vt:variant>
      <vt:variant>
        <vt:lpwstr>ftp://ftp.cfl.scf.rncan.gc.ca/regniere/Data/Weather/Normals/ClimaticChange</vt:lpwstr>
      </vt:variant>
      <vt:variant>
        <vt:lpwstr/>
      </vt:variant>
      <vt:variant>
        <vt:i4>1966145</vt:i4>
      </vt:variant>
      <vt:variant>
        <vt:i4>558</vt:i4>
      </vt:variant>
      <vt:variant>
        <vt:i4>0</vt:i4>
      </vt:variant>
      <vt:variant>
        <vt:i4>5</vt:i4>
      </vt:variant>
      <vt:variant>
        <vt:lpwstr>ftp://ftp.cfl.scf.rncan.gc.ca/regniere/Data/Weather/Normals/</vt:lpwstr>
      </vt:variant>
      <vt:variant>
        <vt:lpwstr/>
      </vt:variant>
      <vt:variant>
        <vt:i4>262236</vt:i4>
      </vt:variant>
      <vt:variant>
        <vt:i4>537</vt:i4>
      </vt:variant>
      <vt:variant>
        <vt:i4>0</vt:i4>
      </vt:variant>
      <vt:variant>
        <vt:i4>5</vt:i4>
      </vt:variant>
      <vt:variant>
        <vt:lpwstr>ftp://ftp.cfl.scf.rncan.gc.ca/regniere/software/</vt:lpwstr>
      </vt:variant>
      <vt:variant>
        <vt:lpwstr/>
      </vt:variant>
      <vt:variant>
        <vt:i4>8060948</vt:i4>
      </vt:variant>
      <vt:variant>
        <vt:i4>534</vt:i4>
      </vt:variant>
      <vt:variant>
        <vt:i4>0</vt:i4>
      </vt:variant>
      <vt:variant>
        <vt:i4>5</vt:i4>
      </vt:variant>
      <vt:variant>
        <vt:lpwstr>mailto:Remi.Stamant@RNCan-NRCan.gc.ca</vt:lpwstr>
      </vt:variant>
      <vt:variant>
        <vt:lpwstr/>
      </vt:variant>
      <vt:variant>
        <vt:i4>3932239</vt:i4>
      </vt:variant>
      <vt:variant>
        <vt:i4>531</vt:i4>
      </vt:variant>
      <vt:variant>
        <vt:i4>0</vt:i4>
      </vt:variant>
      <vt:variant>
        <vt:i4>5</vt:i4>
      </vt:variant>
      <vt:variant>
        <vt:lpwstr>mailto:Jacques.Regniere@RNCan-NRCan.gc.ca</vt:lpwstr>
      </vt:variant>
      <vt:variant>
        <vt:lpwstr/>
      </vt:variant>
      <vt:variant>
        <vt:i4>1507391</vt:i4>
      </vt:variant>
      <vt:variant>
        <vt:i4>524</vt:i4>
      </vt:variant>
      <vt:variant>
        <vt:i4>0</vt:i4>
      </vt:variant>
      <vt:variant>
        <vt:i4>5</vt:i4>
      </vt:variant>
      <vt:variant>
        <vt:lpwstr/>
      </vt:variant>
      <vt:variant>
        <vt:lpwstr>_Toc349302552</vt:lpwstr>
      </vt:variant>
      <vt:variant>
        <vt:i4>1507391</vt:i4>
      </vt:variant>
      <vt:variant>
        <vt:i4>518</vt:i4>
      </vt:variant>
      <vt:variant>
        <vt:i4>0</vt:i4>
      </vt:variant>
      <vt:variant>
        <vt:i4>5</vt:i4>
      </vt:variant>
      <vt:variant>
        <vt:lpwstr/>
      </vt:variant>
      <vt:variant>
        <vt:lpwstr>_Toc349302551</vt:lpwstr>
      </vt:variant>
      <vt:variant>
        <vt:i4>1507391</vt:i4>
      </vt:variant>
      <vt:variant>
        <vt:i4>512</vt:i4>
      </vt:variant>
      <vt:variant>
        <vt:i4>0</vt:i4>
      </vt:variant>
      <vt:variant>
        <vt:i4>5</vt:i4>
      </vt:variant>
      <vt:variant>
        <vt:lpwstr/>
      </vt:variant>
      <vt:variant>
        <vt:lpwstr>_Toc349302550</vt:lpwstr>
      </vt:variant>
      <vt:variant>
        <vt:i4>1441855</vt:i4>
      </vt:variant>
      <vt:variant>
        <vt:i4>506</vt:i4>
      </vt:variant>
      <vt:variant>
        <vt:i4>0</vt:i4>
      </vt:variant>
      <vt:variant>
        <vt:i4>5</vt:i4>
      </vt:variant>
      <vt:variant>
        <vt:lpwstr/>
      </vt:variant>
      <vt:variant>
        <vt:lpwstr>_Toc349302549</vt:lpwstr>
      </vt:variant>
      <vt:variant>
        <vt:i4>1441855</vt:i4>
      </vt:variant>
      <vt:variant>
        <vt:i4>500</vt:i4>
      </vt:variant>
      <vt:variant>
        <vt:i4>0</vt:i4>
      </vt:variant>
      <vt:variant>
        <vt:i4>5</vt:i4>
      </vt:variant>
      <vt:variant>
        <vt:lpwstr/>
      </vt:variant>
      <vt:variant>
        <vt:lpwstr>_Toc349302548</vt:lpwstr>
      </vt:variant>
      <vt:variant>
        <vt:i4>1441855</vt:i4>
      </vt:variant>
      <vt:variant>
        <vt:i4>494</vt:i4>
      </vt:variant>
      <vt:variant>
        <vt:i4>0</vt:i4>
      </vt:variant>
      <vt:variant>
        <vt:i4>5</vt:i4>
      </vt:variant>
      <vt:variant>
        <vt:lpwstr/>
      </vt:variant>
      <vt:variant>
        <vt:lpwstr>_Toc349302547</vt:lpwstr>
      </vt:variant>
      <vt:variant>
        <vt:i4>1441855</vt:i4>
      </vt:variant>
      <vt:variant>
        <vt:i4>488</vt:i4>
      </vt:variant>
      <vt:variant>
        <vt:i4>0</vt:i4>
      </vt:variant>
      <vt:variant>
        <vt:i4>5</vt:i4>
      </vt:variant>
      <vt:variant>
        <vt:lpwstr/>
      </vt:variant>
      <vt:variant>
        <vt:lpwstr>_Toc349302546</vt:lpwstr>
      </vt:variant>
      <vt:variant>
        <vt:i4>1441855</vt:i4>
      </vt:variant>
      <vt:variant>
        <vt:i4>482</vt:i4>
      </vt:variant>
      <vt:variant>
        <vt:i4>0</vt:i4>
      </vt:variant>
      <vt:variant>
        <vt:i4>5</vt:i4>
      </vt:variant>
      <vt:variant>
        <vt:lpwstr/>
      </vt:variant>
      <vt:variant>
        <vt:lpwstr>_Toc349302545</vt:lpwstr>
      </vt:variant>
      <vt:variant>
        <vt:i4>1441855</vt:i4>
      </vt:variant>
      <vt:variant>
        <vt:i4>476</vt:i4>
      </vt:variant>
      <vt:variant>
        <vt:i4>0</vt:i4>
      </vt:variant>
      <vt:variant>
        <vt:i4>5</vt:i4>
      </vt:variant>
      <vt:variant>
        <vt:lpwstr/>
      </vt:variant>
      <vt:variant>
        <vt:lpwstr>_Toc349302544</vt:lpwstr>
      </vt:variant>
      <vt:variant>
        <vt:i4>1441855</vt:i4>
      </vt:variant>
      <vt:variant>
        <vt:i4>470</vt:i4>
      </vt:variant>
      <vt:variant>
        <vt:i4>0</vt:i4>
      </vt:variant>
      <vt:variant>
        <vt:i4>5</vt:i4>
      </vt:variant>
      <vt:variant>
        <vt:lpwstr/>
      </vt:variant>
      <vt:variant>
        <vt:lpwstr>_Toc349302543</vt:lpwstr>
      </vt:variant>
      <vt:variant>
        <vt:i4>1441855</vt:i4>
      </vt:variant>
      <vt:variant>
        <vt:i4>464</vt:i4>
      </vt:variant>
      <vt:variant>
        <vt:i4>0</vt:i4>
      </vt:variant>
      <vt:variant>
        <vt:i4>5</vt:i4>
      </vt:variant>
      <vt:variant>
        <vt:lpwstr/>
      </vt:variant>
      <vt:variant>
        <vt:lpwstr>_Toc349302542</vt:lpwstr>
      </vt:variant>
      <vt:variant>
        <vt:i4>1441855</vt:i4>
      </vt:variant>
      <vt:variant>
        <vt:i4>458</vt:i4>
      </vt:variant>
      <vt:variant>
        <vt:i4>0</vt:i4>
      </vt:variant>
      <vt:variant>
        <vt:i4>5</vt:i4>
      </vt:variant>
      <vt:variant>
        <vt:lpwstr/>
      </vt:variant>
      <vt:variant>
        <vt:lpwstr>_Toc349302541</vt:lpwstr>
      </vt:variant>
      <vt:variant>
        <vt:i4>1441855</vt:i4>
      </vt:variant>
      <vt:variant>
        <vt:i4>452</vt:i4>
      </vt:variant>
      <vt:variant>
        <vt:i4>0</vt:i4>
      </vt:variant>
      <vt:variant>
        <vt:i4>5</vt:i4>
      </vt:variant>
      <vt:variant>
        <vt:lpwstr/>
      </vt:variant>
      <vt:variant>
        <vt:lpwstr>_Toc349302540</vt:lpwstr>
      </vt:variant>
      <vt:variant>
        <vt:i4>1114175</vt:i4>
      </vt:variant>
      <vt:variant>
        <vt:i4>446</vt:i4>
      </vt:variant>
      <vt:variant>
        <vt:i4>0</vt:i4>
      </vt:variant>
      <vt:variant>
        <vt:i4>5</vt:i4>
      </vt:variant>
      <vt:variant>
        <vt:lpwstr/>
      </vt:variant>
      <vt:variant>
        <vt:lpwstr>_Toc349302539</vt:lpwstr>
      </vt:variant>
      <vt:variant>
        <vt:i4>1114175</vt:i4>
      </vt:variant>
      <vt:variant>
        <vt:i4>440</vt:i4>
      </vt:variant>
      <vt:variant>
        <vt:i4>0</vt:i4>
      </vt:variant>
      <vt:variant>
        <vt:i4>5</vt:i4>
      </vt:variant>
      <vt:variant>
        <vt:lpwstr/>
      </vt:variant>
      <vt:variant>
        <vt:lpwstr>_Toc349302538</vt:lpwstr>
      </vt:variant>
      <vt:variant>
        <vt:i4>1114175</vt:i4>
      </vt:variant>
      <vt:variant>
        <vt:i4>434</vt:i4>
      </vt:variant>
      <vt:variant>
        <vt:i4>0</vt:i4>
      </vt:variant>
      <vt:variant>
        <vt:i4>5</vt:i4>
      </vt:variant>
      <vt:variant>
        <vt:lpwstr/>
      </vt:variant>
      <vt:variant>
        <vt:lpwstr>_Toc349302537</vt:lpwstr>
      </vt:variant>
      <vt:variant>
        <vt:i4>1114175</vt:i4>
      </vt:variant>
      <vt:variant>
        <vt:i4>428</vt:i4>
      </vt:variant>
      <vt:variant>
        <vt:i4>0</vt:i4>
      </vt:variant>
      <vt:variant>
        <vt:i4>5</vt:i4>
      </vt:variant>
      <vt:variant>
        <vt:lpwstr/>
      </vt:variant>
      <vt:variant>
        <vt:lpwstr>_Toc349302536</vt:lpwstr>
      </vt:variant>
      <vt:variant>
        <vt:i4>1114175</vt:i4>
      </vt:variant>
      <vt:variant>
        <vt:i4>422</vt:i4>
      </vt:variant>
      <vt:variant>
        <vt:i4>0</vt:i4>
      </vt:variant>
      <vt:variant>
        <vt:i4>5</vt:i4>
      </vt:variant>
      <vt:variant>
        <vt:lpwstr/>
      </vt:variant>
      <vt:variant>
        <vt:lpwstr>_Toc349302535</vt:lpwstr>
      </vt:variant>
      <vt:variant>
        <vt:i4>1114175</vt:i4>
      </vt:variant>
      <vt:variant>
        <vt:i4>416</vt:i4>
      </vt:variant>
      <vt:variant>
        <vt:i4>0</vt:i4>
      </vt:variant>
      <vt:variant>
        <vt:i4>5</vt:i4>
      </vt:variant>
      <vt:variant>
        <vt:lpwstr/>
      </vt:variant>
      <vt:variant>
        <vt:lpwstr>_Toc349302534</vt:lpwstr>
      </vt:variant>
      <vt:variant>
        <vt:i4>1114175</vt:i4>
      </vt:variant>
      <vt:variant>
        <vt:i4>410</vt:i4>
      </vt:variant>
      <vt:variant>
        <vt:i4>0</vt:i4>
      </vt:variant>
      <vt:variant>
        <vt:i4>5</vt:i4>
      </vt:variant>
      <vt:variant>
        <vt:lpwstr/>
      </vt:variant>
      <vt:variant>
        <vt:lpwstr>_Toc349302533</vt:lpwstr>
      </vt:variant>
      <vt:variant>
        <vt:i4>1114175</vt:i4>
      </vt:variant>
      <vt:variant>
        <vt:i4>404</vt:i4>
      </vt:variant>
      <vt:variant>
        <vt:i4>0</vt:i4>
      </vt:variant>
      <vt:variant>
        <vt:i4>5</vt:i4>
      </vt:variant>
      <vt:variant>
        <vt:lpwstr/>
      </vt:variant>
      <vt:variant>
        <vt:lpwstr>_Toc349302532</vt:lpwstr>
      </vt:variant>
      <vt:variant>
        <vt:i4>1114175</vt:i4>
      </vt:variant>
      <vt:variant>
        <vt:i4>398</vt:i4>
      </vt:variant>
      <vt:variant>
        <vt:i4>0</vt:i4>
      </vt:variant>
      <vt:variant>
        <vt:i4>5</vt:i4>
      </vt:variant>
      <vt:variant>
        <vt:lpwstr/>
      </vt:variant>
      <vt:variant>
        <vt:lpwstr>_Toc349302531</vt:lpwstr>
      </vt:variant>
      <vt:variant>
        <vt:i4>1114175</vt:i4>
      </vt:variant>
      <vt:variant>
        <vt:i4>392</vt:i4>
      </vt:variant>
      <vt:variant>
        <vt:i4>0</vt:i4>
      </vt:variant>
      <vt:variant>
        <vt:i4>5</vt:i4>
      </vt:variant>
      <vt:variant>
        <vt:lpwstr/>
      </vt:variant>
      <vt:variant>
        <vt:lpwstr>_Toc349302530</vt:lpwstr>
      </vt:variant>
      <vt:variant>
        <vt:i4>1048639</vt:i4>
      </vt:variant>
      <vt:variant>
        <vt:i4>386</vt:i4>
      </vt:variant>
      <vt:variant>
        <vt:i4>0</vt:i4>
      </vt:variant>
      <vt:variant>
        <vt:i4>5</vt:i4>
      </vt:variant>
      <vt:variant>
        <vt:lpwstr/>
      </vt:variant>
      <vt:variant>
        <vt:lpwstr>_Toc349302529</vt:lpwstr>
      </vt:variant>
      <vt:variant>
        <vt:i4>1048639</vt:i4>
      </vt:variant>
      <vt:variant>
        <vt:i4>380</vt:i4>
      </vt:variant>
      <vt:variant>
        <vt:i4>0</vt:i4>
      </vt:variant>
      <vt:variant>
        <vt:i4>5</vt:i4>
      </vt:variant>
      <vt:variant>
        <vt:lpwstr/>
      </vt:variant>
      <vt:variant>
        <vt:lpwstr>_Toc349302528</vt:lpwstr>
      </vt:variant>
      <vt:variant>
        <vt:i4>1048639</vt:i4>
      </vt:variant>
      <vt:variant>
        <vt:i4>374</vt:i4>
      </vt:variant>
      <vt:variant>
        <vt:i4>0</vt:i4>
      </vt:variant>
      <vt:variant>
        <vt:i4>5</vt:i4>
      </vt:variant>
      <vt:variant>
        <vt:lpwstr/>
      </vt:variant>
      <vt:variant>
        <vt:lpwstr>_Toc349302527</vt:lpwstr>
      </vt:variant>
      <vt:variant>
        <vt:i4>1048639</vt:i4>
      </vt:variant>
      <vt:variant>
        <vt:i4>368</vt:i4>
      </vt:variant>
      <vt:variant>
        <vt:i4>0</vt:i4>
      </vt:variant>
      <vt:variant>
        <vt:i4>5</vt:i4>
      </vt:variant>
      <vt:variant>
        <vt:lpwstr/>
      </vt:variant>
      <vt:variant>
        <vt:lpwstr>_Toc349302526</vt:lpwstr>
      </vt:variant>
      <vt:variant>
        <vt:i4>1048639</vt:i4>
      </vt:variant>
      <vt:variant>
        <vt:i4>362</vt:i4>
      </vt:variant>
      <vt:variant>
        <vt:i4>0</vt:i4>
      </vt:variant>
      <vt:variant>
        <vt:i4>5</vt:i4>
      </vt:variant>
      <vt:variant>
        <vt:lpwstr/>
      </vt:variant>
      <vt:variant>
        <vt:lpwstr>_Toc349302525</vt:lpwstr>
      </vt:variant>
      <vt:variant>
        <vt:i4>1048639</vt:i4>
      </vt:variant>
      <vt:variant>
        <vt:i4>356</vt:i4>
      </vt:variant>
      <vt:variant>
        <vt:i4>0</vt:i4>
      </vt:variant>
      <vt:variant>
        <vt:i4>5</vt:i4>
      </vt:variant>
      <vt:variant>
        <vt:lpwstr/>
      </vt:variant>
      <vt:variant>
        <vt:lpwstr>_Toc349302524</vt:lpwstr>
      </vt:variant>
      <vt:variant>
        <vt:i4>1048639</vt:i4>
      </vt:variant>
      <vt:variant>
        <vt:i4>350</vt:i4>
      </vt:variant>
      <vt:variant>
        <vt:i4>0</vt:i4>
      </vt:variant>
      <vt:variant>
        <vt:i4>5</vt:i4>
      </vt:variant>
      <vt:variant>
        <vt:lpwstr/>
      </vt:variant>
      <vt:variant>
        <vt:lpwstr>_Toc349302523</vt:lpwstr>
      </vt:variant>
      <vt:variant>
        <vt:i4>1048639</vt:i4>
      </vt:variant>
      <vt:variant>
        <vt:i4>344</vt:i4>
      </vt:variant>
      <vt:variant>
        <vt:i4>0</vt:i4>
      </vt:variant>
      <vt:variant>
        <vt:i4>5</vt:i4>
      </vt:variant>
      <vt:variant>
        <vt:lpwstr/>
      </vt:variant>
      <vt:variant>
        <vt:lpwstr>_Toc349302522</vt:lpwstr>
      </vt:variant>
      <vt:variant>
        <vt:i4>1048639</vt:i4>
      </vt:variant>
      <vt:variant>
        <vt:i4>338</vt:i4>
      </vt:variant>
      <vt:variant>
        <vt:i4>0</vt:i4>
      </vt:variant>
      <vt:variant>
        <vt:i4>5</vt:i4>
      </vt:variant>
      <vt:variant>
        <vt:lpwstr/>
      </vt:variant>
      <vt:variant>
        <vt:lpwstr>_Toc349302521</vt:lpwstr>
      </vt:variant>
      <vt:variant>
        <vt:i4>1048639</vt:i4>
      </vt:variant>
      <vt:variant>
        <vt:i4>332</vt:i4>
      </vt:variant>
      <vt:variant>
        <vt:i4>0</vt:i4>
      </vt:variant>
      <vt:variant>
        <vt:i4>5</vt:i4>
      </vt:variant>
      <vt:variant>
        <vt:lpwstr/>
      </vt:variant>
      <vt:variant>
        <vt:lpwstr>_Toc349302520</vt:lpwstr>
      </vt:variant>
      <vt:variant>
        <vt:i4>1245247</vt:i4>
      </vt:variant>
      <vt:variant>
        <vt:i4>326</vt:i4>
      </vt:variant>
      <vt:variant>
        <vt:i4>0</vt:i4>
      </vt:variant>
      <vt:variant>
        <vt:i4>5</vt:i4>
      </vt:variant>
      <vt:variant>
        <vt:lpwstr/>
      </vt:variant>
      <vt:variant>
        <vt:lpwstr>_Toc349302519</vt:lpwstr>
      </vt:variant>
      <vt:variant>
        <vt:i4>1245247</vt:i4>
      </vt:variant>
      <vt:variant>
        <vt:i4>320</vt:i4>
      </vt:variant>
      <vt:variant>
        <vt:i4>0</vt:i4>
      </vt:variant>
      <vt:variant>
        <vt:i4>5</vt:i4>
      </vt:variant>
      <vt:variant>
        <vt:lpwstr/>
      </vt:variant>
      <vt:variant>
        <vt:lpwstr>_Toc349302518</vt:lpwstr>
      </vt:variant>
      <vt:variant>
        <vt:i4>1245247</vt:i4>
      </vt:variant>
      <vt:variant>
        <vt:i4>314</vt:i4>
      </vt:variant>
      <vt:variant>
        <vt:i4>0</vt:i4>
      </vt:variant>
      <vt:variant>
        <vt:i4>5</vt:i4>
      </vt:variant>
      <vt:variant>
        <vt:lpwstr/>
      </vt:variant>
      <vt:variant>
        <vt:lpwstr>_Toc349302517</vt:lpwstr>
      </vt:variant>
      <vt:variant>
        <vt:i4>1245247</vt:i4>
      </vt:variant>
      <vt:variant>
        <vt:i4>308</vt:i4>
      </vt:variant>
      <vt:variant>
        <vt:i4>0</vt:i4>
      </vt:variant>
      <vt:variant>
        <vt:i4>5</vt:i4>
      </vt:variant>
      <vt:variant>
        <vt:lpwstr/>
      </vt:variant>
      <vt:variant>
        <vt:lpwstr>_Toc349302516</vt:lpwstr>
      </vt:variant>
      <vt:variant>
        <vt:i4>1245247</vt:i4>
      </vt:variant>
      <vt:variant>
        <vt:i4>302</vt:i4>
      </vt:variant>
      <vt:variant>
        <vt:i4>0</vt:i4>
      </vt:variant>
      <vt:variant>
        <vt:i4>5</vt:i4>
      </vt:variant>
      <vt:variant>
        <vt:lpwstr/>
      </vt:variant>
      <vt:variant>
        <vt:lpwstr>_Toc349302515</vt:lpwstr>
      </vt:variant>
      <vt:variant>
        <vt:i4>1245247</vt:i4>
      </vt:variant>
      <vt:variant>
        <vt:i4>296</vt:i4>
      </vt:variant>
      <vt:variant>
        <vt:i4>0</vt:i4>
      </vt:variant>
      <vt:variant>
        <vt:i4>5</vt:i4>
      </vt:variant>
      <vt:variant>
        <vt:lpwstr/>
      </vt:variant>
      <vt:variant>
        <vt:lpwstr>_Toc349302514</vt:lpwstr>
      </vt:variant>
      <vt:variant>
        <vt:i4>1245247</vt:i4>
      </vt:variant>
      <vt:variant>
        <vt:i4>290</vt:i4>
      </vt:variant>
      <vt:variant>
        <vt:i4>0</vt:i4>
      </vt:variant>
      <vt:variant>
        <vt:i4>5</vt:i4>
      </vt:variant>
      <vt:variant>
        <vt:lpwstr/>
      </vt:variant>
      <vt:variant>
        <vt:lpwstr>_Toc349302513</vt:lpwstr>
      </vt:variant>
      <vt:variant>
        <vt:i4>1245247</vt:i4>
      </vt:variant>
      <vt:variant>
        <vt:i4>284</vt:i4>
      </vt:variant>
      <vt:variant>
        <vt:i4>0</vt:i4>
      </vt:variant>
      <vt:variant>
        <vt:i4>5</vt:i4>
      </vt:variant>
      <vt:variant>
        <vt:lpwstr/>
      </vt:variant>
      <vt:variant>
        <vt:lpwstr>_Toc349302512</vt:lpwstr>
      </vt:variant>
      <vt:variant>
        <vt:i4>1245247</vt:i4>
      </vt:variant>
      <vt:variant>
        <vt:i4>278</vt:i4>
      </vt:variant>
      <vt:variant>
        <vt:i4>0</vt:i4>
      </vt:variant>
      <vt:variant>
        <vt:i4>5</vt:i4>
      </vt:variant>
      <vt:variant>
        <vt:lpwstr/>
      </vt:variant>
      <vt:variant>
        <vt:lpwstr>_Toc349302511</vt:lpwstr>
      </vt:variant>
      <vt:variant>
        <vt:i4>1245247</vt:i4>
      </vt:variant>
      <vt:variant>
        <vt:i4>272</vt:i4>
      </vt:variant>
      <vt:variant>
        <vt:i4>0</vt:i4>
      </vt:variant>
      <vt:variant>
        <vt:i4>5</vt:i4>
      </vt:variant>
      <vt:variant>
        <vt:lpwstr/>
      </vt:variant>
      <vt:variant>
        <vt:lpwstr>_Toc349302510</vt:lpwstr>
      </vt:variant>
      <vt:variant>
        <vt:i4>1179711</vt:i4>
      </vt:variant>
      <vt:variant>
        <vt:i4>266</vt:i4>
      </vt:variant>
      <vt:variant>
        <vt:i4>0</vt:i4>
      </vt:variant>
      <vt:variant>
        <vt:i4>5</vt:i4>
      </vt:variant>
      <vt:variant>
        <vt:lpwstr/>
      </vt:variant>
      <vt:variant>
        <vt:lpwstr>_Toc349302509</vt:lpwstr>
      </vt:variant>
      <vt:variant>
        <vt:i4>1179711</vt:i4>
      </vt:variant>
      <vt:variant>
        <vt:i4>260</vt:i4>
      </vt:variant>
      <vt:variant>
        <vt:i4>0</vt:i4>
      </vt:variant>
      <vt:variant>
        <vt:i4>5</vt:i4>
      </vt:variant>
      <vt:variant>
        <vt:lpwstr/>
      </vt:variant>
      <vt:variant>
        <vt:lpwstr>_Toc349302508</vt:lpwstr>
      </vt:variant>
      <vt:variant>
        <vt:i4>1179711</vt:i4>
      </vt:variant>
      <vt:variant>
        <vt:i4>254</vt:i4>
      </vt:variant>
      <vt:variant>
        <vt:i4>0</vt:i4>
      </vt:variant>
      <vt:variant>
        <vt:i4>5</vt:i4>
      </vt:variant>
      <vt:variant>
        <vt:lpwstr/>
      </vt:variant>
      <vt:variant>
        <vt:lpwstr>_Toc349302507</vt:lpwstr>
      </vt:variant>
      <vt:variant>
        <vt:i4>1179711</vt:i4>
      </vt:variant>
      <vt:variant>
        <vt:i4>248</vt:i4>
      </vt:variant>
      <vt:variant>
        <vt:i4>0</vt:i4>
      </vt:variant>
      <vt:variant>
        <vt:i4>5</vt:i4>
      </vt:variant>
      <vt:variant>
        <vt:lpwstr/>
      </vt:variant>
      <vt:variant>
        <vt:lpwstr>_Toc349302506</vt:lpwstr>
      </vt:variant>
      <vt:variant>
        <vt:i4>1179711</vt:i4>
      </vt:variant>
      <vt:variant>
        <vt:i4>242</vt:i4>
      </vt:variant>
      <vt:variant>
        <vt:i4>0</vt:i4>
      </vt:variant>
      <vt:variant>
        <vt:i4>5</vt:i4>
      </vt:variant>
      <vt:variant>
        <vt:lpwstr/>
      </vt:variant>
      <vt:variant>
        <vt:lpwstr>_Toc349302505</vt:lpwstr>
      </vt:variant>
      <vt:variant>
        <vt:i4>1179711</vt:i4>
      </vt:variant>
      <vt:variant>
        <vt:i4>236</vt:i4>
      </vt:variant>
      <vt:variant>
        <vt:i4>0</vt:i4>
      </vt:variant>
      <vt:variant>
        <vt:i4>5</vt:i4>
      </vt:variant>
      <vt:variant>
        <vt:lpwstr/>
      </vt:variant>
      <vt:variant>
        <vt:lpwstr>_Toc349302504</vt:lpwstr>
      </vt:variant>
      <vt:variant>
        <vt:i4>1179711</vt:i4>
      </vt:variant>
      <vt:variant>
        <vt:i4>230</vt:i4>
      </vt:variant>
      <vt:variant>
        <vt:i4>0</vt:i4>
      </vt:variant>
      <vt:variant>
        <vt:i4>5</vt:i4>
      </vt:variant>
      <vt:variant>
        <vt:lpwstr/>
      </vt:variant>
      <vt:variant>
        <vt:lpwstr>_Toc349302503</vt:lpwstr>
      </vt:variant>
      <vt:variant>
        <vt:i4>1179711</vt:i4>
      </vt:variant>
      <vt:variant>
        <vt:i4>224</vt:i4>
      </vt:variant>
      <vt:variant>
        <vt:i4>0</vt:i4>
      </vt:variant>
      <vt:variant>
        <vt:i4>5</vt:i4>
      </vt:variant>
      <vt:variant>
        <vt:lpwstr/>
      </vt:variant>
      <vt:variant>
        <vt:lpwstr>_Toc349302502</vt:lpwstr>
      </vt:variant>
      <vt:variant>
        <vt:i4>1179711</vt:i4>
      </vt:variant>
      <vt:variant>
        <vt:i4>218</vt:i4>
      </vt:variant>
      <vt:variant>
        <vt:i4>0</vt:i4>
      </vt:variant>
      <vt:variant>
        <vt:i4>5</vt:i4>
      </vt:variant>
      <vt:variant>
        <vt:lpwstr/>
      </vt:variant>
      <vt:variant>
        <vt:lpwstr>_Toc349302501</vt:lpwstr>
      </vt:variant>
      <vt:variant>
        <vt:i4>1179711</vt:i4>
      </vt:variant>
      <vt:variant>
        <vt:i4>212</vt:i4>
      </vt:variant>
      <vt:variant>
        <vt:i4>0</vt:i4>
      </vt:variant>
      <vt:variant>
        <vt:i4>5</vt:i4>
      </vt:variant>
      <vt:variant>
        <vt:lpwstr/>
      </vt:variant>
      <vt:variant>
        <vt:lpwstr>_Toc349302500</vt:lpwstr>
      </vt:variant>
      <vt:variant>
        <vt:i4>1769534</vt:i4>
      </vt:variant>
      <vt:variant>
        <vt:i4>206</vt:i4>
      </vt:variant>
      <vt:variant>
        <vt:i4>0</vt:i4>
      </vt:variant>
      <vt:variant>
        <vt:i4>5</vt:i4>
      </vt:variant>
      <vt:variant>
        <vt:lpwstr/>
      </vt:variant>
      <vt:variant>
        <vt:lpwstr>_Toc349302499</vt:lpwstr>
      </vt:variant>
      <vt:variant>
        <vt:i4>1769534</vt:i4>
      </vt:variant>
      <vt:variant>
        <vt:i4>200</vt:i4>
      </vt:variant>
      <vt:variant>
        <vt:i4>0</vt:i4>
      </vt:variant>
      <vt:variant>
        <vt:i4>5</vt:i4>
      </vt:variant>
      <vt:variant>
        <vt:lpwstr/>
      </vt:variant>
      <vt:variant>
        <vt:lpwstr>_Toc349302498</vt:lpwstr>
      </vt:variant>
      <vt:variant>
        <vt:i4>1769534</vt:i4>
      </vt:variant>
      <vt:variant>
        <vt:i4>194</vt:i4>
      </vt:variant>
      <vt:variant>
        <vt:i4>0</vt:i4>
      </vt:variant>
      <vt:variant>
        <vt:i4>5</vt:i4>
      </vt:variant>
      <vt:variant>
        <vt:lpwstr/>
      </vt:variant>
      <vt:variant>
        <vt:lpwstr>_Toc349302497</vt:lpwstr>
      </vt:variant>
      <vt:variant>
        <vt:i4>1769534</vt:i4>
      </vt:variant>
      <vt:variant>
        <vt:i4>188</vt:i4>
      </vt:variant>
      <vt:variant>
        <vt:i4>0</vt:i4>
      </vt:variant>
      <vt:variant>
        <vt:i4>5</vt:i4>
      </vt:variant>
      <vt:variant>
        <vt:lpwstr/>
      </vt:variant>
      <vt:variant>
        <vt:lpwstr>_Toc349302496</vt:lpwstr>
      </vt:variant>
      <vt:variant>
        <vt:i4>1769534</vt:i4>
      </vt:variant>
      <vt:variant>
        <vt:i4>182</vt:i4>
      </vt:variant>
      <vt:variant>
        <vt:i4>0</vt:i4>
      </vt:variant>
      <vt:variant>
        <vt:i4>5</vt:i4>
      </vt:variant>
      <vt:variant>
        <vt:lpwstr/>
      </vt:variant>
      <vt:variant>
        <vt:lpwstr>_Toc349302495</vt:lpwstr>
      </vt:variant>
      <vt:variant>
        <vt:i4>1769534</vt:i4>
      </vt:variant>
      <vt:variant>
        <vt:i4>176</vt:i4>
      </vt:variant>
      <vt:variant>
        <vt:i4>0</vt:i4>
      </vt:variant>
      <vt:variant>
        <vt:i4>5</vt:i4>
      </vt:variant>
      <vt:variant>
        <vt:lpwstr/>
      </vt:variant>
      <vt:variant>
        <vt:lpwstr>_Toc349302494</vt:lpwstr>
      </vt:variant>
      <vt:variant>
        <vt:i4>1769534</vt:i4>
      </vt:variant>
      <vt:variant>
        <vt:i4>170</vt:i4>
      </vt:variant>
      <vt:variant>
        <vt:i4>0</vt:i4>
      </vt:variant>
      <vt:variant>
        <vt:i4>5</vt:i4>
      </vt:variant>
      <vt:variant>
        <vt:lpwstr/>
      </vt:variant>
      <vt:variant>
        <vt:lpwstr>_Toc349302493</vt:lpwstr>
      </vt:variant>
      <vt:variant>
        <vt:i4>1769534</vt:i4>
      </vt:variant>
      <vt:variant>
        <vt:i4>164</vt:i4>
      </vt:variant>
      <vt:variant>
        <vt:i4>0</vt:i4>
      </vt:variant>
      <vt:variant>
        <vt:i4>5</vt:i4>
      </vt:variant>
      <vt:variant>
        <vt:lpwstr/>
      </vt:variant>
      <vt:variant>
        <vt:lpwstr>_Toc349302492</vt:lpwstr>
      </vt:variant>
      <vt:variant>
        <vt:i4>1769534</vt:i4>
      </vt:variant>
      <vt:variant>
        <vt:i4>158</vt:i4>
      </vt:variant>
      <vt:variant>
        <vt:i4>0</vt:i4>
      </vt:variant>
      <vt:variant>
        <vt:i4>5</vt:i4>
      </vt:variant>
      <vt:variant>
        <vt:lpwstr/>
      </vt:variant>
      <vt:variant>
        <vt:lpwstr>_Toc349302491</vt:lpwstr>
      </vt:variant>
      <vt:variant>
        <vt:i4>1769534</vt:i4>
      </vt:variant>
      <vt:variant>
        <vt:i4>152</vt:i4>
      </vt:variant>
      <vt:variant>
        <vt:i4>0</vt:i4>
      </vt:variant>
      <vt:variant>
        <vt:i4>5</vt:i4>
      </vt:variant>
      <vt:variant>
        <vt:lpwstr/>
      </vt:variant>
      <vt:variant>
        <vt:lpwstr>_Toc349302490</vt:lpwstr>
      </vt:variant>
      <vt:variant>
        <vt:i4>1703998</vt:i4>
      </vt:variant>
      <vt:variant>
        <vt:i4>146</vt:i4>
      </vt:variant>
      <vt:variant>
        <vt:i4>0</vt:i4>
      </vt:variant>
      <vt:variant>
        <vt:i4>5</vt:i4>
      </vt:variant>
      <vt:variant>
        <vt:lpwstr/>
      </vt:variant>
      <vt:variant>
        <vt:lpwstr>_Toc349302489</vt:lpwstr>
      </vt:variant>
      <vt:variant>
        <vt:i4>1703998</vt:i4>
      </vt:variant>
      <vt:variant>
        <vt:i4>140</vt:i4>
      </vt:variant>
      <vt:variant>
        <vt:i4>0</vt:i4>
      </vt:variant>
      <vt:variant>
        <vt:i4>5</vt:i4>
      </vt:variant>
      <vt:variant>
        <vt:lpwstr/>
      </vt:variant>
      <vt:variant>
        <vt:lpwstr>_Toc349302488</vt:lpwstr>
      </vt:variant>
      <vt:variant>
        <vt:i4>1703998</vt:i4>
      </vt:variant>
      <vt:variant>
        <vt:i4>134</vt:i4>
      </vt:variant>
      <vt:variant>
        <vt:i4>0</vt:i4>
      </vt:variant>
      <vt:variant>
        <vt:i4>5</vt:i4>
      </vt:variant>
      <vt:variant>
        <vt:lpwstr/>
      </vt:variant>
      <vt:variant>
        <vt:lpwstr>_Toc349302487</vt:lpwstr>
      </vt:variant>
      <vt:variant>
        <vt:i4>1703998</vt:i4>
      </vt:variant>
      <vt:variant>
        <vt:i4>128</vt:i4>
      </vt:variant>
      <vt:variant>
        <vt:i4>0</vt:i4>
      </vt:variant>
      <vt:variant>
        <vt:i4>5</vt:i4>
      </vt:variant>
      <vt:variant>
        <vt:lpwstr/>
      </vt:variant>
      <vt:variant>
        <vt:lpwstr>_Toc349302486</vt:lpwstr>
      </vt:variant>
      <vt:variant>
        <vt:i4>1703998</vt:i4>
      </vt:variant>
      <vt:variant>
        <vt:i4>122</vt:i4>
      </vt:variant>
      <vt:variant>
        <vt:i4>0</vt:i4>
      </vt:variant>
      <vt:variant>
        <vt:i4>5</vt:i4>
      </vt:variant>
      <vt:variant>
        <vt:lpwstr/>
      </vt:variant>
      <vt:variant>
        <vt:lpwstr>_Toc349302485</vt:lpwstr>
      </vt:variant>
      <vt:variant>
        <vt:i4>1703998</vt:i4>
      </vt:variant>
      <vt:variant>
        <vt:i4>116</vt:i4>
      </vt:variant>
      <vt:variant>
        <vt:i4>0</vt:i4>
      </vt:variant>
      <vt:variant>
        <vt:i4>5</vt:i4>
      </vt:variant>
      <vt:variant>
        <vt:lpwstr/>
      </vt:variant>
      <vt:variant>
        <vt:lpwstr>_Toc349302484</vt:lpwstr>
      </vt:variant>
      <vt:variant>
        <vt:i4>1703998</vt:i4>
      </vt:variant>
      <vt:variant>
        <vt:i4>110</vt:i4>
      </vt:variant>
      <vt:variant>
        <vt:i4>0</vt:i4>
      </vt:variant>
      <vt:variant>
        <vt:i4>5</vt:i4>
      </vt:variant>
      <vt:variant>
        <vt:lpwstr/>
      </vt:variant>
      <vt:variant>
        <vt:lpwstr>_Toc349302483</vt:lpwstr>
      </vt:variant>
      <vt:variant>
        <vt:i4>1703998</vt:i4>
      </vt:variant>
      <vt:variant>
        <vt:i4>104</vt:i4>
      </vt:variant>
      <vt:variant>
        <vt:i4>0</vt:i4>
      </vt:variant>
      <vt:variant>
        <vt:i4>5</vt:i4>
      </vt:variant>
      <vt:variant>
        <vt:lpwstr/>
      </vt:variant>
      <vt:variant>
        <vt:lpwstr>_Toc349302482</vt:lpwstr>
      </vt:variant>
      <vt:variant>
        <vt:i4>1703998</vt:i4>
      </vt:variant>
      <vt:variant>
        <vt:i4>98</vt:i4>
      </vt:variant>
      <vt:variant>
        <vt:i4>0</vt:i4>
      </vt:variant>
      <vt:variant>
        <vt:i4>5</vt:i4>
      </vt:variant>
      <vt:variant>
        <vt:lpwstr/>
      </vt:variant>
      <vt:variant>
        <vt:lpwstr>_Toc349302481</vt:lpwstr>
      </vt:variant>
      <vt:variant>
        <vt:i4>1703998</vt:i4>
      </vt:variant>
      <vt:variant>
        <vt:i4>92</vt:i4>
      </vt:variant>
      <vt:variant>
        <vt:i4>0</vt:i4>
      </vt:variant>
      <vt:variant>
        <vt:i4>5</vt:i4>
      </vt:variant>
      <vt:variant>
        <vt:lpwstr/>
      </vt:variant>
      <vt:variant>
        <vt:lpwstr>_Toc349302480</vt:lpwstr>
      </vt:variant>
      <vt:variant>
        <vt:i4>1376318</vt:i4>
      </vt:variant>
      <vt:variant>
        <vt:i4>86</vt:i4>
      </vt:variant>
      <vt:variant>
        <vt:i4>0</vt:i4>
      </vt:variant>
      <vt:variant>
        <vt:i4>5</vt:i4>
      </vt:variant>
      <vt:variant>
        <vt:lpwstr/>
      </vt:variant>
      <vt:variant>
        <vt:lpwstr>_Toc349302479</vt:lpwstr>
      </vt:variant>
      <vt:variant>
        <vt:i4>1376318</vt:i4>
      </vt:variant>
      <vt:variant>
        <vt:i4>80</vt:i4>
      </vt:variant>
      <vt:variant>
        <vt:i4>0</vt:i4>
      </vt:variant>
      <vt:variant>
        <vt:i4>5</vt:i4>
      </vt:variant>
      <vt:variant>
        <vt:lpwstr/>
      </vt:variant>
      <vt:variant>
        <vt:lpwstr>_Toc349302478</vt:lpwstr>
      </vt:variant>
      <vt:variant>
        <vt:i4>1376318</vt:i4>
      </vt:variant>
      <vt:variant>
        <vt:i4>74</vt:i4>
      </vt:variant>
      <vt:variant>
        <vt:i4>0</vt:i4>
      </vt:variant>
      <vt:variant>
        <vt:i4>5</vt:i4>
      </vt:variant>
      <vt:variant>
        <vt:lpwstr/>
      </vt:variant>
      <vt:variant>
        <vt:lpwstr>_Toc349302477</vt:lpwstr>
      </vt:variant>
      <vt:variant>
        <vt:i4>1376318</vt:i4>
      </vt:variant>
      <vt:variant>
        <vt:i4>68</vt:i4>
      </vt:variant>
      <vt:variant>
        <vt:i4>0</vt:i4>
      </vt:variant>
      <vt:variant>
        <vt:i4>5</vt:i4>
      </vt:variant>
      <vt:variant>
        <vt:lpwstr/>
      </vt:variant>
      <vt:variant>
        <vt:lpwstr>_Toc349302476</vt:lpwstr>
      </vt:variant>
      <vt:variant>
        <vt:i4>1376318</vt:i4>
      </vt:variant>
      <vt:variant>
        <vt:i4>62</vt:i4>
      </vt:variant>
      <vt:variant>
        <vt:i4>0</vt:i4>
      </vt:variant>
      <vt:variant>
        <vt:i4>5</vt:i4>
      </vt:variant>
      <vt:variant>
        <vt:lpwstr/>
      </vt:variant>
      <vt:variant>
        <vt:lpwstr>_Toc349302475</vt:lpwstr>
      </vt:variant>
      <vt:variant>
        <vt:i4>1376318</vt:i4>
      </vt:variant>
      <vt:variant>
        <vt:i4>56</vt:i4>
      </vt:variant>
      <vt:variant>
        <vt:i4>0</vt:i4>
      </vt:variant>
      <vt:variant>
        <vt:i4>5</vt:i4>
      </vt:variant>
      <vt:variant>
        <vt:lpwstr/>
      </vt:variant>
      <vt:variant>
        <vt:lpwstr>_Toc349302474</vt:lpwstr>
      </vt:variant>
      <vt:variant>
        <vt:i4>1376318</vt:i4>
      </vt:variant>
      <vt:variant>
        <vt:i4>50</vt:i4>
      </vt:variant>
      <vt:variant>
        <vt:i4>0</vt:i4>
      </vt:variant>
      <vt:variant>
        <vt:i4>5</vt:i4>
      </vt:variant>
      <vt:variant>
        <vt:lpwstr/>
      </vt:variant>
      <vt:variant>
        <vt:lpwstr>_Toc349302473</vt:lpwstr>
      </vt:variant>
      <vt:variant>
        <vt:i4>1376318</vt:i4>
      </vt:variant>
      <vt:variant>
        <vt:i4>44</vt:i4>
      </vt:variant>
      <vt:variant>
        <vt:i4>0</vt:i4>
      </vt:variant>
      <vt:variant>
        <vt:i4>5</vt:i4>
      </vt:variant>
      <vt:variant>
        <vt:lpwstr/>
      </vt:variant>
      <vt:variant>
        <vt:lpwstr>_Toc349302472</vt:lpwstr>
      </vt:variant>
      <vt:variant>
        <vt:i4>1376318</vt:i4>
      </vt:variant>
      <vt:variant>
        <vt:i4>38</vt:i4>
      </vt:variant>
      <vt:variant>
        <vt:i4>0</vt:i4>
      </vt:variant>
      <vt:variant>
        <vt:i4>5</vt:i4>
      </vt:variant>
      <vt:variant>
        <vt:lpwstr/>
      </vt:variant>
      <vt:variant>
        <vt:lpwstr>_Toc349302471</vt:lpwstr>
      </vt:variant>
      <vt:variant>
        <vt:i4>1376318</vt:i4>
      </vt:variant>
      <vt:variant>
        <vt:i4>32</vt:i4>
      </vt:variant>
      <vt:variant>
        <vt:i4>0</vt:i4>
      </vt:variant>
      <vt:variant>
        <vt:i4>5</vt:i4>
      </vt:variant>
      <vt:variant>
        <vt:lpwstr/>
      </vt:variant>
      <vt:variant>
        <vt:lpwstr>_Toc349302470</vt:lpwstr>
      </vt:variant>
      <vt:variant>
        <vt:i4>1310782</vt:i4>
      </vt:variant>
      <vt:variant>
        <vt:i4>26</vt:i4>
      </vt:variant>
      <vt:variant>
        <vt:i4>0</vt:i4>
      </vt:variant>
      <vt:variant>
        <vt:i4>5</vt:i4>
      </vt:variant>
      <vt:variant>
        <vt:lpwstr/>
      </vt:variant>
      <vt:variant>
        <vt:lpwstr>_Toc349302469</vt:lpwstr>
      </vt:variant>
      <vt:variant>
        <vt:i4>1310782</vt:i4>
      </vt:variant>
      <vt:variant>
        <vt:i4>20</vt:i4>
      </vt:variant>
      <vt:variant>
        <vt:i4>0</vt:i4>
      </vt:variant>
      <vt:variant>
        <vt:i4>5</vt:i4>
      </vt:variant>
      <vt:variant>
        <vt:lpwstr/>
      </vt:variant>
      <vt:variant>
        <vt:lpwstr>_Toc349302468</vt:lpwstr>
      </vt:variant>
      <vt:variant>
        <vt:i4>1310782</vt:i4>
      </vt:variant>
      <vt:variant>
        <vt:i4>14</vt:i4>
      </vt:variant>
      <vt:variant>
        <vt:i4>0</vt:i4>
      </vt:variant>
      <vt:variant>
        <vt:i4>5</vt:i4>
      </vt:variant>
      <vt:variant>
        <vt:lpwstr/>
      </vt:variant>
      <vt:variant>
        <vt:lpwstr>_Toc349302467</vt:lpwstr>
      </vt:variant>
      <vt:variant>
        <vt:i4>1310782</vt:i4>
      </vt:variant>
      <vt:variant>
        <vt:i4>8</vt:i4>
      </vt:variant>
      <vt:variant>
        <vt:i4>0</vt:i4>
      </vt:variant>
      <vt:variant>
        <vt:i4>5</vt:i4>
      </vt:variant>
      <vt:variant>
        <vt:lpwstr/>
      </vt:variant>
      <vt:variant>
        <vt:lpwstr>_Toc349302466</vt:lpwstr>
      </vt:variant>
      <vt:variant>
        <vt:i4>1310782</vt:i4>
      </vt:variant>
      <vt:variant>
        <vt:i4>2</vt:i4>
      </vt:variant>
      <vt:variant>
        <vt:i4>0</vt:i4>
      </vt:variant>
      <vt:variant>
        <vt:i4>5</vt:i4>
      </vt:variant>
      <vt:variant>
        <vt:lpwstr/>
      </vt:variant>
      <vt:variant>
        <vt:lpwstr>_Toc349302465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rstamant</dc:creator>
  <cp:keywords/>
  <cp:lastModifiedBy>Saint-Amant, Rémi</cp:lastModifiedBy>
  <cp:revision>240</cp:revision>
  <cp:lastPrinted>2018-01-29T21:34:00Z</cp:lastPrinted>
  <dcterms:created xsi:type="dcterms:W3CDTF">2017-12-08T16:35:00Z</dcterms:created>
  <dcterms:modified xsi:type="dcterms:W3CDTF">2023-04-24T13:00:00Z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