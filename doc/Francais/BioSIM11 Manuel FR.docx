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val="en-CA" w:eastAsia="en-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32BFFD2E" w:rsidR="009401CA" w:rsidRDefault="009401CA" w:rsidP="009401CA">
      <w:pPr>
        <w:jc w:val="center"/>
        <w:rPr>
          <w:ins w:id="0" w:author="St-Amant, Rémi" w:date="2018-02-23T07:51:00Z"/>
          <w:b/>
          <w:sz w:val="36"/>
        </w:rPr>
      </w:pPr>
      <w:r w:rsidRPr="009026A4">
        <w:rPr>
          <w:b/>
          <w:sz w:val="36"/>
        </w:rPr>
        <w:t xml:space="preserve">Ariane </w:t>
      </w:r>
      <w:proofErr w:type="spellStart"/>
      <w:r w:rsidRPr="009026A4">
        <w:rPr>
          <w:b/>
          <w:sz w:val="36"/>
        </w:rPr>
        <w:t>Béchard</w:t>
      </w:r>
      <w:proofErr w:type="spellEnd"/>
    </w:p>
    <w:p w14:paraId="0A60A3BB" w14:textId="323B92CE" w:rsidR="00D74C42" w:rsidRPr="009026A4" w:rsidRDefault="00D74C42" w:rsidP="009401CA">
      <w:pPr>
        <w:jc w:val="center"/>
        <w:rPr>
          <w:b/>
          <w:bCs/>
          <w:sz w:val="36"/>
          <w:szCs w:val="36"/>
        </w:rPr>
      </w:pPr>
      <w:ins w:id="1" w:author="St-Amant, Rémi" w:date="2018-02-23T07:51:00Z">
        <w:r>
          <w:rPr>
            <w:b/>
            <w:sz w:val="36"/>
          </w:rPr>
          <w:t>Ahmed Moutaoufik</w:t>
        </w:r>
      </w:ins>
    </w:p>
    <w:p w14:paraId="5A60AAFC" w14:textId="77777777" w:rsidR="009401CA" w:rsidRPr="009026A4" w:rsidRDefault="009401CA" w:rsidP="009401CA">
      <w:pPr>
        <w:jc w:val="center"/>
        <w:rPr>
          <w:b/>
          <w:bCs/>
          <w:sz w:val="36"/>
          <w:szCs w:val="36"/>
        </w:rPr>
      </w:pPr>
    </w:p>
    <w:p w14:paraId="498C5F16" w14:textId="77777777" w:rsidR="009401CA" w:rsidRPr="009026A4" w:rsidRDefault="0006479D" w:rsidP="009401CA">
      <w:pPr>
        <w:jc w:val="center"/>
        <w:rPr>
          <w:b/>
          <w:bCs/>
          <w:sz w:val="36"/>
          <w:szCs w:val="36"/>
        </w:rPr>
      </w:pPr>
      <w:r>
        <w:rPr>
          <w:b/>
          <w:sz w:val="36"/>
        </w:rPr>
        <w:t>2017</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 xml:space="preserve">C.P. 10380, </w:t>
      </w:r>
      <w:proofErr w:type="spellStart"/>
      <w:r w:rsidRPr="009026A4">
        <w:rPr>
          <w:b/>
          <w:sz w:val="28"/>
        </w:rPr>
        <w:t>succ</w:t>
      </w:r>
      <w:proofErr w:type="spellEnd"/>
      <w:r w:rsidRPr="009026A4">
        <w:rPr>
          <w:b/>
          <w:sz w:val="28"/>
        </w:rPr>
        <w:t>. Sainte-Foy</w:t>
      </w:r>
    </w:p>
    <w:p w14:paraId="6E24C871" w14:textId="77777777" w:rsidR="009401CA" w:rsidRPr="009026A4" w:rsidRDefault="009401CA" w:rsidP="009401CA">
      <w:pPr>
        <w:jc w:val="center"/>
        <w:rPr>
          <w:b/>
          <w:bCs/>
          <w:sz w:val="28"/>
          <w:szCs w:val="28"/>
        </w:rPr>
      </w:pPr>
      <w:r w:rsidRPr="009026A4">
        <w:rPr>
          <w:b/>
          <w:sz w:val="28"/>
        </w:rPr>
        <w:t xml:space="preserve">Québec (Québec) </w:t>
      </w:r>
      <w:proofErr w:type="gramStart"/>
      <w:r w:rsidRPr="009026A4">
        <w:rPr>
          <w:b/>
          <w:sz w:val="28"/>
        </w:rPr>
        <w:t>Canada  G</w:t>
      </w:r>
      <w:proofErr w:type="gramEnd"/>
      <w:r w:rsidRPr="009026A4">
        <w:rPr>
          <w:b/>
          <w:sz w:val="28"/>
        </w:rPr>
        <w:t>1V 4C7</w:t>
      </w:r>
    </w:p>
    <w:p w14:paraId="142A9994" w14:textId="77777777" w:rsidR="009401CA" w:rsidRPr="009026A4" w:rsidRDefault="009401CA" w:rsidP="009401CA">
      <w:pPr>
        <w:jc w:val="center"/>
        <w:rPr>
          <w:b/>
          <w:bCs/>
          <w:sz w:val="28"/>
          <w:szCs w:val="28"/>
        </w:rPr>
      </w:pPr>
    </w:p>
    <w:p w14:paraId="4152866D" w14:textId="5C6B3E5B" w:rsidR="009401CA" w:rsidRPr="009026A4" w:rsidRDefault="00D74C42" w:rsidP="009401CA">
      <w:pPr>
        <w:jc w:val="center"/>
        <w:rPr>
          <w:b/>
          <w:bCs/>
          <w:sz w:val="28"/>
          <w:szCs w:val="28"/>
        </w:rPr>
      </w:pPr>
      <w:ins w:id="2" w:author="St-Amant, Rémi" w:date="2018-02-23T07:52:00Z">
        <w:r>
          <w:rPr>
            <w:b/>
            <w:sz w:val="28"/>
          </w:rPr>
          <w:t>Révision du r</w:t>
        </w:r>
      </w:ins>
      <w:del w:id="3" w:author="St-Amant, Rémi" w:date="2018-02-23T07:52:00Z">
        <w:r w:rsidR="009401CA" w:rsidRPr="009026A4" w:rsidDel="00D74C42">
          <w:rPr>
            <w:b/>
            <w:sz w:val="28"/>
          </w:rPr>
          <w:delText>R</w:delText>
        </w:r>
      </w:del>
      <w:r w:rsidR="009401CA" w:rsidRPr="009026A4">
        <w:rPr>
          <w:b/>
          <w:sz w:val="28"/>
        </w:rPr>
        <w:t>apport d</w:t>
      </w:r>
      <w:r w:rsidR="0098105F">
        <w:rPr>
          <w:b/>
          <w:sz w:val="28"/>
        </w:rPr>
        <w:t>’</w:t>
      </w:r>
      <w:r w:rsidR="009401CA"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8"/>
          <w:footerReference w:type="default" r:id="rId9"/>
          <w:footerReference w:type="first" r:id="rId10"/>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w:t>
      </w:r>
      <w:proofErr w:type="spellStart"/>
      <w:r w:rsidRPr="009026A4">
        <w:t>Schaubb</w:t>
      </w:r>
      <w:proofErr w:type="spellEnd"/>
      <w:r w:rsidRPr="009026A4">
        <w:t xml:space="preserve">, Jesse A. Logan, Michael </w:t>
      </w:r>
      <w:proofErr w:type="spellStart"/>
      <w:r w:rsidRPr="009026A4">
        <w:t>Roden</w:t>
      </w:r>
      <w:proofErr w:type="spellEnd"/>
      <w:r w:rsidRPr="009026A4">
        <w:t xml:space="preserve">,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 xml:space="preserve">Spray </w:t>
      </w:r>
      <w:proofErr w:type="spellStart"/>
      <w:r w:rsidRPr="009026A4">
        <w:rPr>
          <w:i/>
        </w:rPr>
        <w:t>Efficacy</w:t>
      </w:r>
      <w:proofErr w:type="spellEnd"/>
      <w:r w:rsidRPr="009026A4">
        <w:rPr>
          <w:i/>
        </w:rPr>
        <w:t xml:space="preserve"> </w:t>
      </w:r>
      <w:proofErr w:type="spellStart"/>
      <w:r w:rsidRPr="009026A4">
        <w:rPr>
          <w:i/>
        </w:rPr>
        <w:t>Research</w:t>
      </w:r>
      <w:proofErr w:type="spellEnd"/>
      <w:r w:rsidRPr="009026A4">
        <w:rPr>
          <w:i/>
        </w:rPr>
        <w:t xml:space="preserve">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1"/>
          <w:footerReference w:type="first" r:id="rId12"/>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07977A30" w14:textId="000EFF38" w:rsidR="009C4793" w:rsidRDefault="009401CA">
      <w:pPr>
        <w:pStyle w:val="TM2"/>
        <w:tabs>
          <w:tab w:val="left" w:pos="1440"/>
          <w:tab w:val="right" w:leader="dot" w:pos="9394"/>
        </w:tabs>
        <w:rPr>
          <w:rFonts w:asciiTheme="minorHAnsi" w:eastAsiaTheme="minorEastAsia" w:hAnsiTheme="minorHAnsi" w:cstheme="minorBidi"/>
          <w:noProof/>
          <w:snapToGrid/>
          <w:sz w:val="22"/>
          <w:szCs w:val="22"/>
          <w:lang w:eastAsia="fr-CA"/>
        </w:rPr>
      </w:pPr>
      <w:r w:rsidRPr="009026A4">
        <w:fldChar w:fldCharType="begin"/>
      </w:r>
      <w:r w:rsidRPr="009026A4">
        <w:instrText xml:space="preserve"> TOC \o "1-3" \h \z </w:instrText>
      </w:r>
      <w:r w:rsidRPr="009026A4">
        <w:fldChar w:fldCharType="separate"/>
      </w:r>
      <w:hyperlink w:anchor="_Toc503271145" w:history="1">
        <w:r w:rsidR="009C4793" w:rsidRPr="001F7D0C">
          <w:rPr>
            <w:rStyle w:val="Lienhypertexte"/>
            <w:noProof/>
          </w:rPr>
          <w:t>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Introduction</w:t>
        </w:r>
        <w:r w:rsidR="009C4793">
          <w:rPr>
            <w:noProof/>
            <w:webHidden/>
          </w:rPr>
          <w:tab/>
        </w:r>
        <w:r w:rsidR="009C4793">
          <w:rPr>
            <w:noProof/>
            <w:webHidden/>
          </w:rPr>
          <w:fldChar w:fldCharType="begin"/>
        </w:r>
        <w:r w:rsidR="009C4793">
          <w:rPr>
            <w:noProof/>
            <w:webHidden/>
          </w:rPr>
          <w:instrText xml:space="preserve"> PAGEREF _Toc503271145 \h </w:instrText>
        </w:r>
        <w:r w:rsidR="009C4793">
          <w:rPr>
            <w:noProof/>
            <w:webHidden/>
          </w:rPr>
        </w:r>
        <w:r w:rsidR="009C4793">
          <w:rPr>
            <w:noProof/>
            <w:webHidden/>
          </w:rPr>
          <w:fldChar w:fldCharType="separate"/>
        </w:r>
        <w:r w:rsidR="0063407F">
          <w:rPr>
            <w:noProof/>
            <w:webHidden/>
          </w:rPr>
          <w:t>4</w:t>
        </w:r>
        <w:r w:rsidR="009C4793">
          <w:rPr>
            <w:noProof/>
            <w:webHidden/>
          </w:rPr>
          <w:fldChar w:fldCharType="end"/>
        </w:r>
      </w:hyperlink>
    </w:p>
    <w:p w14:paraId="593728E7" w14:textId="5A727C7C"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6" w:history="1">
        <w:r w:rsidR="009C4793" w:rsidRPr="001F7D0C">
          <w:rPr>
            <w:rStyle w:val="Lienhypertexte"/>
            <w:noProof/>
          </w:rPr>
          <w:t>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Documentation scientifique</w:t>
        </w:r>
        <w:r w:rsidR="009C4793">
          <w:rPr>
            <w:noProof/>
            <w:webHidden/>
          </w:rPr>
          <w:tab/>
        </w:r>
        <w:r w:rsidR="009C4793">
          <w:rPr>
            <w:noProof/>
            <w:webHidden/>
          </w:rPr>
          <w:fldChar w:fldCharType="begin"/>
        </w:r>
        <w:r w:rsidR="009C4793">
          <w:rPr>
            <w:noProof/>
            <w:webHidden/>
          </w:rPr>
          <w:instrText xml:space="preserve"> PAGEREF _Toc503271146 \h </w:instrText>
        </w:r>
        <w:r w:rsidR="009C4793">
          <w:rPr>
            <w:noProof/>
            <w:webHidden/>
          </w:rPr>
        </w:r>
        <w:r w:rsidR="009C4793">
          <w:rPr>
            <w:noProof/>
            <w:webHidden/>
          </w:rPr>
          <w:fldChar w:fldCharType="separate"/>
        </w:r>
        <w:r w:rsidR="0063407F">
          <w:rPr>
            <w:noProof/>
            <w:webHidden/>
          </w:rPr>
          <w:t>6</w:t>
        </w:r>
        <w:r w:rsidR="009C4793">
          <w:rPr>
            <w:noProof/>
            <w:webHidden/>
          </w:rPr>
          <w:fldChar w:fldCharType="end"/>
        </w:r>
      </w:hyperlink>
    </w:p>
    <w:p w14:paraId="3428F8DD" w14:textId="2C96D110"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7" w:history="1">
        <w:r w:rsidR="009C4793" w:rsidRPr="001F7D0C">
          <w:rPr>
            <w:rStyle w:val="Lienhypertexte"/>
            <w:noProof/>
          </w:rPr>
          <w:t>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 de BioSIM</w:t>
        </w:r>
        <w:r w:rsidR="009C4793">
          <w:rPr>
            <w:noProof/>
            <w:webHidden/>
          </w:rPr>
          <w:tab/>
        </w:r>
        <w:r w:rsidR="009C4793">
          <w:rPr>
            <w:noProof/>
            <w:webHidden/>
          </w:rPr>
          <w:fldChar w:fldCharType="begin"/>
        </w:r>
        <w:r w:rsidR="009C4793">
          <w:rPr>
            <w:noProof/>
            <w:webHidden/>
          </w:rPr>
          <w:instrText xml:space="preserve"> PAGEREF _Toc503271147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22E0130C" w14:textId="79513BE9"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8" w:history="1">
        <w:r w:rsidR="009C4793" w:rsidRPr="001F7D0C">
          <w:rPr>
            <w:rStyle w:val="Lienhypertexte"/>
            <w:noProof/>
          </w:rPr>
          <w:t>1.3.1.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Soutien technique</w:t>
        </w:r>
        <w:r w:rsidR="009C4793">
          <w:rPr>
            <w:noProof/>
            <w:webHidden/>
          </w:rPr>
          <w:tab/>
        </w:r>
        <w:r w:rsidR="009C4793">
          <w:rPr>
            <w:noProof/>
            <w:webHidden/>
          </w:rPr>
          <w:fldChar w:fldCharType="begin"/>
        </w:r>
        <w:r w:rsidR="009C4793">
          <w:rPr>
            <w:noProof/>
            <w:webHidden/>
          </w:rPr>
          <w:instrText xml:space="preserve"> PAGEREF _Toc503271148 \h </w:instrText>
        </w:r>
        <w:r w:rsidR="009C4793">
          <w:rPr>
            <w:noProof/>
            <w:webHidden/>
          </w:rPr>
        </w:r>
        <w:r w:rsidR="009C4793">
          <w:rPr>
            <w:noProof/>
            <w:webHidden/>
          </w:rPr>
          <w:fldChar w:fldCharType="separate"/>
        </w:r>
        <w:r w:rsidR="0063407F">
          <w:rPr>
            <w:noProof/>
            <w:webHidden/>
          </w:rPr>
          <w:t>10</w:t>
        </w:r>
        <w:r w:rsidR="009C4793">
          <w:rPr>
            <w:noProof/>
            <w:webHidden/>
          </w:rPr>
          <w:fldChar w:fldCharType="end"/>
        </w:r>
      </w:hyperlink>
    </w:p>
    <w:p w14:paraId="09478842" w14:textId="55D8B4E4"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9" w:history="1">
        <w:r w:rsidR="009C4793" w:rsidRPr="001F7D0C">
          <w:rPr>
            <w:rStyle w:val="Lienhypertexte"/>
            <w:noProof/>
          </w:rPr>
          <w:t>1.3.2.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Installation</w:t>
        </w:r>
        <w:r w:rsidR="009C4793">
          <w:rPr>
            <w:noProof/>
            <w:webHidden/>
          </w:rPr>
          <w:tab/>
        </w:r>
        <w:r w:rsidR="009C4793">
          <w:rPr>
            <w:noProof/>
            <w:webHidden/>
          </w:rPr>
          <w:fldChar w:fldCharType="begin"/>
        </w:r>
        <w:r w:rsidR="009C4793">
          <w:rPr>
            <w:noProof/>
            <w:webHidden/>
          </w:rPr>
          <w:instrText xml:space="preserve"> PAGEREF _Toc503271149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1842F7BD" w14:textId="254F6022"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0" w:history="1">
        <w:r w:rsidR="009C4793" w:rsidRPr="001F7D0C">
          <w:rPr>
            <w:rStyle w:val="Lienhypertexte"/>
            <w:noProof/>
          </w:rPr>
          <w:t>1.3.3.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Configuration requise</w:t>
        </w:r>
        <w:r w:rsidR="009C4793">
          <w:rPr>
            <w:noProof/>
            <w:webHidden/>
          </w:rPr>
          <w:tab/>
        </w:r>
        <w:r w:rsidR="009C4793">
          <w:rPr>
            <w:noProof/>
            <w:webHidden/>
          </w:rPr>
          <w:fldChar w:fldCharType="begin"/>
        </w:r>
        <w:r w:rsidR="009C4793">
          <w:rPr>
            <w:noProof/>
            <w:webHidden/>
          </w:rPr>
          <w:instrText xml:space="preserve"> PAGEREF _Toc503271150 \h </w:instrText>
        </w:r>
        <w:r w:rsidR="009C4793">
          <w:rPr>
            <w:noProof/>
            <w:webHidden/>
          </w:rPr>
        </w:r>
        <w:r w:rsidR="009C4793">
          <w:rPr>
            <w:noProof/>
            <w:webHidden/>
          </w:rPr>
          <w:fldChar w:fldCharType="separate"/>
        </w:r>
        <w:r w:rsidR="0063407F">
          <w:rPr>
            <w:noProof/>
            <w:webHidden/>
          </w:rPr>
          <w:t>11</w:t>
        </w:r>
        <w:r w:rsidR="009C4793">
          <w:rPr>
            <w:noProof/>
            <w:webHidden/>
          </w:rPr>
          <w:fldChar w:fldCharType="end"/>
        </w:r>
      </w:hyperlink>
    </w:p>
    <w:p w14:paraId="5C26C422" w14:textId="1B6D64E1"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1" w:history="1">
        <w:r w:rsidR="009C4793" w:rsidRPr="001F7D0C">
          <w:rPr>
            <w:rStyle w:val="Lienhypertexte"/>
            <w:noProof/>
          </w:rPr>
          <w:t>1.3.4.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Utilitaires</w:t>
        </w:r>
        <w:r w:rsidR="009C4793">
          <w:rPr>
            <w:noProof/>
            <w:webHidden/>
          </w:rPr>
          <w:tab/>
        </w:r>
        <w:r w:rsidR="009C4793">
          <w:rPr>
            <w:noProof/>
            <w:webHidden/>
          </w:rPr>
          <w:fldChar w:fldCharType="begin"/>
        </w:r>
        <w:r w:rsidR="009C4793">
          <w:rPr>
            <w:noProof/>
            <w:webHidden/>
          </w:rPr>
          <w:instrText xml:space="preserve"> PAGEREF _Toc503271151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563F2836" w14:textId="46ADF11A"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2" w:history="1">
        <w:r w:rsidR="009C4793" w:rsidRPr="001F7D0C">
          <w:rPr>
            <w:rStyle w:val="Lienhypertexte"/>
            <w:noProof/>
          </w:rPr>
          <w:t>1.3.5.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Langue</w:t>
        </w:r>
        <w:r w:rsidR="009C4793">
          <w:rPr>
            <w:noProof/>
            <w:webHidden/>
          </w:rPr>
          <w:tab/>
        </w:r>
        <w:r w:rsidR="009C4793">
          <w:rPr>
            <w:noProof/>
            <w:webHidden/>
          </w:rPr>
          <w:fldChar w:fldCharType="begin"/>
        </w:r>
        <w:r w:rsidR="009C4793">
          <w:rPr>
            <w:noProof/>
            <w:webHidden/>
          </w:rPr>
          <w:instrText xml:space="preserve"> PAGEREF _Toc503271152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FF693FB" w14:textId="234BB21C"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3" w:history="1">
        <w:r w:rsidR="009C4793" w:rsidRPr="001F7D0C">
          <w:rPr>
            <w:rStyle w:val="Lienhypertexte"/>
            <w:noProof/>
          </w:rPr>
          <w:t>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Exécuter BioSIM</w:t>
        </w:r>
        <w:r w:rsidR="009C4793">
          <w:rPr>
            <w:noProof/>
            <w:webHidden/>
          </w:rPr>
          <w:tab/>
        </w:r>
        <w:r w:rsidR="009C4793">
          <w:rPr>
            <w:noProof/>
            <w:webHidden/>
          </w:rPr>
          <w:fldChar w:fldCharType="begin"/>
        </w:r>
        <w:r w:rsidR="009C4793">
          <w:rPr>
            <w:noProof/>
            <w:webHidden/>
          </w:rPr>
          <w:instrText xml:space="preserve"> PAGEREF _Toc503271153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4197E165" w14:textId="5C2D81CC"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4" w:history="1">
        <w:r w:rsidR="009C4793" w:rsidRPr="001F7D0C">
          <w:rPr>
            <w:rStyle w:val="Lienhypertexte"/>
            <w:noProof/>
          </w:rPr>
          <w:t>1.4.1.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l’interface usagé</w:t>
        </w:r>
        <w:r w:rsidR="009C4793">
          <w:rPr>
            <w:noProof/>
            <w:webHidden/>
          </w:rPr>
          <w:tab/>
        </w:r>
        <w:r w:rsidR="009C4793">
          <w:rPr>
            <w:noProof/>
            <w:webHidden/>
          </w:rPr>
          <w:fldChar w:fldCharType="begin"/>
        </w:r>
        <w:r w:rsidR="009C4793">
          <w:rPr>
            <w:noProof/>
            <w:webHidden/>
          </w:rPr>
          <w:instrText xml:space="preserve"> PAGEREF _Toc503271154 \h </w:instrText>
        </w:r>
        <w:r w:rsidR="009C4793">
          <w:rPr>
            <w:noProof/>
            <w:webHidden/>
          </w:rPr>
        </w:r>
        <w:r w:rsidR="009C4793">
          <w:rPr>
            <w:noProof/>
            <w:webHidden/>
          </w:rPr>
          <w:fldChar w:fldCharType="separate"/>
        </w:r>
        <w:r w:rsidR="0063407F">
          <w:rPr>
            <w:noProof/>
            <w:webHidden/>
          </w:rPr>
          <w:t>12</w:t>
        </w:r>
        <w:r w:rsidR="009C4793">
          <w:rPr>
            <w:noProof/>
            <w:webHidden/>
          </w:rPr>
          <w:fldChar w:fldCharType="end"/>
        </w:r>
      </w:hyperlink>
    </w:p>
    <w:p w14:paraId="7AAEB807" w14:textId="58D9667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"_Toc503271155" </w:instrText>
      </w:r>
      <w:r>
        <w:fldChar w:fldCharType="separate"/>
      </w:r>
      <w:r w:rsidR="009C4793" w:rsidRPr="001F7D0C">
        <w:rPr>
          <w:rStyle w:val="Lienhypertexte"/>
          <w:noProof/>
        </w:rPr>
        <w:t>1.4.2.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Par ligne de commande</w:t>
      </w:r>
      <w:r w:rsidR="009C4793">
        <w:rPr>
          <w:noProof/>
          <w:webHidden/>
        </w:rPr>
        <w:tab/>
      </w:r>
      <w:r w:rsidR="009C4793">
        <w:rPr>
          <w:noProof/>
          <w:webHidden/>
        </w:rPr>
        <w:fldChar w:fldCharType="begin"/>
      </w:r>
      <w:r w:rsidR="009C4793">
        <w:rPr>
          <w:noProof/>
          <w:webHidden/>
        </w:rPr>
        <w:instrText xml:space="preserve"> PAGEREF _Toc503271155 \h </w:instrText>
      </w:r>
      <w:r w:rsidR="009C4793">
        <w:rPr>
          <w:noProof/>
          <w:webHidden/>
        </w:rPr>
      </w:r>
      <w:r w:rsidR="009C4793">
        <w:rPr>
          <w:noProof/>
          <w:webHidden/>
        </w:rPr>
        <w:fldChar w:fldCharType="separate"/>
      </w:r>
      <w:ins w:id="4" w:author="St-Amant, Rémi" w:date="2018-01-29T16:34:00Z">
        <w:r w:rsidR="0063407F">
          <w:rPr>
            <w:noProof/>
            <w:webHidden/>
          </w:rPr>
          <w:t>12</w:t>
        </w:r>
      </w:ins>
      <w:del w:id="5" w:author="St-Amant, Rémi" w:date="2018-01-29T16:34:00Z">
        <w:r w:rsidR="009C4793" w:rsidDel="0063407F">
          <w:rPr>
            <w:noProof/>
            <w:webHidden/>
          </w:rPr>
          <w:delText>13</w:delText>
        </w:r>
      </w:del>
      <w:r w:rsidR="009C4793">
        <w:rPr>
          <w:noProof/>
          <w:webHidden/>
        </w:rPr>
        <w:fldChar w:fldCharType="end"/>
      </w:r>
      <w:r>
        <w:rPr>
          <w:noProof/>
        </w:rPr>
        <w:fldChar w:fldCharType="end"/>
      </w:r>
    </w:p>
    <w:p w14:paraId="1BD6EAAB" w14:textId="67F63396"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6" w:history="1">
        <w:r w:rsidR="009C4793" w:rsidRPr="001F7D0C">
          <w:rPr>
            <w:rStyle w:val="Lienhypertexte"/>
            <w:noProof/>
          </w:rPr>
          <w:t>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Fonctionnement de BioSIM</w:t>
        </w:r>
        <w:r w:rsidR="009C4793">
          <w:rPr>
            <w:noProof/>
            <w:webHidden/>
          </w:rPr>
          <w:tab/>
        </w:r>
        <w:r w:rsidR="009C4793">
          <w:rPr>
            <w:noProof/>
            <w:webHidden/>
          </w:rPr>
          <w:fldChar w:fldCharType="begin"/>
        </w:r>
        <w:r w:rsidR="009C4793">
          <w:rPr>
            <w:noProof/>
            <w:webHidden/>
          </w:rPr>
          <w:instrText xml:space="preserve"> PAGEREF _Toc503271156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1EF55AFE" w14:textId="297E1978"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7" w:history="1">
        <w:r w:rsidR="009C4793" w:rsidRPr="001F7D0C">
          <w:rPr>
            <w:rStyle w:val="Lienhypertexte"/>
            <w:noProof/>
          </w:rPr>
          <w:t>1.5.1.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Information requise</w:t>
        </w:r>
        <w:r w:rsidR="009C4793">
          <w:rPr>
            <w:noProof/>
            <w:webHidden/>
          </w:rPr>
          <w:tab/>
        </w:r>
        <w:r w:rsidR="009C4793">
          <w:rPr>
            <w:noProof/>
            <w:webHidden/>
          </w:rPr>
          <w:fldChar w:fldCharType="begin"/>
        </w:r>
        <w:r w:rsidR="009C4793">
          <w:rPr>
            <w:noProof/>
            <w:webHidden/>
          </w:rPr>
          <w:instrText xml:space="preserve"> PAGEREF _Toc503271157 \h </w:instrText>
        </w:r>
        <w:r w:rsidR="009C4793">
          <w:rPr>
            <w:noProof/>
            <w:webHidden/>
          </w:rPr>
        </w:r>
        <w:r w:rsidR="009C4793">
          <w:rPr>
            <w:noProof/>
            <w:webHidden/>
          </w:rPr>
          <w:fldChar w:fldCharType="separate"/>
        </w:r>
        <w:r w:rsidR="0063407F">
          <w:rPr>
            <w:noProof/>
            <w:webHidden/>
          </w:rPr>
          <w:t>13</w:t>
        </w:r>
        <w:r w:rsidR="009C4793">
          <w:rPr>
            <w:noProof/>
            <w:webHidden/>
          </w:rPr>
          <w:fldChar w:fldCharType="end"/>
        </w:r>
      </w:hyperlink>
    </w:p>
    <w:p w14:paraId="45B096F1" w14:textId="5C8234B4"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8" w:history="1">
        <w:r w:rsidR="009C4793" w:rsidRPr="001F7D0C">
          <w:rPr>
            <w:rStyle w:val="Lienhypertexte"/>
            <w:noProof/>
          </w:rPr>
          <w:t>1.5.2.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météorologiques pour les simulations</w:t>
        </w:r>
        <w:r w:rsidR="009C4793">
          <w:rPr>
            <w:noProof/>
            <w:webHidden/>
          </w:rPr>
          <w:tab/>
        </w:r>
        <w:r w:rsidR="009C4793">
          <w:rPr>
            <w:noProof/>
            <w:webHidden/>
          </w:rPr>
          <w:fldChar w:fldCharType="begin"/>
        </w:r>
        <w:r w:rsidR="009C4793">
          <w:rPr>
            <w:noProof/>
            <w:webHidden/>
          </w:rPr>
          <w:instrText xml:space="preserve"> PAGEREF _Toc503271158 \h </w:instrText>
        </w:r>
        <w:r w:rsidR="009C4793">
          <w:rPr>
            <w:noProof/>
            <w:webHidden/>
          </w:rPr>
        </w:r>
        <w:r w:rsidR="009C4793">
          <w:rPr>
            <w:noProof/>
            <w:webHidden/>
          </w:rPr>
          <w:fldChar w:fldCharType="separate"/>
        </w:r>
        <w:r w:rsidR="0063407F">
          <w:rPr>
            <w:noProof/>
            <w:webHidden/>
          </w:rPr>
          <w:t>14</w:t>
        </w:r>
        <w:r w:rsidR="009C4793">
          <w:rPr>
            <w:noProof/>
            <w:webHidden/>
          </w:rPr>
          <w:fldChar w:fldCharType="end"/>
        </w:r>
      </w:hyperlink>
    </w:p>
    <w:p w14:paraId="229B7F22" w14:textId="6FFFA9CB"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9" w:history="1">
        <w:r w:rsidR="009C4793" w:rsidRPr="001F7D0C">
          <w:rPr>
            <w:rStyle w:val="Lienhypertexte"/>
            <w:noProof/>
          </w:rPr>
          <w:t>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principale de BioSIM</w:t>
        </w:r>
        <w:r w:rsidR="009C4793">
          <w:rPr>
            <w:noProof/>
            <w:webHidden/>
          </w:rPr>
          <w:tab/>
        </w:r>
        <w:r w:rsidR="009C4793">
          <w:rPr>
            <w:noProof/>
            <w:webHidden/>
          </w:rPr>
          <w:fldChar w:fldCharType="begin"/>
        </w:r>
        <w:r w:rsidR="009C4793">
          <w:rPr>
            <w:noProof/>
            <w:webHidden/>
          </w:rPr>
          <w:instrText xml:space="preserve"> PAGEREF _Toc503271159 \h </w:instrText>
        </w:r>
        <w:r w:rsidR="009C4793">
          <w:rPr>
            <w:noProof/>
            <w:webHidden/>
          </w:rPr>
        </w:r>
        <w:r w:rsidR="009C4793">
          <w:rPr>
            <w:noProof/>
            <w:webHidden/>
          </w:rPr>
          <w:fldChar w:fldCharType="separate"/>
        </w:r>
        <w:r w:rsidR="0063407F">
          <w:rPr>
            <w:noProof/>
            <w:webHidden/>
          </w:rPr>
          <w:t>16</w:t>
        </w:r>
        <w:r w:rsidR="009C4793">
          <w:rPr>
            <w:noProof/>
            <w:webHidden/>
          </w:rPr>
          <w:fldChar w:fldCharType="end"/>
        </w:r>
      </w:hyperlink>
    </w:p>
    <w:p w14:paraId="4268FE30" w14:textId="30B61EE8"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0" w:history="1">
        <w:r w:rsidR="009C4793" w:rsidRPr="001F7D0C">
          <w:rPr>
            <w:rStyle w:val="Lienhypertexte"/>
            <w:noProof/>
          </w:rPr>
          <w:t>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Fenêtre Projet</w:t>
        </w:r>
        <w:r w:rsidR="009C4793">
          <w:rPr>
            <w:noProof/>
            <w:webHidden/>
          </w:rPr>
          <w:tab/>
        </w:r>
        <w:r w:rsidR="009C4793">
          <w:rPr>
            <w:noProof/>
            <w:webHidden/>
          </w:rPr>
          <w:fldChar w:fldCharType="begin"/>
        </w:r>
        <w:r w:rsidR="009C4793">
          <w:rPr>
            <w:noProof/>
            <w:webHidden/>
          </w:rPr>
          <w:instrText xml:space="preserve"> PAGEREF _Toc503271160 \h </w:instrText>
        </w:r>
        <w:r w:rsidR="009C4793">
          <w:rPr>
            <w:noProof/>
            <w:webHidden/>
          </w:rPr>
        </w:r>
        <w:r w:rsidR="009C4793">
          <w:rPr>
            <w:noProof/>
            <w:webHidden/>
          </w:rPr>
          <w:fldChar w:fldCharType="separate"/>
        </w:r>
        <w:r w:rsidR="0063407F">
          <w:rPr>
            <w:noProof/>
            <w:webHidden/>
          </w:rPr>
          <w:t>17</w:t>
        </w:r>
        <w:r w:rsidR="009C4793">
          <w:rPr>
            <w:noProof/>
            <w:webHidden/>
          </w:rPr>
          <w:fldChar w:fldCharType="end"/>
        </w:r>
      </w:hyperlink>
    </w:p>
    <w:p w14:paraId="50EC522D" w14:textId="211DD4A3"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1" w:history="1">
        <w:r w:rsidR="009C4793" w:rsidRPr="001F7D0C">
          <w:rPr>
            <w:rStyle w:val="Lienhypertexte"/>
            <w:noProof/>
          </w:rPr>
          <w:t>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Projets BioSIM</w:t>
        </w:r>
        <w:r w:rsidR="009C4793">
          <w:rPr>
            <w:noProof/>
            <w:webHidden/>
          </w:rPr>
          <w:tab/>
        </w:r>
        <w:r w:rsidR="009C4793">
          <w:rPr>
            <w:noProof/>
            <w:webHidden/>
          </w:rPr>
          <w:fldChar w:fldCharType="begin"/>
        </w:r>
        <w:r w:rsidR="009C4793">
          <w:rPr>
            <w:noProof/>
            <w:webHidden/>
          </w:rPr>
          <w:instrText xml:space="preserve"> PAGEREF _Toc503271161 \h </w:instrText>
        </w:r>
        <w:r w:rsidR="009C4793">
          <w:rPr>
            <w:noProof/>
            <w:webHidden/>
          </w:rPr>
        </w:r>
        <w:r w:rsidR="009C4793">
          <w:rPr>
            <w:noProof/>
            <w:webHidden/>
          </w:rPr>
          <w:fldChar w:fldCharType="separate"/>
        </w:r>
        <w:r w:rsidR="0063407F">
          <w:rPr>
            <w:noProof/>
            <w:webHidden/>
          </w:rPr>
          <w:t>19</w:t>
        </w:r>
        <w:r w:rsidR="009C4793">
          <w:rPr>
            <w:noProof/>
            <w:webHidden/>
          </w:rPr>
          <w:fldChar w:fldCharType="end"/>
        </w:r>
      </w:hyperlink>
    </w:p>
    <w:p w14:paraId="151960EA" w14:textId="2C958900"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62" w:history="1">
        <w:r w:rsidR="009C4793" w:rsidRPr="001F7D0C">
          <w:rPr>
            <w:rStyle w:val="Lienhypertexte"/>
            <w:noProof/>
          </w:rPr>
          <w:t>2.</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données météorologiques dans BioSIM</w:t>
        </w:r>
        <w:r w:rsidR="009C4793">
          <w:rPr>
            <w:noProof/>
            <w:webHidden/>
          </w:rPr>
          <w:tab/>
        </w:r>
        <w:r w:rsidR="009C4793">
          <w:rPr>
            <w:noProof/>
            <w:webHidden/>
          </w:rPr>
          <w:fldChar w:fldCharType="begin"/>
        </w:r>
        <w:r w:rsidR="009C4793">
          <w:rPr>
            <w:noProof/>
            <w:webHidden/>
          </w:rPr>
          <w:instrText xml:space="preserve"> PAGEREF _Toc503271162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9A7BF50" w14:textId="72D56FB8"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3" w:history="1">
        <w:r w:rsidR="009C4793" w:rsidRPr="001F7D0C">
          <w:rPr>
            <w:rStyle w:val="Lienhypertexte"/>
            <w:noProof/>
          </w:rPr>
          <w:t>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 de températures</w:t>
        </w:r>
        <w:r w:rsidR="009C4793">
          <w:rPr>
            <w:noProof/>
            <w:webHidden/>
          </w:rPr>
          <w:tab/>
        </w:r>
        <w:r w:rsidR="009C4793">
          <w:rPr>
            <w:noProof/>
            <w:webHidden/>
          </w:rPr>
          <w:fldChar w:fldCharType="begin"/>
        </w:r>
        <w:r w:rsidR="009C4793">
          <w:rPr>
            <w:noProof/>
            <w:webHidden/>
          </w:rPr>
          <w:instrText xml:space="preserve"> PAGEREF _Toc503271163 \h </w:instrText>
        </w:r>
        <w:r w:rsidR="009C4793">
          <w:rPr>
            <w:noProof/>
            <w:webHidden/>
          </w:rPr>
        </w:r>
        <w:r w:rsidR="009C4793">
          <w:rPr>
            <w:noProof/>
            <w:webHidden/>
          </w:rPr>
          <w:fldChar w:fldCharType="separate"/>
        </w:r>
        <w:r w:rsidR="0063407F">
          <w:rPr>
            <w:noProof/>
            <w:webHidden/>
          </w:rPr>
          <w:t>21</w:t>
        </w:r>
        <w:r w:rsidR="009C4793">
          <w:rPr>
            <w:noProof/>
            <w:webHidden/>
          </w:rPr>
          <w:fldChar w:fldCharType="end"/>
        </w:r>
      </w:hyperlink>
    </w:p>
    <w:p w14:paraId="03630C6D" w14:textId="0967CBAA"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4" w:history="1">
        <w:r w:rsidR="009C4793" w:rsidRPr="001F7D0C">
          <w:rPr>
            <w:rStyle w:val="Lienhypertexte"/>
            <w:noProof/>
          </w:rPr>
          <w:t>2.1.1.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Choix des sources de données météorologiques les plus proches</w:t>
        </w:r>
        <w:r w:rsidR="009C4793">
          <w:rPr>
            <w:noProof/>
            <w:webHidden/>
          </w:rPr>
          <w:tab/>
        </w:r>
        <w:r w:rsidR="009C4793">
          <w:rPr>
            <w:noProof/>
            <w:webHidden/>
          </w:rPr>
          <w:fldChar w:fldCharType="begin"/>
        </w:r>
        <w:r w:rsidR="009C4793">
          <w:rPr>
            <w:noProof/>
            <w:webHidden/>
          </w:rPr>
          <w:instrText xml:space="preserve"> PAGEREF _Toc503271164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09E05318" w14:textId="1D301DC1"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5" w:history="1">
        <w:r w:rsidR="009C4793" w:rsidRPr="001F7D0C">
          <w:rPr>
            <w:rStyle w:val="Lienhypertexte"/>
            <w:noProof/>
          </w:rPr>
          <w:t>2.1.2.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Ajustement pour les différences d’élévation, de latitude et de longitude</w:t>
        </w:r>
        <w:r w:rsidR="009C4793">
          <w:rPr>
            <w:noProof/>
            <w:webHidden/>
          </w:rPr>
          <w:tab/>
        </w:r>
        <w:r w:rsidR="009C4793">
          <w:rPr>
            <w:noProof/>
            <w:webHidden/>
          </w:rPr>
          <w:fldChar w:fldCharType="begin"/>
        </w:r>
        <w:r w:rsidR="009C4793">
          <w:rPr>
            <w:noProof/>
            <w:webHidden/>
          </w:rPr>
          <w:instrText xml:space="preserve"> PAGEREF _Toc503271165 \h </w:instrText>
        </w:r>
        <w:r w:rsidR="009C4793">
          <w:rPr>
            <w:noProof/>
            <w:webHidden/>
          </w:rPr>
        </w:r>
        <w:r w:rsidR="009C4793">
          <w:rPr>
            <w:noProof/>
            <w:webHidden/>
          </w:rPr>
          <w:fldChar w:fldCharType="separate"/>
        </w:r>
        <w:r w:rsidR="0063407F">
          <w:rPr>
            <w:noProof/>
            <w:webHidden/>
          </w:rPr>
          <w:t>22</w:t>
        </w:r>
        <w:r w:rsidR="009C4793">
          <w:rPr>
            <w:noProof/>
            <w:webHidden/>
          </w:rPr>
          <w:fldChar w:fldCharType="end"/>
        </w:r>
      </w:hyperlink>
    </w:p>
    <w:p w14:paraId="7DE07A9C" w14:textId="3C7E9E56"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6" w:history="1">
        <w:r w:rsidR="009C4793" w:rsidRPr="001F7D0C">
          <w:rPr>
            <w:rStyle w:val="Lienhypertexte"/>
            <w:noProof/>
          </w:rPr>
          <w:t>2.1.3.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Correction pour la pente et l’aspect</w:t>
        </w:r>
        <w:r w:rsidR="009C4793">
          <w:rPr>
            <w:noProof/>
            <w:webHidden/>
          </w:rPr>
          <w:tab/>
        </w:r>
        <w:r w:rsidR="009C4793">
          <w:rPr>
            <w:noProof/>
            <w:webHidden/>
          </w:rPr>
          <w:fldChar w:fldCharType="begin"/>
        </w:r>
        <w:r w:rsidR="009C4793">
          <w:rPr>
            <w:noProof/>
            <w:webHidden/>
          </w:rPr>
          <w:instrText xml:space="preserve"> PAGEREF _Toc503271166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27CCAA09" w14:textId="1F0F4AC1"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7" w:history="1">
        <w:r w:rsidR="009C4793" w:rsidRPr="001F7D0C">
          <w:rPr>
            <w:rStyle w:val="Lienhypertexte"/>
            <w:noProof/>
          </w:rPr>
          <w:t>2.1.4.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_Toc503271167 \h </w:instrText>
        </w:r>
        <w:r w:rsidR="009C4793">
          <w:rPr>
            <w:noProof/>
            <w:webHidden/>
          </w:rPr>
        </w:r>
        <w:r w:rsidR="009C4793">
          <w:rPr>
            <w:noProof/>
            <w:webHidden/>
          </w:rPr>
          <w:fldChar w:fldCharType="separate"/>
        </w:r>
        <w:r w:rsidR="0063407F">
          <w:rPr>
            <w:noProof/>
            <w:webHidden/>
          </w:rPr>
          <w:t>23</w:t>
        </w:r>
        <w:r w:rsidR="009C4793">
          <w:rPr>
            <w:noProof/>
            <w:webHidden/>
          </w:rPr>
          <w:fldChar w:fldCharType="end"/>
        </w:r>
      </w:hyperlink>
    </w:p>
    <w:p w14:paraId="71A3DC61" w14:textId="0D116668"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8" w:history="1">
        <w:r w:rsidR="009C4793" w:rsidRPr="001F7D0C">
          <w:rPr>
            <w:rStyle w:val="Lienhypertexte"/>
            <w:noProof/>
          </w:rPr>
          <w:t>2.1.5.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 précipitations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_Toc503271168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364A6F86" w14:textId="5B2D5C07"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9" w:history="1">
        <w:r w:rsidR="009C4793" w:rsidRPr="001F7D0C">
          <w:rPr>
            <w:rStyle w:val="Lienhypertexte"/>
            <w:noProof/>
          </w:rPr>
          <w:t>2.1.6.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valeurs d’humidité relative quotidiennes et du point de rosée à partir des normales mensuelles</w:t>
        </w:r>
        <w:r w:rsidR="009C4793">
          <w:rPr>
            <w:noProof/>
            <w:webHidden/>
          </w:rPr>
          <w:tab/>
        </w:r>
        <w:r w:rsidR="009C4793">
          <w:rPr>
            <w:noProof/>
            <w:webHidden/>
          </w:rPr>
          <w:fldChar w:fldCharType="begin"/>
        </w:r>
        <w:r w:rsidR="009C4793">
          <w:rPr>
            <w:noProof/>
            <w:webHidden/>
          </w:rPr>
          <w:instrText xml:space="preserve"> PAGEREF _Toc503271169 \h </w:instrText>
        </w:r>
        <w:r w:rsidR="009C4793">
          <w:rPr>
            <w:noProof/>
            <w:webHidden/>
          </w:rPr>
        </w:r>
        <w:r w:rsidR="009C4793">
          <w:rPr>
            <w:noProof/>
            <w:webHidden/>
          </w:rPr>
          <w:fldChar w:fldCharType="separate"/>
        </w:r>
        <w:r w:rsidR="0063407F">
          <w:rPr>
            <w:noProof/>
            <w:webHidden/>
          </w:rPr>
          <w:t>24</w:t>
        </w:r>
        <w:r w:rsidR="009C4793">
          <w:rPr>
            <w:noProof/>
            <w:webHidden/>
          </w:rPr>
          <w:fldChar w:fldCharType="end"/>
        </w:r>
      </w:hyperlink>
    </w:p>
    <w:p w14:paraId="60A52BF0" w14:textId="3964ADCA"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0" w:history="1">
        <w:r w:rsidR="009C4793" w:rsidRPr="001F7D0C">
          <w:rPr>
            <w:rStyle w:val="Lienhypertexte"/>
            <w:noProof/>
          </w:rPr>
          <w:t>2.1.7.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vitesses de vent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_Toc503271170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3B93823C" w14:textId="543E957C"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1" w:history="1">
        <w:r w:rsidR="009C4793" w:rsidRPr="001F7D0C">
          <w:rPr>
            <w:rStyle w:val="Lienhypertexte"/>
            <w:noProof/>
          </w:rPr>
          <w:t>2.1.8.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Génération des chutes de neige et de l’équivalent en eau de la neige</w:t>
        </w:r>
        <w:r w:rsidR="009C4793">
          <w:rPr>
            <w:noProof/>
            <w:webHidden/>
          </w:rPr>
          <w:tab/>
        </w:r>
        <w:r w:rsidR="009C4793">
          <w:rPr>
            <w:noProof/>
            <w:webHidden/>
          </w:rPr>
          <w:fldChar w:fldCharType="begin"/>
        </w:r>
        <w:r w:rsidR="009C4793">
          <w:rPr>
            <w:noProof/>
            <w:webHidden/>
          </w:rPr>
          <w:instrText xml:space="preserve"> PAGEREF _Toc503271171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24F80ECA" w14:textId="26E068CF"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2" w:history="1">
        <w:r w:rsidR="009C4793" w:rsidRPr="001F7D0C">
          <w:rPr>
            <w:rStyle w:val="Lienhypertexte"/>
            <w:noProof/>
          </w:rPr>
          <w:t>2.1.9.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Rayonnement solaire</w:t>
        </w:r>
        <w:r w:rsidR="009C4793">
          <w:rPr>
            <w:noProof/>
            <w:webHidden/>
          </w:rPr>
          <w:tab/>
        </w:r>
        <w:r w:rsidR="009C4793">
          <w:rPr>
            <w:noProof/>
            <w:webHidden/>
          </w:rPr>
          <w:fldChar w:fldCharType="begin"/>
        </w:r>
        <w:r w:rsidR="009C4793">
          <w:rPr>
            <w:noProof/>
            <w:webHidden/>
          </w:rPr>
          <w:instrText xml:space="preserve"> PAGEREF _Toc503271172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5B5C30CD" w14:textId="4315B5BA"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3" w:history="1">
        <w:r w:rsidR="009C4793" w:rsidRPr="001F7D0C">
          <w:rPr>
            <w:rStyle w:val="Lienhypertexte"/>
            <w:noProof/>
          </w:rPr>
          <w:t>2.1.10.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Assemblage du régime</w:t>
        </w:r>
        <w:r w:rsidR="009C4793">
          <w:rPr>
            <w:noProof/>
            <w:webHidden/>
          </w:rPr>
          <w:tab/>
        </w:r>
        <w:r w:rsidR="009C4793">
          <w:rPr>
            <w:noProof/>
            <w:webHidden/>
          </w:rPr>
          <w:fldChar w:fldCharType="begin"/>
        </w:r>
        <w:r w:rsidR="009C4793">
          <w:rPr>
            <w:noProof/>
            <w:webHidden/>
          </w:rPr>
          <w:instrText xml:space="preserve"> PAGEREF _Toc503271173 \h </w:instrText>
        </w:r>
        <w:r w:rsidR="009C4793">
          <w:rPr>
            <w:noProof/>
            <w:webHidden/>
          </w:rPr>
        </w:r>
        <w:r w:rsidR="009C4793">
          <w:rPr>
            <w:noProof/>
            <w:webHidden/>
          </w:rPr>
          <w:fldChar w:fldCharType="separate"/>
        </w:r>
        <w:r w:rsidR="0063407F">
          <w:rPr>
            <w:noProof/>
            <w:webHidden/>
          </w:rPr>
          <w:t>25</w:t>
        </w:r>
        <w:r w:rsidR="009C4793">
          <w:rPr>
            <w:noProof/>
            <w:webHidden/>
          </w:rPr>
          <w:fldChar w:fldCharType="end"/>
        </w:r>
      </w:hyperlink>
    </w:p>
    <w:p w14:paraId="7AC90501" w14:textId="403834C4"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74" w:history="1">
        <w:r w:rsidR="009C4793" w:rsidRPr="001F7D0C">
          <w:rPr>
            <w:rStyle w:val="Lienhypertexte"/>
            <w:noProof/>
          </w:rPr>
          <w:t>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 liées</w:t>
        </w:r>
        <w:r w:rsidR="009C4793">
          <w:rPr>
            <w:noProof/>
            <w:webHidden/>
          </w:rPr>
          <w:tab/>
        </w:r>
        <w:r w:rsidR="009C4793">
          <w:rPr>
            <w:noProof/>
            <w:webHidden/>
          </w:rPr>
          <w:fldChar w:fldCharType="begin"/>
        </w:r>
        <w:r w:rsidR="009C4793">
          <w:rPr>
            <w:noProof/>
            <w:webHidden/>
          </w:rPr>
          <w:instrText xml:space="preserve"> PAGEREF _Toc503271174 \h </w:instrText>
        </w:r>
        <w:r w:rsidR="009C4793">
          <w:rPr>
            <w:noProof/>
            <w:webHidden/>
          </w:rPr>
        </w:r>
        <w:r w:rsidR="009C4793">
          <w:rPr>
            <w:noProof/>
            <w:webHidden/>
          </w:rPr>
          <w:fldChar w:fldCharType="separate"/>
        </w:r>
        <w:r w:rsidR="0063407F">
          <w:rPr>
            <w:noProof/>
            <w:webHidden/>
          </w:rPr>
          <w:t>26</w:t>
        </w:r>
        <w:r w:rsidR="009C4793">
          <w:rPr>
            <w:noProof/>
            <w:webHidden/>
          </w:rPr>
          <w:fldChar w:fldCharType="end"/>
        </w:r>
      </w:hyperlink>
    </w:p>
    <w:p w14:paraId="0CD20415" w14:textId="769EE6CD"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5" w:history="1">
        <w:r w:rsidR="009C4793" w:rsidRPr="001F7D0C">
          <w:rPr>
            <w:rStyle w:val="Lienhypertexte"/>
            <w:noProof/>
          </w:rPr>
          <w:t>2.2.1.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Consultation et modification des données liées</w:t>
        </w:r>
        <w:r w:rsidR="009C4793">
          <w:rPr>
            <w:noProof/>
            <w:webHidden/>
          </w:rPr>
          <w:tab/>
        </w:r>
        <w:r w:rsidR="009C4793">
          <w:rPr>
            <w:noProof/>
            <w:webHidden/>
          </w:rPr>
          <w:fldChar w:fldCharType="begin"/>
        </w:r>
        <w:r w:rsidR="009C4793">
          <w:rPr>
            <w:noProof/>
            <w:webHidden/>
          </w:rPr>
          <w:instrText xml:space="preserve"> PAGEREF _Toc503271175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FF351E6" w14:textId="010F0D73"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6" w:history="1">
        <w:r w:rsidR="009C4793" w:rsidRPr="001F7D0C">
          <w:rPr>
            <w:rStyle w:val="Lienhypertexte"/>
            <w:noProof/>
          </w:rPr>
          <w:t>2.2.2.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normales</w:t>
        </w:r>
        <w:r w:rsidR="009C4793">
          <w:rPr>
            <w:noProof/>
            <w:webHidden/>
          </w:rPr>
          <w:tab/>
        </w:r>
        <w:r w:rsidR="009C4793">
          <w:rPr>
            <w:noProof/>
            <w:webHidden/>
          </w:rPr>
          <w:fldChar w:fldCharType="begin"/>
        </w:r>
        <w:r w:rsidR="009C4793">
          <w:rPr>
            <w:noProof/>
            <w:webHidden/>
          </w:rPr>
          <w:instrText xml:space="preserve"> PAGEREF _Toc503271176 \h </w:instrText>
        </w:r>
        <w:r w:rsidR="009C4793">
          <w:rPr>
            <w:noProof/>
            <w:webHidden/>
          </w:rPr>
        </w:r>
        <w:r w:rsidR="009C4793">
          <w:rPr>
            <w:noProof/>
            <w:webHidden/>
          </w:rPr>
          <w:fldChar w:fldCharType="separate"/>
        </w:r>
        <w:r w:rsidR="0063407F">
          <w:rPr>
            <w:noProof/>
            <w:webHidden/>
          </w:rPr>
          <w:t>27</w:t>
        </w:r>
        <w:r w:rsidR="009C4793">
          <w:rPr>
            <w:noProof/>
            <w:webHidden/>
          </w:rPr>
          <w:fldChar w:fldCharType="end"/>
        </w:r>
      </w:hyperlink>
    </w:p>
    <w:p w14:paraId="6499CE34" w14:textId="07B89B5F"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7" w:history="1">
        <w:r w:rsidR="009C4793" w:rsidRPr="001F7D0C">
          <w:rPr>
            <w:rStyle w:val="Lienhypertexte"/>
            <w:noProof/>
          </w:rPr>
          <w:t>2.2.3.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quotidiennes</w:t>
        </w:r>
        <w:r w:rsidR="009C4793">
          <w:rPr>
            <w:noProof/>
            <w:webHidden/>
          </w:rPr>
          <w:tab/>
        </w:r>
        <w:r w:rsidR="009C4793">
          <w:rPr>
            <w:noProof/>
            <w:webHidden/>
          </w:rPr>
          <w:fldChar w:fldCharType="begin"/>
        </w:r>
        <w:r w:rsidR="009C4793">
          <w:rPr>
            <w:noProof/>
            <w:webHidden/>
          </w:rPr>
          <w:instrText xml:space="preserve"> PAGEREF _Toc503271177 \h </w:instrText>
        </w:r>
        <w:r w:rsidR="009C4793">
          <w:rPr>
            <w:noProof/>
            <w:webHidden/>
          </w:rPr>
        </w:r>
        <w:r w:rsidR="009C4793">
          <w:rPr>
            <w:noProof/>
            <w:webHidden/>
          </w:rPr>
          <w:fldChar w:fldCharType="separate"/>
        </w:r>
        <w:r w:rsidR="0063407F">
          <w:rPr>
            <w:noProof/>
            <w:webHidden/>
          </w:rPr>
          <w:t>28</w:t>
        </w:r>
        <w:r w:rsidR="009C4793">
          <w:rPr>
            <w:noProof/>
            <w:webHidden/>
          </w:rPr>
          <w:fldChar w:fldCharType="end"/>
        </w:r>
      </w:hyperlink>
    </w:p>
    <w:p w14:paraId="7B887F39" w14:textId="7451B082"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8" w:history="1">
        <w:r w:rsidR="009C4793" w:rsidRPr="001F7D0C">
          <w:rPr>
            <w:rStyle w:val="Lienhypertexte"/>
            <w:noProof/>
          </w:rPr>
          <w:t>2.2.4.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bases de données horaires</w:t>
        </w:r>
        <w:r w:rsidR="009C4793">
          <w:rPr>
            <w:noProof/>
            <w:webHidden/>
          </w:rPr>
          <w:tab/>
        </w:r>
        <w:r w:rsidR="009C4793">
          <w:rPr>
            <w:noProof/>
            <w:webHidden/>
          </w:rPr>
          <w:fldChar w:fldCharType="begin"/>
        </w:r>
        <w:r w:rsidR="009C4793">
          <w:rPr>
            <w:noProof/>
            <w:webHidden/>
          </w:rPr>
          <w:instrText xml:space="preserve"> PAGEREF _Toc503271178 \h </w:instrText>
        </w:r>
        <w:r w:rsidR="009C4793">
          <w:rPr>
            <w:noProof/>
            <w:webHidden/>
          </w:rPr>
        </w:r>
        <w:r w:rsidR="009C4793">
          <w:rPr>
            <w:noProof/>
            <w:webHidden/>
          </w:rPr>
          <w:fldChar w:fldCharType="separate"/>
        </w:r>
        <w:r w:rsidR="0063407F">
          <w:rPr>
            <w:noProof/>
            <w:webHidden/>
          </w:rPr>
          <w:t>29</w:t>
        </w:r>
        <w:r w:rsidR="009C4793">
          <w:rPr>
            <w:noProof/>
            <w:webHidden/>
          </w:rPr>
          <w:fldChar w:fldCharType="end"/>
        </w:r>
      </w:hyperlink>
    </w:p>
    <w:p w14:paraId="3E85A1D9" w14:textId="3A257962"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9" w:history="1">
        <w:r w:rsidR="009C4793" w:rsidRPr="001F7D0C">
          <w:rPr>
            <w:rStyle w:val="Lienhypertexte"/>
            <w:noProof/>
          </w:rPr>
          <w:t>2.2.5.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Fichiers Gribs</w:t>
        </w:r>
        <w:r w:rsidR="009C4793">
          <w:rPr>
            <w:noProof/>
            <w:webHidden/>
          </w:rPr>
          <w:tab/>
        </w:r>
        <w:r w:rsidR="009C4793">
          <w:rPr>
            <w:noProof/>
            <w:webHidden/>
          </w:rPr>
          <w:fldChar w:fldCharType="begin"/>
        </w:r>
        <w:r w:rsidR="009C4793">
          <w:rPr>
            <w:noProof/>
            <w:webHidden/>
          </w:rPr>
          <w:instrText xml:space="preserve"> PAGEREF _Toc503271179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279ECA4A" w14:textId="217ADAA4"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0" w:history="1">
        <w:r w:rsidR="009C4793" w:rsidRPr="001F7D0C">
          <w:rPr>
            <w:rStyle w:val="Lienhypertexte"/>
            <w:noProof/>
          </w:rPr>
          <w:t>2.2.6.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Cartes</w:t>
        </w:r>
        <w:r w:rsidR="009C4793">
          <w:rPr>
            <w:noProof/>
            <w:webHidden/>
          </w:rPr>
          <w:tab/>
        </w:r>
        <w:r w:rsidR="009C4793">
          <w:rPr>
            <w:noProof/>
            <w:webHidden/>
          </w:rPr>
          <w:fldChar w:fldCharType="begin"/>
        </w:r>
        <w:r w:rsidR="009C4793">
          <w:rPr>
            <w:noProof/>
            <w:webHidden/>
          </w:rPr>
          <w:instrText xml:space="preserve"> PAGEREF _Toc503271180 \h </w:instrText>
        </w:r>
        <w:r w:rsidR="009C4793">
          <w:rPr>
            <w:noProof/>
            <w:webHidden/>
          </w:rPr>
        </w:r>
        <w:r w:rsidR="009C4793">
          <w:rPr>
            <w:noProof/>
            <w:webHidden/>
          </w:rPr>
          <w:fldChar w:fldCharType="separate"/>
        </w:r>
        <w:r w:rsidR="0063407F">
          <w:rPr>
            <w:noProof/>
            <w:webHidden/>
          </w:rPr>
          <w:t>30</w:t>
        </w:r>
        <w:r w:rsidR="009C4793">
          <w:rPr>
            <w:noProof/>
            <w:webHidden/>
          </w:rPr>
          <w:fldChar w:fldCharType="end"/>
        </w:r>
      </w:hyperlink>
    </w:p>
    <w:p w14:paraId="11C3452A" w14:textId="2598BC95"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1" w:history="1">
        <w:r w:rsidR="009C4793" w:rsidRPr="001F7D0C">
          <w:rPr>
            <w:rStyle w:val="Lienhypertexte"/>
            <w:noProof/>
          </w:rPr>
          <w:t>2.2.7.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Modèles</w:t>
        </w:r>
        <w:r w:rsidR="009C4793">
          <w:rPr>
            <w:noProof/>
            <w:webHidden/>
          </w:rPr>
          <w:tab/>
        </w:r>
        <w:r w:rsidR="009C4793">
          <w:rPr>
            <w:noProof/>
            <w:webHidden/>
          </w:rPr>
          <w:fldChar w:fldCharType="begin"/>
        </w:r>
        <w:r w:rsidR="009C4793">
          <w:rPr>
            <w:noProof/>
            <w:webHidden/>
          </w:rPr>
          <w:instrText xml:space="preserve"> PAGEREF _Toc503271181 \h </w:instrText>
        </w:r>
        <w:r w:rsidR="009C4793">
          <w:rPr>
            <w:noProof/>
            <w:webHidden/>
          </w:rPr>
        </w:r>
        <w:r w:rsidR="009C4793">
          <w:rPr>
            <w:noProof/>
            <w:webHidden/>
          </w:rPr>
          <w:fldChar w:fldCharType="separate"/>
        </w:r>
        <w:r w:rsidR="0063407F">
          <w:rPr>
            <w:noProof/>
            <w:webHidden/>
          </w:rPr>
          <w:t>31</w:t>
        </w:r>
        <w:r w:rsidR="009C4793">
          <w:rPr>
            <w:noProof/>
            <w:webHidden/>
          </w:rPr>
          <w:fldChar w:fldCharType="end"/>
        </w:r>
      </w:hyperlink>
    </w:p>
    <w:p w14:paraId="0B410C4A" w14:textId="3A0BCB87"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2" w:history="1">
        <w:r w:rsidR="009C4793" w:rsidRPr="001F7D0C">
          <w:rPr>
            <w:rStyle w:val="Lienhypertexte"/>
            <w:noProof/>
          </w:rPr>
          <w:t>2.2.8.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Mise-a-jour météo</w:t>
        </w:r>
        <w:r w:rsidR="009C4793">
          <w:rPr>
            <w:noProof/>
            <w:webHidden/>
          </w:rPr>
          <w:tab/>
        </w:r>
        <w:r w:rsidR="009C4793">
          <w:rPr>
            <w:noProof/>
            <w:webHidden/>
          </w:rPr>
          <w:fldChar w:fldCharType="begin"/>
        </w:r>
        <w:r w:rsidR="009C4793">
          <w:rPr>
            <w:noProof/>
            <w:webHidden/>
          </w:rPr>
          <w:instrText xml:space="preserve"> PAGEREF _Toc503271182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598136EB" w14:textId="1C9153AC"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3" w:history="1">
        <w:r w:rsidR="009C4793" w:rsidRPr="001F7D0C">
          <w:rPr>
            <w:rStyle w:val="Lienhypertexte"/>
            <w:noProof/>
          </w:rPr>
          <w:t>2.2.9.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Scriptes</w:t>
        </w:r>
        <w:r w:rsidR="009C4793">
          <w:rPr>
            <w:noProof/>
            <w:webHidden/>
          </w:rPr>
          <w:tab/>
        </w:r>
        <w:r w:rsidR="009C4793">
          <w:rPr>
            <w:noProof/>
            <w:webHidden/>
          </w:rPr>
          <w:fldChar w:fldCharType="begin"/>
        </w:r>
        <w:r w:rsidR="009C4793">
          <w:rPr>
            <w:noProof/>
            <w:webHidden/>
          </w:rPr>
          <w:instrText xml:space="preserve"> PAGEREF _Toc503271183 \h </w:instrText>
        </w:r>
        <w:r w:rsidR="009C4793">
          <w:rPr>
            <w:noProof/>
            <w:webHidden/>
          </w:rPr>
        </w:r>
        <w:r w:rsidR="009C4793">
          <w:rPr>
            <w:noProof/>
            <w:webHidden/>
          </w:rPr>
          <w:fldChar w:fldCharType="separate"/>
        </w:r>
        <w:r w:rsidR="0063407F">
          <w:rPr>
            <w:noProof/>
            <w:webHidden/>
          </w:rPr>
          <w:t>32</w:t>
        </w:r>
        <w:r w:rsidR="009C4793">
          <w:rPr>
            <w:noProof/>
            <w:webHidden/>
          </w:rPr>
          <w:fldChar w:fldCharType="end"/>
        </w:r>
      </w:hyperlink>
    </w:p>
    <w:p w14:paraId="4D24AC83" w14:textId="0E43B0D9"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lastRenderedPageBreak/>
        <w:fldChar w:fldCharType="begin"/>
      </w:r>
      <w:r>
        <w:instrText xml:space="preserve"> HYPERLINK \l "_Toc503271184" </w:instrText>
      </w:r>
      <w:r>
        <w:fldChar w:fldCharType="separate"/>
      </w:r>
      <w:r w:rsidR="009C4793" w:rsidRPr="001F7D0C">
        <w:rPr>
          <w:rStyle w:val="Lienhypertexte"/>
          <w:noProof/>
        </w:rPr>
        <w:t>3.</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Générateur météorologique</w:t>
      </w:r>
      <w:r w:rsidR="009C4793">
        <w:rPr>
          <w:noProof/>
          <w:webHidden/>
        </w:rPr>
        <w:tab/>
      </w:r>
      <w:r w:rsidR="009C4793">
        <w:rPr>
          <w:noProof/>
          <w:webHidden/>
        </w:rPr>
        <w:fldChar w:fldCharType="begin"/>
      </w:r>
      <w:r w:rsidR="009C4793">
        <w:rPr>
          <w:noProof/>
          <w:webHidden/>
        </w:rPr>
        <w:instrText xml:space="preserve"> PAGEREF _Toc503271184 \h </w:instrText>
      </w:r>
      <w:r w:rsidR="009C4793">
        <w:rPr>
          <w:noProof/>
          <w:webHidden/>
        </w:rPr>
      </w:r>
      <w:r w:rsidR="009C4793">
        <w:rPr>
          <w:noProof/>
          <w:webHidden/>
        </w:rPr>
        <w:fldChar w:fldCharType="separate"/>
      </w:r>
      <w:ins w:id="6" w:author="St-Amant, Rémi" w:date="2018-01-29T16:34:00Z">
        <w:r w:rsidR="0063407F">
          <w:rPr>
            <w:noProof/>
            <w:webHidden/>
          </w:rPr>
          <w:t>33</w:t>
        </w:r>
      </w:ins>
      <w:del w:id="7" w:author="St-Amant, Rémi" w:date="2018-01-29T16:34:00Z">
        <w:r w:rsidR="009C4793" w:rsidDel="0063407F">
          <w:rPr>
            <w:noProof/>
            <w:webHidden/>
          </w:rPr>
          <w:delText>34</w:delText>
        </w:r>
      </w:del>
      <w:r w:rsidR="009C4793">
        <w:rPr>
          <w:noProof/>
          <w:webHidden/>
        </w:rPr>
        <w:fldChar w:fldCharType="end"/>
      </w:r>
      <w:r>
        <w:rPr>
          <w:noProof/>
        </w:rPr>
        <w:fldChar w:fldCharType="end"/>
      </w:r>
    </w:p>
    <w:p w14:paraId="12FB00F3" w14:textId="55E4339F"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"_Toc503271185" </w:instrText>
      </w:r>
      <w:r>
        <w:fldChar w:fldCharType="separate"/>
      </w:r>
      <w:r w:rsidR="009C4793" w:rsidRPr="001F7D0C">
        <w:rPr>
          <w:rStyle w:val="Lienhypertexte"/>
          <w:noProof/>
        </w:rPr>
        <w:t>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du générateur météo</w:t>
      </w:r>
      <w:r w:rsidR="009C4793">
        <w:rPr>
          <w:noProof/>
          <w:webHidden/>
        </w:rPr>
        <w:tab/>
      </w:r>
      <w:r w:rsidR="009C4793">
        <w:rPr>
          <w:noProof/>
          <w:webHidden/>
        </w:rPr>
        <w:fldChar w:fldCharType="begin"/>
      </w:r>
      <w:r w:rsidR="009C4793">
        <w:rPr>
          <w:noProof/>
          <w:webHidden/>
        </w:rPr>
        <w:instrText xml:space="preserve"> PAGEREF _Toc503271185 \h </w:instrText>
      </w:r>
      <w:r w:rsidR="009C4793">
        <w:rPr>
          <w:noProof/>
          <w:webHidden/>
        </w:rPr>
      </w:r>
      <w:r w:rsidR="009C4793">
        <w:rPr>
          <w:noProof/>
          <w:webHidden/>
        </w:rPr>
        <w:fldChar w:fldCharType="separate"/>
      </w:r>
      <w:ins w:id="8" w:author="St-Amant, Rémi" w:date="2018-01-29T16:34:00Z">
        <w:r w:rsidR="0063407F">
          <w:rPr>
            <w:noProof/>
            <w:webHidden/>
          </w:rPr>
          <w:t>33</w:t>
        </w:r>
      </w:ins>
      <w:del w:id="9" w:author="St-Amant, Rémi" w:date="2018-01-29T16:34:00Z">
        <w:r w:rsidR="009C4793" w:rsidDel="0063407F">
          <w:rPr>
            <w:noProof/>
            <w:webHidden/>
          </w:rPr>
          <w:delText>34</w:delText>
        </w:r>
      </w:del>
      <w:r w:rsidR="009C4793">
        <w:rPr>
          <w:noProof/>
          <w:webHidden/>
        </w:rPr>
        <w:fldChar w:fldCharType="end"/>
      </w:r>
      <w:r>
        <w:rPr>
          <w:noProof/>
        </w:rPr>
        <w:fldChar w:fldCharType="end"/>
      </w:r>
    </w:p>
    <w:p w14:paraId="42601835" w14:textId="2E9D3CD8"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"_Toc503271186" </w:instrText>
      </w:r>
      <w:r>
        <w:fldChar w:fldCharType="separate"/>
      </w:r>
      <w:r w:rsidR="009C4793" w:rsidRPr="001F7D0C">
        <w:rPr>
          <w:rStyle w:val="Lienhypertexte"/>
          <w:noProof/>
        </w:rPr>
        <w:t>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de localisations</w:t>
      </w:r>
      <w:r w:rsidR="009C4793">
        <w:rPr>
          <w:noProof/>
          <w:webHidden/>
        </w:rPr>
        <w:tab/>
      </w:r>
      <w:r w:rsidR="009C4793">
        <w:rPr>
          <w:noProof/>
          <w:webHidden/>
        </w:rPr>
        <w:fldChar w:fldCharType="begin"/>
      </w:r>
      <w:r w:rsidR="009C4793">
        <w:rPr>
          <w:noProof/>
          <w:webHidden/>
        </w:rPr>
        <w:instrText xml:space="preserve"> PAGEREF _Toc503271186 \h </w:instrText>
      </w:r>
      <w:r w:rsidR="009C4793">
        <w:rPr>
          <w:noProof/>
          <w:webHidden/>
        </w:rPr>
      </w:r>
      <w:r w:rsidR="009C4793">
        <w:rPr>
          <w:noProof/>
          <w:webHidden/>
        </w:rPr>
        <w:fldChar w:fldCharType="separate"/>
      </w:r>
      <w:ins w:id="10" w:author="St-Amant, Rémi" w:date="2018-01-29T16:34:00Z">
        <w:r w:rsidR="0063407F">
          <w:rPr>
            <w:noProof/>
            <w:webHidden/>
          </w:rPr>
          <w:t>34</w:t>
        </w:r>
      </w:ins>
      <w:del w:id="11" w:author="St-Amant, Rémi" w:date="2018-01-29T16:34:00Z">
        <w:r w:rsidR="009C4793" w:rsidDel="0063407F">
          <w:rPr>
            <w:noProof/>
            <w:webHidden/>
          </w:rPr>
          <w:delText>35</w:delText>
        </w:r>
      </w:del>
      <w:r w:rsidR="009C4793">
        <w:rPr>
          <w:noProof/>
          <w:webHidden/>
        </w:rPr>
        <w:fldChar w:fldCharType="end"/>
      </w:r>
      <w:r>
        <w:rPr>
          <w:noProof/>
        </w:rPr>
        <w:fldChar w:fldCharType="end"/>
      </w:r>
    </w:p>
    <w:p w14:paraId="7B8D905A" w14:textId="6133FB6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"_Toc503271187" </w:instrText>
      </w:r>
      <w:r>
        <w:fldChar w:fldCharType="separate"/>
      </w:r>
      <w:r w:rsidR="009C4793" w:rsidRPr="001F7D0C">
        <w:rPr>
          <w:rStyle w:val="Lienhypertexte"/>
          <w:noProof/>
        </w:rPr>
        <w:t>3.2.1.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Format des fichiers</w:t>
      </w:r>
      <w:r w:rsidR="009C4793">
        <w:rPr>
          <w:noProof/>
          <w:webHidden/>
        </w:rPr>
        <w:tab/>
      </w:r>
      <w:r w:rsidR="009C4793">
        <w:rPr>
          <w:noProof/>
          <w:webHidden/>
        </w:rPr>
        <w:fldChar w:fldCharType="begin"/>
      </w:r>
      <w:r w:rsidR="009C4793">
        <w:rPr>
          <w:noProof/>
          <w:webHidden/>
        </w:rPr>
        <w:instrText xml:space="preserve"> PAGEREF _Toc503271187 \h </w:instrText>
      </w:r>
      <w:r w:rsidR="009C4793">
        <w:rPr>
          <w:noProof/>
          <w:webHidden/>
        </w:rPr>
      </w:r>
      <w:r w:rsidR="009C4793">
        <w:rPr>
          <w:noProof/>
          <w:webHidden/>
        </w:rPr>
        <w:fldChar w:fldCharType="separate"/>
      </w:r>
      <w:ins w:id="12" w:author="St-Amant, Rémi" w:date="2018-01-29T16:34:00Z">
        <w:r w:rsidR="0063407F">
          <w:rPr>
            <w:noProof/>
            <w:webHidden/>
          </w:rPr>
          <w:t>34</w:t>
        </w:r>
      </w:ins>
      <w:del w:id="13" w:author="St-Amant, Rémi" w:date="2018-01-29T16:34:00Z">
        <w:r w:rsidR="009C4793" w:rsidDel="0063407F">
          <w:rPr>
            <w:noProof/>
            <w:webHidden/>
          </w:rPr>
          <w:delText>35</w:delText>
        </w:r>
      </w:del>
      <w:r w:rsidR="009C4793">
        <w:rPr>
          <w:noProof/>
          <w:webHidden/>
        </w:rPr>
        <w:fldChar w:fldCharType="end"/>
      </w:r>
      <w:r>
        <w:rPr>
          <w:noProof/>
        </w:rPr>
        <w:fldChar w:fldCharType="end"/>
      </w:r>
    </w:p>
    <w:p w14:paraId="00E7CA81" w14:textId="22400BC3"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"_Toc503271188" </w:instrText>
      </w:r>
      <w:r>
        <w:fldChar w:fldCharType="separate"/>
      </w:r>
      <w:r w:rsidR="009C4793" w:rsidRPr="001F7D0C">
        <w:rPr>
          <w:rStyle w:val="Lienhypertexte"/>
          <w:noProof/>
        </w:rPr>
        <w:t>3.2.2.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Gestionnaire de fichiers de localisations</w:t>
      </w:r>
      <w:r w:rsidR="009C4793">
        <w:rPr>
          <w:noProof/>
          <w:webHidden/>
        </w:rPr>
        <w:tab/>
      </w:r>
      <w:r w:rsidR="009C4793">
        <w:rPr>
          <w:noProof/>
          <w:webHidden/>
        </w:rPr>
        <w:fldChar w:fldCharType="begin"/>
      </w:r>
      <w:r w:rsidR="009C4793">
        <w:rPr>
          <w:noProof/>
          <w:webHidden/>
        </w:rPr>
        <w:instrText xml:space="preserve"> PAGEREF _Toc503271188 \h </w:instrText>
      </w:r>
      <w:r w:rsidR="009C4793">
        <w:rPr>
          <w:noProof/>
          <w:webHidden/>
        </w:rPr>
      </w:r>
      <w:r w:rsidR="009C4793">
        <w:rPr>
          <w:noProof/>
          <w:webHidden/>
        </w:rPr>
        <w:fldChar w:fldCharType="separate"/>
      </w:r>
      <w:ins w:id="14" w:author="St-Amant, Rémi" w:date="2018-01-29T16:34:00Z">
        <w:r w:rsidR="0063407F">
          <w:rPr>
            <w:noProof/>
            <w:webHidden/>
          </w:rPr>
          <w:t>36</w:t>
        </w:r>
      </w:ins>
      <w:del w:id="15" w:author="St-Amant, Rémi" w:date="2018-01-29T16:34:00Z">
        <w:r w:rsidR="009C4793" w:rsidDel="0063407F">
          <w:rPr>
            <w:noProof/>
            <w:webHidden/>
          </w:rPr>
          <w:delText>37</w:delText>
        </w:r>
      </w:del>
      <w:r w:rsidR="009C4793">
        <w:rPr>
          <w:noProof/>
          <w:webHidden/>
        </w:rPr>
        <w:fldChar w:fldCharType="end"/>
      </w:r>
      <w:r>
        <w:rPr>
          <w:noProof/>
        </w:rPr>
        <w:fldChar w:fldCharType="end"/>
      </w:r>
    </w:p>
    <w:p w14:paraId="57506970" w14:textId="0E1008E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"_Toc503271189" </w:instrText>
      </w:r>
      <w:r>
        <w:fldChar w:fldCharType="separate"/>
      </w:r>
      <w:r w:rsidR="009C4793" w:rsidRPr="001F7D0C">
        <w:rPr>
          <w:rStyle w:val="Lienhypertexte"/>
          <w:noProof/>
        </w:rPr>
        <w:t>3.2.3.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listes de localisations</w:t>
      </w:r>
      <w:r w:rsidR="009C4793">
        <w:rPr>
          <w:noProof/>
          <w:webHidden/>
        </w:rPr>
        <w:tab/>
      </w:r>
      <w:r w:rsidR="009C4793">
        <w:rPr>
          <w:noProof/>
          <w:webHidden/>
        </w:rPr>
        <w:fldChar w:fldCharType="begin"/>
      </w:r>
      <w:r w:rsidR="009C4793">
        <w:rPr>
          <w:noProof/>
          <w:webHidden/>
        </w:rPr>
        <w:instrText xml:space="preserve"> PAGEREF _Toc503271189 \h </w:instrText>
      </w:r>
      <w:r w:rsidR="009C4793">
        <w:rPr>
          <w:noProof/>
          <w:webHidden/>
        </w:rPr>
      </w:r>
      <w:r w:rsidR="009C4793">
        <w:rPr>
          <w:noProof/>
          <w:webHidden/>
        </w:rPr>
        <w:fldChar w:fldCharType="separate"/>
      </w:r>
      <w:ins w:id="16" w:author="St-Amant, Rémi" w:date="2018-01-29T16:34:00Z">
        <w:r w:rsidR="0063407F">
          <w:rPr>
            <w:noProof/>
            <w:webHidden/>
          </w:rPr>
          <w:t>37</w:t>
        </w:r>
      </w:ins>
      <w:del w:id="17" w:author="St-Amant, Rémi" w:date="2018-01-29T16:34:00Z">
        <w:r w:rsidR="009C4793" w:rsidDel="0063407F">
          <w:rPr>
            <w:noProof/>
            <w:webHidden/>
          </w:rPr>
          <w:delText>38</w:delText>
        </w:r>
      </w:del>
      <w:r w:rsidR="009C4793">
        <w:rPr>
          <w:noProof/>
          <w:webHidden/>
        </w:rPr>
        <w:fldChar w:fldCharType="end"/>
      </w:r>
      <w:r>
        <w:rPr>
          <w:noProof/>
        </w:rPr>
        <w:fldChar w:fldCharType="end"/>
      </w:r>
    </w:p>
    <w:p w14:paraId="42E9DED5" w14:textId="1832C104"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"_Toc503271190" </w:instrText>
      </w:r>
      <w:r>
        <w:fldChar w:fldCharType="separate"/>
      </w:r>
      <w:r w:rsidR="009C4793" w:rsidRPr="001F7D0C">
        <w:rPr>
          <w:rStyle w:val="Lienhypertexte"/>
          <w:noProof/>
        </w:rPr>
        <w:t>3.2.4.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Générateur de localisations</w:t>
      </w:r>
      <w:r w:rsidR="009C4793">
        <w:rPr>
          <w:noProof/>
          <w:webHidden/>
        </w:rPr>
        <w:tab/>
      </w:r>
      <w:r w:rsidR="009C4793">
        <w:rPr>
          <w:noProof/>
          <w:webHidden/>
        </w:rPr>
        <w:fldChar w:fldCharType="begin"/>
      </w:r>
      <w:r w:rsidR="009C4793">
        <w:rPr>
          <w:noProof/>
          <w:webHidden/>
        </w:rPr>
        <w:instrText xml:space="preserve"> PAGEREF _Toc503271190 \h </w:instrText>
      </w:r>
      <w:r w:rsidR="009C4793">
        <w:rPr>
          <w:noProof/>
          <w:webHidden/>
        </w:rPr>
      </w:r>
      <w:r w:rsidR="009C4793">
        <w:rPr>
          <w:noProof/>
          <w:webHidden/>
        </w:rPr>
        <w:fldChar w:fldCharType="separate"/>
      </w:r>
      <w:ins w:id="18" w:author="St-Amant, Rémi" w:date="2018-01-29T16:34:00Z">
        <w:r w:rsidR="0063407F">
          <w:rPr>
            <w:noProof/>
            <w:webHidden/>
          </w:rPr>
          <w:t>37</w:t>
        </w:r>
      </w:ins>
      <w:del w:id="19" w:author="St-Amant, Rémi" w:date="2018-01-29T16:34:00Z">
        <w:r w:rsidR="009C4793" w:rsidDel="0063407F">
          <w:rPr>
            <w:noProof/>
            <w:webHidden/>
          </w:rPr>
          <w:delText>38</w:delText>
        </w:r>
      </w:del>
      <w:r w:rsidR="009C4793">
        <w:rPr>
          <w:noProof/>
          <w:webHidden/>
        </w:rPr>
        <w:fldChar w:fldCharType="end"/>
      </w:r>
      <w:r>
        <w:rPr>
          <w:noProof/>
        </w:rPr>
        <w:fldChar w:fldCharType="end"/>
      </w:r>
    </w:p>
    <w:p w14:paraId="21165AF6" w14:textId="6E237F4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"_Toc503271191" </w:instrText>
      </w:r>
      <w:r>
        <w:fldChar w:fldCharType="separate"/>
      </w:r>
      <w:r w:rsidR="009C4793" w:rsidRPr="001F7D0C">
        <w:rPr>
          <w:rStyle w:val="Lienhypertexte"/>
          <w:noProof/>
        </w:rPr>
        <w:t>3.2.5.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Nombre de points requis pour obtenir de bons résultats cartographiques</w:t>
      </w:r>
      <w:r w:rsidR="009C4793">
        <w:rPr>
          <w:noProof/>
          <w:webHidden/>
        </w:rPr>
        <w:tab/>
      </w:r>
      <w:r w:rsidR="009C4793">
        <w:rPr>
          <w:noProof/>
          <w:webHidden/>
        </w:rPr>
        <w:fldChar w:fldCharType="begin"/>
      </w:r>
      <w:r w:rsidR="009C4793">
        <w:rPr>
          <w:noProof/>
          <w:webHidden/>
        </w:rPr>
        <w:instrText xml:space="preserve"> PAGEREF _Toc503271191 \h </w:instrText>
      </w:r>
      <w:r w:rsidR="009C4793">
        <w:rPr>
          <w:noProof/>
          <w:webHidden/>
        </w:rPr>
      </w:r>
      <w:r w:rsidR="009C4793">
        <w:rPr>
          <w:noProof/>
          <w:webHidden/>
        </w:rPr>
        <w:fldChar w:fldCharType="separate"/>
      </w:r>
      <w:ins w:id="20" w:author="St-Amant, Rémi" w:date="2018-01-29T16:34:00Z">
        <w:r w:rsidR="0063407F">
          <w:rPr>
            <w:noProof/>
            <w:webHidden/>
          </w:rPr>
          <w:t>38</w:t>
        </w:r>
      </w:ins>
      <w:del w:id="21" w:author="St-Amant, Rémi" w:date="2018-01-29T16:34:00Z">
        <w:r w:rsidR="009C4793" w:rsidDel="0063407F">
          <w:rPr>
            <w:noProof/>
            <w:webHidden/>
          </w:rPr>
          <w:delText>39</w:delText>
        </w:r>
      </w:del>
      <w:r w:rsidR="009C4793">
        <w:rPr>
          <w:noProof/>
          <w:webHidden/>
        </w:rPr>
        <w:fldChar w:fldCharType="end"/>
      </w:r>
      <w:r>
        <w:rPr>
          <w:noProof/>
        </w:rPr>
        <w:fldChar w:fldCharType="end"/>
      </w:r>
    </w:p>
    <w:p w14:paraId="71AC5114" w14:textId="62D6DC46"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"_Toc503271192" </w:instrText>
      </w:r>
      <w:r>
        <w:fldChar w:fldCharType="separate"/>
      </w:r>
      <w:r w:rsidR="009C4793" w:rsidRPr="001F7D0C">
        <w:rPr>
          <w:rStyle w:val="Lienhypertexte"/>
          <w:noProof/>
        </w:rPr>
        <w:t>3.2.6.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Création d’une liste de localisations dans Excel</w:t>
      </w:r>
      <w:r w:rsidR="009C4793">
        <w:rPr>
          <w:noProof/>
          <w:webHidden/>
        </w:rPr>
        <w:tab/>
      </w:r>
      <w:r w:rsidR="009C4793">
        <w:rPr>
          <w:noProof/>
          <w:webHidden/>
        </w:rPr>
        <w:fldChar w:fldCharType="begin"/>
      </w:r>
      <w:r w:rsidR="009C4793">
        <w:rPr>
          <w:noProof/>
          <w:webHidden/>
        </w:rPr>
        <w:instrText xml:space="preserve"> PAGEREF _Toc503271192 \h </w:instrText>
      </w:r>
      <w:r w:rsidR="009C4793">
        <w:rPr>
          <w:noProof/>
          <w:webHidden/>
        </w:rPr>
      </w:r>
      <w:r w:rsidR="009C4793">
        <w:rPr>
          <w:noProof/>
          <w:webHidden/>
        </w:rPr>
        <w:fldChar w:fldCharType="separate"/>
      </w:r>
      <w:ins w:id="22" w:author="St-Amant, Rémi" w:date="2018-01-29T16:34:00Z">
        <w:r w:rsidR="0063407F">
          <w:rPr>
            <w:noProof/>
            <w:webHidden/>
          </w:rPr>
          <w:t>39</w:t>
        </w:r>
      </w:ins>
      <w:del w:id="23" w:author="St-Amant, Rémi" w:date="2018-01-29T16:34:00Z">
        <w:r w:rsidR="009C4793" w:rsidDel="0063407F">
          <w:rPr>
            <w:noProof/>
            <w:webHidden/>
          </w:rPr>
          <w:delText>40</w:delText>
        </w:r>
      </w:del>
      <w:r w:rsidR="009C4793">
        <w:rPr>
          <w:noProof/>
          <w:webHidden/>
        </w:rPr>
        <w:fldChar w:fldCharType="end"/>
      </w:r>
      <w:r>
        <w:rPr>
          <w:noProof/>
        </w:rPr>
        <w:fldChar w:fldCharType="end"/>
      </w:r>
    </w:p>
    <w:p w14:paraId="7AAF5191" w14:textId="67CD51A7"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"_Toc503271193" </w:instrText>
      </w:r>
      <w:r>
        <w:fldChar w:fldCharType="separate"/>
      </w:r>
      <w:r w:rsidR="009C4793" w:rsidRPr="001F7D0C">
        <w:rPr>
          <w:rStyle w:val="Lienhypertexte"/>
          <w:noProof/>
        </w:rPr>
        <w:t>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Fichier d’intrants du (GM)</w:t>
      </w:r>
      <w:r w:rsidR="009C4793">
        <w:rPr>
          <w:noProof/>
          <w:webHidden/>
        </w:rPr>
        <w:tab/>
      </w:r>
      <w:r w:rsidR="009C4793">
        <w:rPr>
          <w:noProof/>
          <w:webHidden/>
        </w:rPr>
        <w:fldChar w:fldCharType="begin"/>
      </w:r>
      <w:r w:rsidR="009C4793">
        <w:rPr>
          <w:noProof/>
          <w:webHidden/>
        </w:rPr>
        <w:instrText xml:space="preserve"> PAGEREF _Toc503271193 \h </w:instrText>
      </w:r>
      <w:r w:rsidR="009C4793">
        <w:rPr>
          <w:noProof/>
          <w:webHidden/>
        </w:rPr>
      </w:r>
      <w:r w:rsidR="009C4793">
        <w:rPr>
          <w:noProof/>
          <w:webHidden/>
        </w:rPr>
        <w:fldChar w:fldCharType="separate"/>
      </w:r>
      <w:ins w:id="24" w:author="St-Amant, Rémi" w:date="2018-01-29T16:34:00Z">
        <w:r w:rsidR="0063407F">
          <w:rPr>
            <w:noProof/>
            <w:webHidden/>
          </w:rPr>
          <w:t>41</w:t>
        </w:r>
      </w:ins>
      <w:del w:id="25" w:author="St-Amant, Rémi" w:date="2018-01-29T16:34:00Z">
        <w:r w:rsidR="009C4793" w:rsidDel="0063407F">
          <w:rPr>
            <w:noProof/>
            <w:webHidden/>
          </w:rPr>
          <w:delText>42</w:delText>
        </w:r>
      </w:del>
      <w:r w:rsidR="009C4793">
        <w:rPr>
          <w:noProof/>
          <w:webHidden/>
        </w:rPr>
        <w:fldChar w:fldCharType="end"/>
      </w:r>
      <w:r>
        <w:rPr>
          <w:noProof/>
        </w:rPr>
        <w:fldChar w:fldCharType="end"/>
      </w:r>
    </w:p>
    <w:p w14:paraId="32D917B2" w14:textId="4AC266E8"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"_Toc503271194" </w:instrText>
      </w:r>
      <w:r>
        <w:fldChar w:fldCharType="separate"/>
      </w:r>
      <w:r w:rsidR="009C4793" w:rsidRPr="001F7D0C">
        <w:rPr>
          <w:rStyle w:val="Lienhypertexte"/>
          <w:noProof/>
        </w:rPr>
        <w:t>3.3.1.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gestionnaire des fichiers d’intrants du générateur météorologique</w:t>
      </w:r>
      <w:r w:rsidR="009C4793">
        <w:rPr>
          <w:noProof/>
          <w:webHidden/>
        </w:rPr>
        <w:tab/>
      </w:r>
      <w:r w:rsidR="009C4793">
        <w:rPr>
          <w:noProof/>
          <w:webHidden/>
        </w:rPr>
        <w:fldChar w:fldCharType="begin"/>
      </w:r>
      <w:r w:rsidR="009C4793">
        <w:rPr>
          <w:noProof/>
          <w:webHidden/>
        </w:rPr>
        <w:instrText xml:space="preserve"> PAGEREF _Toc503271194 \h </w:instrText>
      </w:r>
      <w:r w:rsidR="009C4793">
        <w:rPr>
          <w:noProof/>
          <w:webHidden/>
        </w:rPr>
      </w:r>
      <w:r w:rsidR="009C4793">
        <w:rPr>
          <w:noProof/>
          <w:webHidden/>
        </w:rPr>
        <w:fldChar w:fldCharType="separate"/>
      </w:r>
      <w:ins w:id="26" w:author="St-Amant, Rémi" w:date="2018-01-29T16:34:00Z">
        <w:r w:rsidR="0063407F">
          <w:rPr>
            <w:noProof/>
            <w:webHidden/>
          </w:rPr>
          <w:t>41</w:t>
        </w:r>
      </w:ins>
      <w:del w:id="27" w:author="St-Amant, Rémi" w:date="2018-01-29T16:34:00Z">
        <w:r w:rsidR="009C4793" w:rsidDel="0063407F">
          <w:rPr>
            <w:noProof/>
            <w:webHidden/>
          </w:rPr>
          <w:delText>42</w:delText>
        </w:r>
      </w:del>
      <w:r w:rsidR="009C4793">
        <w:rPr>
          <w:noProof/>
          <w:webHidden/>
        </w:rPr>
        <w:fldChar w:fldCharType="end"/>
      </w:r>
      <w:r>
        <w:rPr>
          <w:noProof/>
        </w:rPr>
        <w:fldChar w:fldCharType="end"/>
      </w:r>
    </w:p>
    <w:p w14:paraId="4D6ED06B" w14:textId="1EF2BA0F"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"_Toc503271195" </w:instrText>
      </w:r>
      <w:r>
        <w:fldChar w:fldCharType="separate"/>
      </w:r>
      <w:r w:rsidR="009C4793" w:rsidRPr="001F7D0C">
        <w:rPr>
          <w:rStyle w:val="Lienhypertexte"/>
          <w:noProof/>
        </w:rPr>
        <w:t>3.3.2.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des Paramètres du générateur météo (GM)</w:t>
      </w:r>
      <w:r w:rsidR="009C4793">
        <w:rPr>
          <w:noProof/>
          <w:webHidden/>
        </w:rPr>
        <w:tab/>
      </w:r>
      <w:r w:rsidR="009C4793">
        <w:rPr>
          <w:noProof/>
          <w:webHidden/>
        </w:rPr>
        <w:fldChar w:fldCharType="begin"/>
      </w:r>
      <w:r w:rsidR="009C4793">
        <w:rPr>
          <w:noProof/>
          <w:webHidden/>
        </w:rPr>
        <w:instrText xml:space="preserve"> PAGEREF _Toc503271195 \h </w:instrText>
      </w:r>
      <w:r w:rsidR="009C4793">
        <w:rPr>
          <w:noProof/>
          <w:webHidden/>
        </w:rPr>
      </w:r>
      <w:r w:rsidR="009C4793">
        <w:rPr>
          <w:noProof/>
          <w:webHidden/>
        </w:rPr>
        <w:fldChar w:fldCharType="separate"/>
      </w:r>
      <w:ins w:id="28" w:author="St-Amant, Rémi" w:date="2018-01-29T16:34:00Z">
        <w:r w:rsidR="0063407F">
          <w:rPr>
            <w:noProof/>
            <w:webHidden/>
          </w:rPr>
          <w:t>42</w:t>
        </w:r>
      </w:ins>
      <w:del w:id="29" w:author="St-Amant, Rémi" w:date="2018-01-29T16:34:00Z">
        <w:r w:rsidR="009C4793" w:rsidDel="0063407F">
          <w:rPr>
            <w:noProof/>
            <w:webHidden/>
          </w:rPr>
          <w:delText>43</w:delText>
        </w:r>
      </w:del>
      <w:r w:rsidR="009C4793">
        <w:rPr>
          <w:noProof/>
          <w:webHidden/>
        </w:rPr>
        <w:fldChar w:fldCharType="end"/>
      </w:r>
      <w:r>
        <w:rPr>
          <w:noProof/>
        </w:rPr>
        <w:fldChar w:fldCharType="end"/>
      </w:r>
    </w:p>
    <w:p w14:paraId="2F3E8106" w14:textId="60D89AE1"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fldChar w:fldCharType="begin"/>
      </w:r>
      <w:r>
        <w:instrText xml:space="preserve"> HYPERLINK \l "_Toc503271196" </w:instrText>
      </w:r>
      <w:r>
        <w:fldChar w:fldCharType="separate"/>
      </w:r>
      <w:r w:rsidR="009C4793" w:rsidRPr="001F7D0C">
        <w:rPr>
          <w:rStyle w:val="Lienhypertexte"/>
          <w:noProof/>
        </w:rPr>
        <w:t>4.</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d’un modèle</w:t>
      </w:r>
      <w:r w:rsidR="009C4793">
        <w:rPr>
          <w:noProof/>
          <w:webHidden/>
        </w:rPr>
        <w:tab/>
      </w:r>
      <w:r w:rsidR="009C4793">
        <w:rPr>
          <w:noProof/>
          <w:webHidden/>
        </w:rPr>
        <w:fldChar w:fldCharType="begin"/>
      </w:r>
      <w:r w:rsidR="009C4793">
        <w:rPr>
          <w:noProof/>
          <w:webHidden/>
        </w:rPr>
        <w:instrText xml:space="preserve"> PAGEREF _Toc503271196 \h </w:instrText>
      </w:r>
      <w:r w:rsidR="009C4793">
        <w:rPr>
          <w:noProof/>
          <w:webHidden/>
        </w:rPr>
      </w:r>
      <w:r w:rsidR="009C4793">
        <w:rPr>
          <w:noProof/>
          <w:webHidden/>
        </w:rPr>
        <w:fldChar w:fldCharType="separate"/>
      </w:r>
      <w:ins w:id="30" w:author="St-Amant, Rémi" w:date="2018-01-29T16:34:00Z">
        <w:r w:rsidR="0063407F">
          <w:rPr>
            <w:noProof/>
            <w:webHidden/>
          </w:rPr>
          <w:t>43</w:t>
        </w:r>
      </w:ins>
      <w:del w:id="31" w:author="St-Amant, Rémi" w:date="2018-01-29T16:34:00Z">
        <w:r w:rsidR="009C4793" w:rsidDel="0063407F">
          <w:rPr>
            <w:noProof/>
            <w:webHidden/>
          </w:rPr>
          <w:delText>44</w:delText>
        </w:r>
      </w:del>
      <w:r w:rsidR="009C4793">
        <w:rPr>
          <w:noProof/>
          <w:webHidden/>
        </w:rPr>
        <w:fldChar w:fldCharType="end"/>
      </w:r>
      <w:r>
        <w:rPr>
          <w:noProof/>
        </w:rPr>
        <w:fldChar w:fldCharType="end"/>
      </w:r>
    </w:p>
    <w:p w14:paraId="0BE88917" w14:textId="3E6215EC"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7" w:history="1">
        <w:r w:rsidR="009C4793" w:rsidRPr="001F7D0C">
          <w:rPr>
            <w:rStyle w:val="Lienhypertexte"/>
            <w:noProof/>
          </w:rPr>
          <w:t>4.1.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d’intrants du modèle</w:t>
        </w:r>
        <w:r w:rsidR="009C4793">
          <w:rPr>
            <w:noProof/>
            <w:webHidden/>
          </w:rPr>
          <w:tab/>
        </w:r>
        <w:r w:rsidR="009C4793">
          <w:rPr>
            <w:noProof/>
            <w:webHidden/>
          </w:rPr>
          <w:fldChar w:fldCharType="begin"/>
        </w:r>
        <w:r w:rsidR="009C4793">
          <w:rPr>
            <w:noProof/>
            <w:webHidden/>
          </w:rPr>
          <w:instrText xml:space="preserve"> PAGEREF _Toc503271197 \h </w:instrText>
        </w:r>
        <w:r w:rsidR="009C4793">
          <w:rPr>
            <w:noProof/>
            <w:webHidden/>
          </w:rPr>
        </w:r>
        <w:r w:rsidR="009C4793">
          <w:rPr>
            <w:noProof/>
            <w:webHidden/>
          </w:rPr>
          <w:fldChar w:fldCharType="separate"/>
        </w:r>
        <w:r w:rsidR="0063407F">
          <w:rPr>
            <w:noProof/>
            <w:webHidden/>
          </w:rPr>
          <w:t>45</w:t>
        </w:r>
        <w:r w:rsidR="009C4793">
          <w:rPr>
            <w:noProof/>
            <w:webHidden/>
          </w:rPr>
          <w:fldChar w:fldCharType="end"/>
        </w:r>
      </w:hyperlink>
    </w:p>
    <w:p w14:paraId="72DFFCE3" w14:textId="53EFC7CA" w:rsidR="009C4793" w:rsidRDefault="005477CA">
      <w:pPr>
        <w:pStyle w:val="TM3"/>
        <w:tabs>
          <w:tab w:val="left" w:pos="168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"_Toc503271198" </w:instrText>
      </w:r>
      <w:r>
        <w:fldChar w:fldCharType="separate"/>
      </w:r>
      <w:r w:rsidR="009C4793" w:rsidRPr="001F7D0C">
        <w:rPr>
          <w:rStyle w:val="Lienhypertexte"/>
          <w:noProof/>
        </w:rPr>
        <w:t>4.1.1.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de l’Éditeur d’intrants du modèle</w:t>
      </w:r>
      <w:r w:rsidR="009C4793">
        <w:rPr>
          <w:noProof/>
          <w:webHidden/>
        </w:rPr>
        <w:tab/>
      </w:r>
      <w:r w:rsidR="009C4793">
        <w:rPr>
          <w:noProof/>
          <w:webHidden/>
        </w:rPr>
        <w:fldChar w:fldCharType="begin"/>
      </w:r>
      <w:r w:rsidR="009C4793">
        <w:rPr>
          <w:noProof/>
          <w:webHidden/>
        </w:rPr>
        <w:instrText xml:space="preserve"> PAGEREF _Toc503271198 \h </w:instrText>
      </w:r>
      <w:r w:rsidR="009C4793">
        <w:rPr>
          <w:noProof/>
          <w:webHidden/>
        </w:rPr>
      </w:r>
      <w:r w:rsidR="009C4793">
        <w:rPr>
          <w:noProof/>
          <w:webHidden/>
        </w:rPr>
        <w:fldChar w:fldCharType="separate"/>
      </w:r>
      <w:ins w:id="32" w:author="St-Amant, Rémi" w:date="2018-01-29T16:34:00Z">
        <w:r w:rsidR="0063407F">
          <w:rPr>
            <w:noProof/>
            <w:webHidden/>
          </w:rPr>
          <w:t>45</w:t>
        </w:r>
      </w:ins>
      <w:del w:id="33" w:author="St-Amant, Rémi" w:date="2018-01-29T16:34:00Z">
        <w:r w:rsidR="009C4793" w:rsidDel="0063407F">
          <w:rPr>
            <w:noProof/>
            <w:webHidden/>
          </w:rPr>
          <w:delText>46</w:delText>
        </w:r>
      </w:del>
      <w:r w:rsidR="009C4793">
        <w:rPr>
          <w:noProof/>
          <w:webHidden/>
        </w:rPr>
        <w:fldChar w:fldCharType="end"/>
      </w:r>
      <w:r>
        <w:rPr>
          <w:noProof/>
        </w:rPr>
        <w:fldChar w:fldCharType="end"/>
      </w:r>
    </w:p>
    <w:p w14:paraId="15F57FE3" w14:textId="471A77C8"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9" w:history="1">
        <w:r w:rsidR="009C4793" w:rsidRPr="001F7D0C">
          <w:rPr>
            <w:rStyle w:val="Lienhypertexte"/>
            <w:noProof/>
          </w:rPr>
          <w:t>4.1.2.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Interface propre au modèle (exemple)</w:t>
        </w:r>
        <w:r w:rsidR="009C4793">
          <w:rPr>
            <w:noProof/>
            <w:webHidden/>
          </w:rPr>
          <w:tab/>
        </w:r>
        <w:r w:rsidR="009C4793">
          <w:rPr>
            <w:noProof/>
            <w:webHidden/>
          </w:rPr>
          <w:fldChar w:fldCharType="begin"/>
        </w:r>
        <w:r w:rsidR="009C4793">
          <w:rPr>
            <w:noProof/>
            <w:webHidden/>
          </w:rPr>
          <w:instrText xml:space="preserve"> PAGEREF _Toc503271199 \h </w:instrText>
        </w:r>
        <w:r w:rsidR="009C4793">
          <w:rPr>
            <w:noProof/>
            <w:webHidden/>
          </w:rPr>
        </w:r>
        <w:r w:rsidR="009C4793">
          <w:rPr>
            <w:noProof/>
            <w:webHidden/>
          </w:rPr>
          <w:fldChar w:fldCharType="separate"/>
        </w:r>
        <w:r w:rsidR="0063407F">
          <w:rPr>
            <w:noProof/>
            <w:webHidden/>
          </w:rPr>
          <w:t>46</w:t>
        </w:r>
        <w:r w:rsidR="009C4793">
          <w:rPr>
            <w:noProof/>
            <w:webHidden/>
          </w:rPr>
          <w:fldChar w:fldCharType="end"/>
        </w:r>
      </w:hyperlink>
    </w:p>
    <w:p w14:paraId="0637DED7" w14:textId="5D72210D" w:rsidR="009C4793" w:rsidRDefault="005477CA">
      <w:pPr>
        <w:pStyle w:val="TM2"/>
        <w:tabs>
          <w:tab w:val="left" w:pos="1440"/>
          <w:tab w:val="right" w:leader="dot" w:pos="9394"/>
        </w:tabs>
        <w:rPr>
          <w:rFonts w:asciiTheme="minorHAnsi" w:eastAsiaTheme="minorEastAsia" w:hAnsiTheme="minorHAnsi" w:cstheme="minorBidi"/>
          <w:noProof/>
          <w:snapToGrid/>
          <w:sz w:val="22"/>
          <w:szCs w:val="22"/>
          <w:lang w:eastAsia="fr-CA"/>
        </w:rPr>
      </w:pPr>
      <w:r>
        <w:fldChar w:fldCharType="begin"/>
      </w:r>
      <w:r>
        <w:instrText xml:space="preserve"> HYPERLINK \l "_Toc503271200" </w:instrText>
      </w:r>
      <w:r>
        <w:fldChar w:fldCharType="separate"/>
      </w:r>
      <w:r w:rsidR="009C4793" w:rsidRPr="001F7D0C">
        <w:rPr>
          <w:rStyle w:val="Lienhypertexte"/>
          <w:noProof/>
        </w:rPr>
        <w:t>4.2.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Variation des paramètres</w:t>
      </w:r>
      <w:r w:rsidR="009C4793">
        <w:rPr>
          <w:noProof/>
          <w:webHidden/>
        </w:rPr>
        <w:tab/>
      </w:r>
      <w:r w:rsidR="009C4793">
        <w:rPr>
          <w:noProof/>
          <w:webHidden/>
        </w:rPr>
        <w:fldChar w:fldCharType="begin"/>
      </w:r>
      <w:r w:rsidR="009C4793">
        <w:rPr>
          <w:noProof/>
          <w:webHidden/>
        </w:rPr>
        <w:instrText xml:space="preserve"> PAGEREF _Toc503271200 \h </w:instrText>
      </w:r>
      <w:r w:rsidR="009C4793">
        <w:rPr>
          <w:noProof/>
          <w:webHidden/>
        </w:rPr>
      </w:r>
      <w:r w:rsidR="009C4793">
        <w:rPr>
          <w:noProof/>
          <w:webHidden/>
        </w:rPr>
        <w:fldChar w:fldCharType="separate"/>
      </w:r>
      <w:ins w:id="34" w:author="St-Amant, Rémi" w:date="2018-01-29T16:34:00Z">
        <w:r w:rsidR="0063407F">
          <w:rPr>
            <w:noProof/>
            <w:webHidden/>
          </w:rPr>
          <w:t>46</w:t>
        </w:r>
      </w:ins>
      <w:del w:id="35" w:author="St-Amant, Rémi" w:date="2018-01-29T16:34:00Z">
        <w:r w:rsidR="009C4793" w:rsidDel="0063407F">
          <w:rPr>
            <w:noProof/>
            <w:webHidden/>
          </w:rPr>
          <w:delText>47</w:delText>
        </w:r>
      </w:del>
      <w:r w:rsidR="009C4793">
        <w:rPr>
          <w:noProof/>
          <w:webHidden/>
        </w:rPr>
        <w:fldChar w:fldCharType="end"/>
      </w:r>
      <w:r>
        <w:rPr>
          <w:noProof/>
        </w:rPr>
        <w:fldChar w:fldCharType="end"/>
      </w:r>
    </w:p>
    <w:p w14:paraId="286C9A80" w14:textId="7E6AD10D" w:rsidR="009C4793" w:rsidRDefault="005477CA">
      <w:pPr>
        <w:pStyle w:val="TM1"/>
        <w:tabs>
          <w:tab w:val="left" w:pos="720"/>
          <w:tab w:val="right" w:leader="dot" w:pos="9394"/>
        </w:tabs>
        <w:rPr>
          <w:rFonts w:asciiTheme="minorHAnsi" w:eastAsiaTheme="minorEastAsia" w:hAnsiTheme="minorHAnsi" w:cstheme="minorBidi"/>
          <w:b w:val="0"/>
          <w:noProof/>
          <w:snapToGrid/>
          <w:sz w:val="22"/>
          <w:szCs w:val="22"/>
          <w:lang w:eastAsia="fr-CA"/>
        </w:rPr>
      </w:pPr>
      <w:r>
        <w:fldChar w:fldCharType="begin"/>
      </w:r>
      <w:r>
        <w:instrText xml:space="preserve"> HYPERLINK \l "_Toc503271201" </w:instrText>
      </w:r>
      <w:r>
        <w:fldChar w:fldCharType="separate"/>
      </w:r>
      <w:r w:rsidR="009C4793" w:rsidRPr="001F7D0C">
        <w:rPr>
          <w:rStyle w:val="Lienhypertexte"/>
          <w:noProof/>
        </w:rPr>
        <w:t>5.</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Définition des analyses</w:t>
      </w:r>
      <w:r w:rsidR="009C4793">
        <w:rPr>
          <w:noProof/>
          <w:webHidden/>
        </w:rPr>
        <w:tab/>
      </w:r>
      <w:r w:rsidR="009C4793">
        <w:rPr>
          <w:noProof/>
          <w:webHidden/>
        </w:rPr>
        <w:fldChar w:fldCharType="begin"/>
      </w:r>
      <w:r w:rsidR="009C4793">
        <w:rPr>
          <w:noProof/>
          <w:webHidden/>
        </w:rPr>
        <w:instrText xml:space="preserve"> PAGEREF _Toc503271201 \h </w:instrText>
      </w:r>
      <w:r w:rsidR="009C4793">
        <w:rPr>
          <w:noProof/>
          <w:webHidden/>
        </w:rPr>
      </w:r>
      <w:r w:rsidR="009C4793">
        <w:rPr>
          <w:noProof/>
          <w:webHidden/>
        </w:rPr>
        <w:fldChar w:fldCharType="separate"/>
      </w:r>
      <w:ins w:id="36" w:author="St-Amant, Rémi" w:date="2018-01-29T16:34:00Z">
        <w:r w:rsidR="0063407F">
          <w:rPr>
            <w:noProof/>
            <w:webHidden/>
          </w:rPr>
          <w:t>47</w:t>
        </w:r>
      </w:ins>
      <w:del w:id="37" w:author="St-Amant, Rémi" w:date="2018-01-29T16:34:00Z">
        <w:r w:rsidR="009C4793" w:rsidDel="0063407F">
          <w:rPr>
            <w:noProof/>
            <w:webHidden/>
          </w:rPr>
          <w:delText>48</w:delText>
        </w:r>
      </w:del>
      <w:r w:rsidR="009C4793">
        <w:rPr>
          <w:noProof/>
          <w:webHidden/>
        </w:rPr>
        <w:fldChar w:fldCharType="end"/>
      </w:r>
      <w:r>
        <w:rPr>
          <w:noProof/>
        </w:rPr>
        <w:fldChar w:fldCharType="end"/>
      </w:r>
    </w:p>
    <w:p w14:paraId="696FE369" w14:textId="346D7C27"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2" w:history="1">
        <w:r w:rsidR="009C4793" w:rsidRPr="001F7D0C">
          <w:rPr>
            <w:rStyle w:val="Lienhypertexte"/>
            <w:noProof/>
          </w:rPr>
          <w:t>5.1.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Général</w:t>
        </w:r>
        <w:r w:rsidR="009C4793">
          <w:rPr>
            <w:noProof/>
            <w:webHidden/>
          </w:rPr>
          <w:tab/>
        </w:r>
        <w:r w:rsidR="009C4793">
          <w:rPr>
            <w:noProof/>
            <w:webHidden/>
          </w:rPr>
          <w:fldChar w:fldCharType="begin"/>
        </w:r>
        <w:r w:rsidR="009C4793">
          <w:rPr>
            <w:noProof/>
            <w:webHidden/>
          </w:rPr>
          <w:instrText xml:space="preserve"> PAGEREF _Toc503271202 \h </w:instrText>
        </w:r>
        <w:r w:rsidR="009C4793">
          <w:rPr>
            <w:noProof/>
            <w:webHidden/>
          </w:rPr>
        </w:r>
        <w:r w:rsidR="009C4793">
          <w:rPr>
            <w:noProof/>
            <w:webHidden/>
          </w:rPr>
          <w:fldChar w:fldCharType="separate"/>
        </w:r>
        <w:r w:rsidR="0063407F">
          <w:rPr>
            <w:noProof/>
            <w:webHidden/>
          </w:rPr>
          <w:t>48</w:t>
        </w:r>
        <w:r w:rsidR="009C4793">
          <w:rPr>
            <w:noProof/>
            <w:webHidden/>
          </w:rPr>
          <w:fldChar w:fldCharType="end"/>
        </w:r>
      </w:hyperlink>
    </w:p>
    <w:p w14:paraId="047414DB" w14:textId="39FCC1F1"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3" w:history="1">
        <w:r w:rsidR="009C4793" w:rsidRPr="001F7D0C">
          <w:rPr>
            <w:rStyle w:val="Lienhypertexte"/>
            <w:noProof/>
          </w:rPr>
          <w:t>5.2.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Où</w:t>
        </w:r>
        <w:r w:rsidR="009C4793">
          <w:rPr>
            <w:noProof/>
            <w:webHidden/>
          </w:rPr>
          <w:tab/>
        </w:r>
        <w:r w:rsidR="009C4793">
          <w:rPr>
            <w:noProof/>
            <w:webHidden/>
          </w:rPr>
          <w:fldChar w:fldCharType="begin"/>
        </w:r>
        <w:r w:rsidR="009C4793">
          <w:rPr>
            <w:noProof/>
            <w:webHidden/>
          </w:rPr>
          <w:instrText xml:space="preserve"> PAGEREF _Toc503271203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7450C3A3" w14:textId="6132757D"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4" w:history="1">
        <w:r w:rsidR="009C4793" w:rsidRPr="001F7D0C">
          <w:rPr>
            <w:rStyle w:val="Lienhypertexte"/>
            <w:noProof/>
          </w:rPr>
          <w:t>5.3.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Quand</w:t>
        </w:r>
        <w:r w:rsidR="009C4793">
          <w:rPr>
            <w:noProof/>
            <w:webHidden/>
          </w:rPr>
          <w:tab/>
        </w:r>
        <w:r w:rsidR="009C4793">
          <w:rPr>
            <w:noProof/>
            <w:webHidden/>
          </w:rPr>
          <w:fldChar w:fldCharType="begin"/>
        </w:r>
        <w:r w:rsidR="009C4793">
          <w:rPr>
            <w:noProof/>
            <w:webHidden/>
          </w:rPr>
          <w:instrText xml:space="preserve"> PAGEREF _Toc503271204 \h </w:instrText>
        </w:r>
        <w:r w:rsidR="009C4793">
          <w:rPr>
            <w:noProof/>
            <w:webHidden/>
          </w:rPr>
        </w:r>
        <w:r w:rsidR="009C4793">
          <w:rPr>
            <w:noProof/>
            <w:webHidden/>
          </w:rPr>
          <w:fldChar w:fldCharType="separate"/>
        </w:r>
        <w:r w:rsidR="0063407F">
          <w:rPr>
            <w:noProof/>
            <w:webHidden/>
          </w:rPr>
          <w:t>49</w:t>
        </w:r>
        <w:r w:rsidR="009C4793">
          <w:rPr>
            <w:noProof/>
            <w:webHidden/>
          </w:rPr>
          <w:fldChar w:fldCharType="end"/>
        </w:r>
      </w:hyperlink>
    </w:p>
    <w:p w14:paraId="596E3940" w14:textId="06C84C15"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5" w:history="1">
        <w:r w:rsidR="009C4793" w:rsidRPr="001F7D0C">
          <w:rPr>
            <w:rStyle w:val="Lienhypertexte"/>
            <w:noProof/>
          </w:rPr>
          <w:t>5.4.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Quoi</w:t>
        </w:r>
        <w:r w:rsidR="009C4793">
          <w:rPr>
            <w:noProof/>
            <w:webHidden/>
          </w:rPr>
          <w:tab/>
        </w:r>
        <w:r w:rsidR="009C4793">
          <w:rPr>
            <w:noProof/>
            <w:webHidden/>
          </w:rPr>
          <w:fldChar w:fldCharType="begin"/>
        </w:r>
        <w:r w:rsidR="009C4793">
          <w:rPr>
            <w:noProof/>
            <w:webHidden/>
          </w:rPr>
          <w:instrText xml:space="preserve"> PAGEREF _Toc503271205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749741F6" w14:textId="320C371C"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6" w:history="1">
        <w:r w:rsidR="009C4793" w:rsidRPr="001F7D0C">
          <w:rPr>
            <w:rStyle w:val="Lienhypertexte"/>
            <w:noProof/>
          </w:rPr>
          <w:t>5.5.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 Quelle</w:t>
        </w:r>
        <w:r w:rsidR="009C4793">
          <w:rPr>
            <w:noProof/>
            <w:webHidden/>
          </w:rPr>
          <w:tab/>
        </w:r>
        <w:r w:rsidR="009C4793">
          <w:rPr>
            <w:noProof/>
            <w:webHidden/>
          </w:rPr>
          <w:fldChar w:fldCharType="begin"/>
        </w:r>
        <w:r w:rsidR="009C4793">
          <w:rPr>
            <w:noProof/>
            <w:webHidden/>
          </w:rPr>
          <w:instrText xml:space="preserve"> PAGEREF _Toc503271206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69CA61EA" w14:textId="507278AF"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7" w:history="1">
        <w:r w:rsidR="009C4793" w:rsidRPr="001F7D0C">
          <w:rPr>
            <w:rStyle w:val="Lienhypertexte"/>
            <w:noProof/>
          </w:rPr>
          <w:t>5.6.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Onglet Comment</w:t>
        </w:r>
        <w:r w:rsidR="009C4793">
          <w:rPr>
            <w:noProof/>
            <w:webHidden/>
          </w:rPr>
          <w:tab/>
        </w:r>
        <w:r w:rsidR="009C4793">
          <w:rPr>
            <w:noProof/>
            <w:webHidden/>
          </w:rPr>
          <w:fldChar w:fldCharType="begin"/>
        </w:r>
        <w:r w:rsidR="009C4793">
          <w:rPr>
            <w:noProof/>
            <w:webHidden/>
          </w:rPr>
          <w:instrText xml:space="preserve"> PAGEREF _Toc503271207 \h </w:instrText>
        </w:r>
        <w:r w:rsidR="009C4793">
          <w:rPr>
            <w:noProof/>
            <w:webHidden/>
          </w:rPr>
        </w:r>
        <w:r w:rsidR="009C4793">
          <w:rPr>
            <w:noProof/>
            <w:webHidden/>
          </w:rPr>
          <w:fldChar w:fldCharType="separate"/>
        </w:r>
        <w:r w:rsidR="0063407F">
          <w:rPr>
            <w:noProof/>
            <w:webHidden/>
          </w:rPr>
          <w:t>50</w:t>
        </w:r>
        <w:r w:rsidR="009C4793">
          <w:rPr>
            <w:noProof/>
            <w:webHidden/>
          </w:rPr>
          <w:fldChar w:fldCharType="end"/>
        </w:r>
      </w:hyperlink>
    </w:p>
    <w:p w14:paraId="141B4F69" w14:textId="7BE618AA"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8" w:history="1">
        <w:r w:rsidR="009C4793" w:rsidRPr="001F7D0C">
          <w:rPr>
            <w:rStyle w:val="Lienhypertexte"/>
            <w:noProof/>
          </w:rPr>
          <w:t>6.</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Génération de cartes (interpolation spatiale)</w:t>
        </w:r>
        <w:r w:rsidR="009C4793">
          <w:rPr>
            <w:noProof/>
            <w:webHidden/>
          </w:rPr>
          <w:tab/>
        </w:r>
        <w:r w:rsidR="009C4793">
          <w:rPr>
            <w:noProof/>
            <w:webHidden/>
          </w:rPr>
          <w:fldChar w:fldCharType="begin"/>
        </w:r>
        <w:r w:rsidR="009C4793">
          <w:rPr>
            <w:noProof/>
            <w:webHidden/>
          </w:rPr>
          <w:instrText xml:space="preserve"> PAGEREF _Toc503271208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76C23D37" w14:textId="3D519E63"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9" w:history="1">
        <w:r w:rsidR="009C4793" w:rsidRPr="001F7D0C">
          <w:rPr>
            <w:rStyle w:val="Lienhypertexte"/>
            <w:noProof/>
          </w:rPr>
          <w:t>6.1.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Cartographie</w:t>
        </w:r>
        <w:r w:rsidR="009C4793">
          <w:rPr>
            <w:noProof/>
            <w:webHidden/>
          </w:rPr>
          <w:tab/>
        </w:r>
        <w:r w:rsidR="009C4793">
          <w:rPr>
            <w:noProof/>
            <w:webHidden/>
          </w:rPr>
          <w:fldChar w:fldCharType="begin"/>
        </w:r>
        <w:r w:rsidR="009C4793">
          <w:rPr>
            <w:noProof/>
            <w:webHidden/>
          </w:rPr>
          <w:instrText xml:space="preserve"> PAGEREF _Toc503271209 \h </w:instrText>
        </w:r>
        <w:r w:rsidR="009C4793">
          <w:rPr>
            <w:noProof/>
            <w:webHidden/>
          </w:rPr>
        </w:r>
        <w:r w:rsidR="009C4793">
          <w:rPr>
            <w:noProof/>
            <w:webHidden/>
          </w:rPr>
          <w:fldChar w:fldCharType="separate"/>
        </w:r>
        <w:r w:rsidR="0063407F">
          <w:rPr>
            <w:noProof/>
            <w:webHidden/>
          </w:rPr>
          <w:t>54</w:t>
        </w:r>
        <w:r w:rsidR="009C4793">
          <w:rPr>
            <w:noProof/>
            <w:webHidden/>
          </w:rPr>
          <w:fldChar w:fldCharType="end"/>
        </w:r>
      </w:hyperlink>
    </w:p>
    <w:p w14:paraId="14B37187" w14:textId="59F4E5BD"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0" w:history="1">
        <w:r w:rsidR="009C4793" w:rsidRPr="001F7D0C">
          <w:rPr>
            <w:rStyle w:val="Lienhypertexte"/>
            <w:noProof/>
          </w:rPr>
          <w:t>6.2.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Boîte de dialogue Options avancées de cartographie</w:t>
        </w:r>
        <w:r w:rsidR="009C4793">
          <w:rPr>
            <w:noProof/>
            <w:webHidden/>
          </w:rPr>
          <w:tab/>
        </w:r>
        <w:r w:rsidR="009C4793">
          <w:rPr>
            <w:noProof/>
            <w:webHidden/>
          </w:rPr>
          <w:fldChar w:fldCharType="begin"/>
        </w:r>
        <w:r w:rsidR="009C4793">
          <w:rPr>
            <w:noProof/>
            <w:webHidden/>
          </w:rPr>
          <w:instrText xml:space="preserve"> PAGEREF _Toc503271210 \h </w:instrText>
        </w:r>
        <w:r w:rsidR="009C4793">
          <w:rPr>
            <w:noProof/>
            <w:webHidden/>
          </w:rPr>
        </w:r>
        <w:r w:rsidR="009C4793">
          <w:rPr>
            <w:noProof/>
            <w:webHidden/>
          </w:rPr>
          <w:fldChar w:fldCharType="separate"/>
        </w:r>
        <w:r w:rsidR="0063407F">
          <w:rPr>
            <w:noProof/>
            <w:webHidden/>
          </w:rPr>
          <w:t>56</w:t>
        </w:r>
        <w:r w:rsidR="009C4793">
          <w:rPr>
            <w:noProof/>
            <w:webHidden/>
          </w:rPr>
          <w:fldChar w:fldCharType="end"/>
        </w:r>
      </w:hyperlink>
    </w:p>
    <w:p w14:paraId="4316F5F9" w14:textId="6031FAF2"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1" w:history="1">
        <w:r w:rsidR="009C4793" w:rsidRPr="001F7D0C">
          <w:rPr>
            <w:rStyle w:val="Lienhypertexte"/>
            <w:noProof/>
          </w:rPr>
          <w:t>6.3.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w:t>
        </w:r>
        <w:r w:rsidR="009C4793">
          <w:rPr>
            <w:noProof/>
            <w:webHidden/>
          </w:rPr>
          <w:tab/>
        </w:r>
        <w:r w:rsidR="009C4793">
          <w:rPr>
            <w:noProof/>
            <w:webHidden/>
          </w:rPr>
          <w:fldChar w:fldCharType="begin"/>
        </w:r>
        <w:r w:rsidR="009C4793">
          <w:rPr>
            <w:noProof/>
            <w:webHidden/>
          </w:rPr>
          <w:instrText xml:space="preserve"> PAGEREF _Toc503271211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62E7388E" w14:textId="3A1B8568"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2" w:history="1">
        <w:r w:rsidR="009C4793" w:rsidRPr="001F7D0C">
          <w:rPr>
            <w:rStyle w:val="Lienhypertexte"/>
            <w:noProof/>
          </w:rPr>
          <w:t>6.3.1.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1 : krigeage universel</w:t>
        </w:r>
        <w:r w:rsidR="009C4793">
          <w:rPr>
            <w:noProof/>
            <w:webHidden/>
          </w:rPr>
          <w:tab/>
        </w:r>
        <w:r w:rsidR="009C4793">
          <w:rPr>
            <w:noProof/>
            <w:webHidden/>
          </w:rPr>
          <w:fldChar w:fldCharType="begin"/>
        </w:r>
        <w:r w:rsidR="009C4793">
          <w:rPr>
            <w:noProof/>
            <w:webHidden/>
          </w:rPr>
          <w:instrText xml:space="preserve"> PAGEREF _Toc503271212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5B719D64" w14:textId="561903F4"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3" w:history="1">
        <w:r w:rsidR="009C4793" w:rsidRPr="001F7D0C">
          <w:rPr>
            <w:rStyle w:val="Lienhypertexte"/>
            <w:noProof/>
          </w:rPr>
          <w:t>6.3.2.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2 : régression spatiale</w:t>
        </w:r>
        <w:r w:rsidR="009C4793">
          <w:rPr>
            <w:noProof/>
            <w:webHidden/>
          </w:rPr>
          <w:tab/>
        </w:r>
        <w:r w:rsidR="009C4793">
          <w:rPr>
            <w:noProof/>
            <w:webHidden/>
          </w:rPr>
          <w:fldChar w:fldCharType="begin"/>
        </w:r>
        <w:r w:rsidR="009C4793">
          <w:rPr>
            <w:noProof/>
            <w:webHidden/>
          </w:rPr>
          <w:instrText xml:space="preserve"> PAGEREF _Toc503271213 \h </w:instrText>
        </w:r>
        <w:r w:rsidR="009C4793">
          <w:rPr>
            <w:noProof/>
            <w:webHidden/>
          </w:rPr>
        </w:r>
        <w:r w:rsidR="009C4793">
          <w:rPr>
            <w:noProof/>
            <w:webHidden/>
          </w:rPr>
          <w:fldChar w:fldCharType="separate"/>
        </w:r>
        <w:r w:rsidR="0063407F">
          <w:rPr>
            <w:noProof/>
            <w:webHidden/>
          </w:rPr>
          <w:t>57</w:t>
        </w:r>
        <w:r w:rsidR="009C4793">
          <w:rPr>
            <w:noProof/>
            <w:webHidden/>
          </w:rPr>
          <w:fldChar w:fldCharType="end"/>
        </w:r>
      </w:hyperlink>
    </w:p>
    <w:p w14:paraId="30AFDE32" w14:textId="219D46DB"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4" w:history="1">
        <w:r w:rsidR="009C4793" w:rsidRPr="001F7D0C">
          <w:rPr>
            <w:rStyle w:val="Lienhypertexte"/>
            <w:noProof/>
          </w:rPr>
          <w:t>6.3.3.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3 : Inverse de la distance pondérée</w:t>
        </w:r>
        <w:r w:rsidR="009C4793">
          <w:rPr>
            <w:noProof/>
            <w:webHidden/>
          </w:rPr>
          <w:tab/>
        </w:r>
        <w:r w:rsidR="009C4793">
          <w:rPr>
            <w:noProof/>
            <w:webHidden/>
          </w:rPr>
          <w:fldChar w:fldCharType="begin"/>
        </w:r>
        <w:r w:rsidR="009C4793">
          <w:rPr>
            <w:noProof/>
            <w:webHidden/>
          </w:rPr>
          <w:instrText xml:space="preserve"> PAGEREF _Toc503271214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65EBE7F9" w14:textId="79345E48" w:rsidR="009C4793" w:rsidRDefault="00443B84">
      <w:pPr>
        <w:pStyle w:val="TM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5" w:history="1">
        <w:r w:rsidR="009C4793" w:rsidRPr="001F7D0C">
          <w:rPr>
            <w:rStyle w:val="Lienhypertexte"/>
            <w:noProof/>
          </w:rPr>
          <w:t>6.3.4.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Méthode d’interpolation 4 : spline plaque mince</w:t>
        </w:r>
        <w:r w:rsidR="009C4793">
          <w:rPr>
            <w:noProof/>
            <w:webHidden/>
          </w:rPr>
          <w:tab/>
        </w:r>
        <w:r w:rsidR="009C4793">
          <w:rPr>
            <w:noProof/>
            <w:webHidden/>
          </w:rPr>
          <w:fldChar w:fldCharType="begin"/>
        </w:r>
        <w:r w:rsidR="009C4793">
          <w:rPr>
            <w:noProof/>
            <w:webHidden/>
          </w:rPr>
          <w:instrText xml:space="preserve"> PAGEREF _Toc503271215 \h </w:instrText>
        </w:r>
        <w:r w:rsidR="009C4793">
          <w:rPr>
            <w:noProof/>
            <w:webHidden/>
          </w:rPr>
        </w:r>
        <w:r w:rsidR="009C4793">
          <w:rPr>
            <w:noProof/>
            <w:webHidden/>
          </w:rPr>
          <w:fldChar w:fldCharType="separate"/>
        </w:r>
        <w:r w:rsidR="0063407F">
          <w:rPr>
            <w:noProof/>
            <w:webHidden/>
          </w:rPr>
          <w:t>58</w:t>
        </w:r>
        <w:r w:rsidR="009C4793">
          <w:rPr>
            <w:noProof/>
            <w:webHidden/>
          </w:rPr>
          <w:fldChar w:fldCharType="end"/>
        </w:r>
      </w:hyperlink>
    </w:p>
    <w:p w14:paraId="262F240F" w14:textId="6E4AA1AB"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6" w:history="1">
        <w:r w:rsidR="009C4793" w:rsidRPr="001F7D0C">
          <w:rPr>
            <w:rStyle w:val="Lienhypertexte"/>
            <w:noProof/>
          </w:rPr>
          <w:t>6.4.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Affichage des résultats de cartographie</w:t>
        </w:r>
        <w:r w:rsidR="009C4793">
          <w:rPr>
            <w:noProof/>
            <w:webHidden/>
          </w:rPr>
          <w:tab/>
        </w:r>
        <w:r w:rsidR="009C4793">
          <w:rPr>
            <w:noProof/>
            <w:webHidden/>
          </w:rPr>
          <w:fldChar w:fldCharType="begin"/>
        </w:r>
        <w:r w:rsidR="009C4793">
          <w:rPr>
            <w:noProof/>
            <w:webHidden/>
          </w:rPr>
          <w:instrText xml:space="preserve"> PAGEREF _Toc503271216 \h </w:instrText>
        </w:r>
        <w:r w:rsidR="009C4793">
          <w:rPr>
            <w:noProof/>
            <w:webHidden/>
          </w:rPr>
        </w:r>
        <w:r w:rsidR="009C4793">
          <w:rPr>
            <w:noProof/>
            <w:webHidden/>
          </w:rPr>
          <w:fldChar w:fldCharType="separate"/>
        </w:r>
        <w:r w:rsidR="0063407F">
          <w:rPr>
            <w:noProof/>
            <w:webHidden/>
          </w:rPr>
          <w:t>59</w:t>
        </w:r>
        <w:r w:rsidR="009C4793">
          <w:rPr>
            <w:noProof/>
            <w:webHidden/>
          </w:rPr>
          <w:fldChar w:fldCharType="end"/>
        </w:r>
      </w:hyperlink>
    </w:p>
    <w:p w14:paraId="79871CCD" w14:textId="038AB403"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7" w:history="1">
        <w:r w:rsidR="009C4793" w:rsidRPr="001F7D0C">
          <w:rPr>
            <w:rStyle w:val="Lienhypertexte"/>
            <w:noProof/>
          </w:rPr>
          <w:t>7.</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Exécution des éléments : Création de la base de données de sortie</w:t>
        </w:r>
        <w:r w:rsidR="009C4793">
          <w:rPr>
            <w:noProof/>
            <w:webHidden/>
          </w:rPr>
          <w:tab/>
        </w:r>
        <w:r w:rsidR="009C4793">
          <w:rPr>
            <w:noProof/>
            <w:webHidden/>
          </w:rPr>
          <w:fldChar w:fldCharType="begin"/>
        </w:r>
        <w:r w:rsidR="009C4793">
          <w:rPr>
            <w:noProof/>
            <w:webHidden/>
          </w:rPr>
          <w:instrText xml:space="preserve"> PAGEREF _Toc503271217 \h </w:instrText>
        </w:r>
        <w:r w:rsidR="009C4793">
          <w:rPr>
            <w:noProof/>
            <w:webHidden/>
          </w:rPr>
        </w:r>
        <w:r w:rsidR="009C4793">
          <w:rPr>
            <w:noProof/>
            <w:webHidden/>
          </w:rPr>
          <w:fldChar w:fldCharType="separate"/>
        </w:r>
        <w:r w:rsidR="0063407F">
          <w:rPr>
            <w:noProof/>
            <w:webHidden/>
          </w:rPr>
          <w:t>60</w:t>
        </w:r>
        <w:r w:rsidR="009C4793">
          <w:rPr>
            <w:noProof/>
            <w:webHidden/>
          </w:rPr>
          <w:fldChar w:fldCharType="end"/>
        </w:r>
      </w:hyperlink>
    </w:p>
    <w:p w14:paraId="4F68DE01" w14:textId="5B2267D3"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8" w:history="1">
        <w:r w:rsidR="009C4793" w:rsidRPr="001F7D0C">
          <w:rPr>
            <w:rStyle w:val="Lienhypertexte"/>
            <w:bCs/>
            <w:noProof/>
          </w:rPr>
          <w:t>8.</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Examen des résultats</w:t>
        </w:r>
        <w:r w:rsidR="009C4793">
          <w:rPr>
            <w:noProof/>
            <w:webHidden/>
          </w:rPr>
          <w:tab/>
        </w:r>
        <w:r w:rsidR="009C4793">
          <w:rPr>
            <w:noProof/>
            <w:webHidden/>
          </w:rPr>
          <w:fldChar w:fldCharType="begin"/>
        </w:r>
        <w:r w:rsidR="009C4793">
          <w:rPr>
            <w:noProof/>
            <w:webHidden/>
          </w:rPr>
          <w:instrText xml:space="preserve"> PAGEREF _Toc503271218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0519BE2F" w14:textId="6205605B"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9" w:history="1">
        <w:r w:rsidR="009C4793" w:rsidRPr="001F7D0C">
          <w:rPr>
            <w:rStyle w:val="Lienhypertexte"/>
            <w:noProof/>
          </w:rPr>
          <w:t>8.1.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Données</w:t>
        </w:r>
        <w:r w:rsidR="009C4793">
          <w:rPr>
            <w:noProof/>
            <w:webHidden/>
          </w:rPr>
          <w:tab/>
        </w:r>
        <w:r w:rsidR="009C4793">
          <w:rPr>
            <w:noProof/>
            <w:webHidden/>
          </w:rPr>
          <w:fldChar w:fldCharType="begin"/>
        </w:r>
        <w:r w:rsidR="009C4793">
          <w:rPr>
            <w:noProof/>
            <w:webHidden/>
          </w:rPr>
          <w:instrText xml:space="preserve"> PAGEREF _Toc503271219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47A1C12E" w14:textId="73CF8CE0"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0" w:history="1">
        <w:r w:rsidR="009C4793" w:rsidRPr="001F7D0C">
          <w:rPr>
            <w:rStyle w:val="Lienhypertexte"/>
            <w:noProof/>
          </w:rPr>
          <w:t>8.2.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Exportation des résultats</w:t>
        </w:r>
        <w:r w:rsidR="009C4793">
          <w:rPr>
            <w:noProof/>
            <w:webHidden/>
          </w:rPr>
          <w:tab/>
        </w:r>
        <w:r w:rsidR="009C4793">
          <w:rPr>
            <w:noProof/>
            <w:webHidden/>
          </w:rPr>
          <w:fldChar w:fldCharType="begin"/>
        </w:r>
        <w:r w:rsidR="009C4793">
          <w:rPr>
            <w:noProof/>
            <w:webHidden/>
          </w:rPr>
          <w:instrText xml:space="preserve"> PAGEREF _Toc503271220 \h </w:instrText>
        </w:r>
        <w:r w:rsidR="009C4793">
          <w:rPr>
            <w:noProof/>
            <w:webHidden/>
          </w:rPr>
        </w:r>
        <w:r w:rsidR="009C4793">
          <w:rPr>
            <w:noProof/>
            <w:webHidden/>
          </w:rPr>
          <w:fldChar w:fldCharType="separate"/>
        </w:r>
        <w:r w:rsidR="0063407F">
          <w:rPr>
            <w:noProof/>
            <w:webHidden/>
          </w:rPr>
          <w:t>61</w:t>
        </w:r>
        <w:r w:rsidR="009C4793">
          <w:rPr>
            <w:noProof/>
            <w:webHidden/>
          </w:rPr>
          <w:fldChar w:fldCharType="end"/>
        </w:r>
      </w:hyperlink>
    </w:p>
    <w:p w14:paraId="237CCCB7" w14:textId="7DDC925B"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21" w:history="1">
        <w:r w:rsidR="009C4793" w:rsidRPr="001F7D0C">
          <w:rPr>
            <w:rStyle w:val="Lienhypertexte"/>
            <w:noProof/>
          </w:rPr>
          <w:t>9.</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Autres éléments</w:t>
        </w:r>
        <w:r w:rsidR="009C4793">
          <w:rPr>
            <w:noProof/>
            <w:webHidden/>
          </w:rPr>
          <w:tab/>
        </w:r>
        <w:r w:rsidR="009C4793">
          <w:rPr>
            <w:noProof/>
            <w:webHidden/>
          </w:rPr>
          <w:fldChar w:fldCharType="begin"/>
        </w:r>
        <w:r w:rsidR="009C4793">
          <w:rPr>
            <w:noProof/>
            <w:webHidden/>
          </w:rPr>
          <w:instrText xml:space="preserve"> PAGEREF _Toc503271221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05C65B81" w14:textId="7E8A451F"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2" w:history="1">
        <w:r w:rsidR="009C4793" w:rsidRPr="001F7D0C">
          <w:rPr>
            <w:rStyle w:val="Lienhypertexte"/>
            <w:noProof/>
          </w:rPr>
          <w:t>9.1.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de fonction</w:t>
        </w:r>
        <w:r w:rsidR="009C4793">
          <w:rPr>
            <w:noProof/>
            <w:webHidden/>
          </w:rPr>
          <w:tab/>
        </w:r>
        <w:r w:rsidR="009C4793">
          <w:rPr>
            <w:noProof/>
            <w:webHidden/>
          </w:rPr>
          <w:fldChar w:fldCharType="begin"/>
        </w:r>
        <w:r w:rsidR="009C4793">
          <w:rPr>
            <w:noProof/>
            <w:webHidden/>
          </w:rPr>
          <w:instrText xml:space="preserve"> PAGEREF _Toc503271222 \h </w:instrText>
        </w:r>
        <w:r w:rsidR="009C4793">
          <w:rPr>
            <w:noProof/>
            <w:webHidden/>
          </w:rPr>
        </w:r>
        <w:r w:rsidR="009C4793">
          <w:rPr>
            <w:noProof/>
            <w:webHidden/>
          </w:rPr>
          <w:fldChar w:fldCharType="separate"/>
        </w:r>
        <w:r w:rsidR="0063407F">
          <w:rPr>
            <w:noProof/>
            <w:webHidden/>
          </w:rPr>
          <w:t>63</w:t>
        </w:r>
        <w:r w:rsidR="009C4793">
          <w:rPr>
            <w:noProof/>
            <w:webHidden/>
          </w:rPr>
          <w:fldChar w:fldCharType="end"/>
        </w:r>
      </w:hyperlink>
    </w:p>
    <w:p w14:paraId="25B1213B" w14:textId="769886CE"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3" w:history="1">
        <w:r w:rsidR="009C4793" w:rsidRPr="001F7D0C">
          <w:rPr>
            <w:rStyle w:val="Lienhypertexte"/>
            <w:noProof/>
          </w:rPr>
          <w:t>9.2.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Analyse d’intrants météo</w:t>
        </w:r>
        <w:r w:rsidR="009C4793">
          <w:rPr>
            <w:noProof/>
            <w:webHidden/>
          </w:rPr>
          <w:tab/>
        </w:r>
        <w:r w:rsidR="009C4793">
          <w:rPr>
            <w:noProof/>
            <w:webHidden/>
          </w:rPr>
          <w:fldChar w:fldCharType="begin"/>
        </w:r>
        <w:r w:rsidR="009C4793">
          <w:rPr>
            <w:noProof/>
            <w:webHidden/>
          </w:rPr>
          <w:instrText xml:space="preserve"> PAGEREF _Toc503271223 \h </w:instrText>
        </w:r>
        <w:r w:rsidR="009C4793">
          <w:rPr>
            <w:noProof/>
            <w:webHidden/>
          </w:rPr>
        </w:r>
        <w:r w:rsidR="009C4793">
          <w:rPr>
            <w:noProof/>
            <w:webHidden/>
          </w:rPr>
          <w:fldChar w:fldCharType="separate"/>
        </w:r>
        <w:r w:rsidR="0063407F">
          <w:rPr>
            <w:noProof/>
            <w:webHidden/>
          </w:rPr>
          <w:t>64</w:t>
        </w:r>
        <w:r w:rsidR="009C4793">
          <w:rPr>
            <w:noProof/>
            <w:webHidden/>
          </w:rPr>
          <w:fldChar w:fldCharType="end"/>
        </w:r>
      </w:hyperlink>
    </w:p>
    <w:p w14:paraId="1754A536" w14:textId="2C43D2EF"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4" w:history="1">
        <w:r w:rsidR="009C4793" w:rsidRPr="001F7D0C">
          <w:rPr>
            <w:rStyle w:val="Lienhypertexte"/>
            <w:noProof/>
          </w:rPr>
          <w:t>9.3.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Importation d’un fichier en tant qu’élément</w:t>
        </w:r>
        <w:r w:rsidR="009C4793">
          <w:rPr>
            <w:noProof/>
            <w:webHidden/>
          </w:rPr>
          <w:tab/>
        </w:r>
        <w:r w:rsidR="009C4793">
          <w:rPr>
            <w:noProof/>
            <w:webHidden/>
          </w:rPr>
          <w:fldChar w:fldCharType="begin"/>
        </w:r>
        <w:r w:rsidR="009C4793">
          <w:rPr>
            <w:noProof/>
            <w:webHidden/>
          </w:rPr>
          <w:instrText xml:space="preserve"> PAGEREF _Toc503271224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2552B4C0" w14:textId="3634911D"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5" w:history="1">
        <w:r w:rsidR="009C4793" w:rsidRPr="001F7D0C">
          <w:rPr>
            <w:rStyle w:val="Lienhypertexte"/>
            <w:noProof/>
          </w:rPr>
          <w:t>9.4.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Fusion</w:t>
        </w:r>
        <w:r w:rsidR="009C4793">
          <w:rPr>
            <w:noProof/>
            <w:webHidden/>
          </w:rPr>
          <w:tab/>
        </w:r>
        <w:r w:rsidR="009C4793">
          <w:rPr>
            <w:noProof/>
            <w:webHidden/>
          </w:rPr>
          <w:fldChar w:fldCharType="begin"/>
        </w:r>
        <w:r w:rsidR="009C4793">
          <w:rPr>
            <w:noProof/>
            <w:webHidden/>
          </w:rPr>
          <w:instrText xml:space="preserve"> PAGEREF _Toc503271225 \h </w:instrText>
        </w:r>
        <w:r w:rsidR="009C4793">
          <w:rPr>
            <w:noProof/>
            <w:webHidden/>
          </w:rPr>
        </w:r>
        <w:r w:rsidR="009C4793">
          <w:rPr>
            <w:noProof/>
            <w:webHidden/>
          </w:rPr>
          <w:fldChar w:fldCharType="separate"/>
        </w:r>
        <w:r w:rsidR="0063407F">
          <w:rPr>
            <w:noProof/>
            <w:webHidden/>
          </w:rPr>
          <w:t>66</w:t>
        </w:r>
        <w:r w:rsidR="009C4793">
          <w:rPr>
            <w:noProof/>
            <w:webHidden/>
          </w:rPr>
          <w:fldChar w:fldCharType="end"/>
        </w:r>
      </w:hyperlink>
    </w:p>
    <w:p w14:paraId="70ED0310" w14:textId="078FC04A"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6" w:history="1">
        <w:r w:rsidR="009C4793" w:rsidRPr="001F7D0C">
          <w:rPr>
            <w:rStyle w:val="Lienhypertexte"/>
            <w:noProof/>
          </w:rPr>
          <w:t>9.5.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Nettoyage</w:t>
        </w:r>
        <w:r w:rsidR="009C4793">
          <w:rPr>
            <w:noProof/>
            <w:webHidden/>
          </w:rPr>
          <w:tab/>
        </w:r>
        <w:r w:rsidR="009C4793">
          <w:rPr>
            <w:noProof/>
            <w:webHidden/>
          </w:rPr>
          <w:fldChar w:fldCharType="begin"/>
        </w:r>
        <w:r w:rsidR="009C4793">
          <w:rPr>
            <w:noProof/>
            <w:webHidden/>
          </w:rPr>
          <w:instrText xml:space="preserve"> PAGEREF _Toc503271226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4F9B6A6F" w14:textId="4A58E89A"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7" w:history="1">
        <w:r w:rsidR="009C4793" w:rsidRPr="001F7D0C">
          <w:rPr>
            <w:rStyle w:val="Lienhypertexte"/>
            <w:noProof/>
          </w:rPr>
          <w:t>9.6.</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Téléchargeur Météo</w:t>
        </w:r>
        <w:r w:rsidR="009C4793">
          <w:rPr>
            <w:noProof/>
            <w:webHidden/>
          </w:rPr>
          <w:tab/>
        </w:r>
        <w:r w:rsidR="009C4793">
          <w:rPr>
            <w:noProof/>
            <w:webHidden/>
          </w:rPr>
          <w:fldChar w:fldCharType="begin"/>
        </w:r>
        <w:r w:rsidR="009C4793">
          <w:rPr>
            <w:noProof/>
            <w:webHidden/>
          </w:rPr>
          <w:instrText xml:space="preserve"> PAGEREF _Toc503271227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184EF447" w14:textId="6AA3ED59"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8" w:history="1">
        <w:r w:rsidR="009C4793" w:rsidRPr="001F7D0C">
          <w:rPr>
            <w:rStyle w:val="Lienhypertexte"/>
            <w:noProof/>
          </w:rPr>
          <w:t>9.7.</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Horaires</w:t>
        </w:r>
        <w:r w:rsidR="009C4793">
          <w:rPr>
            <w:noProof/>
            <w:webHidden/>
          </w:rPr>
          <w:tab/>
        </w:r>
        <w:r w:rsidR="009C4793">
          <w:rPr>
            <w:noProof/>
            <w:webHidden/>
          </w:rPr>
          <w:fldChar w:fldCharType="begin"/>
        </w:r>
        <w:r w:rsidR="009C4793">
          <w:rPr>
            <w:noProof/>
            <w:webHidden/>
          </w:rPr>
          <w:instrText xml:space="preserve"> PAGEREF _Toc503271228 \h </w:instrText>
        </w:r>
        <w:r w:rsidR="009C4793">
          <w:rPr>
            <w:noProof/>
            <w:webHidden/>
          </w:rPr>
        </w:r>
        <w:r w:rsidR="009C4793">
          <w:rPr>
            <w:noProof/>
            <w:webHidden/>
          </w:rPr>
          <w:fldChar w:fldCharType="separate"/>
        </w:r>
        <w:r w:rsidR="0063407F">
          <w:rPr>
            <w:noProof/>
            <w:webHidden/>
          </w:rPr>
          <w:t>67</w:t>
        </w:r>
        <w:r w:rsidR="009C4793">
          <w:rPr>
            <w:noProof/>
            <w:webHidden/>
          </w:rPr>
          <w:fldChar w:fldCharType="end"/>
        </w:r>
      </w:hyperlink>
    </w:p>
    <w:p w14:paraId="27FDF401" w14:textId="6F025980"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9" w:history="1">
        <w:r w:rsidR="009C4793" w:rsidRPr="001F7D0C">
          <w:rPr>
            <w:rStyle w:val="Lienhypertexte"/>
            <w:noProof/>
          </w:rPr>
          <w:t>9.8.</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Quotidiennes</w:t>
        </w:r>
        <w:r w:rsidR="009C4793">
          <w:rPr>
            <w:noProof/>
            <w:webHidden/>
          </w:rPr>
          <w:tab/>
        </w:r>
        <w:r w:rsidR="009C4793">
          <w:rPr>
            <w:noProof/>
            <w:webHidden/>
          </w:rPr>
          <w:fldChar w:fldCharType="begin"/>
        </w:r>
        <w:r w:rsidR="009C4793">
          <w:rPr>
            <w:noProof/>
            <w:webHidden/>
          </w:rPr>
          <w:instrText xml:space="preserve"> PAGEREF _Toc503271229 \h </w:instrText>
        </w:r>
        <w:r w:rsidR="009C4793">
          <w:rPr>
            <w:noProof/>
            <w:webHidden/>
          </w:rPr>
        </w:r>
        <w:r w:rsidR="009C4793">
          <w:rPr>
            <w:noProof/>
            <w:webHidden/>
          </w:rPr>
          <w:fldChar w:fldCharType="separate"/>
        </w:r>
        <w:r w:rsidR="0063407F">
          <w:rPr>
            <w:noProof/>
            <w:webHidden/>
          </w:rPr>
          <w:t>68</w:t>
        </w:r>
        <w:r w:rsidR="009C4793">
          <w:rPr>
            <w:noProof/>
            <w:webHidden/>
          </w:rPr>
          <w:fldChar w:fldCharType="end"/>
        </w:r>
      </w:hyperlink>
    </w:p>
    <w:p w14:paraId="54868448" w14:textId="074ACCCD"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0" w:history="1">
        <w:r w:rsidR="009C4793" w:rsidRPr="001F7D0C">
          <w:rPr>
            <w:rStyle w:val="Lienhypertexte"/>
            <w:noProof/>
          </w:rPr>
          <w:t>9.9.</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données Normales</w:t>
        </w:r>
        <w:r w:rsidR="009C4793">
          <w:rPr>
            <w:noProof/>
            <w:webHidden/>
          </w:rPr>
          <w:tab/>
        </w:r>
        <w:r w:rsidR="009C4793">
          <w:rPr>
            <w:noProof/>
            <w:webHidden/>
          </w:rPr>
          <w:fldChar w:fldCharType="begin"/>
        </w:r>
        <w:r w:rsidR="009C4793">
          <w:rPr>
            <w:noProof/>
            <w:webHidden/>
          </w:rPr>
          <w:instrText xml:space="preserve"> PAGEREF _Toc503271230 \h </w:instrText>
        </w:r>
        <w:r w:rsidR="009C4793">
          <w:rPr>
            <w:noProof/>
            <w:webHidden/>
          </w:rPr>
        </w:r>
        <w:r w:rsidR="009C4793">
          <w:rPr>
            <w:noProof/>
            <w:webHidden/>
          </w:rPr>
          <w:fldChar w:fldCharType="separate"/>
        </w:r>
        <w:r w:rsidR="0063407F">
          <w:rPr>
            <w:noProof/>
            <w:webHidden/>
          </w:rPr>
          <w:t>69</w:t>
        </w:r>
        <w:r w:rsidR="009C4793">
          <w:rPr>
            <w:noProof/>
            <w:webHidden/>
          </w:rPr>
          <w:fldChar w:fldCharType="end"/>
        </w:r>
      </w:hyperlink>
    </w:p>
    <w:p w14:paraId="478DA7A8" w14:textId="11A26D4A"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1" w:history="1">
        <w:r w:rsidR="009C4793" w:rsidRPr="001F7D0C">
          <w:rPr>
            <w:rStyle w:val="Lienhypertexte"/>
            <w:noProof/>
          </w:rPr>
          <w:t>9.10.</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Stations appariées pour la liste de localisations</w:t>
        </w:r>
        <w:r w:rsidR="009C4793">
          <w:rPr>
            <w:noProof/>
            <w:webHidden/>
          </w:rPr>
          <w:tab/>
        </w:r>
        <w:r w:rsidR="009C4793">
          <w:rPr>
            <w:noProof/>
            <w:webHidden/>
          </w:rPr>
          <w:fldChar w:fldCharType="begin"/>
        </w:r>
        <w:r w:rsidR="009C4793">
          <w:rPr>
            <w:noProof/>
            <w:webHidden/>
          </w:rPr>
          <w:instrText xml:space="preserve"> PAGEREF _Toc503271231 \h </w:instrText>
        </w:r>
        <w:r w:rsidR="009C4793">
          <w:rPr>
            <w:noProof/>
            <w:webHidden/>
          </w:rPr>
        </w:r>
        <w:r w:rsidR="009C4793">
          <w:rPr>
            <w:noProof/>
            <w:webHidden/>
          </w:rPr>
          <w:fldChar w:fldCharType="separate"/>
        </w:r>
        <w:r w:rsidR="0063407F">
          <w:rPr>
            <w:noProof/>
            <w:webHidden/>
          </w:rPr>
          <w:t>70</w:t>
        </w:r>
        <w:r w:rsidR="009C4793">
          <w:rPr>
            <w:noProof/>
            <w:webHidden/>
          </w:rPr>
          <w:fldChar w:fldCharType="end"/>
        </w:r>
      </w:hyperlink>
    </w:p>
    <w:p w14:paraId="2065A848" w14:textId="122E616A"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2" w:history="1">
        <w:r w:rsidR="009C4793" w:rsidRPr="001F7D0C">
          <w:rPr>
            <w:rStyle w:val="Lienhypertexte"/>
            <w:noProof/>
          </w:rPr>
          <w:t>9.11.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Éditeur de dispersion</w:t>
        </w:r>
        <w:r w:rsidR="009C4793">
          <w:rPr>
            <w:noProof/>
            <w:webHidden/>
          </w:rPr>
          <w:tab/>
        </w:r>
        <w:r w:rsidR="009C4793">
          <w:rPr>
            <w:noProof/>
            <w:webHidden/>
          </w:rPr>
          <w:fldChar w:fldCharType="begin"/>
        </w:r>
        <w:r w:rsidR="009C4793">
          <w:rPr>
            <w:noProof/>
            <w:webHidden/>
          </w:rPr>
          <w:instrText xml:space="preserve"> PAGEREF _Toc503271232 \h </w:instrText>
        </w:r>
        <w:r w:rsidR="009C4793">
          <w:rPr>
            <w:noProof/>
            <w:webHidden/>
          </w:rPr>
        </w:r>
        <w:r w:rsidR="009C4793">
          <w:rPr>
            <w:noProof/>
            <w:webHidden/>
          </w:rPr>
          <w:fldChar w:fldCharType="separate"/>
        </w:r>
        <w:r w:rsidR="0063407F">
          <w:rPr>
            <w:noProof/>
            <w:webHidden/>
          </w:rPr>
          <w:t>72</w:t>
        </w:r>
        <w:r w:rsidR="009C4793">
          <w:rPr>
            <w:noProof/>
            <w:webHidden/>
          </w:rPr>
          <w:fldChar w:fldCharType="end"/>
        </w:r>
      </w:hyperlink>
    </w:p>
    <w:p w14:paraId="76F59A3C" w14:textId="167A768F"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3" w:history="1">
        <w:r w:rsidR="009C4793" w:rsidRPr="001F7D0C">
          <w:rPr>
            <w:rStyle w:val="Lienhypertexte"/>
            <w:noProof/>
          </w:rPr>
          <w:t>10.</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Les modèles dans BioSIM</w:t>
        </w:r>
        <w:r w:rsidR="009C4793">
          <w:rPr>
            <w:noProof/>
            <w:webHidden/>
          </w:rPr>
          <w:tab/>
        </w:r>
        <w:r w:rsidR="009C4793">
          <w:rPr>
            <w:noProof/>
            <w:webHidden/>
          </w:rPr>
          <w:fldChar w:fldCharType="begin"/>
        </w:r>
        <w:r w:rsidR="009C4793">
          <w:rPr>
            <w:noProof/>
            <w:webHidden/>
          </w:rPr>
          <w:instrText xml:space="preserve"> PAGEREF _Toc503271233 \h </w:instrText>
        </w:r>
        <w:r w:rsidR="009C4793">
          <w:rPr>
            <w:noProof/>
            <w:webHidden/>
          </w:rPr>
        </w:r>
        <w:r w:rsidR="009C4793">
          <w:rPr>
            <w:noProof/>
            <w:webHidden/>
          </w:rPr>
          <w:fldChar w:fldCharType="separate"/>
        </w:r>
        <w:r w:rsidR="0063407F">
          <w:rPr>
            <w:noProof/>
            <w:webHidden/>
          </w:rPr>
          <w:t>73</w:t>
        </w:r>
        <w:r w:rsidR="009C4793">
          <w:rPr>
            <w:noProof/>
            <w:webHidden/>
          </w:rPr>
          <w:fldChar w:fldCharType="end"/>
        </w:r>
      </w:hyperlink>
    </w:p>
    <w:p w14:paraId="472AE5F5" w14:textId="1F7A381C" w:rsidR="009C4793" w:rsidRDefault="00443B84">
      <w:pPr>
        <w:pStyle w:val="TM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4" w:history="1">
        <w:r w:rsidR="009C4793" w:rsidRPr="001F7D0C">
          <w:rPr>
            <w:rStyle w:val="Lienhypertexte"/>
            <w:noProof/>
          </w:rPr>
          <w:t>11.</w:t>
        </w:r>
        <w:r w:rsidR="009C4793">
          <w:rPr>
            <w:rFonts w:asciiTheme="minorHAnsi" w:eastAsiaTheme="minorEastAsia" w:hAnsiTheme="minorHAnsi" w:cstheme="minorBidi"/>
            <w:b w:val="0"/>
            <w:noProof/>
            <w:snapToGrid/>
            <w:sz w:val="22"/>
            <w:szCs w:val="22"/>
            <w:lang w:eastAsia="fr-CA"/>
          </w:rPr>
          <w:tab/>
        </w:r>
        <w:r w:rsidR="009C4793" w:rsidRPr="001F7D0C">
          <w:rPr>
            <w:rStyle w:val="Lienhypertexte"/>
            <w:noProof/>
          </w:rPr>
          <w:t>Boîte de dialogue Options de BioSIM</w:t>
        </w:r>
        <w:r w:rsidR="009C4793">
          <w:rPr>
            <w:noProof/>
            <w:webHidden/>
          </w:rPr>
          <w:tab/>
        </w:r>
        <w:r w:rsidR="009C4793">
          <w:rPr>
            <w:noProof/>
            <w:webHidden/>
          </w:rPr>
          <w:fldChar w:fldCharType="begin"/>
        </w:r>
        <w:r w:rsidR="009C4793">
          <w:rPr>
            <w:noProof/>
            <w:webHidden/>
          </w:rPr>
          <w:instrText xml:space="preserve"> PAGEREF _Toc503271234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53C4D313" w14:textId="2F5DBAE8"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5" w:history="1">
        <w:r w:rsidR="009C4793" w:rsidRPr="001F7D0C">
          <w:rPr>
            <w:rStyle w:val="Lienhypertexte"/>
            <w:noProof/>
          </w:rPr>
          <w:t>11.1.</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BioSIM</w:t>
        </w:r>
        <w:r w:rsidR="009C4793">
          <w:rPr>
            <w:noProof/>
            <w:webHidden/>
          </w:rPr>
          <w:tab/>
        </w:r>
        <w:r w:rsidR="009C4793">
          <w:rPr>
            <w:noProof/>
            <w:webHidden/>
          </w:rPr>
          <w:fldChar w:fldCharType="begin"/>
        </w:r>
        <w:r w:rsidR="009C4793">
          <w:rPr>
            <w:noProof/>
            <w:webHidden/>
          </w:rPr>
          <w:instrText xml:space="preserve"> PAGEREF _Toc503271235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0E26F65" w14:textId="31FAD221"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6" w:history="1">
        <w:r w:rsidR="009C4793" w:rsidRPr="001F7D0C">
          <w:rPr>
            <w:rStyle w:val="Lienhypertexte"/>
            <w:noProof/>
          </w:rPr>
          <w:t>11.2.</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Répertoires</w:t>
        </w:r>
        <w:r w:rsidR="009C4793">
          <w:rPr>
            <w:noProof/>
            <w:webHidden/>
          </w:rPr>
          <w:tab/>
        </w:r>
        <w:r w:rsidR="009C4793">
          <w:rPr>
            <w:noProof/>
            <w:webHidden/>
          </w:rPr>
          <w:fldChar w:fldCharType="begin"/>
        </w:r>
        <w:r w:rsidR="009C4793">
          <w:rPr>
            <w:noProof/>
            <w:webHidden/>
          </w:rPr>
          <w:instrText xml:space="preserve"> PAGEREF _Toc503271236 \h </w:instrText>
        </w:r>
        <w:r w:rsidR="009C4793">
          <w:rPr>
            <w:noProof/>
            <w:webHidden/>
          </w:rPr>
        </w:r>
        <w:r w:rsidR="009C4793">
          <w:rPr>
            <w:noProof/>
            <w:webHidden/>
          </w:rPr>
          <w:fldChar w:fldCharType="separate"/>
        </w:r>
        <w:r w:rsidR="0063407F">
          <w:rPr>
            <w:noProof/>
            <w:webHidden/>
          </w:rPr>
          <w:t>75</w:t>
        </w:r>
        <w:r w:rsidR="009C4793">
          <w:rPr>
            <w:noProof/>
            <w:webHidden/>
          </w:rPr>
          <w:fldChar w:fldCharType="end"/>
        </w:r>
      </w:hyperlink>
    </w:p>
    <w:p w14:paraId="49D85A52" w14:textId="2CFAC07C"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7" w:history="1">
        <w:r w:rsidR="009C4793" w:rsidRPr="001F7D0C">
          <w:rPr>
            <w:rStyle w:val="Lienhypertexte"/>
            <w:noProof/>
          </w:rPr>
          <w:t>11.3.</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Liens</w:t>
        </w:r>
        <w:r w:rsidR="009C4793">
          <w:rPr>
            <w:noProof/>
            <w:webHidden/>
          </w:rPr>
          <w:tab/>
        </w:r>
        <w:r w:rsidR="009C4793">
          <w:rPr>
            <w:noProof/>
            <w:webHidden/>
          </w:rPr>
          <w:fldChar w:fldCharType="begin"/>
        </w:r>
        <w:r w:rsidR="009C4793">
          <w:rPr>
            <w:noProof/>
            <w:webHidden/>
          </w:rPr>
          <w:instrText xml:space="preserve"> PAGEREF _Toc503271237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C0DD375" w14:textId="4C83BAB2"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8" w:history="1">
        <w:r w:rsidR="009C4793" w:rsidRPr="001F7D0C">
          <w:rPr>
            <w:rStyle w:val="Lienhypertexte"/>
            <w:noProof/>
          </w:rPr>
          <w:t>11.4.</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Région</w:t>
        </w:r>
        <w:r w:rsidR="009C4793">
          <w:rPr>
            <w:noProof/>
            <w:webHidden/>
          </w:rPr>
          <w:tab/>
        </w:r>
        <w:r w:rsidR="009C4793">
          <w:rPr>
            <w:noProof/>
            <w:webHidden/>
          </w:rPr>
          <w:fldChar w:fldCharType="begin"/>
        </w:r>
        <w:r w:rsidR="009C4793">
          <w:rPr>
            <w:noProof/>
            <w:webHidden/>
          </w:rPr>
          <w:instrText xml:space="preserve"> PAGEREF _Toc503271238 \h </w:instrText>
        </w:r>
        <w:r w:rsidR="009C4793">
          <w:rPr>
            <w:noProof/>
            <w:webHidden/>
          </w:rPr>
        </w:r>
        <w:r w:rsidR="009C4793">
          <w:rPr>
            <w:noProof/>
            <w:webHidden/>
          </w:rPr>
          <w:fldChar w:fldCharType="separate"/>
        </w:r>
        <w:r w:rsidR="0063407F">
          <w:rPr>
            <w:noProof/>
            <w:webHidden/>
          </w:rPr>
          <w:t>76</w:t>
        </w:r>
        <w:r w:rsidR="009C4793">
          <w:rPr>
            <w:noProof/>
            <w:webHidden/>
          </w:rPr>
          <w:fldChar w:fldCharType="end"/>
        </w:r>
      </w:hyperlink>
    </w:p>
    <w:p w14:paraId="0975F6EA" w14:textId="6E2AB509" w:rsidR="009C4793" w:rsidRDefault="00443B84">
      <w:pPr>
        <w:pStyle w:val="TM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9" w:history="1">
        <w:r w:rsidR="009C4793" w:rsidRPr="001F7D0C">
          <w:rPr>
            <w:rStyle w:val="Lienhypertexte"/>
            <w:noProof/>
          </w:rPr>
          <w:t>11.5.</w:t>
        </w:r>
        <w:r w:rsidR="009C4793">
          <w:rPr>
            <w:rFonts w:asciiTheme="minorHAnsi" w:eastAsiaTheme="minorEastAsia" w:hAnsiTheme="minorHAnsi" w:cstheme="minorBidi"/>
            <w:noProof/>
            <w:snapToGrid/>
            <w:sz w:val="22"/>
            <w:szCs w:val="22"/>
            <w:lang w:eastAsia="fr-CA"/>
          </w:rPr>
          <w:tab/>
        </w:r>
        <w:r w:rsidR="009C4793" w:rsidRPr="001F7D0C">
          <w:rPr>
            <w:rStyle w:val="Lienhypertexte"/>
            <w:noProof/>
          </w:rPr>
          <w:t>Page Options avancées</w:t>
        </w:r>
        <w:r w:rsidR="009C4793">
          <w:rPr>
            <w:noProof/>
            <w:webHidden/>
          </w:rPr>
          <w:tab/>
        </w:r>
        <w:r w:rsidR="009C4793">
          <w:rPr>
            <w:noProof/>
            <w:webHidden/>
          </w:rPr>
          <w:fldChar w:fldCharType="begin"/>
        </w:r>
        <w:r w:rsidR="009C4793">
          <w:rPr>
            <w:noProof/>
            <w:webHidden/>
          </w:rPr>
          <w:instrText xml:space="preserve"> PAGEREF _Toc503271239 \h </w:instrText>
        </w:r>
        <w:r w:rsidR="009C4793">
          <w:rPr>
            <w:noProof/>
            <w:webHidden/>
          </w:rPr>
        </w:r>
        <w:r w:rsidR="009C4793">
          <w:rPr>
            <w:noProof/>
            <w:webHidden/>
          </w:rPr>
          <w:fldChar w:fldCharType="separate"/>
        </w:r>
        <w:r w:rsidR="0063407F">
          <w:rPr>
            <w:noProof/>
            <w:webHidden/>
          </w:rPr>
          <w:t>77</w:t>
        </w:r>
        <w:r w:rsidR="009C4793">
          <w:rPr>
            <w:noProof/>
            <w:webHidden/>
          </w:rPr>
          <w:fldChar w:fldCharType="end"/>
        </w:r>
      </w:hyperlink>
    </w:p>
    <w:p w14:paraId="7335CF2F" w14:textId="27DB7B29" w:rsidR="009401CA" w:rsidRPr="009026A4" w:rsidRDefault="009401CA">
      <w:pPr>
        <w:pStyle w:val="TM1"/>
        <w:tabs>
          <w:tab w:val="left" w:pos="720"/>
          <w:tab w:val="right" w:leader="dot" w:pos="9394"/>
        </w:tabs>
      </w:pPr>
      <w:r w:rsidRPr="009026A4">
        <w:fldChar w:fldCharType="end"/>
      </w:r>
      <w:r w:rsidRPr="009026A4">
        <w:br w:type="page"/>
      </w:r>
      <w:bookmarkStart w:id="38" w:name="_Toc348100086"/>
      <w:r w:rsidRPr="009026A4">
        <w:lastRenderedPageBreak/>
        <w:t>Aperçu de BioSIM</w:t>
      </w:r>
      <w:bookmarkEnd w:id="38"/>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6160E5">
      <w:pPr>
        <w:pStyle w:val="Titre2"/>
      </w:pPr>
      <w:bookmarkStart w:id="39" w:name="_Toc348100087"/>
      <w:bookmarkStart w:id="40" w:name="_Toc503271145"/>
      <w:r w:rsidRPr="009026A4">
        <w:t>Introduction</w:t>
      </w:r>
      <w:bookmarkEnd w:id="39"/>
      <w:bookmarkEnd w:id="40"/>
    </w:p>
    <w:p w14:paraId="2D4E5224" w14:textId="77777777" w:rsidR="009401CA" w:rsidRPr="009026A4" w:rsidRDefault="009401CA" w:rsidP="009401CA"/>
    <w:p w14:paraId="30B1F4B0" w14:textId="1B19DDB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 xml:space="preserve">utilisation du logiciel sous plusieurs aspects, et ses applications sont maintenant plutôt larges. Dans BioSIM, tous les modèles de simulation sont régis par les conditions météorologiques (température, précipitations, humidité, </w:t>
      </w:r>
      <w:del w:id="41" w:author="St-Amant, Rémi" w:date="2018-02-23T07:53:00Z">
        <w:r w:rsidRPr="009026A4" w:rsidDel="00443B84">
          <w:delText xml:space="preserve">vitesse du </w:delText>
        </w:r>
      </w:del>
      <w:r w:rsidRPr="009026A4">
        <w:t>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64D100FD"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 xml:space="preserve">Bases de données </w:t>
      </w:r>
      <w:ins w:id="42" w:author="St-Amant, Rémi" w:date="2018-02-23T07:56:00Z">
        <w:r w:rsidR="00443B84">
          <w:rPr>
            <w:i/>
          </w:rPr>
          <w:t>d’observations</w:t>
        </w:r>
      </w:ins>
      <w:del w:id="43" w:author="St-Amant, Rémi" w:date="2018-02-23T07:56:00Z">
        <w:r w:rsidRPr="009026A4" w:rsidDel="00443B84">
          <w:rPr>
            <w:i/>
          </w:rPr>
          <w:delText>quotidiennes</w:delText>
        </w:r>
      </w:del>
      <w:r w:rsidRPr="009026A4">
        <w:t xml:space="preserve"> contiennent les conditions météorologiques quotidiennes</w:t>
      </w:r>
      <w:ins w:id="44" w:author="St-Amant, Rémi" w:date="2018-02-23T07:56:00Z">
        <w:r w:rsidR="00443B84">
          <w:t>/horaires</w:t>
        </w:r>
      </w:ins>
      <w:r w:rsidRPr="009026A4">
        <w:t xml:space="preserve">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w:t>
      </w:r>
      <w:ins w:id="45" w:author="St-Amant, Rémi" w:date="2018-02-23T07:57:00Z">
        <w:r w:rsidR="00443B84">
          <w:t>,</w:t>
        </w:r>
      </w:ins>
      <w:r w:rsidRPr="009026A4">
        <w:t xml:space="preserve"> </w:t>
      </w:r>
      <w:del w:id="46" w:author="St-Amant, Rémi" w:date="2018-02-23T07:57:00Z">
        <w:r w:rsidRPr="009026A4" w:rsidDel="00443B84">
          <w:delText xml:space="preserve">et de </w:delText>
        </w:r>
      </w:del>
      <w:ins w:id="47" w:author="St-Amant, Rémi" w:date="2018-02-23T07:57:00Z">
        <w:r w:rsidR="00443B84">
          <w:t xml:space="preserve">de </w:t>
        </w:r>
      </w:ins>
      <w:r w:rsidRPr="009026A4">
        <w:t>longitude</w:t>
      </w:r>
      <w:ins w:id="48" w:author="St-Amant, Rémi" w:date="2018-02-23T07:57:00Z">
        <w:r w:rsidR="00443B84">
          <w:t xml:space="preserve"> et de la distance au littoral</w:t>
        </w:r>
      </w:ins>
      <w:r w:rsidRPr="009026A4">
        <w:t xml:space="preserve">, et il restaure au besoin la variation stochastique </w:t>
      </w:r>
      <w:del w:id="49" w:author="St-Amant, Rémi" w:date="2018-02-23T07:58:00Z">
        <w:r w:rsidRPr="009026A4" w:rsidDel="00443B84">
          <w:delText xml:space="preserve">dans </w:delText>
        </w:r>
      </w:del>
      <w:ins w:id="50" w:author="St-Amant, Rémi" w:date="2018-02-23T07:58:00Z">
        <w:r w:rsidR="00443B84">
          <w:t>à partir de</w:t>
        </w:r>
      </w:ins>
      <w:del w:id="51" w:author="St-Amant, Rémi" w:date="2018-02-23T07:58:00Z">
        <w:r w:rsidRPr="009026A4" w:rsidDel="00443B84">
          <w:delText>le</w:delText>
        </w:r>
      </w:del>
      <w:r w:rsidRPr="009026A4">
        <w:t>s normales à long terme (processus appelé désagrégation). Les séries chronologiques de données météorologiques transmises au modèle de simulation peuvent être composées de données quotidiennes</w:t>
      </w:r>
      <w:ins w:id="52" w:author="St-Amant, Rémi" w:date="2018-02-23T07:59:00Z">
        <w:r w:rsidR="00443B84">
          <w:t>/horaires</w:t>
        </w:r>
      </w:ins>
      <w:r w:rsidRPr="009026A4">
        <w:t xml:space="preserve"> historiques ou simulées, ou des deux types. Ce </w:t>
      </w:r>
      <w:r w:rsidRPr="009026A4">
        <w:lastRenderedPageBreak/>
        <w:t>qui distingue BioSIM des autres logiciels, c</w:t>
      </w:r>
      <w:r w:rsidR="0098105F">
        <w:t>’</w:t>
      </w:r>
      <w:r w:rsidRPr="009026A4">
        <w:t>est sa capacité de combiner en une seule opération des données météorologiques quotidiennes</w:t>
      </w:r>
      <w:ins w:id="53" w:author="St-Amant, Rémi" w:date="2018-02-23T07:59:00Z">
        <w:r w:rsidR="00443B84">
          <w:t>/horaires</w:t>
        </w:r>
      </w:ins>
      <w:r w:rsidRPr="009026A4">
        <w:t xml:space="preserve"> réelles (y compris les prévisions à court terme) et les normales désagrégées.</w:t>
      </w:r>
    </w:p>
    <w:p w14:paraId="0F9FF992" w14:textId="6CC7376E" w:rsidR="009401CA" w:rsidRPr="009026A4" w:rsidRDefault="00E36ABC" w:rsidP="009401CA">
      <w:ins w:id="54" w:author="St-Amant, Rémi" w:date="2018-02-26T09:12:00Z">
        <w:r w:rsidRPr="00E36ABC">
          <w:rPr>
            <w:noProof/>
            <w:lang w:val="en-CA" w:eastAsia="en-CA"/>
          </w:rPr>
          <w:lastRenderedPageBreak/>
          <w:drawing>
            <wp:inline distT="0" distB="0" distL="0" distR="0" wp14:anchorId="1CE94ABA" wp14:editId="59A61CD7">
              <wp:extent cx="5380653" cy="8205746"/>
              <wp:effectExtent l="0" t="0" r="0" b="5080"/>
              <wp:docPr id="138" name="Image 138" descr="D:\Project\doc\images\GeneralF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doc\images\GeneralFr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1709" cy="8207357"/>
                      </a:xfrm>
                      <a:prstGeom prst="rect">
                        <a:avLst/>
                      </a:prstGeom>
                      <a:noFill/>
                      <a:ln>
                        <a:noFill/>
                      </a:ln>
                    </pic:spPr>
                  </pic:pic>
                </a:graphicData>
              </a:graphic>
            </wp:inline>
          </w:drawing>
        </w:r>
      </w:ins>
      <w:del w:id="55" w:author="St-Amant, Rémi" w:date="2018-02-26T09:12:00Z">
        <w:r w:rsidR="008F78E1" w:rsidRPr="009026A4" w:rsidDel="00E36ABC">
          <w:rPr>
            <w:noProof/>
            <w:lang w:val="en-CA" w:eastAsia="en-CA"/>
          </w:rPr>
          <w:drawing>
            <wp:inline distT="0" distB="0" distL="0" distR="0" wp14:anchorId="1005638C" wp14:editId="38237BB2">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del>
    </w:p>
    <w:p w14:paraId="07360147" w14:textId="77777777" w:rsidR="009401CA" w:rsidRPr="009026A4" w:rsidRDefault="009401CA" w:rsidP="009401CA">
      <w:pPr>
        <w:jc w:val="both"/>
      </w:pPr>
    </w:p>
    <w:p w14:paraId="3DDBACDA" w14:textId="49CA9E87" w:rsidR="009401CA" w:rsidRPr="009026A4" w:rsidRDefault="009401CA" w:rsidP="009401CA">
      <w:pPr>
        <w:jc w:val="both"/>
      </w:pPr>
      <w:r w:rsidRPr="009026A4">
        <w:t>BioSIM offre des fonctions avancées d</w:t>
      </w:r>
      <w:r w:rsidR="0098105F">
        <w:t>’</w:t>
      </w:r>
      <w:r w:rsidRPr="009026A4">
        <w:t>analyse des résultats afin de résumer les extrants du modèle et de les présenter sous forme de tableaux</w:t>
      </w:r>
      <w:del w:id="56" w:author="St-Amant, Rémi" w:date="2018-02-26T09:13:00Z">
        <w:r w:rsidRPr="009026A4" w:rsidDel="00E36ABC">
          <w:delText>, de graphiques</w:delText>
        </w:r>
      </w:del>
      <w:r w:rsidRPr="009026A4">
        <w:t xml:space="preserve"> ou de cartes. À l</w:t>
      </w:r>
      <w:r w:rsidR="0098105F">
        <w:t>’</w:t>
      </w:r>
      <w:r w:rsidRPr="009026A4">
        <w:t>aide d</w:t>
      </w:r>
      <w:r w:rsidR="0098105F">
        <w:t>’</w:t>
      </w:r>
      <w:r w:rsidRPr="009026A4">
        <w:t>une carte d</w:t>
      </w:r>
      <w:r w:rsidR="0098105F">
        <w:t>’</w:t>
      </w:r>
      <w:r w:rsidRPr="009026A4">
        <w:t>élévation numérique de la région contenant les points de simulation, BioSIM peut effectuer des interpolations spatiales en utilisant diverses méthodes (</w:t>
      </w:r>
      <w:proofErr w:type="spellStart"/>
      <w:r w:rsidRPr="009026A4">
        <w:t>krigeage</w:t>
      </w:r>
      <w:proofErr w:type="spellEnd"/>
      <w:r w:rsidRPr="009026A4">
        <w:t xml:space="preserve">, régression spatiale, distance inverse, </w:t>
      </w:r>
      <w:proofErr w:type="spellStart"/>
      <w:r w:rsidRPr="009026A4">
        <w:t>spline</w:t>
      </w:r>
      <w:proofErr w:type="spellEnd"/>
      <w:r w:rsidRPr="009026A4">
        <w:t>)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 xml:space="preserve">autres données </w:t>
      </w:r>
      <w:proofErr w:type="spellStart"/>
      <w:r w:rsidRPr="009026A4">
        <w:t>géoréférencées</w:t>
      </w:r>
      <w:proofErr w:type="spellEnd"/>
      <w:r w:rsidRPr="009026A4">
        <w:t xml:space="preserve">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 xml:space="preserve">exercer une surveillance </w:t>
      </w:r>
      <w:proofErr w:type="spellStart"/>
      <w:r w:rsidRPr="009026A4">
        <w:t>phénologique</w:t>
      </w:r>
      <w:proofErr w:type="spellEnd"/>
      <w:r w:rsidRPr="009026A4">
        <w:t xml:space="preserv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6160E5">
      <w:pPr>
        <w:pStyle w:val="Titre2"/>
      </w:pPr>
      <w:bookmarkStart w:id="57" w:name="_Scientific_documentation"/>
      <w:bookmarkStart w:id="58" w:name="_Toc348100088"/>
      <w:bookmarkStart w:id="59" w:name="_Toc503271146"/>
      <w:bookmarkEnd w:id="57"/>
      <w:r w:rsidRPr="009026A4">
        <w:t>Documentation scientifique</w:t>
      </w:r>
      <w:bookmarkEnd w:id="58"/>
      <w:bookmarkEnd w:id="59"/>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60"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60"/>
        <w:r w:rsidRPr="00581494">
          <w:rPr>
            <w:sz w:val="22"/>
            <w:lang w:val="en-CA"/>
          </w:rPr>
          <w:t>. A</w:t>
        </w:r>
      </w:smartTag>
      <w:r w:rsidRPr="00581494">
        <w:rPr>
          <w:sz w:val="22"/>
          <w:lang w:val="en-CA"/>
        </w:rPr>
        <w:t xml:space="preserve"> generalized approach to landscape-wide seasonal forecasting with temperature-driven simulation models. Environ. </w:t>
      </w:r>
      <w:proofErr w:type="spellStart"/>
      <w:r w:rsidRPr="00581494">
        <w:rPr>
          <w:sz w:val="22"/>
          <w:lang w:val="en-CA"/>
        </w:rPr>
        <w:t>Entomol</w:t>
      </w:r>
      <w:proofErr w:type="spellEnd"/>
      <w:r w:rsidRPr="00581494">
        <w:rPr>
          <w:sz w:val="22"/>
          <w:lang w:val="en-CA"/>
        </w:rPr>
        <w:t>.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5477CA">
        <w:rPr>
          <w:sz w:val="22"/>
          <w:lang w:val="en-CA"/>
        </w:rPr>
        <w:t xml:space="preserve">Decision Support Systems in Forest Pest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61" w:name="RegniereBolstad"/>
      <w:r w:rsidRPr="00581494">
        <w:rPr>
          <w:sz w:val="22"/>
          <w:lang w:val="en-CA"/>
        </w:rPr>
        <w:t xml:space="preserve">Régnière, J.; </w:t>
      </w:r>
      <w:proofErr w:type="spellStart"/>
      <w:r w:rsidRPr="00581494">
        <w:rPr>
          <w:sz w:val="22"/>
          <w:lang w:val="en-CA"/>
        </w:rPr>
        <w:t>Bolstad</w:t>
      </w:r>
      <w:proofErr w:type="spellEnd"/>
      <w:r w:rsidRPr="00581494">
        <w:rPr>
          <w:sz w:val="22"/>
          <w:lang w:val="en-CA"/>
        </w:rPr>
        <w:t xml:space="preserve">, P. </w:t>
      </w:r>
      <w:bookmarkEnd w:id="61"/>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w:t>
      </w:r>
      <w:proofErr w:type="spellStart"/>
      <w:r w:rsidRPr="00581494">
        <w:rPr>
          <w:sz w:val="22"/>
          <w:lang w:val="en-CA"/>
        </w:rPr>
        <w:t>Entomol</w:t>
      </w:r>
      <w:proofErr w:type="spellEnd"/>
      <w:r w:rsidRPr="00581494">
        <w:rPr>
          <w:sz w:val="22"/>
          <w:lang w:val="en-CA"/>
        </w:rPr>
        <w:t>.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62" w:name="RegniereStAmant2007"/>
      <w:r w:rsidRPr="00581494">
        <w:rPr>
          <w:sz w:val="22"/>
          <w:lang w:val="en-CA"/>
        </w:rPr>
        <w:lastRenderedPageBreak/>
        <w:t>Régnière, J.; St-Amant, R. 2007</w:t>
      </w:r>
      <w:bookmarkEnd w:id="62"/>
      <w:r w:rsidRPr="00581494">
        <w:rPr>
          <w:sz w:val="22"/>
          <w:lang w:val="en-CA"/>
        </w:rPr>
        <w:t xml:space="preserve">. Stochastic simulation of daily air temperature and precipitation from monthly </w:t>
      </w:r>
      <w:proofErr w:type="spellStart"/>
      <w:r w:rsidRPr="00581494">
        <w:rPr>
          <w:sz w:val="22"/>
          <w:lang w:val="en-CA"/>
        </w:rPr>
        <w:t>normals</w:t>
      </w:r>
      <w:proofErr w:type="spellEnd"/>
      <w:r w:rsidRPr="00581494">
        <w:rPr>
          <w:sz w:val="22"/>
          <w:lang w:val="en-CA"/>
        </w:rPr>
        <w:t xml:space="preserve">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 xml:space="preserve">Int. J. </w:t>
      </w:r>
      <w:proofErr w:type="spellStart"/>
      <w:r w:rsidRPr="009026A4">
        <w:rPr>
          <w:sz w:val="22"/>
        </w:rPr>
        <w:t>Biometeorol</w:t>
      </w:r>
      <w:proofErr w:type="spellEnd"/>
      <w:r w:rsidRPr="009026A4">
        <w:rPr>
          <w:sz w:val="22"/>
        </w:rPr>
        <w:t>.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xml:space="preserve">. For. Ecol. </w:t>
      </w:r>
      <w:proofErr w:type="spellStart"/>
      <w:r w:rsidRPr="00581494">
        <w:rPr>
          <w:sz w:val="22"/>
          <w:lang w:val="en-CA"/>
        </w:rPr>
        <w:t>Manag</w:t>
      </w:r>
      <w:proofErr w:type="spellEnd"/>
      <w:r w:rsidRPr="00581494">
        <w:rPr>
          <w:sz w:val="22"/>
          <w:lang w:val="en-CA"/>
        </w:rPr>
        <w:t>.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Perron</w:t>
      </w:r>
      <w:proofErr w:type="spellEnd"/>
      <w:r w:rsidRPr="00581494">
        <w:rPr>
          <w:sz w:val="22"/>
          <w:lang w:val="en-CA"/>
        </w:rPr>
        <w:t xml:space="preserve">, M.; </w:t>
      </w:r>
      <w:proofErr w:type="spellStart"/>
      <w:r w:rsidRPr="00581494">
        <w:rPr>
          <w:sz w:val="22"/>
          <w:lang w:val="en-CA"/>
        </w:rPr>
        <w:t>Bousquet</w:t>
      </w:r>
      <w:proofErr w:type="spellEnd"/>
      <w:r w:rsidRPr="00581494">
        <w:rPr>
          <w:sz w:val="22"/>
          <w:lang w:val="en-CA"/>
        </w:rPr>
        <w:t xml:space="preserve">, J. 2004. Multivariate patterns of adaptive genetic variation and seed source transfer in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w:t>
      </w:r>
      <w:proofErr w:type="spellStart"/>
      <w:r w:rsidRPr="00581494">
        <w:rPr>
          <w:sz w:val="22"/>
          <w:lang w:val="en-CA"/>
        </w:rPr>
        <w:t>Rainville</w:t>
      </w:r>
      <w:proofErr w:type="spellEnd"/>
      <w:r w:rsidRPr="00581494">
        <w:rPr>
          <w:sz w:val="22"/>
          <w:lang w:val="en-CA"/>
        </w:rPr>
        <w:t>,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Coulombe</w:t>
      </w:r>
      <w:proofErr w:type="spellEnd"/>
      <w:r w:rsidRPr="00581494">
        <w:rPr>
          <w:sz w:val="22"/>
          <w:lang w:val="en-CA"/>
        </w:rPr>
        <w:t xml:space="preserve">, S.; Bernier, P.Y.; </w:t>
      </w:r>
      <w:proofErr w:type="spellStart"/>
      <w:r w:rsidRPr="00581494">
        <w:rPr>
          <w:sz w:val="22"/>
          <w:lang w:val="en-CA"/>
        </w:rPr>
        <w:t>Raulier</w:t>
      </w:r>
      <w:proofErr w:type="spellEnd"/>
      <w:r w:rsidRPr="00581494">
        <w:rPr>
          <w:sz w:val="22"/>
          <w:lang w:val="en-CA"/>
        </w:rPr>
        <w:t>, F. 2010. Uncertainty in detecting climate change impact on the projected yield of black spruce (</w:t>
      </w:r>
      <w:proofErr w:type="spellStart"/>
      <w:r w:rsidRPr="00581494">
        <w:rPr>
          <w:i/>
          <w:sz w:val="22"/>
          <w:lang w:val="en-CA"/>
        </w:rPr>
        <w:t>Picea</w:t>
      </w:r>
      <w:proofErr w:type="spellEnd"/>
      <w:r w:rsidRPr="00581494">
        <w:rPr>
          <w:i/>
          <w:sz w:val="22"/>
          <w:lang w:val="en-CA"/>
        </w:rPr>
        <w:t xml:space="preserve"> </w:t>
      </w:r>
      <w:proofErr w:type="spellStart"/>
      <w:r w:rsidRPr="00581494">
        <w:rPr>
          <w:i/>
          <w:sz w:val="22"/>
          <w:lang w:val="en-CA"/>
        </w:rPr>
        <w:t>mariana</w:t>
      </w:r>
      <w:proofErr w:type="spellEnd"/>
      <w:r w:rsidRPr="00581494">
        <w:rPr>
          <w:sz w:val="22"/>
          <w:lang w:val="en-CA"/>
        </w:rPr>
        <w:t xml:space="preserve">). For. Ecol. </w:t>
      </w:r>
      <w:proofErr w:type="spellStart"/>
      <w:r w:rsidRPr="00581494">
        <w:rPr>
          <w:sz w:val="22"/>
          <w:lang w:val="en-CA"/>
        </w:rPr>
        <w:t>Manag</w:t>
      </w:r>
      <w:proofErr w:type="spellEnd"/>
      <w:r w:rsidRPr="00581494">
        <w:rPr>
          <w:sz w:val="22"/>
          <w:lang w:val="en-CA"/>
        </w:rPr>
        <w:t>. 259: 730-738.</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5477CA" w:rsidRDefault="009401CA" w:rsidP="009401CA">
      <w:pPr>
        <w:ind w:left="1680" w:right="884" w:hanging="480"/>
        <w:jc w:val="both"/>
        <w:rPr>
          <w:sz w:val="22"/>
          <w:szCs w:val="22"/>
          <w:lang w:val="en-CA"/>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5477CA">
        <w:rPr>
          <w:sz w:val="22"/>
          <w:lang w:val="en-CA"/>
        </w:rPr>
        <w:t xml:space="preserve">J. Appl. Meteor. </w:t>
      </w:r>
      <w:proofErr w:type="spellStart"/>
      <w:r w:rsidRPr="005477CA">
        <w:rPr>
          <w:sz w:val="22"/>
          <w:lang w:val="en-CA"/>
        </w:rPr>
        <w:t>Climatol</w:t>
      </w:r>
      <w:proofErr w:type="spellEnd"/>
      <w:r w:rsidRPr="005477CA">
        <w:rPr>
          <w:sz w:val="22"/>
          <w:lang w:val="en-CA"/>
        </w:rPr>
        <w:t>. 48: 517-533.</w:t>
      </w:r>
    </w:p>
    <w:p w14:paraId="05CC3AB0" w14:textId="77777777" w:rsidR="009401CA" w:rsidRPr="005477CA" w:rsidRDefault="009401CA" w:rsidP="009401CA">
      <w:pPr>
        <w:ind w:left="1680" w:right="884" w:hanging="480"/>
        <w:jc w:val="both"/>
        <w:rPr>
          <w:sz w:val="22"/>
          <w:szCs w:val="22"/>
          <w:lang w:val="en-CA"/>
        </w:rPr>
      </w:pPr>
    </w:p>
    <w:p w14:paraId="06F42F75"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Govind</w:t>
      </w:r>
      <w:proofErr w:type="spellEnd"/>
      <w:r w:rsidRPr="00581494">
        <w:rPr>
          <w:sz w:val="22"/>
          <w:lang w:val="en-CA"/>
        </w:rPr>
        <w:t>,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 xml:space="preserve">Guillemette, F.; </w:t>
      </w:r>
      <w:proofErr w:type="spellStart"/>
      <w:r w:rsidRPr="00581494">
        <w:rPr>
          <w:sz w:val="22"/>
          <w:lang w:val="en-CA"/>
        </w:rPr>
        <w:t>Bédard</w:t>
      </w:r>
      <w:proofErr w:type="spellEnd"/>
      <w:r w:rsidRPr="00581494">
        <w:rPr>
          <w:sz w:val="22"/>
          <w:lang w:val="en-CA"/>
        </w:rPr>
        <w:t>,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w:t>
      </w:r>
      <w:proofErr w:type="spellStart"/>
      <w:r w:rsidRPr="00581494">
        <w:rPr>
          <w:sz w:val="22"/>
          <w:lang w:val="en-CA"/>
        </w:rPr>
        <w:t>Bélanger</w:t>
      </w:r>
      <w:proofErr w:type="spellEnd"/>
      <w:r w:rsidRPr="00581494">
        <w:rPr>
          <w:sz w:val="22"/>
          <w:lang w:val="en-CA"/>
        </w:rPr>
        <w:t xml:space="preserve">, N.; </w:t>
      </w:r>
      <w:proofErr w:type="spellStart"/>
      <w:r w:rsidRPr="00581494">
        <w:rPr>
          <w:sz w:val="22"/>
          <w:lang w:val="en-CA"/>
        </w:rPr>
        <w:t>Paré</w:t>
      </w:r>
      <w:proofErr w:type="spellEnd"/>
      <w:r w:rsidRPr="00581494">
        <w:rPr>
          <w:sz w:val="22"/>
          <w:lang w:val="en-CA"/>
        </w:rPr>
        <w:t xml:space="preserve">,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w:t>
      </w:r>
      <w:proofErr w:type="spellStart"/>
      <w:r w:rsidRPr="00581494">
        <w:rPr>
          <w:sz w:val="22"/>
          <w:lang w:val="en-CA"/>
        </w:rPr>
        <w:t>McKenney</w:t>
      </w:r>
      <w:proofErr w:type="spellEnd"/>
      <w:r w:rsidRPr="00581494">
        <w:rPr>
          <w:sz w:val="22"/>
          <w:lang w:val="en-CA"/>
        </w:rPr>
        <w:t xml:space="preserve">,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Pinno</w:t>
      </w:r>
      <w:proofErr w:type="spellEnd"/>
      <w:r w:rsidRPr="00581494">
        <w:rPr>
          <w:sz w:val="22"/>
          <w:lang w:val="en-CA"/>
        </w:rPr>
        <w:t xml:space="preserve">, B.D.; </w:t>
      </w:r>
      <w:proofErr w:type="spellStart"/>
      <w:r w:rsidRPr="00581494">
        <w:rPr>
          <w:sz w:val="22"/>
          <w:lang w:val="en-CA"/>
        </w:rPr>
        <w:t>Paré</w:t>
      </w:r>
      <w:proofErr w:type="spellEnd"/>
      <w:r w:rsidRPr="00581494">
        <w:rPr>
          <w:sz w:val="22"/>
          <w:lang w:val="en-CA"/>
        </w:rPr>
        <w:t xml:space="preserve">, D.; Guindon, L.; </w:t>
      </w:r>
      <w:proofErr w:type="spellStart"/>
      <w:r w:rsidRPr="00581494">
        <w:rPr>
          <w:sz w:val="22"/>
          <w:lang w:val="en-CA"/>
        </w:rPr>
        <w:t>Bélanger</w:t>
      </w:r>
      <w:proofErr w:type="spellEnd"/>
      <w:r w:rsidRPr="00581494">
        <w:rPr>
          <w:sz w:val="22"/>
          <w:lang w:val="en-CA"/>
        </w:rPr>
        <w:t xml:space="preserve">, N. 2009. Predicting productivity of trembling aspen in the Boreal Shield </w:t>
      </w:r>
      <w:proofErr w:type="spellStart"/>
      <w:r w:rsidRPr="00581494">
        <w:rPr>
          <w:sz w:val="22"/>
          <w:lang w:val="en-CA"/>
        </w:rPr>
        <w:t>ecozone</w:t>
      </w:r>
      <w:proofErr w:type="spellEnd"/>
      <w:r w:rsidRPr="00581494">
        <w:rPr>
          <w:sz w:val="22"/>
          <w:lang w:val="en-CA"/>
        </w:rPr>
        <w:t xml:space="preserv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proofErr w:type="spellStart"/>
      <w:r w:rsidRPr="00581494">
        <w:rPr>
          <w:sz w:val="22"/>
          <w:lang w:val="en-CA"/>
        </w:rPr>
        <w:t>Raulier</w:t>
      </w:r>
      <w:proofErr w:type="spellEnd"/>
      <w:r w:rsidRPr="00581494">
        <w:rPr>
          <w:sz w:val="22"/>
          <w:lang w:val="en-CA"/>
        </w:rPr>
        <w:t xml:space="preserve">, F.; Bernier, P.Y.; Ung, C.-H. 2000. Modeling the influence of temperature on monthly gross primary productivity of sugar maple stands. </w:t>
      </w:r>
      <w:proofErr w:type="spellStart"/>
      <w:r w:rsidRPr="009026A4">
        <w:rPr>
          <w:sz w:val="22"/>
        </w:rPr>
        <w:t>Tree</w:t>
      </w:r>
      <w:proofErr w:type="spellEnd"/>
      <w:r w:rsidRPr="009026A4">
        <w:rPr>
          <w:sz w:val="22"/>
        </w:rPr>
        <w:t xml:space="preserve"> </w:t>
      </w:r>
      <w:proofErr w:type="spellStart"/>
      <w:r w:rsidRPr="009026A4">
        <w:rPr>
          <w:sz w:val="22"/>
        </w:rPr>
        <w:t>Physiology</w:t>
      </w:r>
      <w:proofErr w:type="spellEnd"/>
      <w:r w:rsidRPr="009026A4">
        <w:rPr>
          <w:sz w:val="22"/>
        </w:rPr>
        <w:t xml:space="preserve">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proofErr w:type="spellStart"/>
      <w:r w:rsidRPr="009026A4">
        <w:rPr>
          <w:sz w:val="22"/>
        </w:rPr>
        <w:t>Riopel</w:t>
      </w:r>
      <w:proofErr w:type="spellEnd"/>
      <w:r w:rsidRPr="009026A4">
        <w:rPr>
          <w:sz w:val="22"/>
        </w:rPr>
        <w:t xml:space="preserve">,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w:t>
      </w:r>
      <w:proofErr w:type="spellStart"/>
      <w:r w:rsidRPr="00581494">
        <w:rPr>
          <w:sz w:val="22"/>
          <w:lang w:val="en-CA"/>
        </w:rPr>
        <w:t>Conciatori</w:t>
      </w:r>
      <w:proofErr w:type="spellEnd"/>
      <w:r w:rsidRPr="00581494">
        <w:rPr>
          <w:sz w:val="22"/>
          <w:lang w:val="en-CA"/>
        </w:rPr>
        <w:t xml:space="preserve">, F. 2011. Light rings as </w:t>
      </w:r>
      <w:proofErr w:type="spellStart"/>
      <w:r w:rsidRPr="00581494">
        <w:rPr>
          <w:sz w:val="22"/>
          <w:lang w:val="en-CA"/>
        </w:rPr>
        <w:t>bioindicators</w:t>
      </w:r>
      <w:proofErr w:type="spellEnd"/>
      <w:r w:rsidRPr="00581494">
        <w:rPr>
          <w:sz w:val="22"/>
          <w:lang w:val="en-CA"/>
        </w:rPr>
        <w:t xml:space="preserve">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w:t>
      </w:r>
      <w:proofErr w:type="spellStart"/>
      <w:r w:rsidRPr="00581494">
        <w:rPr>
          <w:sz w:val="22"/>
          <w:lang w:val="en-CA"/>
        </w:rPr>
        <w:t>Raulier</w:t>
      </w:r>
      <w:proofErr w:type="spellEnd"/>
      <w:r w:rsidRPr="00581494">
        <w:rPr>
          <w:sz w:val="22"/>
          <w:lang w:val="en-CA"/>
        </w:rPr>
        <w:t xml:space="preserve">, F.; Fournier, R.A.; Lambert, M.-C.; Régnière, J. 2001. Biophysical site indices for shade tolerant and intolerant boreal species. </w:t>
      </w:r>
      <w:r w:rsidRPr="009026A4">
        <w:rPr>
          <w:sz w:val="22"/>
        </w:rPr>
        <w:t xml:space="preserve">For. </w:t>
      </w:r>
      <w:proofErr w:type="spellStart"/>
      <w:r w:rsidRPr="009026A4">
        <w:rPr>
          <w:sz w:val="22"/>
        </w:rPr>
        <w:t>Sci</w:t>
      </w:r>
      <w:proofErr w:type="spellEnd"/>
      <w:r w:rsidRPr="009026A4">
        <w:rPr>
          <w:sz w:val="22"/>
        </w:rPr>
        <w:t>.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proofErr w:type="spellStart"/>
      <w:r w:rsidRPr="00581494">
        <w:rPr>
          <w:i/>
          <w:sz w:val="22"/>
          <w:lang w:val="en-CA"/>
        </w:rPr>
        <w:t>Choristoneura</w:t>
      </w:r>
      <w:proofErr w:type="spellEnd"/>
      <w:r w:rsidRPr="00581494">
        <w:rPr>
          <w:i/>
          <w:sz w:val="22"/>
          <w:lang w:val="en-CA"/>
        </w:rPr>
        <w:t xml:space="preserve"> </w:t>
      </w:r>
      <w:proofErr w:type="spellStart"/>
      <w:r w:rsidRPr="00581494">
        <w:rPr>
          <w:i/>
          <w:sz w:val="22"/>
          <w:lang w:val="en-CA"/>
        </w:rPr>
        <w:t>fumiferana</w:t>
      </w:r>
      <w:proofErr w:type="spellEnd"/>
      <w:r w:rsidRPr="00581494">
        <w:rPr>
          <w:sz w:val="22"/>
          <w:lang w:val="en-CA"/>
        </w:rPr>
        <w:t xml:space="preserve"> dispersal. </w:t>
      </w:r>
      <w:proofErr w:type="spellStart"/>
      <w:r w:rsidRPr="00581494">
        <w:rPr>
          <w:sz w:val="22"/>
          <w:lang w:val="en-CA"/>
        </w:rPr>
        <w:t>Ecography</w:t>
      </w:r>
      <w:proofErr w:type="spellEnd"/>
      <w:r w:rsidRPr="00581494">
        <w:rPr>
          <w:sz w:val="22"/>
          <w:lang w:val="en-CA"/>
        </w:rPr>
        <w:t>.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Bentz</w:t>
      </w:r>
      <w:proofErr w:type="spellEnd"/>
      <w:r w:rsidRPr="00581494">
        <w:rPr>
          <w:sz w:val="22"/>
          <w:lang w:val="en-CA"/>
        </w:rPr>
        <w:t>, B.; Régnière, J.; Fettig, C.J.; Hansen, E.M.; Hayes, J.L.; </w:t>
      </w:r>
      <w:proofErr w:type="spellStart"/>
      <w:r w:rsidRPr="00581494">
        <w:rPr>
          <w:sz w:val="22"/>
          <w:lang w:val="en-CA"/>
        </w:rPr>
        <w:t>Hicke</w:t>
      </w:r>
      <w:proofErr w:type="spellEnd"/>
      <w:r w:rsidRPr="00581494">
        <w:rPr>
          <w:sz w:val="22"/>
          <w:lang w:val="en-CA"/>
        </w:rPr>
        <w:t xml:space="preserve">, J.A.; Kelsey, R.G.; Lundquist, J.; </w:t>
      </w:r>
      <w:proofErr w:type="spellStart"/>
      <w:r w:rsidRPr="00581494">
        <w:rPr>
          <w:sz w:val="22"/>
          <w:lang w:val="en-CA"/>
        </w:rPr>
        <w:t>Negrón</w:t>
      </w:r>
      <w:proofErr w:type="spellEnd"/>
      <w:r w:rsidRPr="00581494">
        <w:rPr>
          <w:sz w:val="22"/>
          <w:lang w:val="en-CA"/>
        </w:rPr>
        <w:t xml:space="preserve">,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Direct and Indirect Effects. </w:t>
      </w:r>
      <w:proofErr w:type="spellStart"/>
      <w:r w:rsidRPr="00581494">
        <w:rPr>
          <w:sz w:val="22"/>
          <w:lang w:val="en-CA"/>
        </w:rPr>
        <w:t>BioScience</w:t>
      </w:r>
      <w:proofErr w:type="spellEnd"/>
      <w:r w:rsidRPr="00581494">
        <w:rPr>
          <w:sz w:val="22"/>
          <w:lang w:val="en-CA"/>
        </w:rPr>
        <w:t xml:space="preserv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proofErr w:type="spellStart"/>
      <w:r w:rsidRPr="00581494">
        <w:rPr>
          <w:sz w:val="22"/>
          <w:lang w:val="en-CA"/>
        </w:rPr>
        <w:t>Bourchier</w:t>
      </w:r>
      <w:proofErr w:type="spellEnd"/>
      <w:r w:rsidRPr="00581494">
        <w:rPr>
          <w:sz w:val="22"/>
          <w:lang w:val="en-CA"/>
        </w:rPr>
        <w:t xml:space="preserve">, R.S.; van </w:t>
      </w:r>
      <w:proofErr w:type="spellStart"/>
      <w:r w:rsidRPr="00581494">
        <w:rPr>
          <w:sz w:val="22"/>
          <w:lang w:val="en-CA"/>
        </w:rPr>
        <w:t>Herewijk</w:t>
      </w:r>
      <w:proofErr w:type="spellEnd"/>
      <w:r w:rsidRPr="00581494">
        <w:rPr>
          <w:sz w:val="22"/>
          <w:lang w:val="en-CA"/>
        </w:rPr>
        <w:t xml:space="preserve">, B.H. 2010. Distribution and potential spread of </w:t>
      </w:r>
      <w:proofErr w:type="spellStart"/>
      <w:r w:rsidRPr="00581494">
        <w:rPr>
          <w:sz w:val="22"/>
          <w:lang w:val="en-CA"/>
        </w:rPr>
        <w:t>Japanses</w:t>
      </w:r>
      <w:proofErr w:type="spellEnd"/>
      <w:r w:rsidRPr="00581494">
        <w:rPr>
          <w:sz w:val="22"/>
          <w:lang w:val="en-CA"/>
        </w:rPr>
        <w:t xml:space="preserve"> knotweed (</w:t>
      </w:r>
      <w:proofErr w:type="spellStart"/>
      <w:r w:rsidRPr="00581494">
        <w:rPr>
          <w:i/>
          <w:sz w:val="22"/>
          <w:lang w:val="en-CA"/>
        </w:rPr>
        <w:t>Polygonum</w:t>
      </w:r>
      <w:proofErr w:type="spellEnd"/>
      <w:r w:rsidRPr="00581494">
        <w:rPr>
          <w:i/>
          <w:sz w:val="22"/>
          <w:lang w:val="en-CA"/>
        </w:rPr>
        <w:t xml:space="preserve"> </w:t>
      </w:r>
      <w:proofErr w:type="spellStart"/>
      <w:r w:rsidRPr="00581494">
        <w:rPr>
          <w:i/>
          <w:sz w:val="22"/>
          <w:lang w:val="en-CA"/>
        </w:rPr>
        <w:t>cuspidatum</w:t>
      </w:r>
      <w:proofErr w:type="spellEnd"/>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w:t>
      </w:r>
      <w:proofErr w:type="spellStart"/>
      <w:r w:rsidRPr="00581494">
        <w:rPr>
          <w:sz w:val="22"/>
          <w:lang w:val="en-CA"/>
        </w:rPr>
        <w:t>tresholds</w:t>
      </w:r>
      <w:proofErr w:type="spellEnd"/>
      <w:r w:rsidRPr="00581494">
        <w:rPr>
          <w:sz w:val="22"/>
          <w:lang w:val="en-CA"/>
        </w:rPr>
        <w:t xml:space="preserve">. Invasive Plant Sci. </w:t>
      </w:r>
      <w:proofErr w:type="spellStart"/>
      <w:r w:rsidRPr="00581494">
        <w:rPr>
          <w:sz w:val="22"/>
          <w:lang w:val="en-CA"/>
        </w:rPr>
        <w:t>Manag</w:t>
      </w:r>
      <w:proofErr w:type="spellEnd"/>
      <w:r w:rsidRPr="00581494">
        <w:rPr>
          <w:sz w:val="22"/>
          <w:lang w:val="en-CA"/>
        </w:rPr>
        <w:t>.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w:t>
      </w:r>
      <w:proofErr w:type="spellStart"/>
      <w:r w:rsidRPr="00581494">
        <w:rPr>
          <w:sz w:val="22"/>
          <w:lang w:val="en-CA"/>
        </w:rPr>
        <w:t>Bentz</w:t>
      </w:r>
      <w:proofErr w:type="spellEnd"/>
      <w:r w:rsidRPr="00581494">
        <w:rPr>
          <w:sz w:val="22"/>
          <w:lang w:val="en-CA"/>
        </w:rPr>
        <w:t xml:space="preserve">,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w:t>
      </w:r>
      <w:proofErr w:type="spellStart"/>
      <w:r w:rsidRPr="00581494">
        <w:rPr>
          <w:sz w:val="22"/>
          <w:lang w:val="en-CA"/>
        </w:rPr>
        <w:t>Safranyik</w:t>
      </w:r>
      <w:proofErr w:type="spellEnd"/>
      <w:r w:rsidRPr="00581494">
        <w:rPr>
          <w:sz w:val="22"/>
          <w:lang w:val="en-CA"/>
        </w:rPr>
        <w:t xml:space="preserve">,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w:t>
      </w:r>
      <w:proofErr w:type="gramStart"/>
      <w:r w:rsidRPr="00581494">
        <w:rPr>
          <w:sz w:val="22"/>
          <w:lang w:val="en-CA"/>
        </w:rPr>
        <w:t>et</w:t>
      </w:r>
      <w:proofErr w:type="gramEnd"/>
      <w:r w:rsidRPr="00581494">
        <w:rPr>
          <w:sz w:val="22"/>
          <w:lang w:val="en-CA"/>
        </w:rPr>
        <w:t xml:space="preserve">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lastRenderedPageBreak/>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Cudmore</w:t>
      </w:r>
      <w:proofErr w:type="spellEnd"/>
      <w:r w:rsidRPr="00581494">
        <w:rPr>
          <w:sz w:val="22"/>
          <w:lang w:val="en-CA"/>
        </w:rPr>
        <w:t xml:space="preserve">, T.J.; </w:t>
      </w:r>
      <w:proofErr w:type="spellStart"/>
      <w:r w:rsidRPr="00581494">
        <w:rPr>
          <w:sz w:val="22"/>
          <w:lang w:val="en-CA"/>
        </w:rPr>
        <w:t>Björklund</w:t>
      </w:r>
      <w:proofErr w:type="spellEnd"/>
      <w:r w:rsidRPr="00581494">
        <w:rPr>
          <w:sz w:val="22"/>
          <w:lang w:val="en-CA"/>
        </w:rPr>
        <w:t xml:space="preserve">, N.; </w:t>
      </w:r>
      <w:proofErr w:type="spellStart"/>
      <w:r w:rsidRPr="00581494">
        <w:rPr>
          <w:sz w:val="22"/>
          <w:lang w:val="en-CA"/>
        </w:rPr>
        <w:t>Caroll</w:t>
      </w:r>
      <w:proofErr w:type="spellEnd"/>
      <w:r w:rsidRPr="00581494">
        <w:rPr>
          <w:sz w:val="22"/>
          <w:lang w:val="en-CA"/>
        </w:rPr>
        <w:t xml:space="preserve">,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w:t>
      </w:r>
      <w:proofErr w:type="spellStart"/>
      <w:r w:rsidRPr="00581494">
        <w:rPr>
          <w:sz w:val="22"/>
          <w:lang w:val="en-CA"/>
        </w:rPr>
        <w:t>Bentz</w:t>
      </w:r>
      <w:proofErr w:type="spellEnd"/>
      <w:r w:rsidRPr="00581494">
        <w:rPr>
          <w:sz w:val="22"/>
          <w:lang w:val="en-CA"/>
        </w:rPr>
        <w:t xml:space="preserve">, B.J.; Turner, D.L. 2001. Temperature-based model for predicting </w:t>
      </w:r>
      <w:proofErr w:type="spellStart"/>
      <w:r w:rsidRPr="00581494">
        <w:rPr>
          <w:sz w:val="22"/>
          <w:lang w:val="en-CA"/>
        </w:rPr>
        <w:t>univoltine</w:t>
      </w:r>
      <w:proofErr w:type="spellEnd"/>
      <w:r w:rsidRPr="00581494">
        <w:rPr>
          <w:sz w:val="22"/>
          <w:lang w:val="en-CA"/>
        </w:rPr>
        <w:t xml:space="preserve"> brood proportions in spruce beetle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Scolytidae</w:t>
      </w:r>
      <w:proofErr w:type="spellEnd"/>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Houle</w:t>
      </w:r>
      <w:proofErr w:type="spellEnd"/>
      <w:r w:rsidRPr="00581494">
        <w:rPr>
          <w:sz w:val="22"/>
          <w:lang w:val="en-CA"/>
        </w:rPr>
        <w:t xml:space="preserve">, D.; Duchesne, L.; </w:t>
      </w:r>
      <w:proofErr w:type="spellStart"/>
      <w:r w:rsidRPr="00581494">
        <w:rPr>
          <w:sz w:val="22"/>
          <w:lang w:val="en-CA"/>
        </w:rPr>
        <w:t>Boutin</w:t>
      </w:r>
      <w:proofErr w:type="spellEnd"/>
      <w:r w:rsidRPr="00581494">
        <w:rPr>
          <w:sz w:val="22"/>
          <w:lang w:val="en-CA"/>
        </w:rPr>
        <w:t>,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Macfarlane, W.W.; Wilcox, L. 2010. </w:t>
      </w:r>
      <w:proofErr w:type="spellStart"/>
      <w:r w:rsidRPr="00581494">
        <w:rPr>
          <w:sz w:val="22"/>
          <w:lang w:val="en-CA"/>
        </w:rPr>
        <w:t>Whitebark</w:t>
      </w:r>
      <w:proofErr w:type="spellEnd"/>
      <w:r w:rsidRPr="00581494">
        <w:rPr>
          <w:sz w:val="22"/>
          <w:lang w:val="en-CA"/>
        </w:rPr>
        <w:t xml:space="preserve">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proofErr w:type="spellStart"/>
      <w:r w:rsidRPr="00581494">
        <w:rPr>
          <w:sz w:val="22"/>
          <w:lang w:val="en-CA"/>
        </w:rPr>
        <w:t>Nealis</w:t>
      </w:r>
      <w:proofErr w:type="spellEnd"/>
      <w:r w:rsidRPr="00581494">
        <w:rPr>
          <w:sz w:val="22"/>
          <w:lang w:val="en-CA"/>
        </w:rPr>
        <w:t>,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w:t>
      </w:r>
      <w:proofErr w:type="spellStart"/>
      <w:r w:rsidRPr="00581494">
        <w:rPr>
          <w:sz w:val="22"/>
          <w:lang w:val="en-CA"/>
        </w:rPr>
        <w:t>Liebhold</w:t>
      </w:r>
      <w:proofErr w:type="spellEnd"/>
      <w:r w:rsidRPr="00581494">
        <w:rPr>
          <w:sz w:val="22"/>
          <w:lang w:val="en-CA"/>
        </w:rPr>
        <w:t xml:space="preserve">, M.L. McManus, </w:t>
      </w:r>
      <w:proofErr w:type="spellStart"/>
      <w:r w:rsidRPr="00581494">
        <w:rPr>
          <w:sz w:val="22"/>
          <w:lang w:val="en-CA"/>
        </w:rPr>
        <w:t>I.S.Otvos</w:t>
      </w:r>
      <w:proofErr w:type="spellEnd"/>
      <w:r w:rsidRPr="00581494">
        <w:rPr>
          <w:sz w:val="22"/>
          <w:lang w:val="en-CA"/>
        </w:rPr>
        <w:t xml:space="preserve"> and S.L.C. </w:t>
      </w:r>
      <w:proofErr w:type="spellStart"/>
      <w:r w:rsidRPr="00581494">
        <w:rPr>
          <w:sz w:val="22"/>
          <w:lang w:val="en-CA"/>
        </w:rPr>
        <w:t>Fosbroke</w:t>
      </w:r>
      <w:proofErr w:type="spellEnd"/>
      <w:r w:rsidRPr="00581494">
        <w:rPr>
          <w:sz w:val="22"/>
          <w:lang w:val="en-CA"/>
        </w:rPr>
        <w:t xml:space="preserv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t>
      </w:r>
      <w:proofErr w:type="spellStart"/>
      <w:r w:rsidRPr="00581494">
        <w:rPr>
          <w:sz w:val="22"/>
          <w:lang w:val="en-CA"/>
        </w:rPr>
        <w:t>Worner</w:t>
      </w:r>
      <w:proofErr w:type="spellEnd"/>
      <w:r w:rsidRPr="00581494">
        <w:rPr>
          <w:sz w:val="22"/>
          <w:lang w:val="en-CA"/>
        </w:rPr>
        <w:t xml:space="preserve">, S. 2007. Risk assessment of the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w:t>
      </w:r>
      <w:proofErr w:type="spellStart"/>
      <w:r w:rsidRPr="00581494">
        <w:rPr>
          <w:sz w:val="22"/>
          <w:lang w:val="en-CA"/>
        </w:rPr>
        <w:t>Biometeorol</w:t>
      </w:r>
      <w:proofErr w:type="spellEnd"/>
      <w:r w:rsidRPr="00581494">
        <w:rPr>
          <w:sz w:val="22"/>
          <w:lang w:val="en-CA"/>
        </w:rPr>
        <w:t>.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5477CA"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Bentz</w:t>
      </w:r>
      <w:proofErr w:type="spellEnd"/>
      <w:r w:rsidRPr="00581494">
        <w:rPr>
          <w:sz w:val="22"/>
          <w:lang w:val="en-CA"/>
        </w:rPr>
        <w:t xml:space="preserve">, B. 2007. Modelling cold tolerance in the mountain pine beetle, </w:t>
      </w:r>
      <w:proofErr w:type="spellStart"/>
      <w:r w:rsidRPr="00581494">
        <w:rPr>
          <w:i/>
          <w:sz w:val="22"/>
          <w:lang w:val="en-CA"/>
        </w:rPr>
        <w:t>Dendroctonus</w:t>
      </w:r>
      <w:proofErr w:type="spellEnd"/>
      <w:r w:rsidRPr="00581494">
        <w:rPr>
          <w:i/>
          <w:sz w:val="22"/>
          <w:lang w:val="en-CA"/>
        </w:rPr>
        <w:t xml:space="preserve"> </w:t>
      </w:r>
      <w:proofErr w:type="spellStart"/>
      <w:r w:rsidRPr="00581494">
        <w:rPr>
          <w:i/>
          <w:sz w:val="22"/>
          <w:lang w:val="en-CA"/>
        </w:rPr>
        <w:t>ponderosae</w:t>
      </w:r>
      <w:proofErr w:type="spellEnd"/>
      <w:r w:rsidRPr="00581494">
        <w:rPr>
          <w:sz w:val="22"/>
          <w:lang w:val="en-CA"/>
        </w:rPr>
        <w:t xml:space="preserve">. </w:t>
      </w:r>
      <w:r w:rsidRPr="005477CA">
        <w:rPr>
          <w:sz w:val="22"/>
          <w:lang w:val="en-CA"/>
        </w:rPr>
        <w:t>J. Insect Physiol.</w:t>
      </w:r>
      <w:r w:rsidRPr="005477CA">
        <w:rPr>
          <w:sz w:val="20"/>
          <w:lang w:val="en-CA"/>
        </w:rPr>
        <w:t xml:space="preserve"> 53:559-572</w:t>
      </w:r>
    </w:p>
    <w:p w14:paraId="7CF8A415" w14:textId="77777777" w:rsidR="009401CA" w:rsidRPr="005477CA" w:rsidRDefault="009401CA" w:rsidP="009401CA">
      <w:pPr>
        <w:ind w:left="1680" w:right="884" w:hanging="480"/>
        <w:jc w:val="both"/>
        <w:rPr>
          <w:sz w:val="22"/>
          <w:szCs w:val="22"/>
          <w:lang w:val="en-CA"/>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2002. Modelling seasonality of gypsy moth,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(Lepidoptera: </w:t>
      </w:r>
      <w:proofErr w:type="spellStart"/>
      <w:r w:rsidRPr="00581494">
        <w:rPr>
          <w:sz w:val="22"/>
          <w:lang w:val="en-CA"/>
        </w:rPr>
        <w:t>Lymantriidae</w:t>
      </w:r>
      <w:proofErr w:type="spellEnd"/>
      <w:r w:rsidRPr="00581494">
        <w:rPr>
          <w:sz w:val="22"/>
          <w:lang w:val="en-CA"/>
        </w:rPr>
        <w:t xml:space="preserv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Sharov</w:t>
      </w:r>
      <w:proofErr w:type="spellEnd"/>
      <w:r w:rsidRPr="00581494">
        <w:rPr>
          <w:sz w:val="22"/>
          <w:lang w:val="en-CA"/>
        </w:rPr>
        <w:t>,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w:t>
      </w:r>
      <w:proofErr w:type="spellStart"/>
      <w:r w:rsidRPr="00581494">
        <w:rPr>
          <w:sz w:val="22"/>
          <w:lang w:val="en-CA"/>
        </w:rPr>
        <w:t>Sharov</w:t>
      </w:r>
      <w:proofErr w:type="spellEnd"/>
      <w:r w:rsidRPr="00581494">
        <w:rPr>
          <w:sz w:val="22"/>
          <w:lang w:val="en-CA"/>
        </w:rPr>
        <w:t xml:space="preserve">, A. 1999. Simulating temperature-dependent processes at the sub-continental scale: male gypsy moth flight phenology as an example. </w:t>
      </w:r>
      <w:r w:rsidRPr="009026A4">
        <w:rPr>
          <w:sz w:val="22"/>
        </w:rPr>
        <w:t xml:space="preserve">Int. J. </w:t>
      </w:r>
      <w:proofErr w:type="spellStart"/>
      <w:r w:rsidRPr="009026A4">
        <w:rPr>
          <w:sz w:val="22"/>
        </w:rPr>
        <w:t>Biometeorol</w:t>
      </w:r>
      <w:proofErr w:type="spellEnd"/>
      <w:r w:rsidRPr="009026A4">
        <w:rPr>
          <w:sz w:val="22"/>
        </w:rPr>
        <w:t>.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w:t>
      </w:r>
      <w:proofErr w:type="spellStart"/>
      <w:r w:rsidRPr="009026A4">
        <w:rPr>
          <w:sz w:val="22"/>
        </w:rPr>
        <w:t>Dickison</w:t>
      </w:r>
      <w:proofErr w:type="spellEnd"/>
      <w:r w:rsidRPr="009026A4">
        <w:rPr>
          <w:sz w:val="22"/>
        </w:rPr>
        <w:t xml:space="preserve">, R.; </w:t>
      </w:r>
      <w:proofErr w:type="spellStart"/>
      <w:r w:rsidRPr="009026A4">
        <w:rPr>
          <w:sz w:val="22"/>
        </w:rPr>
        <w:t>Staples</w:t>
      </w:r>
      <w:proofErr w:type="spellEnd"/>
      <w:r w:rsidRPr="009026A4">
        <w:rPr>
          <w:sz w:val="22"/>
        </w:rPr>
        <w:t xml:space="preserve">,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w:t>
      </w:r>
      <w:proofErr w:type="spellStart"/>
      <w:r w:rsidRPr="00581494">
        <w:rPr>
          <w:sz w:val="22"/>
          <w:lang w:val="en-CA"/>
        </w:rPr>
        <w:t>Lavigne</w:t>
      </w:r>
      <w:proofErr w:type="spellEnd"/>
      <w:r w:rsidRPr="00581494">
        <w:rPr>
          <w:sz w:val="22"/>
          <w:lang w:val="en-CA"/>
        </w:rPr>
        <w:t xml:space="preserve">, D.; </w:t>
      </w:r>
      <w:proofErr w:type="spellStart"/>
      <w:r w:rsidRPr="00581494">
        <w:rPr>
          <w:sz w:val="22"/>
          <w:lang w:val="en-CA"/>
        </w:rPr>
        <w:t>Dupont</w:t>
      </w:r>
      <w:proofErr w:type="spellEnd"/>
      <w:r w:rsidRPr="00581494">
        <w:rPr>
          <w:sz w:val="22"/>
          <w:lang w:val="en-CA"/>
        </w:rPr>
        <w:t xml:space="preserve">, A.; Carter, N. 2007. Predicting the seasonal development of the </w:t>
      </w:r>
      <w:proofErr w:type="spellStart"/>
      <w:r w:rsidRPr="00581494">
        <w:rPr>
          <w:sz w:val="22"/>
          <w:lang w:val="en-CA"/>
        </w:rPr>
        <w:t>yellowheaded</w:t>
      </w:r>
      <w:proofErr w:type="spellEnd"/>
      <w:r w:rsidRPr="00581494">
        <w:rPr>
          <w:sz w:val="22"/>
          <w:lang w:val="en-CA"/>
        </w:rPr>
        <w:t xml:space="preserve"> spruce sawfly, </w:t>
      </w:r>
      <w:proofErr w:type="spellStart"/>
      <w:r w:rsidRPr="00581494">
        <w:rPr>
          <w:i/>
          <w:sz w:val="22"/>
          <w:lang w:val="en-CA"/>
        </w:rPr>
        <w:t>Pikonema</w:t>
      </w:r>
      <w:proofErr w:type="spellEnd"/>
      <w:r w:rsidRPr="00581494">
        <w:rPr>
          <w:i/>
          <w:sz w:val="22"/>
          <w:lang w:val="en-CA"/>
        </w:rPr>
        <w:t xml:space="preserve"> </w:t>
      </w:r>
      <w:proofErr w:type="spellStart"/>
      <w:r w:rsidRPr="00581494">
        <w:rPr>
          <w:i/>
          <w:sz w:val="22"/>
          <w:lang w:val="en-CA"/>
        </w:rPr>
        <w:t>alaskensis</w:t>
      </w:r>
      <w:proofErr w:type="spellEnd"/>
      <w:r w:rsidRPr="00581494">
        <w:rPr>
          <w:sz w:val="22"/>
          <w:lang w:val="en-CA"/>
        </w:rPr>
        <w:t xml:space="preserve"> (Hymenoptera: </w:t>
      </w:r>
      <w:proofErr w:type="spellStart"/>
      <w:r w:rsidRPr="00581494">
        <w:rPr>
          <w:sz w:val="22"/>
          <w:lang w:val="en-CA"/>
        </w:rPr>
        <w:t>Tenthredinidae</w:t>
      </w:r>
      <w:proofErr w:type="spellEnd"/>
      <w:r w:rsidRPr="00581494">
        <w:rPr>
          <w:sz w:val="22"/>
          <w:lang w:val="en-CA"/>
        </w:rPr>
        <w:t xml:space="preserv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w:t>
      </w:r>
      <w:proofErr w:type="spellStart"/>
      <w:r w:rsidRPr="00581494">
        <w:rPr>
          <w:sz w:val="22"/>
          <w:lang w:val="en-CA"/>
        </w:rPr>
        <w:t>Entomol</w:t>
      </w:r>
      <w:proofErr w:type="spellEnd"/>
      <w:r w:rsidRPr="00581494">
        <w:rPr>
          <w:sz w:val="22"/>
          <w:lang w:val="en-CA"/>
        </w:rPr>
        <w:t xml:space="preserve">.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5477CA" w:rsidRDefault="009401CA" w:rsidP="009401CA">
      <w:pPr>
        <w:ind w:left="1680" w:right="884" w:hanging="480"/>
        <w:jc w:val="both"/>
        <w:rPr>
          <w:sz w:val="22"/>
          <w:lang w:val="en-CA"/>
        </w:rPr>
      </w:pPr>
      <w:bookmarkStart w:id="63" w:name="_Toc162663956"/>
      <w:r w:rsidRPr="00581494">
        <w:rPr>
          <w:sz w:val="22"/>
          <w:lang w:val="en-CA"/>
        </w:rPr>
        <w:t xml:space="preserve">Régnière, J.; </w:t>
      </w:r>
      <w:proofErr w:type="spellStart"/>
      <w:r w:rsidRPr="00581494">
        <w:rPr>
          <w:sz w:val="22"/>
          <w:lang w:val="en-CA"/>
        </w:rPr>
        <w:t>Nealis</w:t>
      </w:r>
      <w:proofErr w:type="spellEnd"/>
      <w:r w:rsidRPr="00581494">
        <w:rPr>
          <w:sz w:val="22"/>
          <w:lang w:val="en-CA"/>
        </w:rPr>
        <w:t xml:space="preserve">, V.; Porter, K. 2007. </w:t>
      </w:r>
      <w:bookmarkStart w:id="64" w:name="_top"/>
      <w:bookmarkEnd w:id="64"/>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5477CA">
        <w:rPr>
          <w:sz w:val="22"/>
          <w:lang w:val="en-CA"/>
        </w:rPr>
        <w:t>Biol. Invasions (in press).</w:t>
      </w:r>
      <w:bookmarkEnd w:id="63"/>
    </w:p>
    <w:p w14:paraId="387F3EB9" w14:textId="77777777" w:rsidR="009401CA" w:rsidRPr="005477CA" w:rsidRDefault="009401CA" w:rsidP="009401CA">
      <w:pPr>
        <w:ind w:left="1680" w:right="884" w:hanging="480"/>
        <w:jc w:val="both"/>
        <w:rPr>
          <w:sz w:val="22"/>
          <w:szCs w:val="22"/>
          <w:lang w:val="en-CA"/>
        </w:rPr>
      </w:pPr>
    </w:p>
    <w:p w14:paraId="04961C46" w14:textId="77777777" w:rsidR="009401CA" w:rsidRPr="00581494" w:rsidRDefault="009401CA" w:rsidP="009401CA">
      <w:pPr>
        <w:ind w:left="1680" w:right="884" w:hanging="480"/>
        <w:jc w:val="both"/>
        <w:rPr>
          <w:sz w:val="22"/>
          <w:szCs w:val="22"/>
          <w:lang w:val="en-CA"/>
        </w:rPr>
      </w:pPr>
      <w:r w:rsidRPr="005477CA">
        <w:rPr>
          <w:sz w:val="22"/>
          <w:lang w:val="en-CA"/>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proofErr w:type="spellStart"/>
      <w:r w:rsidRPr="00581494">
        <w:rPr>
          <w:sz w:val="22"/>
          <w:lang w:val="en-CA"/>
        </w:rPr>
        <w:t>Safranyik</w:t>
      </w:r>
      <w:proofErr w:type="spellEnd"/>
      <w:r w:rsidRPr="00581494">
        <w:rPr>
          <w:sz w:val="22"/>
          <w:lang w:val="en-CA"/>
        </w:rPr>
        <w:t>, L.; Carroll, AL.; Régnière, J.; </w:t>
      </w:r>
      <w:proofErr w:type="spellStart"/>
      <w:r w:rsidRPr="00581494">
        <w:rPr>
          <w:sz w:val="22"/>
          <w:lang w:val="en-CA"/>
        </w:rPr>
        <w:t>Langor</w:t>
      </w:r>
      <w:proofErr w:type="spellEnd"/>
      <w:r w:rsidRPr="00581494">
        <w:rPr>
          <w:sz w:val="22"/>
          <w:lang w:val="en-CA"/>
        </w:rPr>
        <w:t>, D.W.; Riel, W.G.; Shore, T.L.; Peter, B.; Cooke, B.J.; </w:t>
      </w:r>
      <w:proofErr w:type="spellStart"/>
      <w:r w:rsidRPr="00581494">
        <w:rPr>
          <w:sz w:val="22"/>
          <w:lang w:val="en-CA"/>
        </w:rPr>
        <w:t>Nealis</w:t>
      </w:r>
      <w:proofErr w:type="spellEnd"/>
      <w:r w:rsidRPr="00581494">
        <w:rPr>
          <w:sz w:val="22"/>
          <w:lang w:val="en-CA"/>
        </w:rPr>
        <w:t>,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 xml:space="preserve">Tobin, P.C.; </w:t>
      </w:r>
      <w:proofErr w:type="spellStart"/>
      <w:r w:rsidRPr="00581494">
        <w:rPr>
          <w:sz w:val="22"/>
          <w:lang w:val="en-CA"/>
        </w:rPr>
        <w:t>Sharov</w:t>
      </w:r>
      <w:proofErr w:type="spellEnd"/>
      <w:r w:rsidRPr="00581494">
        <w:rPr>
          <w:sz w:val="22"/>
          <w:lang w:val="en-CA"/>
        </w:rPr>
        <w:t xml:space="preserve">, A.A.; </w:t>
      </w:r>
      <w:proofErr w:type="spellStart"/>
      <w:r w:rsidRPr="00581494">
        <w:rPr>
          <w:sz w:val="22"/>
          <w:lang w:val="en-CA"/>
        </w:rPr>
        <w:t>Liebhold</w:t>
      </w:r>
      <w:proofErr w:type="spellEnd"/>
      <w:r w:rsidRPr="00581494">
        <w:rPr>
          <w:sz w:val="22"/>
          <w:lang w:val="en-CA"/>
        </w:rPr>
        <w:t>,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w:t>
      </w:r>
      <w:proofErr w:type="spellStart"/>
      <w:r w:rsidRPr="00581494">
        <w:rPr>
          <w:sz w:val="22"/>
          <w:lang w:val="en-CA"/>
        </w:rPr>
        <w:t>Stappen</w:t>
      </w:r>
      <w:proofErr w:type="spellEnd"/>
      <w:r w:rsidRPr="00581494">
        <w:rPr>
          <w:sz w:val="22"/>
          <w:lang w:val="en-CA"/>
        </w:rPr>
        <w:t xml:space="preserve">,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proofErr w:type="spellStart"/>
      <w:r w:rsidRPr="00581494">
        <w:rPr>
          <w:i/>
          <w:sz w:val="22"/>
          <w:lang w:val="en-CA"/>
        </w:rPr>
        <w:t>Lymantria</w:t>
      </w:r>
      <w:proofErr w:type="spellEnd"/>
      <w:r w:rsidRPr="00581494">
        <w:rPr>
          <w:i/>
          <w:sz w:val="22"/>
          <w:lang w:val="en-CA"/>
        </w:rPr>
        <w:t xml:space="preserve"> </w:t>
      </w:r>
      <w:proofErr w:type="spellStart"/>
      <w:r w:rsidRPr="00581494">
        <w:rPr>
          <w:i/>
          <w:sz w:val="22"/>
          <w:lang w:val="en-CA"/>
        </w:rPr>
        <w:t>dispar</w:t>
      </w:r>
      <w:proofErr w:type="spellEnd"/>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w:t>
      </w:r>
      <w:proofErr w:type="spellStart"/>
      <w:r w:rsidRPr="00581494">
        <w:rPr>
          <w:sz w:val="22"/>
          <w:lang w:val="en-CA"/>
        </w:rPr>
        <w:t>Ylioja</w:t>
      </w:r>
      <w:proofErr w:type="spellEnd"/>
      <w:r w:rsidRPr="00581494">
        <w:rPr>
          <w:sz w:val="22"/>
          <w:lang w:val="en-CA"/>
        </w:rPr>
        <w:t xml:space="preserve">,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proofErr w:type="spellStart"/>
      <w:r w:rsidRPr="00581494">
        <w:rPr>
          <w:i/>
          <w:sz w:val="22"/>
          <w:lang w:val="en-CA"/>
        </w:rPr>
        <w:t>Dendroctonus</w:t>
      </w:r>
      <w:proofErr w:type="spellEnd"/>
      <w:r w:rsidRPr="00581494">
        <w:rPr>
          <w:i/>
          <w:sz w:val="22"/>
          <w:lang w:val="en-CA"/>
        </w:rPr>
        <w:t xml:space="preserve"> frontalis</w:t>
      </w:r>
      <w:r w:rsidRPr="00581494">
        <w:rPr>
          <w:sz w:val="22"/>
          <w:lang w:val="en-CA"/>
        </w:rPr>
        <w:t xml:space="preserve"> (</w:t>
      </w:r>
      <w:proofErr w:type="spellStart"/>
      <w:r w:rsidRPr="00581494">
        <w:rPr>
          <w:sz w:val="22"/>
          <w:lang w:val="en-CA"/>
        </w:rPr>
        <w:t>Coleoptera</w:t>
      </w:r>
      <w:proofErr w:type="spellEnd"/>
      <w:r w:rsidRPr="00581494">
        <w:rPr>
          <w:sz w:val="22"/>
          <w:lang w:val="en-CA"/>
        </w:rPr>
        <w:t xml:space="preserve">: </w:t>
      </w:r>
      <w:proofErr w:type="spellStart"/>
      <w:r w:rsidRPr="00581494">
        <w:rPr>
          <w:sz w:val="22"/>
          <w:lang w:val="en-CA"/>
        </w:rPr>
        <w:t>Scolytinae</w:t>
      </w:r>
      <w:proofErr w:type="spellEnd"/>
      <w:r w:rsidRPr="00581494">
        <w:rPr>
          <w:sz w:val="22"/>
          <w:lang w:val="en-CA"/>
        </w:rPr>
        <w:t xml:space="preserve">). </w:t>
      </w:r>
      <w:proofErr w:type="spellStart"/>
      <w:r w:rsidRPr="009026A4">
        <w:rPr>
          <w:sz w:val="22"/>
        </w:rPr>
        <w:t>Ecol</w:t>
      </w:r>
      <w:proofErr w:type="spellEnd"/>
      <w:r w:rsidRPr="009026A4">
        <w:rPr>
          <w:sz w:val="22"/>
        </w:rPr>
        <w:t xml:space="preserve">. </w:t>
      </w:r>
      <w:proofErr w:type="spellStart"/>
      <w:r w:rsidRPr="009026A4">
        <w:rPr>
          <w:sz w:val="22"/>
        </w:rPr>
        <w:t>Appl</w:t>
      </w:r>
      <w:proofErr w:type="spellEnd"/>
      <w:r w:rsidRPr="009026A4">
        <w:rPr>
          <w:sz w:val="22"/>
        </w:rPr>
        <w:t xml:space="preserve">.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6160E5">
      <w:pPr>
        <w:pStyle w:val="Titre2"/>
      </w:pPr>
      <w:bookmarkStart w:id="65" w:name="_Toc348100089"/>
      <w:bookmarkStart w:id="66" w:name="_Toc503271147"/>
      <w:r w:rsidRPr="009026A4">
        <w:t>Installation de BioSIM</w:t>
      </w:r>
      <w:bookmarkEnd w:id="65"/>
      <w:bookmarkEnd w:id="66"/>
    </w:p>
    <w:p w14:paraId="169F0AF5" w14:textId="77777777" w:rsidR="009401CA" w:rsidRPr="009026A4" w:rsidRDefault="009401CA" w:rsidP="009401CA">
      <w:bookmarkStart w:id="67" w:name="_Technical_support"/>
      <w:bookmarkEnd w:id="67"/>
    </w:p>
    <w:p w14:paraId="6E740B81" w14:textId="140A6E91" w:rsidR="009401CA" w:rsidRPr="009026A4" w:rsidRDefault="009401CA" w:rsidP="00C2471D">
      <w:pPr>
        <w:pStyle w:val="Titre3"/>
      </w:pPr>
      <w:bookmarkStart w:id="68" w:name="TechSupport"/>
      <w:bookmarkStart w:id="69" w:name="_Toc348100090"/>
      <w:bookmarkStart w:id="70" w:name="_Toc503271148"/>
      <w:r w:rsidRPr="009026A4">
        <w:t>Soutien technique</w:t>
      </w:r>
      <w:bookmarkEnd w:id="68"/>
      <w:bookmarkEnd w:id="69"/>
      <w:bookmarkEnd w:id="70"/>
    </w:p>
    <w:p w14:paraId="74EA3E09" w14:textId="77777777" w:rsidR="009401CA" w:rsidRPr="009026A4" w:rsidRDefault="009401CA" w:rsidP="009401CA"/>
    <w:p w14:paraId="595AC7F1" w14:textId="48EBB032"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approche de BioSIM, veuillez communiquer avec Jacques Régnière à l</w:t>
      </w:r>
      <w:r w:rsidR="0098105F">
        <w:t>’</w:t>
      </w:r>
      <w:r w:rsidRPr="009026A4">
        <w:t xml:space="preserve">adresse </w:t>
      </w:r>
      <w:hyperlink r:id="rId15" w:history="1">
        <w:r w:rsidR="005477CA" w:rsidRPr="00DE4953">
          <w:rPr>
            <w:rStyle w:val="Lienhypertexte"/>
          </w:rPr>
          <w:t>Jacques.Regniere@canada.ca</w:t>
        </w:r>
      </w:hyperlink>
      <w:r w:rsidRPr="009026A4">
        <w:t xml:space="preserve">. Pour les questions plus techniques concernant </w:t>
      </w:r>
      <w:r w:rsidRPr="009026A4">
        <w:lastRenderedPageBreak/>
        <w:t>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6" w:history="1">
        <w:r w:rsidR="005477CA" w:rsidRPr="00DE4953">
          <w:rPr>
            <w:rStyle w:val="Lienhypertexte"/>
          </w:rPr>
          <w:t>Remi.Saint-Amant@Canada.ca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Normalcentr"/>
        <w:jc w:val="both"/>
      </w:pPr>
    </w:p>
    <w:p w14:paraId="6B165614" w14:textId="77777777" w:rsidR="009401CA" w:rsidRPr="009026A4" w:rsidRDefault="009401CA" w:rsidP="009401CA">
      <w:pPr>
        <w:pStyle w:val="Normalcentr"/>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Normalcentr"/>
        <w:spacing w:after="0"/>
      </w:pPr>
      <w:r w:rsidRPr="009026A4">
        <w:t>Ressources naturelles Canada</w:t>
      </w:r>
    </w:p>
    <w:p w14:paraId="091295E6" w14:textId="77777777" w:rsidR="009401CA" w:rsidRPr="009026A4" w:rsidRDefault="009401CA" w:rsidP="009401CA">
      <w:pPr>
        <w:pStyle w:val="Normalcentr"/>
        <w:spacing w:after="0"/>
      </w:pPr>
      <w:r w:rsidRPr="009026A4">
        <w:t>Service canadien des forêts</w:t>
      </w:r>
    </w:p>
    <w:p w14:paraId="290D5AA5" w14:textId="77777777" w:rsidR="009401CA" w:rsidRPr="009026A4" w:rsidRDefault="009401CA" w:rsidP="009401CA">
      <w:pPr>
        <w:pStyle w:val="Normalcentr"/>
        <w:spacing w:after="0"/>
      </w:pPr>
      <w:r w:rsidRPr="009026A4">
        <w:t>Centre de foresterie des Laurentides</w:t>
      </w:r>
    </w:p>
    <w:p w14:paraId="005B275D" w14:textId="77777777" w:rsidR="009401CA" w:rsidRPr="009026A4" w:rsidRDefault="009401CA" w:rsidP="009401CA">
      <w:pPr>
        <w:pStyle w:val="Normalcentr"/>
        <w:spacing w:after="0"/>
      </w:pPr>
      <w:r w:rsidRPr="009026A4">
        <w:t>1055, rue du P.E.P.S.</w:t>
      </w:r>
    </w:p>
    <w:p w14:paraId="4401CFD6" w14:textId="77777777" w:rsidR="009401CA" w:rsidRPr="009026A4" w:rsidRDefault="009401CA" w:rsidP="009401CA">
      <w:pPr>
        <w:pStyle w:val="Normalcentr"/>
        <w:spacing w:after="0"/>
      </w:pPr>
      <w:r w:rsidRPr="009026A4">
        <w:t xml:space="preserve">C.P. 10380, </w:t>
      </w:r>
      <w:proofErr w:type="spellStart"/>
      <w:r w:rsidRPr="009026A4">
        <w:t>succ</w:t>
      </w:r>
      <w:proofErr w:type="spellEnd"/>
      <w:r w:rsidRPr="009026A4">
        <w:t>. Sainte-Foy</w:t>
      </w:r>
    </w:p>
    <w:p w14:paraId="148F0F4D" w14:textId="77777777" w:rsidR="009401CA" w:rsidRPr="009026A4" w:rsidRDefault="009401CA" w:rsidP="009401CA">
      <w:pPr>
        <w:pStyle w:val="Normalcentr"/>
        <w:spacing w:after="0"/>
      </w:pPr>
      <w:r w:rsidRPr="009026A4">
        <w:t>Québec (</w:t>
      </w:r>
      <w:proofErr w:type="gramStart"/>
      <w:r w:rsidRPr="009026A4">
        <w:t>Québec)  G</w:t>
      </w:r>
      <w:proofErr w:type="gramEnd"/>
      <w:r w:rsidRPr="009026A4">
        <w:t>1V 4C7  Canada</w:t>
      </w:r>
    </w:p>
    <w:p w14:paraId="4F4AB492" w14:textId="77777777" w:rsidR="009401CA" w:rsidRPr="009026A4" w:rsidRDefault="009401CA" w:rsidP="009401CA">
      <w:pPr>
        <w:pStyle w:val="Normalcentr"/>
      </w:pPr>
    </w:p>
    <w:p w14:paraId="7FFE1655" w14:textId="77777777" w:rsidR="009401CA" w:rsidRPr="009026A4" w:rsidRDefault="009401CA" w:rsidP="00C2471D">
      <w:pPr>
        <w:pStyle w:val="Titre3"/>
      </w:pPr>
      <w:bookmarkStart w:id="71" w:name="_Toc348100091"/>
      <w:bookmarkStart w:id="72" w:name="_Toc503271149"/>
      <w:r w:rsidRPr="009026A4">
        <w:t>Installation</w:t>
      </w:r>
      <w:bookmarkEnd w:id="71"/>
      <w:bookmarkEnd w:id="72"/>
    </w:p>
    <w:p w14:paraId="51ABBE27" w14:textId="77777777" w:rsidR="009401CA" w:rsidRPr="009026A4" w:rsidRDefault="009401CA" w:rsidP="009401CA"/>
    <w:p w14:paraId="44AAC100" w14:textId="3E22CDC8" w:rsidR="009401CA" w:rsidRPr="009026A4" w:rsidRDefault="009401CA" w:rsidP="009401CA">
      <w:r w:rsidRPr="009026A4">
        <w:t>BioSIM est distribué sur Internet sous forme d</w:t>
      </w:r>
      <w:r w:rsidR="0098105F">
        <w:t>’</w:t>
      </w:r>
      <w:r w:rsidRPr="009026A4">
        <w:t xml:space="preserve">un fichier </w:t>
      </w:r>
      <w:del w:id="73" w:author="St-Amant, Rémi" w:date="2018-02-26T09:16:00Z">
        <w:r w:rsidRPr="009026A4" w:rsidDel="00E36ABC">
          <w:delText>exécutable</w:delText>
        </w:r>
      </w:del>
      <w:ins w:id="74" w:author="St-Amant, Rémi" w:date="2018-02-26T09:17:00Z">
        <w:r w:rsidR="00E36ABC">
          <w:t>compressé</w:t>
        </w:r>
      </w:ins>
      <w:r w:rsidRPr="009026A4">
        <w:t>, et il suffit de cliquer sur le lien suivant :</w:t>
      </w:r>
    </w:p>
    <w:p w14:paraId="65BAE6E1" w14:textId="77777777" w:rsidR="009401CA" w:rsidRPr="009026A4" w:rsidRDefault="009401CA" w:rsidP="009401CA"/>
    <w:p w14:paraId="4E382353" w14:textId="67F4DEA7" w:rsidR="009401CA" w:rsidRPr="009026A4" w:rsidRDefault="00443B84" w:rsidP="009401CA">
      <w:hyperlink r:id="rId17" w:history="1">
        <w:r w:rsidR="009401CA" w:rsidRPr="009026A4">
          <w:rPr>
            <w:rStyle w:val="Lienhypertexte"/>
          </w:rPr>
          <w:t>ftp://ftp.cfl.scf.rncan.gc.ca/regniere/software/</w:t>
        </w:r>
      </w:hyperlink>
      <w:r w:rsidR="009401CA" w:rsidRPr="009026A4">
        <w:rPr>
          <w:rStyle w:val="Lienhypertexte"/>
        </w:rPr>
        <w:t>BioSIM/</w:t>
      </w:r>
    </w:p>
    <w:p w14:paraId="5AAFFBF8" w14:textId="77777777" w:rsidR="009401CA" w:rsidRPr="009026A4" w:rsidRDefault="009401CA" w:rsidP="009401CA"/>
    <w:p w14:paraId="2C624A9D" w14:textId="7EF25811" w:rsidR="009401CA" w:rsidRPr="009026A4" w:rsidRDefault="009401CA" w:rsidP="009401CA">
      <w:pPr>
        <w:rPr>
          <w:snapToGrid/>
          <w:szCs w:val="24"/>
        </w:rPr>
      </w:pPr>
      <w:r w:rsidRPr="009026A4">
        <w:t>Téléchargez le fichier BioSIMxx_x_x.</w:t>
      </w:r>
      <w:r w:rsidR="005477CA">
        <w:t>zip</w:t>
      </w:r>
      <w:r w:rsidRPr="009026A4">
        <w:t xml:space="preserve"> (où « </w:t>
      </w:r>
      <w:proofErr w:type="spellStart"/>
      <w:r w:rsidRPr="009026A4">
        <w:t>xx_x_x</w:t>
      </w:r>
      <w:proofErr w:type="spellEnd"/>
      <w:r w:rsidRPr="009026A4">
        <w:t> » correspond à la version la plus récente, p. ex., 1</w:t>
      </w:r>
      <w:r w:rsidR="005477CA">
        <w:t>1</w:t>
      </w:r>
      <w:r w:rsidRPr="009026A4">
        <w:t>_1_0 pour la version 1</w:t>
      </w:r>
      <w:r w:rsidR="005477CA">
        <w:t>1</w:t>
      </w:r>
      <w:r w:rsidRPr="009026A4">
        <w:t>.1.0) et enregistrez-le dans un répertoire sur l</w:t>
      </w:r>
      <w:r w:rsidR="0098105F">
        <w:t>’</w:t>
      </w:r>
      <w:r w:rsidRPr="009026A4">
        <w:t>ordinateur cible</w:t>
      </w:r>
      <w:r w:rsidR="005477CA">
        <w:t>. Dé</w:t>
      </w:r>
      <w:ins w:id="75" w:author="St-Amant, Rémi" w:date="2018-02-26T09:17:00Z">
        <w:r w:rsidR="00E36ABC">
          <w:t>compresser</w:t>
        </w:r>
      </w:ins>
      <w:del w:id="76" w:author="St-Amant, Rémi" w:date="2018-02-26T09:17:00Z">
        <w:r w:rsidR="005477CA" w:rsidDel="00E36ABC">
          <w:delText>zipper</w:delText>
        </w:r>
      </w:del>
      <w:r w:rsidR="005477CA">
        <w:t xml:space="preserve"> le fichier dans un répertoire</w:t>
      </w:r>
      <w:r w:rsidRPr="009026A4">
        <w:t>.</w:t>
      </w:r>
    </w:p>
    <w:p w14:paraId="51D523A1" w14:textId="77777777" w:rsidR="009401CA" w:rsidRPr="009026A4" w:rsidRDefault="009401CA" w:rsidP="009401CA">
      <w:pPr>
        <w:jc w:val="both"/>
      </w:pPr>
    </w:p>
    <w:p w14:paraId="78C4B2F9" w14:textId="46637028" w:rsidR="009401CA" w:rsidRPr="009026A4" w:rsidDel="002013B7" w:rsidRDefault="009401CA" w:rsidP="002013B7">
      <w:pPr>
        <w:jc w:val="both"/>
        <w:rPr>
          <w:del w:id="77" w:author="St-Amant, Rémi" w:date="2018-02-26T09:22:00Z"/>
        </w:rPr>
        <w:pPrChange w:id="78" w:author="St-Amant, Rémi" w:date="2018-02-26T09:22:00Z">
          <w:pPr>
            <w:jc w:val="both"/>
          </w:pPr>
        </w:pPrChange>
      </w:pPr>
      <w:r w:rsidRPr="009026A4">
        <w:t>Le fichier BioSIMxx_x_x</w:t>
      </w:r>
      <w:r w:rsidR="005477CA">
        <w:t>.zip</w:t>
      </w:r>
      <w:r w:rsidRPr="009026A4">
        <w:t xml:space="preserve"> est un</w:t>
      </w:r>
      <w:r w:rsidR="005477CA">
        <w:t xml:space="preserve"> fichier zippé contenant </w:t>
      </w:r>
      <w:r w:rsidRPr="009026A4">
        <w:t>BioSIM et tous les autres programmes utilitaires développés au Centre de foresterie des Laurentides</w:t>
      </w:r>
      <w:r w:rsidR="005477CA">
        <w:t>.</w:t>
      </w:r>
      <w:r w:rsidRPr="009026A4">
        <w:t xml:space="preserve"> </w:t>
      </w:r>
      <w:del w:id="79" w:author="St-Amant, Rémi" w:date="2018-02-26T09:22:00Z">
        <w:r w:rsidRPr="009026A4" w:rsidDel="002013B7">
          <w:delText>Ce répertoire racine contiendra l</w:delText>
        </w:r>
        <w:r w:rsidR="0098105F" w:rsidDel="002013B7">
          <w:delText>’</w:delText>
        </w:r>
        <w:r w:rsidRPr="009026A4" w:rsidDel="002013B7">
          <w:delText>arborescence suivante :</w:delText>
        </w:r>
      </w:del>
    </w:p>
    <w:p w14:paraId="2D12F258" w14:textId="7A451C00" w:rsidR="009401CA" w:rsidRPr="009026A4" w:rsidDel="002013B7" w:rsidRDefault="008F78E1" w:rsidP="002013B7">
      <w:pPr>
        <w:jc w:val="both"/>
        <w:rPr>
          <w:del w:id="80" w:author="St-Amant, Rémi" w:date="2018-02-26T09:22:00Z"/>
        </w:rPr>
        <w:pPrChange w:id="81" w:author="St-Amant, Rémi" w:date="2018-02-26T09:22:00Z">
          <w:pPr>
            <w:jc w:val="both"/>
          </w:pPr>
        </w:pPrChange>
      </w:pPr>
      <w:del w:id="82" w:author="St-Amant, Rémi" w:date="2018-02-26T09:22:00Z">
        <w:r w:rsidRPr="009026A4" w:rsidDel="002013B7">
          <w:rPr>
            <w:noProof/>
            <w:lang w:val="en-CA" w:eastAsia="en-CA"/>
          </w:rPr>
          <w:drawing>
            <wp:anchor distT="0" distB="0" distL="114300" distR="114300" simplePos="0" relativeHeight="251633152" behindDoc="0" locked="0" layoutInCell="1" allowOverlap="1" wp14:anchorId="61C9426C" wp14:editId="17021E86">
              <wp:simplePos x="0" y="0"/>
              <wp:positionH relativeFrom="column">
                <wp:posOffset>0</wp:posOffset>
              </wp:positionH>
              <wp:positionV relativeFrom="paragraph">
                <wp:posOffset>144145</wp:posOffset>
              </wp:positionV>
              <wp:extent cx="997200" cy="1530000"/>
              <wp:effectExtent l="0" t="0" r="0" b="0"/>
              <wp:wrapSquare wrapText="bothSides"/>
              <wp:docPr id="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7200" cy="1530000"/>
                      </a:xfrm>
                      <a:prstGeom prst="rect">
                        <a:avLst/>
                      </a:prstGeom>
                      <a:noFill/>
                    </pic:spPr>
                  </pic:pic>
                </a:graphicData>
              </a:graphic>
              <wp14:sizeRelH relativeFrom="page">
                <wp14:pctWidth>0</wp14:pctWidth>
              </wp14:sizeRelH>
              <wp14:sizeRelV relativeFrom="page">
                <wp14:pctHeight>0</wp14:pctHeight>
              </wp14:sizeRelV>
            </wp:anchor>
          </w:drawing>
        </w:r>
      </w:del>
    </w:p>
    <w:p w14:paraId="4AE7E56C" w14:textId="021062F0" w:rsidR="009401CA" w:rsidRPr="009026A4" w:rsidDel="002013B7" w:rsidRDefault="009401CA" w:rsidP="002013B7">
      <w:pPr>
        <w:jc w:val="both"/>
        <w:rPr>
          <w:del w:id="83" w:author="St-Amant, Rémi" w:date="2018-02-26T09:22:00Z"/>
          <w:sz w:val="22"/>
          <w:szCs w:val="22"/>
        </w:rPr>
        <w:pPrChange w:id="84" w:author="St-Amant, Rémi" w:date="2018-02-26T09:22:00Z">
          <w:pPr/>
        </w:pPrChange>
      </w:pPr>
      <w:del w:id="85" w:author="St-Amant, Rémi" w:date="2018-02-26T09:22:00Z">
        <w:r w:rsidRPr="009026A4" w:rsidDel="002013B7">
          <w:rPr>
            <w:sz w:val="22"/>
          </w:rPr>
          <w:delText>RNCan</w:delText>
        </w:r>
      </w:del>
    </w:p>
    <w:p w14:paraId="3D5936B4" w14:textId="0BB9CEC1" w:rsidR="009401CA" w:rsidRPr="009026A4" w:rsidDel="002013B7" w:rsidRDefault="009401CA" w:rsidP="002013B7">
      <w:pPr>
        <w:jc w:val="both"/>
        <w:rPr>
          <w:del w:id="86" w:author="St-Amant, Rémi" w:date="2018-02-26T09:22:00Z"/>
          <w:sz w:val="22"/>
          <w:szCs w:val="22"/>
        </w:rPr>
        <w:pPrChange w:id="87" w:author="St-Amant, Rémi" w:date="2018-02-26T09:22:00Z">
          <w:pPr>
            <w:ind w:left="1080"/>
          </w:pPr>
        </w:pPrChange>
      </w:pPr>
      <w:del w:id="88" w:author="St-Amant, Rémi" w:date="2018-02-26T09:22:00Z">
        <w:r w:rsidRPr="009026A4" w:rsidDel="002013B7">
          <w:rPr>
            <w:sz w:val="22"/>
          </w:rPr>
          <w:delText>BioSIM</w:delText>
        </w:r>
      </w:del>
    </w:p>
    <w:p w14:paraId="22946265" w14:textId="39484560" w:rsidR="009401CA" w:rsidRPr="009026A4" w:rsidDel="002013B7" w:rsidRDefault="009401CA" w:rsidP="002013B7">
      <w:pPr>
        <w:jc w:val="both"/>
        <w:rPr>
          <w:del w:id="89" w:author="St-Amant, Rémi" w:date="2018-02-26T09:22:00Z"/>
          <w:sz w:val="22"/>
          <w:szCs w:val="22"/>
        </w:rPr>
        <w:pPrChange w:id="90" w:author="St-Amant, Rémi" w:date="2018-02-26T09:22:00Z">
          <w:pPr>
            <w:ind w:left="1080"/>
          </w:pPr>
        </w:pPrChange>
      </w:pPr>
      <w:del w:id="91" w:author="St-Amant, Rémi" w:date="2018-02-26T09:22:00Z">
        <w:r w:rsidRPr="009026A4" w:rsidDel="002013B7">
          <w:rPr>
            <w:sz w:val="22"/>
          </w:rPr>
          <w:delText xml:space="preserve">Modèles </w:delText>
        </w:r>
      </w:del>
    </w:p>
    <w:p w14:paraId="318F8FB7" w14:textId="55A19EAD" w:rsidR="009401CA" w:rsidRPr="009026A4" w:rsidDel="002013B7" w:rsidRDefault="009401CA" w:rsidP="002013B7">
      <w:pPr>
        <w:jc w:val="both"/>
        <w:rPr>
          <w:del w:id="92" w:author="St-Amant, Rémi" w:date="2018-02-26T09:22:00Z"/>
          <w:sz w:val="22"/>
          <w:szCs w:val="22"/>
        </w:rPr>
        <w:pPrChange w:id="93" w:author="St-Amant, Rémi" w:date="2018-02-26T09:22:00Z">
          <w:pPr>
            <w:ind w:left="1080"/>
          </w:pPr>
        </w:pPrChange>
      </w:pPr>
      <w:del w:id="94" w:author="St-Amant, Rémi" w:date="2018-02-26T09:22:00Z">
        <w:r w:rsidRPr="009026A4" w:rsidDel="002013B7">
          <w:rPr>
            <w:sz w:val="22"/>
          </w:rPr>
          <w:delText>Exemples - Emplacement par défaut de l</w:delText>
        </w:r>
        <w:r w:rsidR="0098105F" w:rsidDel="002013B7">
          <w:rPr>
            <w:sz w:val="22"/>
          </w:rPr>
          <w:delText>’</w:delText>
        </w:r>
        <w:r w:rsidRPr="009026A4" w:rsidDel="002013B7">
          <w:rPr>
            <w:sz w:val="22"/>
          </w:rPr>
          <w:delText>exemple de projet BioSIM</w:delText>
        </w:r>
      </w:del>
    </w:p>
    <w:p w14:paraId="6B891CD8" w14:textId="32BD3020" w:rsidR="009401CA" w:rsidRPr="009026A4" w:rsidDel="002013B7" w:rsidRDefault="009401CA" w:rsidP="002013B7">
      <w:pPr>
        <w:jc w:val="both"/>
        <w:rPr>
          <w:del w:id="95" w:author="St-Amant, Rémi" w:date="2018-02-26T09:22:00Z"/>
          <w:sz w:val="22"/>
          <w:szCs w:val="22"/>
        </w:rPr>
        <w:pPrChange w:id="96" w:author="St-Amant, Rémi" w:date="2018-02-26T09:22:00Z">
          <w:pPr>
            <w:ind w:left="1080"/>
          </w:pPr>
        </w:pPrChange>
      </w:pPr>
      <w:del w:id="97" w:author="St-Amant, Rémi" w:date="2018-02-26T09:22:00Z">
        <w:r w:rsidRPr="009026A4" w:rsidDel="002013B7">
          <w:rPr>
            <w:sz w:val="22"/>
          </w:rPr>
          <w:delText>Cartes - Répertoire par défaut des cartes d</w:delText>
        </w:r>
        <w:r w:rsidR="0098105F" w:rsidDel="002013B7">
          <w:rPr>
            <w:sz w:val="22"/>
          </w:rPr>
          <w:delText>’</w:delText>
        </w:r>
        <w:r w:rsidRPr="009026A4" w:rsidDel="002013B7">
          <w:rPr>
            <w:sz w:val="22"/>
          </w:rPr>
          <w:delText>élévation numériques communes</w:delText>
        </w:r>
      </w:del>
    </w:p>
    <w:p w14:paraId="0624819C" w14:textId="627EC236" w:rsidR="009401CA" w:rsidRPr="009026A4" w:rsidDel="002013B7" w:rsidRDefault="009401CA" w:rsidP="002013B7">
      <w:pPr>
        <w:jc w:val="both"/>
        <w:rPr>
          <w:del w:id="98" w:author="St-Amant, Rémi" w:date="2018-02-26T09:22:00Z"/>
          <w:sz w:val="22"/>
          <w:szCs w:val="22"/>
        </w:rPr>
        <w:pPrChange w:id="99" w:author="St-Amant, Rémi" w:date="2018-02-26T09:22:00Z">
          <w:pPr>
            <w:ind w:left="1080"/>
          </w:pPr>
        </w:pPrChange>
      </w:pPr>
      <w:del w:id="100" w:author="St-Amant, Rémi" w:date="2018-02-26T09:22:00Z">
        <w:r w:rsidRPr="009026A4" w:rsidDel="002013B7">
          <w:rPr>
            <w:sz w:val="22"/>
          </w:rPr>
          <w:delText>PLT - Programmes PLTWin et PLTWidget (affichage des données)</w:delText>
        </w:r>
      </w:del>
    </w:p>
    <w:p w14:paraId="418CE9F4" w14:textId="37C167D9" w:rsidR="009401CA" w:rsidRPr="009026A4" w:rsidDel="002013B7" w:rsidRDefault="009401CA" w:rsidP="002013B7">
      <w:pPr>
        <w:jc w:val="both"/>
        <w:rPr>
          <w:del w:id="101" w:author="St-Amant, Rémi" w:date="2018-02-26T09:22:00Z"/>
          <w:sz w:val="22"/>
          <w:szCs w:val="22"/>
        </w:rPr>
        <w:pPrChange w:id="102" w:author="St-Amant, Rémi" w:date="2018-02-26T09:22:00Z">
          <w:pPr>
            <w:ind w:left="1080"/>
          </w:pPr>
        </w:pPrChange>
      </w:pPr>
      <w:del w:id="103" w:author="St-Amant, Rémi" w:date="2018-02-26T09:22:00Z">
        <w:r w:rsidRPr="009026A4" w:rsidDel="002013B7">
          <w:rPr>
            <w:sz w:val="22"/>
          </w:rPr>
          <w:delText>ShowMap - Affichage de cartes</w:delText>
        </w:r>
      </w:del>
    </w:p>
    <w:p w14:paraId="55F81CE4" w14:textId="1D24B80F" w:rsidR="009401CA" w:rsidRPr="009026A4" w:rsidDel="002013B7" w:rsidRDefault="009401CA" w:rsidP="002013B7">
      <w:pPr>
        <w:jc w:val="both"/>
        <w:rPr>
          <w:del w:id="104" w:author="St-Amant, Rémi" w:date="2018-02-26T09:22:00Z"/>
          <w:sz w:val="22"/>
          <w:szCs w:val="22"/>
        </w:rPr>
        <w:pPrChange w:id="105" w:author="St-Amant, Rémi" w:date="2018-02-26T09:22:00Z">
          <w:pPr>
            <w:ind w:left="1080"/>
          </w:pPr>
        </w:pPrChange>
      </w:pPr>
      <w:del w:id="106" w:author="St-Amant, Rémi" w:date="2018-02-26T09:22:00Z">
        <w:r w:rsidRPr="009026A4" w:rsidDel="002013B7">
          <w:rPr>
            <w:sz w:val="22"/>
          </w:rPr>
          <w:delText>Palette - Fichiers des palettes de couleurs</w:delText>
        </w:r>
      </w:del>
    </w:p>
    <w:p w14:paraId="2A793C35" w14:textId="6F1F61C8" w:rsidR="009401CA" w:rsidRPr="009026A4" w:rsidRDefault="009401CA" w:rsidP="002013B7">
      <w:pPr>
        <w:jc w:val="both"/>
        <w:rPr>
          <w:sz w:val="22"/>
          <w:szCs w:val="22"/>
        </w:rPr>
        <w:pPrChange w:id="107" w:author="St-Amant, Rémi" w:date="2018-02-26T09:22:00Z">
          <w:pPr>
            <w:ind w:left="1701" w:hanging="621"/>
          </w:pPr>
        </w:pPrChange>
      </w:pPr>
      <w:del w:id="108" w:author="St-Amant, Rémi" w:date="2018-02-26T09:22:00Z">
        <w:r w:rsidRPr="009026A4" w:rsidDel="002013B7">
          <w:rPr>
            <w:sz w:val="22"/>
          </w:rPr>
          <w:delText>Données météo - Emplacement par défaut des bases de données météorologiques communes</w:delText>
        </w:r>
      </w:del>
    </w:p>
    <w:p w14:paraId="08078DE1" w14:textId="1019A9C2" w:rsidR="009401CA" w:rsidRDefault="009401CA" w:rsidP="009401CA">
      <w:pPr>
        <w:jc w:val="both"/>
        <w:rPr>
          <w:ins w:id="109" w:author="St-Amant, Rémi" w:date="2018-02-26T09:21:00Z"/>
        </w:rPr>
      </w:pPr>
    </w:p>
    <w:p w14:paraId="4FDA40D4" w14:textId="12D34A47" w:rsidR="00E36ABC" w:rsidRPr="00E36ABC" w:rsidRDefault="002013B7" w:rsidP="00E36ABC">
      <w:pPr>
        <w:rPr>
          <w:ins w:id="110" w:author="St-Amant, Rémi" w:date="2018-02-26T09:21:00Z"/>
          <w:rPrChange w:id="111" w:author="St-Amant, Rémi" w:date="2018-02-26T09:22:00Z">
            <w:rPr>
              <w:ins w:id="112" w:author="St-Amant, Rémi" w:date="2018-02-26T09:21:00Z"/>
            </w:rPr>
          </w:rPrChange>
        </w:rPr>
      </w:pPr>
      <w:ins w:id="113" w:author="St-Amant, Rémi" w:date="2018-02-26T09:23:00Z">
        <w:r w:rsidRPr="00E36ABC">
          <w:rPr>
            <w:rPrChange w:id="114" w:author="St-Amant, Rémi" w:date="2018-02-26T09:22:00Z">
              <w:rPr/>
            </w:rPrChange>
          </w:rPr>
          <w:t>Une démo complète</w:t>
        </w:r>
      </w:ins>
      <w:ins w:id="115" w:author="St-Amant, Rémi" w:date="2018-02-26T09:21:00Z">
        <w:r w:rsidR="00E36ABC" w:rsidRPr="00E36ABC">
          <w:rPr>
            <w:rPrChange w:id="116" w:author="St-Amant, Rémi" w:date="2018-02-26T09:22:00Z">
              <w:rPr>
                <w:lang w:val="en-CA"/>
              </w:rPr>
            </w:rPrChange>
          </w:rPr>
          <w:t xml:space="preserve"> avec les base de données </w:t>
        </w:r>
      </w:ins>
      <w:ins w:id="117" w:author="St-Amant, Rémi" w:date="2018-02-26T09:22:00Z">
        <w:r w:rsidR="00E36ABC" w:rsidRPr="00E36ABC">
          <w:rPr>
            <w:rPrChange w:id="118" w:author="St-Amant, Rémi" w:date="2018-02-26T09:22:00Z">
              <w:rPr>
                <w:lang w:val="en-CA"/>
              </w:rPr>
            </w:rPrChange>
          </w:rPr>
          <w:t xml:space="preserve">est </w:t>
        </w:r>
        <w:r w:rsidR="00E36ABC" w:rsidRPr="00E36ABC">
          <w:rPr>
            <w:rPrChange w:id="119" w:author="St-Amant, Rémi" w:date="2018-02-26T09:22:00Z">
              <w:rPr/>
            </w:rPrChange>
          </w:rPr>
          <w:t>disponible</w:t>
        </w:r>
        <w:r w:rsidR="00E36ABC" w:rsidRPr="00E36ABC">
          <w:rPr>
            <w:rPrChange w:id="120" w:author="St-Amant, Rémi" w:date="2018-02-26T09:22:00Z">
              <w:rPr>
                <w:lang w:val="en-CA"/>
              </w:rPr>
            </w:rPrChange>
          </w:rPr>
          <w:t xml:space="preserve"> ici</w:t>
        </w:r>
        <w:r w:rsidR="00E36ABC">
          <w:t xml:space="preserve"> </w:t>
        </w:r>
        <w:r w:rsidR="00E36ABC" w:rsidRPr="00E36ABC">
          <w:rPr>
            <w:rPrChange w:id="121" w:author="St-Amant, Rémi" w:date="2018-02-26T09:22:00Z">
              <w:rPr>
                <w:lang w:val="en-CA"/>
              </w:rPr>
            </w:rPrChange>
          </w:rPr>
          <w:t>:</w:t>
        </w:r>
      </w:ins>
    </w:p>
    <w:p w14:paraId="02F5D2CC" w14:textId="77777777" w:rsidR="00E36ABC" w:rsidRPr="00E36ABC" w:rsidRDefault="00E36ABC" w:rsidP="00E36ABC">
      <w:pPr>
        <w:rPr>
          <w:ins w:id="122" w:author="St-Amant, Rémi" w:date="2018-02-26T09:21:00Z"/>
          <w:rPrChange w:id="123" w:author="St-Amant, Rémi" w:date="2018-02-26T09:22:00Z">
            <w:rPr>
              <w:ins w:id="124" w:author="St-Amant, Rémi" w:date="2018-02-26T09:21:00Z"/>
            </w:rPr>
          </w:rPrChange>
        </w:rPr>
      </w:pPr>
      <w:ins w:id="125" w:author="St-Amant, Rémi" w:date="2018-02-26T09:21:00Z">
        <w:r>
          <w:fldChar w:fldCharType="begin"/>
        </w:r>
        <w:r w:rsidRPr="00E36ABC">
          <w:rPr>
            <w:rPrChange w:id="126" w:author="St-Amant, Rémi" w:date="2018-02-26T09:22:00Z">
              <w:rPr/>
            </w:rPrChange>
          </w:rPr>
          <w:instrText xml:space="preserve"> HYPERLINK "ftp://ftp.cfl.scf.rncan.gc.ca/regniere/software/BioSIM/DemoBioSIM.zip" </w:instrText>
        </w:r>
        <w:r>
          <w:fldChar w:fldCharType="separate"/>
        </w:r>
        <w:r w:rsidRPr="00E36ABC">
          <w:rPr>
            <w:rStyle w:val="Lienhypertexte"/>
            <w:rPrChange w:id="127" w:author="St-Amant, Rémi" w:date="2018-02-26T09:22:00Z">
              <w:rPr>
                <w:rStyle w:val="Lienhypertexte"/>
              </w:rPr>
            </w:rPrChange>
          </w:rPr>
          <w:t>ftp://ftp.cfl.scf.rncan.gc.ca/regniere/software/BioSIM/DemoBioSIM.zip</w:t>
        </w:r>
        <w:r>
          <w:rPr>
            <w:rStyle w:val="Lienhypertexte"/>
          </w:rPr>
          <w:fldChar w:fldCharType="end"/>
        </w:r>
        <w:r w:rsidRPr="00E36ABC">
          <w:rPr>
            <w:color w:val="FF0000"/>
            <w:rPrChange w:id="128" w:author="St-Amant, Rémi" w:date="2018-02-26T09:22:00Z">
              <w:rPr>
                <w:color w:val="FF0000"/>
              </w:rPr>
            </w:rPrChange>
          </w:rPr>
          <w:t xml:space="preserve"> </w:t>
        </w:r>
      </w:ins>
    </w:p>
    <w:p w14:paraId="4392288E" w14:textId="77777777" w:rsidR="00E36ABC" w:rsidRPr="00E36ABC" w:rsidRDefault="00E36ABC" w:rsidP="009401CA">
      <w:pPr>
        <w:jc w:val="both"/>
        <w:rPr>
          <w:rPrChange w:id="129" w:author="St-Amant, Rémi" w:date="2018-02-26T09:22:00Z">
            <w:rPr/>
          </w:rPrChange>
        </w:rPr>
      </w:pPr>
    </w:p>
    <w:p w14:paraId="24DAB54D" w14:textId="77777777" w:rsidR="009401CA" w:rsidRPr="00E36ABC" w:rsidRDefault="009401CA" w:rsidP="009401CA">
      <w:pPr>
        <w:rPr>
          <w:rPrChange w:id="130" w:author="St-Amant, Rémi" w:date="2018-02-26T09:22:00Z">
            <w:rPr/>
          </w:rPrChange>
        </w:rPr>
      </w:pPr>
    </w:p>
    <w:p w14:paraId="756A062A" w14:textId="77777777" w:rsidR="009401CA" w:rsidRPr="009026A4" w:rsidRDefault="009401CA" w:rsidP="00C2471D">
      <w:pPr>
        <w:pStyle w:val="Titre3"/>
      </w:pPr>
      <w:bookmarkStart w:id="131" w:name="_Toc348100092"/>
      <w:bookmarkStart w:id="132" w:name="_Toc503271150"/>
      <w:r w:rsidRPr="009026A4">
        <w:t>Configuration requise</w:t>
      </w:r>
      <w:bookmarkEnd w:id="131"/>
      <w:bookmarkEnd w:id="132"/>
    </w:p>
    <w:p w14:paraId="7F7B6620" w14:textId="77777777" w:rsidR="009401CA" w:rsidRPr="009026A4" w:rsidRDefault="009401CA" w:rsidP="009401CA"/>
    <w:p w14:paraId="3C09D6FB" w14:textId="5455A38E" w:rsidR="009401CA" w:rsidRDefault="009401CA" w:rsidP="009401CA">
      <w:pPr>
        <w:jc w:val="both"/>
      </w:pPr>
      <w:r w:rsidRPr="009026A4">
        <w:t>BioSIM est compatible avec les systèmes d</w:t>
      </w:r>
      <w:r w:rsidR="0098105F">
        <w:t>’</w:t>
      </w:r>
      <w:r w:rsidRPr="009026A4">
        <w:t>exploitation Microsoft Windows XP</w:t>
      </w:r>
      <w:r w:rsidR="005477CA">
        <w:t>,</w:t>
      </w:r>
      <w:r w:rsidRPr="009026A4">
        <w:t xml:space="preserve"> Windows 7</w:t>
      </w:r>
      <w:ins w:id="133" w:author="St-Amant, Rémi" w:date="2018-02-26T09:18:00Z">
        <w:r w:rsidR="00E36ABC">
          <w:t>,</w:t>
        </w:r>
        <w:r w:rsidR="00E36ABC" w:rsidRPr="009026A4">
          <w:t xml:space="preserve"> Windows </w:t>
        </w:r>
        <w:r w:rsidR="00E36ABC">
          <w:t>8</w:t>
        </w:r>
      </w:ins>
      <w:r w:rsidR="005477CA">
        <w:t xml:space="preserve"> et Windows 10</w:t>
      </w:r>
      <w:r w:rsidRPr="009026A4">
        <w:t>, et il fonctionnera sur les ordinateurs disposant d</w:t>
      </w:r>
      <w:r w:rsidR="0098105F">
        <w:t>’</w:t>
      </w:r>
      <w:r w:rsidRPr="009026A4">
        <w:t xml:space="preserve">au moins </w:t>
      </w:r>
      <w:ins w:id="134" w:author="St-Amant, Rémi" w:date="2018-02-26T09:18:00Z">
        <w:r w:rsidR="00E36ABC">
          <w:t>2</w:t>
        </w:r>
      </w:ins>
      <w:r w:rsidRPr="009026A4">
        <w:t>50 Mo d</w:t>
      </w:r>
      <w:r w:rsidR="0098105F">
        <w:t>’</w:t>
      </w:r>
      <w:r w:rsidRPr="009026A4">
        <w:t>espace disque libre.</w:t>
      </w:r>
    </w:p>
    <w:p w14:paraId="608930AD" w14:textId="77777777" w:rsidR="00804DDE" w:rsidRDefault="00804DDE" w:rsidP="009401CA">
      <w:pPr>
        <w:jc w:val="both"/>
      </w:pPr>
    </w:p>
    <w:p w14:paraId="0A1D405B" w14:textId="77BD7906" w:rsidR="00804DDE" w:rsidRPr="009026A4" w:rsidRDefault="00804DDE" w:rsidP="009401CA">
      <w:pPr>
        <w:jc w:val="both"/>
      </w:pPr>
      <w:r>
        <w:t>BioSIM 1</w:t>
      </w:r>
      <w:r w:rsidR="005477CA">
        <w:t>1</w:t>
      </w:r>
      <w:r>
        <w:t xml:space="preserve"> est un logi</w:t>
      </w:r>
      <w:r w:rsidR="005477CA">
        <w:t>ciel capable de calcul parallèle</w:t>
      </w:r>
      <w:r>
        <w:t xml:space="preserve">. Il fait automatiquement plein usage des machines à cœur multiple. </w:t>
      </w:r>
    </w:p>
    <w:p w14:paraId="1F3A9EEE" w14:textId="77777777" w:rsidR="009401CA" w:rsidRPr="009026A4" w:rsidRDefault="009401CA" w:rsidP="009401CA">
      <w:pPr>
        <w:jc w:val="both"/>
      </w:pPr>
    </w:p>
    <w:p w14:paraId="26EFC8F5" w14:textId="77777777" w:rsidR="009401CA" w:rsidRPr="009026A4" w:rsidRDefault="009401CA" w:rsidP="00C2471D">
      <w:pPr>
        <w:pStyle w:val="Titre3"/>
      </w:pPr>
      <w:bookmarkStart w:id="135" w:name="_Toc348100093"/>
      <w:bookmarkStart w:id="136" w:name="_Toc503271151"/>
      <w:r w:rsidRPr="009026A4">
        <w:t>Utilitaires</w:t>
      </w:r>
      <w:bookmarkEnd w:id="135"/>
      <w:bookmarkEnd w:id="136"/>
    </w:p>
    <w:p w14:paraId="57FD3732" w14:textId="77777777" w:rsidR="009401CA" w:rsidRPr="009026A4" w:rsidRDefault="009401CA" w:rsidP="009401CA"/>
    <w:p w14:paraId="283B4AFD" w14:textId="77777777" w:rsidR="009401CA" w:rsidRPr="009026A4" w:rsidRDefault="009401CA" w:rsidP="009401CA">
      <w:pPr>
        <w:jc w:val="both"/>
      </w:pPr>
      <w:r w:rsidRPr="009026A4">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lastRenderedPageBreak/>
        <w:t>Éditeur de bases de données de normales : permet de modifier les bases de données contenant les normales.</w:t>
      </w:r>
    </w:p>
    <w:p w14:paraId="0D1C1CED" w14:textId="63225987" w:rsidR="009401CA" w:rsidRDefault="009401CA" w:rsidP="000C369D">
      <w:pPr>
        <w:numPr>
          <w:ilvl w:val="0"/>
          <w:numId w:val="1"/>
        </w:numPr>
        <w:tabs>
          <w:tab w:val="left" w:pos="720"/>
        </w:tabs>
        <w:snapToGrid w:val="0"/>
        <w:jc w:val="both"/>
        <w:rPr>
          <w:ins w:id="137" w:author="St-Amant, Rémi" w:date="2018-02-26T09:23:00Z"/>
        </w:rPr>
      </w:pPr>
      <w:r w:rsidRPr="009026A4">
        <w:t>Éditeur de bases de données quotidiennes</w:t>
      </w:r>
      <w:ins w:id="138" w:author="St-Amant, Rémi" w:date="2018-02-26T09:23:00Z">
        <w:r w:rsidR="002013B7">
          <w:t>/horaires</w:t>
        </w:r>
      </w:ins>
      <w:r w:rsidRPr="009026A4">
        <w:t> : permet de modifier les bases de données quotidiennes</w:t>
      </w:r>
      <w:ins w:id="139" w:author="St-Amant, Rémi" w:date="2018-02-26T09:23:00Z">
        <w:r w:rsidR="002013B7">
          <w:t>/horaires</w:t>
        </w:r>
      </w:ins>
      <w:r w:rsidRPr="009026A4">
        <w:t>.</w:t>
      </w:r>
    </w:p>
    <w:p w14:paraId="37D1872E" w14:textId="0B7310B4" w:rsidR="002013B7" w:rsidRDefault="002013B7" w:rsidP="000C369D">
      <w:pPr>
        <w:numPr>
          <w:ilvl w:val="0"/>
          <w:numId w:val="1"/>
        </w:numPr>
        <w:tabs>
          <w:tab w:val="left" w:pos="720"/>
        </w:tabs>
        <w:snapToGrid w:val="0"/>
        <w:jc w:val="both"/>
        <w:rPr>
          <w:ins w:id="140" w:author="St-Amant, Rémi" w:date="2018-02-26T09:24:00Z"/>
        </w:rPr>
      </w:pPr>
      <w:proofErr w:type="spellStart"/>
      <w:ins w:id="141" w:author="St-Amant, Rémi" w:date="2018-02-26T09:23:00Z">
        <w:r>
          <w:t>TéléchargeurMétéo</w:t>
        </w:r>
      </w:ins>
      <w:proofErr w:type="spellEnd"/>
      <w:ins w:id="142" w:author="St-Amant, Rémi" w:date="2018-02-26T09:24:00Z">
        <w:r>
          <w:t> </w:t>
        </w:r>
      </w:ins>
      <w:ins w:id="143" w:author="St-Amant, Rémi" w:date="2018-02-26T09:23:00Z">
        <w:r>
          <w:t>:</w:t>
        </w:r>
      </w:ins>
      <w:ins w:id="144" w:author="St-Amant, Rémi" w:date="2018-02-26T09:24:00Z">
        <w:r>
          <w:t xml:space="preserve"> permet de mettre à </w:t>
        </w:r>
        <w:proofErr w:type="spellStart"/>
        <w:r>
          <w:t>jou</w:t>
        </w:r>
        <w:proofErr w:type="spellEnd"/>
        <w:r>
          <w:t xml:space="preserve"> r et de créer </w:t>
        </w:r>
        <w:proofErr w:type="spellStart"/>
        <w:r>
          <w:t>dews</w:t>
        </w:r>
        <w:proofErr w:type="spellEnd"/>
        <w:r>
          <w:t xml:space="preserve"> </w:t>
        </w:r>
        <w:proofErr w:type="spellStart"/>
        <w:r>
          <w:t>abses</w:t>
        </w:r>
        <w:proofErr w:type="spellEnd"/>
        <w:r>
          <w:t xml:space="preserve"> de données en format BioSIM.</w:t>
        </w:r>
      </w:ins>
    </w:p>
    <w:p w14:paraId="60072E6D" w14:textId="465FEC27" w:rsidR="002013B7" w:rsidRPr="009026A4" w:rsidRDefault="002013B7" w:rsidP="000C369D">
      <w:pPr>
        <w:numPr>
          <w:ilvl w:val="0"/>
          <w:numId w:val="1"/>
        </w:numPr>
        <w:tabs>
          <w:tab w:val="left" w:pos="720"/>
        </w:tabs>
        <w:snapToGrid w:val="0"/>
        <w:jc w:val="both"/>
      </w:pPr>
      <w:proofErr w:type="spellStart"/>
      <w:ins w:id="145" w:author="St-Amant, Rémi" w:date="2018-02-26T09:24:00Z">
        <w:r>
          <w:t>Station</w:t>
        </w:r>
      </w:ins>
      <w:ins w:id="146" w:author="St-Amant, Rémi" w:date="2018-02-26T09:25:00Z">
        <w:r>
          <w:t>s</w:t>
        </w:r>
      </w:ins>
      <w:ins w:id="147" w:author="St-Amant, Rémi" w:date="2018-02-26T09:24:00Z">
        <w:r>
          <w:t>Apparier</w:t>
        </w:r>
        <w:proofErr w:type="spellEnd"/>
        <w:r>
          <w:t> : permet de visualiser les stations sélectionner pour une liste de localisations.</w:t>
        </w:r>
      </w:ins>
    </w:p>
    <w:p w14:paraId="0A8E7509" w14:textId="7720D240" w:rsidR="009401CA" w:rsidRPr="009026A4" w:rsidDel="002013B7" w:rsidRDefault="009401CA" w:rsidP="000C369D">
      <w:pPr>
        <w:numPr>
          <w:ilvl w:val="0"/>
          <w:numId w:val="1"/>
        </w:numPr>
        <w:tabs>
          <w:tab w:val="left" w:pos="720"/>
        </w:tabs>
        <w:snapToGrid w:val="0"/>
        <w:jc w:val="both"/>
        <w:rPr>
          <w:del w:id="148" w:author="St-Amant, Rémi" w:date="2018-02-26T09:23:00Z"/>
        </w:rPr>
      </w:pPr>
      <w:del w:id="149" w:author="St-Amant, Rémi" w:date="2018-02-26T09:23:00Z">
        <w:r w:rsidRPr="009026A4" w:rsidDel="002013B7">
          <w:delText>MergeFiles (fichiers de fusion) : permet de fusionner le contenu de deux fichiers d</w:delText>
        </w:r>
        <w:r w:rsidR="0098105F" w:rsidDel="002013B7">
          <w:delText>’</w:delText>
        </w:r>
        <w:r w:rsidRPr="009026A4" w:rsidDel="002013B7">
          <w:delText>après les en-têtes de colonne.</w:delText>
        </w:r>
      </w:del>
    </w:p>
    <w:p w14:paraId="162C91F2" w14:textId="77777777" w:rsidR="009401CA" w:rsidRPr="009026A4" w:rsidRDefault="009401CA" w:rsidP="000C369D">
      <w:pPr>
        <w:numPr>
          <w:ilvl w:val="0"/>
          <w:numId w:val="1"/>
        </w:numPr>
        <w:tabs>
          <w:tab w:val="left" w:pos="720"/>
        </w:tabs>
        <w:snapToGrid w:val="0"/>
        <w:jc w:val="both"/>
      </w:pPr>
      <w:proofErr w:type="spellStart"/>
      <w:r w:rsidRPr="009026A4">
        <w:t>ShowMap</w:t>
      </w:r>
      <w:proofErr w:type="spellEnd"/>
      <w:r w:rsidRPr="009026A4">
        <w:t xml:space="preserve"> (affichage) : programme d</w:t>
      </w:r>
      <w:r w:rsidR="0098105F">
        <w:t>’</w:t>
      </w:r>
      <w:r w:rsidRPr="009026A4">
        <w:t>interrogation et d</w:t>
      </w:r>
      <w:r w:rsidR="0098105F">
        <w:t>’</w:t>
      </w:r>
      <w:r w:rsidRPr="009026A4">
        <w:t>affichage de cartes (grilles, vecteurs).</w:t>
      </w:r>
    </w:p>
    <w:p w14:paraId="46E7A2D1" w14:textId="77777777" w:rsidR="009401CA" w:rsidRPr="009026A4" w:rsidRDefault="009401CA" w:rsidP="000C369D">
      <w:pPr>
        <w:numPr>
          <w:ilvl w:val="0"/>
          <w:numId w:val="1"/>
        </w:numPr>
        <w:tabs>
          <w:tab w:val="left" w:pos="720"/>
        </w:tabs>
        <w:snapToGrid w:val="0"/>
        <w:jc w:val="both"/>
      </w:pPr>
      <w:proofErr w:type="spellStart"/>
      <w:r w:rsidRPr="009026A4">
        <w:t>TDate</w:t>
      </w:r>
      <w:proofErr w:type="spellEnd"/>
      <w:r w:rsidRPr="009026A4">
        <w:t> : permet de modifier les dates.</w:t>
      </w:r>
    </w:p>
    <w:p w14:paraId="3F5E04B7" w14:textId="49E63364" w:rsidR="009401CA" w:rsidRPr="009026A4" w:rsidDel="002013B7" w:rsidRDefault="009401CA" w:rsidP="000C369D">
      <w:pPr>
        <w:numPr>
          <w:ilvl w:val="0"/>
          <w:numId w:val="1"/>
        </w:numPr>
        <w:tabs>
          <w:tab w:val="left" w:pos="720"/>
        </w:tabs>
        <w:snapToGrid w:val="0"/>
        <w:jc w:val="both"/>
        <w:rPr>
          <w:del w:id="150" w:author="St-Amant, Rémi" w:date="2018-02-26T09:23:00Z"/>
        </w:rPr>
      </w:pPr>
      <w:del w:id="151" w:author="St-Amant, Rémi" w:date="2018-02-26T09:23:00Z">
        <w:r w:rsidRPr="009026A4" w:rsidDel="002013B7">
          <w:delText>PLTWidget : progiciel graphique.</w:delText>
        </w:r>
      </w:del>
    </w:p>
    <w:p w14:paraId="14E7C3B0" w14:textId="77777777" w:rsidR="009401CA" w:rsidRPr="009026A4" w:rsidRDefault="009401CA" w:rsidP="009401CA">
      <w:pPr>
        <w:tabs>
          <w:tab w:val="left" w:pos="720"/>
        </w:tabs>
        <w:snapToGrid w:val="0"/>
        <w:jc w:val="both"/>
      </w:pPr>
    </w:p>
    <w:p w14:paraId="1A4AFD4C" w14:textId="4C988FF5"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ins w:id="152" w:author="St-Amant, Rémi" w:date="2018-02-26T09:25:00Z">
        <w:r w:rsidR="002013B7">
          <w:t xml:space="preserve">, </w:t>
        </w:r>
        <w:proofErr w:type="spellStart"/>
        <w:r w:rsidR="002013B7">
          <w:t>LibreOffice</w:t>
        </w:r>
      </w:ins>
      <w:proofErr w:type="spellEnd"/>
      <w:r w:rsidRPr="009026A4">
        <w:t>).</w:t>
      </w:r>
    </w:p>
    <w:p w14:paraId="49E41597" w14:textId="77777777" w:rsidR="009401CA" w:rsidRPr="009026A4" w:rsidRDefault="009401CA" w:rsidP="009401CA">
      <w:pPr>
        <w:jc w:val="both"/>
      </w:pPr>
    </w:p>
    <w:p w14:paraId="4E1D188C" w14:textId="77777777" w:rsidR="009401CA" w:rsidRPr="009026A4" w:rsidRDefault="009401CA" w:rsidP="00C2471D">
      <w:pPr>
        <w:pStyle w:val="Titre3"/>
      </w:pPr>
      <w:bookmarkStart w:id="153" w:name="_Toc348100094"/>
      <w:bookmarkStart w:id="154" w:name="_Toc503271152"/>
      <w:r w:rsidRPr="009026A4">
        <w:t>Langue</w:t>
      </w:r>
      <w:bookmarkEnd w:id="153"/>
      <w:bookmarkEnd w:id="154"/>
    </w:p>
    <w:p w14:paraId="4D4392C4" w14:textId="77777777" w:rsidR="009401CA" w:rsidRPr="009026A4" w:rsidRDefault="009401CA" w:rsidP="009401CA">
      <w:pPr>
        <w:jc w:val="both"/>
      </w:pPr>
    </w:p>
    <w:p w14:paraId="3462563A" w14:textId="34C44464" w:rsidR="009401CA" w:rsidRPr="009026A4" w:rsidRDefault="009401CA" w:rsidP="009401CA">
      <w:pPr>
        <w:jc w:val="both"/>
      </w:pPr>
      <w:r w:rsidRPr="009026A4">
        <w:t xml:space="preserve">BioSIM est disponible en français et en anglais. Pour changer la langue, vous devez sélectionner [Outils] [Langue] puis cliquer [(Français ou English)] dans la barre de menu. </w:t>
      </w:r>
      <w:del w:id="155" w:author="St-Amant, Rémi" w:date="2018-02-26T09:26:00Z">
        <w:r w:rsidRPr="009026A4" w:rsidDel="002013B7">
          <w:delText>Pour que le changement entre en vigueur, vous devez fermer et redémarrer BioSIM.</w:delText>
        </w:r>
      </w:del>
    </w:p>
    <w:p w14:paraId="3B92AD90" w14:textId="77777777" w:rsidR="009401CA" w:rsidRPr="009026A4" w:rsidRDefault="009401CA" w:rsidP="009401CA">
      <w:pPr>
        <w:jc w:val="both"/>
        <w:rPr>
          <w:b/>
        </w:rPr>
      </w:pPr>
    </w:p>
    <w:p w14:paraId="05193386" w14:textId="77777777" w:rsidR="009401CA" w:rsidRPr="009026A4" w:rsidRDefault="009401CA" w:rsidP="006160E5">
      <w:pPr>
        <w:pStyle w:val="Titre2"/>
      </w:pPr>
      <w:bookmarkStart w:id="156" w:name="_Toc348017867"/>
      <w:bookmarkStart w:id="157" w:name="_Toc348100095"/>
      <w:bookmarkStart w:id="158" w:name="_Toc503271153"/>
      <w:r w:rsidRPr="009026A4">
        <w:t>Exécuter BioSIM</w:t>
      </w:r>
      <w:bookmarkEnd w:id="156"/>
      <w:bookmarkEnd w:id="157"/>
      <w:bookmarkEnd w:id="158"/>
    </w:p>
    <w:p w14:paraId="32DA56B9" w14:textId="77777777" w:rsidR="009401CA" w:rsidRPr="009026A4" w:rsidRDefault="009401CA" w:rsidP="009401CA">
      <w:pPr>
        <w:jc w:val="both"/>
      </w:pPr>
    </w:p>
    <w:p w14:paraId="7D3DD623" w14:textId="77777777" w:rsidR="009401CA" w:rsidRPr="009026A4" w:rsidRDefault="009401CA" w:rsidP="00C2471D">
      <w:pPr>
        <w:pStyle w:val="Titre3"/>
      </w:pPr>
      <w:bookmarkStart w:id="159" w:name="_Toc348100096"/>
      <w:bookmarkStart w:id="160" w:name="_Toc503271154"/>
      <w:r w:rsidRPr="009026A4">
        <w:t>Par l</w:t>
      </w:r>
      <w:r w:rsidR="0098105F">
        <w:t>’</w:t>
      </w:r>
      <w:r w:rsidRPr="009026A4">
        <w:t>interface usagé</w:t>
      </w:r>
      <w:bookmarkEnd w:id="159"/>
      <w:bookmarkEnd w:id="160"/>
    </w:p>
    <w:p w14:paraId="484D023D" w14:textId="77777777" w:rsidR="009401CA" w:rsidRPr="009026A4" w:rsidRDefault="009401CA" w:rsidP="009401CA">
      <w:pPr>
        <w:jc w:val="both"/>
      </w:pPr>
    </w:p>
    <w:p w14:paraId="4D5BAC03" w14:textId="5BEE7217" w:rsidR="009401CA" w:rsidRPr="004316E0" w:rsidRDefault="002013B7" w:rsidP="009401CA">
      <w:pPr>
        <w:jc w:val="both"/>
        <w:rPr>
          <w:rPrChange w:id="161" w:author="St-Amant, Rémi" w:date="2018-02-26T09:35:00Z">
            <w:rPr>
              <w:lang w:val="en-CA"/>
            </w:rPr>
          </w:rPrChange>
        </w:rPr>
      </w:pPr>
      <w:ins w:id="162" w:author="St-Amant, Rémi" w:date="2018-02-26T09:27:00Z">
        <w:r w:rsidRPr="004316E0">
          <w:rPr>
            <w:rPrChange w:id="163" w:author="St-Amant, Rémi" w:date="2018-02-26T09:35:00Z">
              <w:rPr>
                <w:lang w:val="en-CA"/>
              </w:rPr>
            </w:rPrChange>
          </w:rPr>
          <w:t xml:space="preserve">Pour </w:t>
        </w:r>
      </w:ins>
      <w:ins w:id="164" w:author="St-Amant, Rémi" w:date="2018-02-26T09:35:00Z">
        <w:r w:rsidR="004316E0" w:rsidRPr="004316E0">
          <w:rPr>
            <w:rPrChange w:id="165" w:author="St-Amant, Rémi" w:date="2018-02-26T09:35:00Z">
              <w:rPr/>
            </w:rPrChange>
          </w:rPr>
          <w:t>exécuter</w:t>
        </w:r>
      </w:ins>
      <w:ins w:id="166" w:author="St-Amant, Rémi" w:date="2018-02-26T09:34:00Z">
        <w:r w:rsidR="004316E0" w:rsidRPr="004316E0">
          <w:rPr>
            <w:rPrChange w:id="167" w:author="St-Amant, Rémi" w:date="2018-02-26T09:35:00Z">
              <w:rPr>
                <w:lang w:val="en-CA"/>
              </w:rPr>
            </w:rPrChange>
          </w:rPr>
          <w:t xml:space="preserve"> l’i</w:t>
        </w:r>
      </w:ins>
      <w:ins w:id="168" w:author="St-Amant, Rémi" w:date="2018-02-26T09:35:00Z">
        <w:r w:rsidR="004316E0" w:rsidRPr="004316E0">
          <w:rPr>
            <w:rPrChange w:id="169" w:author="St-Amant, Rémi" w:date="2018-02-26T09:35:00Z">
              <w:rPr>
                <w:lang w:val="en-CA"/>
              </w:rPr>
            </w:rPrChange>
          </w:rPr>
          <w:t>n</w:t>
        </w:r>
      </w:ins>
      <w:ins w:id="170" w:author="St-Amant, Rémi" w:date="2018-02-26T09:34:00Z">
        <w:r w:rsidR="004316E0" w:rsidRPr="004316E0">
          <w:rPr>
            <w:rPrChange w:id="171" w:author="St-Amant, Rémi" w:date="2018-02-26T09:35:00Z">
              <w:rPr>
                <w:lang w:val="en-CA"/>
              </w:rPr>
            </w:rPrChange>
          </w:rPr>
          <w:t xml:space="preserve">terface de BioSIM, double-cliquer sur l’exécutable BioSIM11.exe. </w:t>
        </w:r>
      </w:ins>
      <w:del w:id="172" w:author="St-Amant, Rémi" w:date="2018-02-26T09:35:00Z">
        <w:r w:rsidR="009401CA" w:rsidRPr="004316E0" w:rsidDel="004316E0">
          <w:rPr>
            <w:rPrChange w:id="173" w:author="St-Amant, Rémi" w:date="2018-02-26T09:35:00Z">
              <w:rPr>
                <w:lang w:val="en-CA"/>
              </w:rPr>
            </w:rPrChange>
          </w:rPr>
          <w:delText xml:space="preserve">To start BioSIM, the user can either double-click on the BioSIM icon </w:delText>
        </w:r>
        <w:r w:rsidR="008F78E1" w:rsidRPr="009026A4" w:rsidDel="004316E0">
          <w:rPr>
            <w:noProof/>
            <w:lang w:val="en-CA" w:eastAsia="en-CA"/>
          </w:rPr>
          <w:drawing>
            <wp:inline distT="0" distB="0" distL="0" distR="0" wp14:anchorId="5F321BC1" wp14:editId="205F9AE0">
              <wp:extent cx="218440" cy="218440"/>
              <wp:effectExtent l="0" t="0" r="0" b="0"/>
              <wp:docPr id="3" name="Picture 3" descr="LogoHau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Haute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009401CA" w:rsidRPr="004316E0" w:rsidDel="004316E0">
          <w:rPr>
            <w:rPrChange w:id="174" w:author="St-Amant, Rémi" w:date="2018-02-26T09:35:00Z">
              <w:rPr>
                <w:lang w:val="en-CA"/>
              </w:rPr>
            </w:rPrChange>
          </w:rPr>
          <w:delText xml:space="preserve"> located on the desktop, or select it in the computer</w:delText>
        </w:r>
        <w:r w:rsidR="0098105F" w:rsidRPr="004316E0" w:rsidDel="004316E0">
          <w:rPr>
            <w:rPrChange w:id="175" w:author="St-Amant, Rémi" w:date="2018-02-26T09:35:00Z">
              <w:rPr>
                <w:lang w:val="en-CA"/>
              </w:rPr>
            </w:rPrChange>
          </w:rPr>
          <w:delText>’</w:delText>
        </w:r>
        <w:r w:rsidR="009401CA" w:rsidRPr="004316E0" w:rsidDel="004316E0">
          <w:rPr>
            <w:rPrChange w:id="176" w:author="St-Amant, Rémi" w:date="2018-02-26T09:35:00Z">
              <w:rPr>
                <w:lang w:val="en-CA"/>
              </w:rPr>
            </w:rPrChange>
          </w:rPr>
          <w:delText>s Start menu. BioSIM</w:delText>
        </w:r>
        <w:r w:rsidR="0098105F" w:rsidRPr="004316E0" w:rsidDel="004316E0">
          <w:rPr>
            <w:rPrChange w:id="177" w:author="St-Amant, Rémi" w:date="2018-02-26T09:35:00Z">
              <w:rPr>
                <w:lang w:val="en-CA"/>
              </w:rPr>
            </w:rPrChange>
          </w:rPr>
          <w:delText>’</w:delText>
        </w:r>
        <w:r w:rsidR="009401CA" w:rsidRPr="004316E0" w:rsidDel="004316E0">
          <w:rPr>
            <w:rPrChange w:id="178" w:author="St-Amant, Rémi" w:date="2018-02-26T09:35:00Z">
              <w:rPr>
                <w:lang w:val="en-CA"/>
              </w:rPr>
            </w:rPrChange>
          </w:rPr>
          <w:delText>s interface is available in both French and English. To choose a language, the user must select [Tools] [Language] and then [(Français or English)] from the menu bar. Please note that for the change to be effective, BioSIM must be closed and restarted.</w:delText>
        </w:r>
      </w:del>
    </w:p>
    <w:p w14:paraId="50E2BE5D" w14:textId="77777777" w:rsidR="009401CA" w:rsidRPr="004316E0" w:rsidRDefault="009401CA" w:rsidP="009401CA">
      <w:pPr>
        <w:jc w:val="both"/>
        <w:rPr>
          <w:rPrChange w:id="179" w:author="St-Amant, Rémi" w:date="2018-02-26T09:35:00Z">
            <w:rPr>
              <w:lang w:val="en-CA"/>
            </w:rPr>
          </w:rPrChange>
        </w:rPr>
      </w:pPr>
    </w:p>
    <w:p w14:paraId="25ADD65F" w14:textId="77777777" w:rsidR="009401CA" w:rsidRPr="009026A4" w:rsidRDefault="009401CA" w:rsidP="00C2471D">
      <w:pPr>
        <w:pStyle w:val="Titre3"/>
      </w:pPr>
      <w:bookmarkStart w:id="180" w:name="_Toc348017869"/>
      <w:bookmarkStart w:id="181" w:name="_Toc348100097"/>
      <w:bookmarkStart w:id="182" w:name="_Toc503271155"/>
      <w:r w:rsidRPr="009026A4">
        <w:t>Par ligne de commande</w:t>
      </w:r>
      <w:bookmarkEnd w:id="180"/>
      <w:bookmarkEnd w:id="181"/>
      <w:bookmarkEnd w:id="182"/>
    </w:p>
    <w:p w14:paraId="1905B329" w14:textId="77777777" w:rsidR="009401CA" w:rsidRPr="009026A4" w:rsidRDefault="009401CA" w:rsidP="009401CA">
      <w:pPr>
        <w:keepNext/>
        <w:jc w:val="both"/>
        <w:rPr>
          <w:b/>
        </w:rPr>
      </w:pPr>
    </w:p>
    <w:p w14:paraId="0AB6EBA9" w14:textId="458A2961" w:rsidR="009401CA" w:rsidRPr="002013B7" w:rsidRDefault="009401CA" w:rsidP="009401CA">
      <w:pPr>
        <w:keepNext/>
        <w:jc w:val="both"/>
        <w:rPr>
          <w:rPrChange w:id="183" w:author="St-Amant, Rémi" w:date="2018-02-26T09:31:00Z">
            <w:rPr>
              <w:lang w:val="en-CA"/>
            </w:rPr>
          </w:rPrChange>
        </w:rPr>
      </w:pPr>
      <w:r w:rsidRPr="002013B7">
        <w:rPr>
          <w:rPrChange w:id="184" w:author="St-Amant, Rémi" w:date="2018-02-26T09:28:00Z">
            <w:rPr>
              <w:lang w:val="en-CA"/>
            </w:rPr>
          </w:rPrChange>
        </w:rPr>
        <w:t>BioSIM</w:t>
      </w:r>
      <w:ins w:id="185" w:author="St-Amant, Rémi" w:date="2018-02-26T09:27:00Z">
        <w:r w:rsidR="002013B7" w:rsidRPr="002013B7">
          <w:rPr>
            <w:rPrChange w:id="186" w:author="St-Amant, Rémi" w:date="2018-02-26T09:28:00Z">
              <w:rPr>
                <w:lang w:val="en-CA"/>
              </w:rPr>
            </w:rPrChange>
          </w:rPr>
          <w:t xml:space="preserve"> peut être </w:t>
        </w:r>
      </w:ins>
      <w:ins w:id="187" w:author="St-Amant, Rémi" w:date="2018-02-26T09:29:00Z">
        <w:r w:rsidR="002013B7">
          <w:rPr>
            <w:rPrChange w:id="188" w:author="St-Amant, Rémi" w:date="2018-02-26T09:28:00Z">
              <w:rPr/>
            </w:rPrChange>
          </w:rPr>
          <w:t>exécuté</w:t>
        </w:r>
      </w:ins>
      <w:ins w:id="189" w:author="St-Amant, Rémi" w:date="2018-02-26T09:27:00Z">
        <w:r w:rsidR="002013B7" w:rsidRPr="002013B7">
          <w:rPr>
            <w:rPrChange w:id="190" w:author="St-Amant, Rémi" w:date="2018-02-26T09:28:00Z">
              <w:rPr>
                <w:lang w:val="en-CA"/>
              </w:rPr>
            </w:rPrChange>
          </w:rPr>
          <w:t xml:space="preserve"> en mode ligne de commande</w:t>
        </w:r>
      </w:ins>
      <w:ins w:id="191" w:author="St-Amant, Rémi" w:date="2018-02-26T09:28:00Z">
        <w:r w:rsidR="002013B7" w:rsidRPr="002013B7">
          <w:rPr>
            <w:rPrChange w:id="192" w:author="St-Amant, Rémi" w:date="2018-02-26T09:28:00Z">
              <w:rPr/>
            </w:rPrChange>
          </w:rPr>
          <w:t xml:space="preserve"> en utilisa</w:t>
        </w:r>
        <w:r w:rsidR="002013B7" w:rsidRPr="002013B7">
          <w:rPr>
            <w:rPrChange w:id="193" w:author="St-Amant, Rémi" w:date="2018-02-26T09:28:00Z">
              <w:rPr>
                <w:lang w:val="en-CA"/>
              </w:rPr>
            </w:rPrChange>
          </w:rPr>
          <w:t>nt</w:t>
        </w:r>
        <w:r w:rsidR="002013B7" w:rsidRPr="002013B7">
          <w:rPr>
            <w:rPrChange w:id="194" w:author="St-Amant, Rémi" w:date="2018-02-26T09:28:00Z">
              <w:rPr/>
            </w:rPrChange>
          </w:rPr>
          <w:t xml:space="preserve"> </w:t>
        </w:r>
      </w:ins>
      <w:ins w:id="195" w:author="St-Amant, Rémi" w:date="2018-02-26T09:29:00Z">
        <w:r w:rsidR="002013B7" w:rsidRPr="002013B7">
          <w:rPr>
            <w:rPrChange w:id="196" w:author="St-Amant, Rémi" w:date="2018-02-26T09:28:00Z">
              <w:rPr/>
            </w:rPrChange>
          </w:rPr>
          <w:t>les tâches planif</w:t>
        </w:r>
        <w:r w:rsidR="002013B7">
          <w:t>iées</w:t>
        </w:r>
      </w:ins>
      <w:ins w:id="197" w:author="St-Amant, Rémi" w:date="2018-02-26T09:28:00Z">
        <w:r w:rsidR="002013B7" w:rsidRPr="002013B7">
          <w:rPr>
            <w:rPrChange w:id="198" w:author="St-Amant, Rémi" w:date="2018-02-26T09:28:00Z">
              <w:rPr/>
            </w:rPrChange>
          </w:rPr>
          <w:t xml:space="preserve"> de Windows. </w:t>
        </w:r>
      </w:ins>
      <w:ins w:id="199" w:author="St-Amant, Rémi" w:date="2018-02-26T09:29:00Z">
        <w:r w:rsidR="002013B7" w:rsidRPr="002013B7">
          <w:rPr>
            <w:rPrChange w:id="200" w:author="St-Amant, Rémi" w:date="2018-02-26T09:31:00Z">
              <w:rPr/>
            </w:rPrChange>
          </w:rPr>
          <w:t xml:space="preserve">C’est très utile pour planifier une </w:t>
        </w:r>
        <w:proofErr w:type="spellStart"/>
        <w:r w:rsidR="002013B7" w:rsidRPr="002013B7">
          <w:rPr>
            <w:rPrChange w:id="201" w:author="St-Amant, Rémi" w:date="2018-02-26T09:31:00Z">
              <w:rPr>
                <w:lang w:val="en-CA"/>
              </w:rPr>
            </w:rPrChange>
          </w:rPr>
          <w:t>execution</w:t>
        </w:r>
        <w:proofErr w:type="spellEnd"/>
        <w:r w:rsidR="002013B7" w:rsidRPr="002013B7">
          <w:rPr>
            <w:rPrChange w:id="202" w:author="St-Amant, Rémi" w:date="2018-02-26T09:31:00Z">
              <w:rPr>
                <w:lang w:val="en-CA"/>
              </w:rPr>
            </w:rPrChange>
          </w:rPr>
          <w:t xml:space="preserve"> quotidienne. </w:t>
        </w:r>
      </w:ins>
      <w:ins w:id="203" w:author="St-Amant, Rémi" w:date="2018-02-26T09:31:00Z">
        <w:r w:rsidR="002013B7" w:rsidRPr="002013B7">
          <w:rPr>
            <w:rPrChange w:id="204" w:author="St-Amant, Rémi" w:date="2018-02-26T09:31:00Z">
              <w:rPr>
                <w:lang w:val="en-CA"/>
              </w:rPr>
            </w:rPrChange>
          </w:rPr>
          <w:t xml:space="preserve">Pour </w:t>
        </w:r>
        <w:proofErr w:type="spellStart"/>
        <w:r w:rsidR="002013B7" w:rsidRPr="002013B7">
          <w:rPr>
            <w:rPrChange w:id="205" w:author="St-Amant, Rémi" w:date="2018-02-26T09:31:00Z">
              <w:rPr>
                <w:lang w:val="en-CA"/>
              </w:rPr>
            </w:rPrChange>
          </w:rPr>
          <w:t>exeécuter</w:t>
        </w:r>
        <w:proofErr w:type="spellEnd"/>
        <w:r w:rsidR="002013B7" w:rsidRPr="002013B7">
          <w:rPr>
            <w:rPrChange w:id="206" w:author="St-Amant, Rémi" w:date="2018-02-26T09:31:00Z">
              <w:rPr>
                <w:lang w:val="en-CA"/>
              </w:rPr>
            </w:rPrChange>
          </w:rPr>
          <w:t xml:space="preserve"> </w:t>
        </w:r>
      </w:ins>
      <w:del w:id="207" w:author="St-Amant, Rémi" w:date="2018-02-26T09:28:00Z">
        <w:r w:rsidRPr="002013B7" w:rsidDel="002013B7">
          <w:rPr>
            <w:rPrChange w:id="208" w:author="St-Amant, Rémi" w:date="2018-02-26T09:31:00Z">
              <w:rPr>
                <w:lang w:val="en-CA"/>
              </w:rPr>
            </w:rPrChange>
          </w:rPr>
          <w:delText xml:space="preserve"> can be run from a command line (in script mode), using Windows Explorer</w:delText>
        </w:r>
        <w:r w:rsidR="0098105F" w:rsidRPr="002013B7" w:rsidDel="002013B7">
          <w:rPr>
            <w:rPrChange w:id="209" w:author="St-Amant, Rémi" w:date="2018-02-26T09:31:00Z">
              <w:rPr>
                <w:lang w:val="en-CA"/>
              </w:rPr>
            </w:rPrChange>
          </w:rPr>
          <w:delText>’</w:delText>
        </w:r>
        <w:r w:rsidRPr="002013B7" w:rsidDel="002013B7">
          <w:rPr>
            <w:rPrChange w:id="210" w:author="St-Amant, Rémi" w:date="2018-02-26T09:31:00Z">
              <w:rPr>
                <w:lang w:val="en-CA"/>
              </w:rPr>
            </w:rPrChange>
          </w:rPr>
          <w:delText xml:space="preserve">s task scheduler. </w:delText>
        </w:r>
      </w:del>
      <w:del w:id="211" w:author="St-Amant, Rémi" w:date="2018-02-26T09:30:00Z">
        <w:r w:rsidRPr="002013B7" w:rsidDel="002013B7">
          <w:rPr>
            <w:rPrChange w:id="212" w:author="St-Amant, Rémi" w:date="2018-02-26T09:31:00Z">
              <w:rPr>
                <w:lang w:val="en-CA"/>
              </w:rPr>
            </w:rPrChange>
          </w:rPr>
          <w:delText xml:space="preserve">This is very useful when setting up a scheduled task to be run automatically (e.g. every day). When </w:delText>
        </w:r>
      </w:del>
      <w:del w:id="213" w:author="St-Amant, Rémi" w:date="2018-02-26T09:31:00Z">
        <w:r w:rsidRPr="002013B7" w:rsidDel="002013B7">
          <w:rPr>
            <w:rPrChange w:id="214" w:author="St-Amant, Rémi" w:date="2018-02-26T09:31:00Z">
              <w:rPr>
                <w:lang w:val="en-CA"/>
              </w:rPr>
            </w:rPrChange>
          </w:rPr>
          <w:delText xml:space="preserve">BioSIM is run in command line mode, only the checked components of the project are executed. To execute </w:delText>
        </w:r>
      </w:del>
      <w:r w:rsidRPr="002013B7">
        <w:rPr>
          <w:rPrChange w:id="215" w:author="St-Amant, Rémi" w:date="2018-02-26T09:31:00Z">
            <w:rPr>
              <w:lang w:val="en-CA"/>
            </w:rPr>
          </w:rPrChange>
        </w:rPr>
        <w:t xml:space="preserve">BioSIM </w:t>
      </w:r>
      <w:ins w:id="216" w:author="St-Amant, Rémi" w:date="2018-02-26T09:31:00Z">
        <w:r w:rsidR="002013B7">
          <w:t xml:space="preserve">en ligne de commande, utiliser la </w:t>
        </w:r>
        <w:proofErr w:type="spellStart"/>
        <w:r w:rsidR="002013B7">
          <w:t>syntaxte</w:t>
        </w:r>
        <w:proofErr w:type="spellEnd"/>
        <w:r w:rsidR="002013B7">
          <w:t xml:space="preserve"> suivante : </w:t>
        </w:r>
      </w:ins>
      <w:del w:id="217" w:author="St-Amant, Rémi" w:date="2018-02-26T09:31:00Z">
        <w:r w:rsidRPr="002013B7" w:rsidDel="002013B7">
          <w:rPr>
            <w:rPrChange w:id="218" w:author="St-Amant, Rémi" w:date="2018-02-26T09:31:00Z">
              <w:rPr>
                <w:lang w:val="en-CA"/>
              </w:rPr>
            </w:rPrChange>
          </w:rPr>
          <w:delText>in script mode, use the following syntax:</w:delText>
        </w:r>
      </w:del>
    </w:p>
    <w:p w14:paraId="267B7BFA" w14:textId="77777777" w:rsidR="009401CA" w:rsidRPr="002013B7" w:rsidRDefault="009401CA" w:rsidP="009401CA">
      <w:pPr>
        <w:jc w:val="both"/>
        <w:rPr>
          <w:rPrChange w:id="219" w:author="St-Amant, Rémi" w:date="2018-02-26T09:31:00Z">
            <w:rPr>
              <w:lang w:val="en-CA"/>
            </w:rPr>
          </w:rPrChange>
        </w:rPr>
      </w:pPr>
    </w:p>
    <w:p w14:paraId="6A4FE788" w14:textId="4AAB5BD3" w:rsidR="009401CA" w:rsidRPr="00581494" w:rsidRDefault="009401CA" w:rsidP="009401CA">
      <w:pPr>
        <w:jc w:val="both"/>
        <w:rPr>
          <w:lang w:val="en-CA"/>
        </w:rPr>
      </w:pPr>
      <w:r w:rsidRPr="00581494">
        <w:rPr>
          <w:lang w:val="en-CA"/>
        </w:rPr>
        <w:t>BioSIM10.exe "</w:t>
      </w:r>
      <w:proofErr w:type="spellStart"/>
      <w:del w:id="220" w:author="St-Amant, Rémi" w:date="2018-02-26T09:32:00Z">
        <w:r w:rsidRPr="00581494" w:rsidDel="002013B7">
          <w:rPr>
            <w:lang w:val="en-CA"/>
          </w:rPr>
          <w:delText>ProjectFilePath</w:delText>
        </w:r>
      </w:del>
      <w:ins w:id="221" w:author="St-Amant, Rémi" w:date="2018-02-26T09:32:00Z">
        <w:r w:rsidR="002013B7">
          <w:rPr>
            <w:lang w:val="en-CA"/>
          </w:rPr>
          <w:t>ProjetBioSIM</w:t>
        </w:r>
      </w:ins>
      <w:proofErr w:type="spellEnd"/>
      <w:r w:rsidRPr="00581494">
        <w:rPr>
          <w:lang w:val="en-CA"/>
        </w:rPr>
        <w:t>" -</w:t>
      </w:r>
      <w:del w:id="222" w:author="St-Amant, Rémi" w:date="2018-02-26T09:31:00Z">
        <w:r w:rsidRPr="00581494" w:rsidDel="002013B7">
          <w:rPr>
            <w:lang w:val="en-CA"/>
          </w:rPr>
          <w:delText>E</w:delText>
        </w:r>
      </w:del>
      <w:ins w:id="223" w:author="St-Amant, Rémi" w:date="2018-02-26T09:31:00Z">
        <w:r w:rsidR="002013B7">
          <w:rPr>
            <w:lang w:val="en-CA"/>
          </w:rPr>
          <w:t>e</w:t>
        </w:r>
      </w:ins>
    </w:p>
    <w:p w14:paraId="167231B6" w14:textId="77777777" w:rsidR="009401CA" w:rsidRPr="00581494" w:rsidRDefault="009401CA" w:rsidP="009401CA">
      <w:pPr>
        <w:jc w:val="both"/>
        <w:rPr>
          <w:lang w:val="en-CA"/>
        </w:rPr>
      </w:pPr>
      <w:r w:rsidRPr="00581494">
        <w:rPr>
          <w:lang w:val="en-CA"/>
        </w:rPr>
        <w:t xml:space="preserve"> </w:t>
      </w:r>
    </w:p>
    <w:p w14:paraId="35E9DCC6" w14:textId="5C59EEBB" w:rsidR="009401CA" w:rsidRPr="002013B7" w:rsidRDefault="002013B7" w:rsidP="009401CA">
      <w:pPr>
        <w:jc w:val="both"/>
        <w:rPr>
          <w:rPrChange w:id="224" w:author="St-Amant, Rémi" w:date="2018-02-26T09:33:00Z">
            <w:rPr>
              <w:lang w:val="en-CA"/>
            </w:rPr>
          </w:rPrChange>
        </w:rPr>
      </w:pPr>
      <w:ins w:id="225" w:author="St-Amant, Rémi" w:date="2018-02-26T09:31:00Z">
        <w:r w:rsidRPr="002013B7">
          <w:rPr>
            <w:rPrChange w:id="226" w:author="St-Amant, Rémi" w:date="2018-02-26T09:33:00Z">
              <w:rPr>
                <w:lang w:val="en-CA"/>
              </w:rPr>
            </w:rPrChange>
          </w:rPr>
          <w:t xml:space="preserve">Où </w:t>
        </w:r>
      </w:ins>
      <w:del w:id="227" w:author="St-Amant, Rémi" w:date="2018-02-26T09:31:00Z">
        <w:r w:rsidR="009401CA" w:rsidRPr="002013B7" w:rsidDel="002013B7">
          <w:rPr>
            <w:rPrChange w:id="228" w:author="St-Amant, Rémi" w:date="2018-02-26T09:33:00Z">
              <w:rPr>
                <w:lang w:val="en-CA"/>
              </w:rPr>
            </w:rPrChange>
          </w:rPr>
          <w:delText xml:space="preserve">where </w:delText>
        </w:r>
      </w:del>
      <w:r w:rsidR="009401CA" w:rsidRPr="002013B7">
        <w:rPr>
          <w:rPrChange w:id="229" w:author="St-Amant, Rémi" w:date="2018-02-26T09:33:00Z">
            <w:rPr>
              <w:lang w:val="en-CA"/>
            </w:rPr>
          </w:rPrChange>
        </w:rPr>
        <w:t>"</w:t>
      </w:r>
      <w:proofErr w:type="spellStart"/>
      <w:r w:rsidR="009401CA" w:rsidRPr="002013B7">
        <w:rPr>
          <w:rPrChange w:id="230" w:author="St-Amant, Rémi" w:date="2018-02-26T09:33:00Z">
            <w:rPr>
              <w:lang w:val="en-CA"/>
            </w:rPr>
          </w:rPrChange>
        </w:rPr>
        <w:t>Proje</w:t>
      </w:r>
      <w:del w:id="231" w:author="St-Amant, Rémi" w:date="2018-02-26T09:32:00Z">
        <w:r w:rsidR="009401CA" w:rsidRPr="002013B7" w:rsidDel="002013B7">
          <w:rPr>
            <w:rPrChange w:id="232" w:author="St-Amant, Rémi" w:date="2018-02-26T09:33:00Z">
              <w:rPr>
                <w:lang w:val="en-CA"/>
              </w:rPr>
            </w:rPrChange>
          </w:rPr>
          <w:delText>c</w:delText>
        </w:r>
      </w:del>
      <w:r w:rsidR="009401CA" w:rsidRPr="002013B7">
        <w:rPr>
          <w:rPrChange w:id="233" w:author="St-Amant, Rémi" w:date="2018-02-26T09:33:00Z">
            <w:rPr>
              <w:lang w:val="en-CA"/>
            </w:rPr>
          </w:rPrChange>
        </w:rPr>
        <w:t>t</w:t>
      </w:r>
      <w:del w:id="234" w:author="St-Amant, Rémi" w:date="2018-02-26T09:32:00Z">
        <w:r w:rsidR="009401CA" w:rsidRPr="002013B7" w:rsidDel="002013B7">
          <w:rPr>
            <w:rPrChange w:id="235" w:author="St-Amant, Rémi" w:date="2018-02-26T09:33:00Z">
              <w:rPr>
                <w:lang w:val="en-CA"/>
              </w:rPr>
            </w:rPrChange>
          </w:rPr>
          <w:delText>FilePath</w:delText>
        </w:r>
      </w:del>
      <w:ins w:id="236" w:author="St-Amant, Rémi" w:date="2018-02-26T09:32:00Z">
        <w:r w:rsidRPr="002013B7">
          <w:rPr>
            <w:rPrChange w:id="237" w:author="St-Amant, Rémi" w:date="2018-02-26T09:33:00Z">
              <w:rPr>
                <w:lang w:val="en-CA"/>
              </w:rPr>
            </w:rPrChange>
          </w:rPr>
          <w:t>BioSIM</w:t>
        </w:r>
      </w:ins>
      <w:proofErr w:type="spellEnd"/>
      <w:r w:rsidR="009401CA" w:rsidRPr="002013B7">
        <w:rPr>
          <w:rPrChange w:id="238" w:author="St-Amant, Rémi" w:date="2018-02-26T09:33:00Z">
            <w:rPr>
              <w:lang w:val="en-CA"/>
            </w:rPr>
          </w:rPrChange>
        </w:rPr>
        <w:t xml:space="preserve">" </w:t>
      </w:r>
      <w:ins w:id="239" w:author="St-Amant, Rémi" w:date="2018-02-26T09:32:00Z">
        <w:r w:rsidRPr="002013B7">
          <w:rPr>
            <w:rPrChange w:id="240" w:author="St-Amant, Rémi" w:date="2018-02-26T09:33:00Z">
              <w:rPr>
                <w:lang w:val="en-CA"/>
              </w:rPr>
            </w:rPrChange>
          </w:rPr>
          <w:t>est un projet avec l’extension .</w:t>
        </w:r>
        <w:proofErr w:type="spellStart"/>
        <w:r w:rsidRPr="002013B7">
          <w:rPr>
            <w:rPrChange w:id="241" w:author="St-Amant, Rémi" w:date="2018-02-26T09:33:00Z">
              <w:rPr>
                <w:lang w:val="en-CA"/>
              </w:rPr>
            </w:rPrChange>
          </w:rPr>
          <w:t>biox</w:t>
        </w:r>
        <w:proofErr w:type="spellEnd"/>
        <w:r w:rsidRPr="002013B7">
          <w:rPr>
            <w:rPrChange w:id="242" w:author="St-Amant, Rémi" w:date="2018-02-26T09:33:00Z">
              <w:rPr>
                <w:lang w:val="en-CA"/>
              </w:rPr>
            </w:rPrChange>
          </w:rPr>
          <w:t xml:space="preserve">. </w:t>
        </w:r>
      </w:ins>
      <w:ins w:id="243" w:author="St-Amant, Rémi" w:date="2018-02-26T09:33:00Z">
        <w:r w:rsidR="002A2CCE">
          <w:t>D</w:t>
        </w:r>
      </w:ins>
      <w:ins w:id="244" w:author="St-Amant, Rémi" w:date="2018-02-26T09:32:00Z">
        <w:r w:rsidRPr="002013B7">
          <w:rPr>
            <w:rPrChange w:id="245" w:author="St-Amant, Rémi" w:date="2018-02-26T09:33:00Z">
              <w:rPr>
                <w:lang w:val="en-CA"/>
              </w:rPr>
            </w:rPrChange>
          </w:rPr>
          <w:t xml:space="preserve">eux autres options sont aussi </w:t>
        </w:r>
      </w:ins>
      <w:ins w:id="246" w:author="St-Amant, Rémi" w:date="2018-02-26T09:33:00Z">
        <w:r w:rsidR="002A2CCE" w:rsidRPr="002013B7">
          <w:rPr>
            <w:rPrChange w:id="247" w:author="St-Amant, Rémi" w:date="2018-02-26T09:33:00Z">
              <w:rPr/>
            </w:rPrChange>
          </w:rPr>
          <w:t>disponible</w:t>
        </w:r>
        <w:r w:rsidR="002A2CCE">
          <w:t>s,</w:t>
        </w:r>
      </w:ins>
      <w:ins w:id="248" w:author="St-Amant, Rémi" w:date="2018-02-26T09:32:00Z">
        <w:r w:rsidRPr="002013B7">
          <w:rPr>
            <w:rPrChange w:id="249" w:author="St-Amant, Rémi" w:date="2018-02-26T09:33:00Z">
              <w:rPr>
                <w:lang w:val="en-CA"/>
              </w:rPr>
            </w:rPrChange>
          </w:rPr>
          <w:t xml:space="preserve"> soit –show pour afficher un dialogue sur la progression et </w:t>
        </w:r>
      </w:ins>
      <w:ins w:id="250" w:author="St-Amant, Rémi" w:date="2018-02-26T09:33:00Z">
        <w:r w:rsidR="002A2CCE">
          <w:t>–log « </w:t>
        </w:r>
        <w:proofErr w:type="spellStart"/>
        <w:r w:rsidR="002A2CCE">
          <w:t>FicheirLog</w:t>
        </w:r>
        <w:proofErr w:type="spellEnd"/>
        <w:r w:rsidR="002A2CCE">
          <w:t> » pour une sortie d</w:t>
        </w:r>
      </w:ins>
      <w:ins w:id="251" w:author="St-Amant, Rémi" w:date="2018-02-26T09:34:00Z">
        <w:r w:rsidR="002A2CCE">
          <w:t>’exécution</w:t>
        </w:r>
      </w:ins>
      <w:del w:id="252" w:author="St-Amant, Rémi" w:date="2018-02-26T09:33:00Z">
        <w:r w:rsidR="009401CA" w:rsidRPr="002013B7" w:rsidDel="002A2CCE">
          <w:rPr>
            <w:rPrChange w:id="253" w:author="St-Amant, Rémi" w:date="2018-02-26T09:33:00Z">
              <w:rPr>
                <w:lang w:val="en-CA"/>
              </w:rPr>
            </w:rPrChange>
          </w:rPr>
          <w:delText>is the complete path to a BioSIM project file</w:delText>
        </w:r>
      </w:del>
      <w:r w:rsidR="009401CA" w:rsidRPr="002013B7">
        <w:rPr>
          <w:rPrChange w:id="254" w:author="St-Amant, Rémi" w:date="2018-02-26T09:33:00Z">
            <w:rPr>
              <w:lang w:val="en-CA"/>
            </w:rPr>
          </w:rPrChange>
        </w:rPr>
        <w:t>.</w:t>
      </w:r>
    </w:p>
    <w:p w14:paraId="67C7609C" w14:textId="77777777" w:rsidR="009401CA" w:rsidRPr="002013B7" w:rsidRDefault="009401CA" w:rsidP="009401CA">
      <w:pPr>
        <w:jc w:val="both"/>
        <w:rPr>
          <w:rPrChange w:id="255" w:author="St-Amant, Rémi" w:date="2018-02-26T09:33:00Z">
            <w:rPr>
              <w:lang w:val="en-CA"/>
            </w:rPr>
          </w:rPrChange>
        </w:rPr>
      </w:pPr>
    </w:p>
    <w:p w14:paraId="66D221DA" w14:textId="77777777" w:rsidR="009401CA" w:rsidRPr="002013B7" w:rsidRDefault="009401CA" w:rsidP="009401CA">
      <w:pPr>
        <w:jc w:val="both"/>
        <w:rPr>
          <w:rPrChange w:id="256" w:author="St-Amant, Rémi" w:date="2018-02-26T09:33:00Z">
            <w:rPr>
              <w:lang w:val="en-CA"/>
            </w:rPr>
          </w:rPrChange>
        </w:rPr>
      </w:pPr>
    </w:p>
    <w:p w14:paraId="26699897" w14:textId="77777777" w:rsidR="009401CA" w:rsidRPr="002013B7" w:rsidRDefault="009401CA" w:rsidP="009401CA">
      <w:pPr>
        <w:jc w:val="both"/>
        <w:rPr>
          <w:b/>
          <w:rPrChange w:id="257" w:author="St-Amant, Rémi" w:date="2018-02-26T09:33:00Z">
            <w:rPr>
              <w:b/>
              <w:lang w:val="en-CA"/>
            </w:rPr>
          </w:rPrChange>
        </w:rPr>
      </w:pPr>
    </w:p>
    <w:p w14:paraId="3C0F9E04" w14:textId="77777777" w:rsidR="009401CA" w:rsidRPr="009026A4" w:rsidRDefault="009401CA" w:rsidP="006160E5">
      <w:pPr>
        <w:pStyle w:val="Titre2"/>
      </w:pPr>
      <w:bookmarkStart w:id="258" w:name="_Toc348100098"/>
      <w:bookmarkStart w:id="259" w:name="_Toc503271156"/>
      <w:r w:rsidRPr="009026A4">
        <w:t>Fonctionnement de BioSIM</w:t>
      </w:r>
      <w:bookmarkEnd w:id="258"/>
      <w:bookmarkEnd w:id="259"/>
    </w:p>
    <w:p w14:paraId="3E2DCC08" w14:textId="77777777" w:rsidR="009401CA" w:rsidRPr="009026A4" w:rsidRDefault="009401CA" w:rsidP="009401CA"/>
    <w:p w14:paraId="7DF91ACE" w14:textId="77777777" w:rsidR="009401CA" w:rsidRPr="009026A4" w:rsidRDefault="009401CA" w:rsidP="00C2471D">
      <w:pPr>
        <w:pStyle w:val="Titre3"/>
      </w:pPr>
      <w:bookmarkStart w:id="260" w:name="_Toc348100099"/>
      <w:bookmarkStart w:id="261" w:name="_Toc503271157"/>
      <w:r w:rsidRPr="009026A4">
        <w:t>Information requise</w:t>
      </w:r>
      <w:bookmarkEnd w:id="260"/>
      <w:bookmarkEnd w:id="261"/>
    </w:p>
    <w:p w14:paraId="5886511D" w14:textId="77777777" w:rsidR="009401CA" w:rsidRPr="009026A4" w:rsidRDefault="009401CA" w:rsidP="009401CA"/>
    <w:p w14:paraId="33E29E2D" w14:textId="77777777" w:rsidR="009401CA" w:rsidRPr="009026A4" w:rsidRDefault="009401CA" w:rsidP="009401CA">
      <w:r w:rsidRPr="009026A4">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0FAE70CC" w:rsidR="009401CA" w:rsidRPr="009026A4" w:rsidRDefault="009401CA" w:rsidP="000C369D">
      <w:pPr>
        <w:numPr>
          <w:ilvl w:val="0"/>
          <w:numId w:val="2"/>
        </w:numPr>
        <w:tabs>
          <w:tab w:val="left" w:pos="720"/>
        </w:tabs>
        <w:snapToGrid w:val="0"/>
        <w:jc w:val="both"/>
      </w:pPr>
      <w:r w:rsidRPr="009026A4">
        <w:lastRenderedPageBreak/>
        <w:t xml:space="preserve">fournir au modèle de simulation des séries chronologiques </w:t>
      </w:r>
      <w:ins w:id="262" w:author="St-Amant, Rémi" w:date="2018-02-26T09:36:00Z">
        <w:r w:rsidR="00DB02B3" w:rsidRPr="009026A4">
          <w:t xml:space="preserve">propres à une région géographique </w:t>
        </w:r>
      </w:ins>
      <w:r w:rsidRPr="009026A4">
        <w:t xml:space="preserve">de </w:t>
      </w:r>
      <w:ins w:id="263" w:author="St-Amant, Rémi" w:date="2018-02-26T09:36:00Z">
        <w:r w:rsidR="00DB02B3">
          <w:t xml:space="preserve">différent élément dont : la </w:t>
        </w:r>
      </w:ins>
      <w:r w:rsidRPr="009026A4">
        <w:t>températures quotidiennes</w:t>
      </w:r>
      <w:ins w:id="264" w:author="St-Amant, Rémi" w:date="2018-02-26T09:36:00Z">
        <w:r w:rsidR="00DB02B3">
          <w:t>/horaires</w:t>
        </w:r>
      </w:ins>
      <w:r w:rsidRPr="009026A4">
        <w:t xml:space="preserve"> de l</w:t>
      </w:r>
      <w:r w:rsidR="0098105F">
        <w:t>’</w:t>
      </w:r>
      <w:r w:rsidRPr="009026A4">
        <w:t>air (minimum et maximum)</w:t>
      </w:r>
      <w:del w:id="265" w:author="St-Amant, Rémi" w:date="2018-02-26T09:37:00Z">
        <w:r w:rsidRPr="009026A4" w:rsidDel="00DB02B3">
          <w:delText xml:space="preserve"> </w:delText>
        </w:r>
      </w:del>
      <w:del w:id="266" w:author="St-Amant, Rémi" w:date="2018-02-26T09:36:00Z">
        <w:r w:rsidRPr="009026A4" w:rsidDel="00DB02B3">
          <w:delText xml:space="preserve">propres à une région géographique </w:delText>
        </w:r>
      </w:del>
      <w:del w:id="267" w:author="St-Amant, Rémi" w:date="2018-02-26T09:37:00Z">
        <w:r w:rsidRPr="009026A4" w:rsidDel="00DB02B3">
          <w:delText>et</w:delText>
        </w:r>
      </w:del>
      <w:r w:rsidRPr="009026A4">
        <w:t>,</w:t>
      </w:r>
      <w:del w:id="268" w:author="St-Amant, Rémi" w:date="2018-02-26T09:37:00Z">
        <w:r w:rsidRPr="009026A4" w:rsidDel="00DB02B3">
          <w:delText xml:space="preserve"> facultativement,</w:delText>
        </w:r>
      </w:del>
      <w:r w:rsidRPr="009026A4">
        <w:t xml:space="preserve"> des données de précipitations, </w:t>
      </w:r>
      <w:ins w:id="269" w:author="St-Amant, Rémi" w:date="2018-02-26T09:37:00Z">
        <w:r w:rsidR="00DB02B3" w:rsidRPr="009026A4">
          <w:t>du point de rosée, de l</w:t>
        </w:r>
        <w:r w:rsidR="00DB02B3">
          <w:t>’</w:t>
        </w:r>
        <w:r w:rsidR="00DB02B3" w:rsidRPr="009026A4">
          <w:t>humidité relative</w:t>
        </w:r>
        <w:r w:rsidR="00DB02B3">
          <w:t>,</w:t>
        </w:r>
        <w:r w:rsidR="00DB02B3" w:rsidRPr="009026A4">
          <w:t xml:space="preserve"> </w:t>
        </w:r>
      </w:ins>
      <w:r w:rsidRPr="009026A4">
        <w:t>de la vitesse du vent, des chutes et de l</w:t>
      </w:r>
      <w:r w:rsidR="0098105F">
        <w:t>’</w:t>
      </w:r>
      <w:r w:rsidRPr="009026A4">
        <w:t xml:space="preserve">accumulation de neige, </w:t>
      </w:r>
      <w:ins w:id="270" w:author="St-Amant, Rémi" w:date="2018-02-26T09:37:00Z">
        <w:r w:rsidR="00DB02B3">
          <w:t xml:space="preserve">de la pression atmosphérique </w:t>
        </w:r>
      </w:ins>
      <w:del w:id="271" w:author="St-Amant, Rémi" w:date="2018-02-26T09:37:00Z">
        <w:r w:rsidRPr="009026A4" w:rsidDel="00DB02B3">
          <w:delText>du point de rosée, de l</w:delText>
        </w:r>
        <w:r w:rsidR="0098105F" w:rsidDel="00DB02B3">
          <w:delText>’</w:delText>
        </w:r>
        <w:r w:rsidRPr="009026A4" w:rsidDel="00DB02B3">
          <w:delText xml:space="preserve">humidité relative </w:delText>
        </w:r>
      </w:del>
      <w:r w:rsidRPr="009026A4">
        <w:t>et/ou du rayonnement solaire;</w:t>
      </w:r>
    </w:p>
    <w:p w14:paraId="0D78553C" w14:textId="77777777" w:rsidR="009401CA" w:rsidRPr="009026A4" w:rsidRDefault="009401CA" w:rsidP="000C369D">
      <w:pPr>
        <w:numPr>
          <w:ilvl w:val="0"/>
          <w:numId w:val="2"/>
        </w:numPr>
        <w:tabs>
          <w:tab w:val="left" w:pos="720"/>
        </w:tabs>
        <w:snapToGrid w:val="0"/>
        <w:jc w:val="both"/>
      </w:pPr>
      <w:proofErr w:type="gramStart"/>
      <w:r w:rsidRPr="009026A4">
        <w:t>contrôle</w:t>
      </w:r>
      <w:proofErr w:type="gramEnd"/>
      <w:r w:rsidRPr="009026A4">
        <w:t xml:space="preserve"> l</w:t>
      </w:r>
      <w:r w:rsidR="0098105F">
        <w:t>’</w:t>
      </w:r>
      <w:r w:rsidRPr="009026A4">
        <w:t>exécution du modèle de simulation sélectionné, en variant facultativement certains paramètres du modèle;</w:t>
      </w:r>
    </w:p>
    <w:p w14:paraId="5C6A962B" w14:textId="641FD4E2" w:rsidR="009401CA" w:rsidRPr="009026A4" w:rsidRDefault="009401CA" w:rsidP="000C369D">
      <w:pPr>
        <w:numPr>
          <w:ilvl w:val="0"/>
          <w:numId w:val="2"/>
        </w:numPr>
        <w:tabs>
          <w:tab w:val="left" w:pos="720"/>
        </w:tabs>
        <w:snapToGrid w:val="0"/>
        <w:jc w:val="both"/>
      </w:pPr>
      <w:r w:rsidRPr="009026A4">
        <w:t>fusionner tous les extrants dans un</w:t>
      </w:r>
      <w:del w:id="272" w:author="St-Amant, Rémi" w:date="2018-02-26T09:38:00Z">
        <w:r w:rsidRPr="009026A4" w:rsidDel="00DB02B3">
          <w:delText>e base de données</w:delText>
        </w:r>
      </w:del>
      <w:ins w:id="273" w:author="St-Amant, Rémi" w:date="2018-02-26T09:38:00Z">
        <w:r w:rsidR="00DB02B3">
          <w:t xml:space="preserve"> seul composante</w:t>
        </w:r>
      </w:ins>
      <w:r w:rsidRPr="009026A4">
        <w:t>;</w:t>
      </w:r>
    </w:p>
    <w:p w14:paraId="000FD261" w14:textId="7622511A" w:rsidR="009401CA" w:rsidRPr="009026A4" w:rsidRDefault="009401CA" w:rsidP="000C369D">
      <w:pPr>
        <w:numPr>
          <w:ilvl w:val="0"/>
          <w:numId w:val="2"/>
        </w:numPr>
        <w:tabs>
          <w:tab w:val="left" w:pos="720"/>
        </w:tabs>
        <w:snapToGrid w:val="0"/>
        <w:jc w:val="both"/>
      </w:pPr>
      <w:r w:rsidRPr="009026A4">
        <w:t xml:space="preserve">examiner les extrants du modèle pour extraire les caractéristiques statistiques </w:t>
      </w:r>
      <w:r w:rsidR="00556389">
        <w:t>précisées</w:t>
      </w:r>
      <w:r w:rsidRPr="009026A4">
        <w:t xml:space="preserve"> par l</w:t>
      </w:r>
      <w:r w:rsidR="0098105F">
        <w:t>’</w:t>
      </w:r>
      <w:r w:rsidRPr="009026A4">
        <w:t xml:space="preserve">utilisateur et présenter cette information sous forme </w:t>
      </w:r>
      <w:del w:id="274" w:author="St-Amant, Rémi" w:date="2018-02-26T09:38:00Z">
        <w:r w:rsidRPr="009026A4" w:rsidDel="00DB02B3">
          <w:delText xml:space="preserve">de graphiques, </w:delText>
        </w:r>
      </w:del>
      <w:r w:rsidRPr="009026A4">
        <w:t>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1F56231F"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del w:id="275" w:author="St-Amant, Rémi" w:date="2018-02-26T09:39: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276" w:author="St-Amant, Rémi" w:date="2018-02-26T09:39:00Z">
              <w:rPr>
                <w:rStyle w:val="Lienhypertexte"/>
              </w:rPr>
            </w:rPrChange>
          </w:rPr>
          <w:delText>Éditeur de données liées</w:delText>
        </w:r>
        <w:r w:rsidR="00443B84" w:rsidDel="003037A3">
          <w:rPr>
            <w:rStyle w:val="Lienhypertexte"/>
          </w:rPr>
          <w:fldChar w:fldCharType="end"/>
        </w:r>
      </w:del>
      <w:ins w:id="277" w:author="St-Amant, Rémi" w:date="2018-02-26T09:39:00Z">
        <w:r w:rsidR="003037A3" w:rsidRPr="003037A3">
          <w:rPr>
            <w:rPrChange w:id="278" w:author="St-Amant, Rémi" w:date="2018-02-26T09:39:00Z">
              <w:rPr>
                <w:rStyle w:val="Lienhypertexte"/>
              </w:rPr>
            </w:rPrChange>
          </w:rPr>
          <w:t>Éditeur de données liées</w:t>
        </w:r>
      </w:ins>
      <w:r w:rsidRPr="009026A4">
        <w:t>)</w:t>
      </w:r>
    </w:p>
    <w:p w14:paraId="524554FF" w14:textId="77777777" w:rsidR="009401CA" w:rsidRPr="009026A4" w:rsidRDefault="009401CA" w:rsidP="000C369D">
      <w:pPr>
        <w:numPr>
          <w:ilvl w:val="1"/>
          <w:numId w:val="3"/>
        </w:numPr>
        <w:tabs>
          <w:tab w:val="left" w:pos="1440"/>
        </w:tabs>
        <w:snapToGrid w:val="0"/>
        <w:jc w:val="both"/>
      </w:pPr>
      <w:proofErr w:type="gramStart"/>
      <w:r w:rsidRPr="009026A4">
        <w:t>normales</w:t>
      </w:r>
      <w:proofErr w:type="gramEnd"/>
      <w:r w:rsidRPr="009026A4">
        <w:t xml:space="preserve"> (statistiques mensuelles),</w:t>
      </w:r>
    </w:p>
    <w:p w14:paraId="48DA8C75" w14:textId="288CCEE8" w:rsidR="009401CA" w:rsidRDefault="009401CA" w:rsidP="000C369D">
      <w:pPr>
        <w:numPr>
          <w:ilvl w:val="1"/>
          <w:numId w:val="3"/>
        </w:numPr>
        <w:tabs>
          <w:tab w:val="left" w:pos="1440"/>
        </w:tabs>
        <w:snapToGrid w:val="0"/>
        <w:jc w:val="both"/>
        <w:rPr>
          <w:ins w:id="279" w:author="St-Amant, Rémi" w:date="2018-02-26T09:38:00Z"/>
        </w:rPr>
      </w:pPr>
      <w:proofErr w:type="gramStart"/>
      <w:r w:rsidRPr="009026A4">
        <w:rPr>
          <w:spacing w:val="-2"/>
        </w:rPr>
        <w:t>données</w:t>
      </w:r>
      <w:proofErr w:type="gramEnd"/>
      <w:r w:rsidRPr="009026A4">
        <w:rPr>
          <w:spacing w:val="-2"/>
        </w:rPr>
        <w:t xml:space="preserve"> quotidiennes</w:t>
      </w:r>
      <w:r w:rsidRPr="009026A4">
        <w:t xml:space="preserve"> (y compris les prévisions);</w:t>
      </w:r>
    </w:p>
    <w:p w14:paraId="69C92075" w14:textId="7AC55DE5" w:rsidR="003037A3" w:rsidRPr="009026A4" w:rsidRDefault="003037A3" w:rsidP="003037A3">
      <w:pPr>
        <w:numPr>
          <w:ilvl w:val="1"/>
          <w:numId w:val="3"/>
        </w:numPr>
        <w:tabs>
          <w:tab w:val="left" w:pos="1440"/>
        </w:tabs>
        <w:snapToGrid w:val="0"/>
        <w:jc w:val="both"/>
        <w:rPr>
          <w:ins w:id="280" w:author="St-Amant, Rémi" w:date="2018-02-26T09:38:00Z"/>
        </w:rPr>
      </w:pPr>
      <w:proofErr w:type="gramStart"/>
      <w:ins w:id="281" w:author="St-Amant, Rémi" w:date="2018-02-26T09:38:00Z">
        <w:r w:rsidRPr="009026A4">
          <w:rPr>
            <w:spacing w:val="-2"/>
          </w:rPr>
          <w:t>données</w:t>
        </w:r>
        <w:proofErr w:type="gramEnd"/>
        <w:r w:rsidRPr="009026A4">
          <w:rPr>
            <w:spacing w:val="-2"/>
          </w:rPr>
          <w:t xml:space="preserve"> </w:t>
        </w:r>
      </w:ins>
      <w:ins w:id="282" w:author="St-Amant, Rémi" w:date="2018-02-26T09:39:00Z">
        <w:r>
          <w:rPr>
            <w:spacing w:val="-2"/>
          </w:rPr>
          <w:t xml:space="preserve">horaires </w:t>
        </w:r>
      </w:ins>
      <w:ins w:id="283" w:author="St-Amant, Rémi" w:date="2018-02-26T09:38:00Z">
        <w:r w:rsidRPr="009026A4">
          <w:t>(y compris les prévisions);</w:t>
        </w:r>
      </w:ins>
    </w:p>
    <w:p w14:paraId="3CEA6AC1" w14:textId="46A994FB" w:rsidR="003037A3" w:rsidRPr="009026A4" w:rsidRDefault="003037A3" w:rsidP="003037A3">
      <w:pPr>
        <w:numPr>
          <w:ilvl w:val="1"/>
          <w:numId w:val="3"/>
        </w:numPr>
        <w:tabs>
          <w:tab w:val="left" w:pos="1440"/>
        </w:tabs>
        <w:snapToGrid w:val="0"/>
        <w:jc w:val="both"/>
        <w:pPrChange w:id="284" w:author="St-Amant, Rémi" w:date="2018-02-26T09:39:00Z">
          <w:pPr>
            <w:numPr>
              <w:ilvl w:val="1"/>
              <w:numId w:val="3"/>
            </w:numPr>
            <w:tabs>
              <w:tab w:val="left" w:pos="1440"/>
            </w:tabs>
            <w:snapToGrid w:val="0"/>
            <w:ind w:left="1440" w:hanging="360"/>
            <w:jc w:val="both"/>
          </w:pPr>
        </w:pPrChange>
      </w:pPr>
      <w:proofErr w:type="gramStart"/>
      <w:ins w:id="285" w:author="St-Amant, Rémi" w:date="2018-02-26T09:38:00Z">
        <w:r w:rsidRPr="009026A4">
          <w:rPr>
            <w:spacing w:val="-2"/>
          </w:rPr>
          <w:t>données</w:t>
        </w:r>
        <w:proofErr w:type="gramEnd"/>
        <w:r w:rsidRPr="009026A4">
          <w:rPr>
            <w:spacing w:val="-2"/>
          </w:rPr>
          <w:t xml:space="preserve"> </w:t>
        </w:r>
      </w:ins>
      <w:ins w:id="286" w:author="St-Amant, Rémi" w:date="2018-02-26T09:39:00Z">
        <w:r>
          <w:rPr>
            <w:spacing w:val="-2"/>
          </w:rPr>
          <w:t xml:space="preserve">sous forme cartographique </w:t>
        </w:r>
      </w:ins>
      <w:ins w:id="287" w:author="St-Amant, Rémi" w:date="2018-02-26T09:38:00Z">
        <w:r w:rsidRPr="009026A4">
          <w:t>(</w:t>
        </w:r>
      </w:ins>
      <w:proofErr w:type="spellStart"/>
      <w:ins w:id="288" w:author="St-Amant, Rémi" w:date="2018-02-26T09:39:00Z">
        <w:r>
          <w:t>Gribs</w:t>
        </w:r>
      </w:ins>
      <w:proofErr w:type="spellEnd"/>
      <w:ins w:id="289" w:author="St-Amant, Rémi" w:date="2018-02-26T09:38:00Z">
        <w:r w:rsidRPr="009026A4">
          <w:t>);</w:t>
        </w:r>
      </w:ins>
    </w:p>
    <w:p w14:paraId="034B4BD6" w14:textId="359A6CCE"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del w:id="290"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291" w:author="St-Amant, Rémi" w:date="2018-02-26T09:40:00Z">
              <w:rPr>
                <w:rStyle w:val="Lienhypertexte"/>
              </w:rPr>
            </w:rPrChange>
          </w:rPr>
          <w:delText>Éditeur de données liées</w:delText>
        </w:r>
        <w:r w:rsidR="00443B84" w:rsidDel="003037A3">
          <w:rPr>
            <w:rStyle w:val="Lienhypertexte"/>
          </w:rPr>
          <w:fldChar w:fldCharType="end"/>
        </w:r>
      </w:del>
      <w:ins w:id="292" w:author="St-Amant, Rémi" w:date="2018-02-26T09:40:00Z">
        <w:r w:rsidR="003037A3" w:rsidRPr="003037A3">
          <w:rPr>
            <w:rPrChange w:id="293" w:author="St-Amant, Rémi" w:date="2018-02-26T09:40:00Z">
              <w:rPr>
                <w:rStyle w:val="Lienhypertexte"/>
              </w:rPr>
            </w:rPrChange>
          </w:rPr>
          <w:t>Éditeur de données liées</w:t>
        </w:r>
      </w:ins>
      <w:r w:rsidRPr="009026A4">
        <w:t>);</w:t>
      </w:r>
    </w:p>
    <w:p w14:paraId="7AA8F05C" w14:textId="00AD6C37" w:rsidR="009401CA" w:rsidRPr="009026A4" w:rsidRDefault="009401CA" w:rsidP="000C369D">
      <w:pPr>
        <w:numPr>
          <w:ilvl w:val="0"/>
          <w:numId w:val="3"/>
        </w:numPr>
        <w:tabs>
          <w:tab w:val="left" w:pos="720"/>
        </w:tabs>
        <w:snapToGrid w:val="0"/>
        <w:jc w:val="both"/>
      </w:pPr>
      <w:r w:rsidRPr="009026A4">
        <w:t>modèles (accessibles par l</w:t>
      </w:r>
      <w:r w:rsidR="0098105F">
        <w:t>’</w:t>
      </w:r>
      <w:del w:id="294"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295" w:author="St-Amant, Rémi" w:date="2018-02-26T09:40:00Z">
              <w:rPr>
                <w:rStyle w:val="Lienhypertexte"/>
              </w:rPr>
            </w:rPrChange>
          </w:rPr>
          <w:delText>Éditeur de données liées</w:delText>
        </w:r>
        <w:r w:rsidR="00443B84" w:rsidDel="003037A3">
          <w:rPr>
            <w:rStyle w:val="Lienhypertexte"/>
          </w:rPr>
          <w:fldChar w:fldCharType="end"/>
        </w:r>
      </w:del>
      <w:ins w:id="296" w:author="St-Amant, Rémi" w:date="2018-02-26T09:40:00Z">
        <w:r w:rsidR="003037A3" w:rsidRPr="003037A3">
          <w:rPr>
            <w:rPrChange w:id="297" w:author="St-Amant, Rémi" w:date="2018-02-26T09:40:00Z">
              <w:rPr>
                <w:rStyle w:val="Lienhypertexte"/>
              </w:rPr>
            </w:rPrChange>
          </w:rPr>
          <w:t>Éditeur de données liées</w:t>
        </w:r>
      </w:ins>
      <w:r w:rsidRPr="009026A4">
        <w:t>);</w:t>
      </w:r>
    </w:p>
    <w:p w14:paraId="3E19EC4A" w14:textId="0C314000"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del w:id="298"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299" w:author="St-Amant, Rémi" w:date="2018-02-26T09:40:00Z">
              <w:rPr>
                <w:rStyle w:val="Lienhypertexte"/>
              </w:rPr>
            </w:rPrChange>
          </w:rPr>
          <w:delText>Éditeur de modèles</w:delText>
        </w:r>
        <w:r w:rsidR="00443B84" w:rsidDel="003037A3">
          <w:rPr>
            <w:rStyle w:val="Lienhypertexte"/>
          </w:rPr>
          <w:fldChar w:fldCharType="end"/>
        </w:r>
      </w:del>
      <w:ins w:id="300" w:author="St-Amant, Rémi" w:date="2018-02-26T09:40:00Z">
        <w:r w:rsidR="003037A3" w:rsidRPr="003037A3">
          <w:rPr>
            <w:rPrChange w:id="301" w:author="St-Amant, Rémi" w:date="2018-02-26T09:40:00Z">
              <w:rPr>
                <w:rStyle w:val="Lienhypertexte"/>
              </w:rPr>
            </w:rPrChange>
          </w:rPr>
          <w:t>Éditeur de modèles</w:t>
        </w:r>
      </w:ins>
      <w:r w:rsidRPr="009026A4">
        <w:t>);</w:t>
      </w:r>
    </w:p>
    <w:p w14:paraId="038AAED3" w14:textId="5A871FCB"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del w:id="302"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303" w:author="St-Amant, Rémi" w:date="2018-02-26T09:40:00Z">
              <w:rPr>
                <w:rStyle w:val="Lienhypertexte"/>
              </w:rPr>
            </w:rPrChange>
          </w:rPr>
          <w:delText>Éditeur d</w:delText>
        </w:r>
        <w:r w:rsidR="0098105F" w:rsidRPr="003037A3" w:rsidDel="003037A3">
          <w:rPr>
            <w:rPrChange w:id="304" w:author="St-Amant, Rémi" w:date="2018-02-26T09:40:00Z">
              <w:rPr>
                <w:rStyle w:val="Lienhypertexte"/>
              </w:rPr>
            </w:rPrChange>
          </w:rPr>
          <w:delText>’</w:delText>
        </w:r>
        <w:r w:rsidRPr="003037A3" w:rsidDel="003037A3">
          <w:rPr>
            <w:rPrChange w:id="305" w:author="St-Amant, Rémi" w:date="2018-02-26T09:40:00Z">
              <w:rPr>
                <w:rStyle w:val="Lienhypertexte"/>
              </w:rPr>
            </w:rPrChange>
          </w:rPr>
          <w:delText>intrants du générateur météo</w:delText>
        </w:r>
        <w:r w:rsidR="00443B84" w:rsidDel="003037A3">
          <w:rPr>
            <w:rStyle w:val="Lienhypertexte"/>
          </w:rPr>
          <w:fldChar w:fldCharType="end"/>
        </w:r>
      </w:del>
      <w:ins w:id="306" w:author="St-Amant, Rémi" w:date="2018-02-26T09:40:00Z">
        <w:r w:rsidR="003037A3" w:rsidRPr="003037A3">
          <w:rPr>
            <w:rPrChange w:id="307" w:author="St-Amant, Rémi" w:date="2018-02-26T09:40:00Z">
              <w:rPr>
                <w:rStyle w:val="Lienhypertexte"/>
              </w:rPr>
            </w:rPrChange>
          </w:rPr>
          <w:t>Éditeur d’intrants du générateur météo</w:t>
        </w:r>
      </w:ins>
      <w:r w:rsidRPr="009026A4">
        <w:t>);</w:t>
      </w:r>
    </w:p>
    <w:p w14:paraId="7A618341" w14:textId="4D4B9A15"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del w:id="308"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309" w:author="St-Amant, Rémi" w:date="2018-02-26T09:40:00Z">
              <w:rPr>
                <w:rStyle w:val="Lienhypertexte"/>
              </w:rPr>
            </w:rPrChange>
          </w:rPr>
          <w:delText>Éditeur de listes de localisations</w:delText>
        </w:r>
        <w:r w:rsidR="00443B84" w:rsidDel="003037A3">
          <w:rPr>
            <w:rStyle w:val="Lienhypertexte"/>
          </w:rPr>
          <w:fldChar w:fldCharType="end"/>
        </w:r>
      </w:del>
      <w:ins w:id="310" w:author="St-Amant, Rémi" w:date="2018-02-26T09:40:00Z">
        <w:r w:rsidR="003037A3" w:rsidRPr="003037A3">
          <w:rPr>
            <w:rPrChange w:id="311" w:author="St-Amant, Rémi" w:date="2018-02-26T09:40:00Z">
              <w:rPr>
                <w:rStyle w:val="Lienhypertexte"/>
              </w:rPr>
            </w:rPrChange>
          </w:rPr>
          <w:t>Éditeur de listes de localisations</w:t>
        </w:r>
      </w:ins>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24"/>
        <w:gridCol w:w="2619"/>
        <w:gridCol w:w="2749"/>
      </w:tblGrid>
      <w:tr w:rsidR="009401CA" w:rsidRPr="009026A4" w14:paraId="4E34A079" w14:textId="77777777" w:rsidTr="00F73B49">
        <w:tc>
          <w:tcPr>
            <w:tcW w:w="1902" w:type="dxa"/>
            <w:shd w:val="clear" w:color="auto" w:fill="auto"/>
          </w:tcPr>
          <w:p w14:paraId="33C9738C" w14:textId="77777777" w:rsidR="009401CA" w:rsidRPr="009026A4" w:rsidRDefault="009401CA" w:rsidP="009401CA">
            <w:r w:rsidRPr="009026A4">
              <w:t>Type de données</w:t>
            </w:r>
          </w:p>
        </w:tc>
        <w:tc>
          <w:tcPr>
            <w:tcW w:w="2124" w:type="dxa"/>
            <w:shd w:val="clear" w:color="auto" w:fill="auto"/>
          </w:tcPr>
          <w:p w14:paraId="52628AD7" w14:textId="77777777" w:rsidR="009401CA" w:rsidRPr="009026A4" w:rsidRDefault="009401CA" w:rsidP="009401CA">
            <w:r w:rsidRPr="009026A4">
              <w:t>Extension de fichier</w:t>
            </w:r>
          </w:p>
        </w:tc>
        <w:tc>
          <w:tcPr>
            <w:tcW w:w="2619" w:type="dxa"/>
            <w:shd w:val="clear" w:color="auto" w:fill="auto"/>
          </w:tcPr>
          <w:p w14:paraId="297530CD" w14:textId="77777777" w:rsidR="009401CA" w:rsidRPr="009026A4" w:rsidRDefault="009401CA" w:rsidP="009401CA">
            <w:r w:rsidRPr="009026A4">
              <w:t>Sous-répertoire du projet où se trouve le fichier</w:t>
            </w:r>
          </w:p>
        </w:tc>
        <w:tc>
          <w:tcPr>
            <w:tcW w:w="27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F73B49">
        <w:tc>
          <w:tcPr>
            <w:tcW w:w="1902" w:type="dxa"/>
            <w:shd w:val="clear" w:color="auto" w:fill="auto"/>
          </w:tcPr>
          <w:p w14:paraId="53FD26CF" w14:textId="77777777" w:rsidR="009401CA" w:rsidRPr="009026A4" w:rsidRDefault="009401CA" w:rsidP="009401CA">
            <w:r w:rsidRPr="009026A4">
              <w:t xml:space="preserve">Normales météorologiques </w:t>
            </w:r>
          </w:p>
        </w:tc>
        <w:tc>
          <w:tcPr>
            <w:tcW w:w="2124" w:type="dxa"/>
            <w:shd w:val="clear" w:color="auto" w:fill="auto"/>
          </w:tcPr>
          <w:p w14:paraId="31C6BFC6" w14:textId="57C409B7" w:rsidR="009401CA" w:rsidRPr="009026A4" w:rsidRDefault="009401CA" w:rsidP="009401CA">
            <w:r w:rsidRPr="009026A4">
              <w:t>.</w:t>
            </w:r>
            <w:proofErr w:type="spellStart"/>
            <w:r w:rsidRPr="009026A4">
              <w:t>Normals</w:t>
            </w:r>
            <w:r w:rsidR="00F73B49">
              <w:t>DB</w:t>
            </w:r>
            <w:proofErr w:type="spellEnd"/>
          </w:p>
        </w:tc>
        <w:tc>
          <w:tcPr>
            <w:tcW w:w="2619" w:type="dxa"/>
            <w:shd w:val="clear" w:color="auto" w:fill="auto"/>
          </w:tcPr>
          <w:p w14:paraId="30B7C9F9"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F73B49">
        <w:tc>
          <w:tcPr>
            <w:tcW w:w="1902" w:type="dxa"/>
            <w:shd w:val="clear" w:color="auto" w:fill="auto"/>
          </w:tcPr>
          <w:p w14:paraId="4278EC1C" w14:textId="77777777" w:rsidR="009401CA" w:rsidRPr="009026A4" w:rsidRDefault="009401CA" w:rsidP="009401CA">
            <w:r w:rsidRPr="009026A4">
              <w:t>Données météorologiques quotidiennes</w:t>
            </w:r>
          </w:p>
        </w:tc>
        <w:tc>
          <w:tcPr>
            <w:tcW w:w="2124" w:type="dxa"/>
            <w:shd w:val="clear" w:color="auto" w:fill="auto"/>
          </w:tcPr>
          <w:p w14:paraId="3406D5E0" w14:textId="53662DAA" w:rsidR="009401CA" w:rsidRPr="009026A4" w:rsidRDefault="009401CA" w:rsidP="00F73B49">
            <w:r w:rsidRPr="009026A4">
              <w:t>.</w:t>
            </w:r>
            <w:proofErr w:type="spellStart"/>
            <w:r w:rsidRPr="009026A4">
              <w:t>Daily</w:t>
            </w:r>
            <w:r w:rsidR="00F73B49">
              <w:t>DB</w:t>
            </w:r>
            <w:proofErr w:type="spellEnd"/>
          </w:p>
        </w:tc>
        <w:tc>
          <w:tcPr>
            <w:tcW w:w="2619" w:type="dxa"/>
            <w:shd w:val="clear" w:color="auto" w:fill="auto"/>
          </w:tcPr>
          <w:p w14:paraId="0547B4D7" w14:textId="77777777" w:rsidR="009401CA" w:rsidRPr="009026A4" w:rsidRDefault="009401CA" w:rsidP="009401CA">
            <w:r w:rsidRPr="009026A4">
              <w:t>\</w:t>
            </w:r>
            <w:proofErr w:type="spellStart"/>
            <w:r w:rsidRPr="009026A4">
              <w:t>Weather</w:t>
            </w:r>
            <w:proofErr w:type="spellEnd"/>
            <w:r w:rsidRPr="009026A4">
              <w:t>\</w:t>
            </w:r>
          </w:p>
        </w:tc>
        <w:tc>
          <w:tcPr>
            <w:tcW w:w="2749" w:type="dxa"/>
            <w:shd w:val="clear" w:color="auto" w:fill="auto"/>
          </w:tcPr>
          <w:p w14:paraId="2AF15401" w14:textId="77777777" w:rsidR="009401CA" w:rsidRPr="009026A4" w:rsidRDefault="009401CA" w:rsidP="009401CA">
            <w:r w:rsidRPr="009026A4">
              <w:t>Oui</w:t>
            </w:r>
          </w:p>
        </w:tc>
      </w:tr>
      <w:tr w:rsidR="00F73B49" w:rsidRPr="009026A4" w14:paraId="3B2748FD" w14:textId="77777777" w:rsidTr="00F73B49">
        <w:tc>
          <w:tcPr>
            <w:tcW w:w="1902" w:type="dxa"/>
            <w:shd w:val="clear" w:color="auto" w:fill="auto"/>
          </w:tcPr>
          <w:p w14:paraId="184C2190" w14:textId="1E407348" w:rsidR="00F73B49" w:rsidRPr="009026A4" w:rsidRDefault="00F73B49" w:rsidP="00F73B49">
            <w:r w:rsidRPr="009026A4">
              <w:t xml:space="preserve">Données météorologiques </w:t>
            </w:r>
            <w:r>
              <w:t>horaires</w:t>
            </w:r>
          </w:p>
        </w:tc>
        <w:tc>
          <w:tcPr>
            <w:tcW w:w="2124" w:type="dxa"/>
            <w:shd w:val="clear" w:color="auto" w:fill="auto"/>
          </w:tcPr>
          <w:p w14:paraId="3BB04CA8" w14:textId="3CB62F44" w:rsidR="00F73B49" w:rsidRPr="009026A4" w:rsidRDefault="00F73B49" w:rsidP="00F73B49">
            <w:r>
              <w:t>.</w:t>
            </w:r>
            <w:proofErr w:type="spellStart"/>
            <w:r>
              <w:t>HourlyDB</w:t>
            </w:r>
            <w:proofErr w:type="spellEnd"/>
          </w:p>
        </w:tc>
        <w:tc>
          <w:tcPr>
            <w:tcW w:w="2619" w:type="dxa"/>
            <w:shd w:val="clear" w:color="auto" w:fill="auto"/>
          </w:tcPr>
          <w:p w14:paraId="75799D79" w14:textId="209F24F4" w:rsidR="00F73B49" w:rsidRPr="009026A4" w:rsidRDefault="00F73B49" w:rsidP="00F73B49">
            <w:r>
              <w:t>\</w:t>
            </w:r>
            <w:proofErr w:type="spellStart"/>
            <w:r>
              <w:t>Weather</w:t>
            </w:r>
            <w:proofErr w:type="spellEnd"/>
            <w:r>
              <w:t>\</w:t>
            </w:r>
          </w:p>
        </w:tc>
        <w:tc>
          <w:tcPr>
            <w:tcW w:w="2749" w:type="dxa"/>
            <w:shd w:val="clear" w:color="auto" w:fill="auto"/>
          </w:tcPr>
          <w:p w14:paraId="559B1FFE" w14:textId="7C8B6227" w:rsidR="00F73B49" w:rsidRPr="009026A4" w:rsidRDefault="00F73B49" w:rsidP="00F73B49">
            <w:r>
              <w:t>Oui</w:t>
            </w:r>
          </w:p>
        </w:tc>
      </w:tr>
      <w:tr w:rsidR="00F73B49" w:rsidRPr="009026A4" w14:paraId="603E26E9" w14:textId="77777777" w:rsidTr="00F73B49">
        <w:tc>
          <w:tcPr>
            <w:tcW w:w="1902" w:type="dxa"/>
            <w:shd w:val="clear" w:color="auto" w:fill="auto"/>
          </w:tcPr>
          <w:p w14:paraId="68727169" w14:textId="77777777" w:rsidR="00F73B49" w:rsidRPr="009026A4" w:rsidRDefault="00F73B49" w:rsidP="00F73B49">
            <w:r w:rsidRPr="009026A4">
              <w:t>DEM</w:t>
            </w:r>
          </w:p>
        </w:tc>
        <w:tc>
          <w:tcPr>
            <w:tcW w:w="2124" w:type="dxa"/>
            <w:shd w:val="clear" w:color="auto" w:fill="auto"/>
          </w:tcPr>
          <w:p w14:paraId="0975AD7A" w14:textId="77777777" w:rsidR="00F73B49" w:rsidRPr="009026A4" w:rsidRDefault="00F73B49" w:rsidP="00F73B49">
            <w:r w:rsidRPr="009026A4">
              <w:t>.tif, .</w:t>
            </w:r>
            <w:proofErr w:type="spellStart"/>
            <w:r w:rsidRPr="009026A4">
              <w:t>flt</w:t>
            </w:r>
            <w:proofErr w:type="spellEnd"/>
            <w:r w:rsidRPr="009026A4">
              <w:t>, .</w:t>
            </w:r>
            <w:proofErr w:type="spellStart"/>
            <w:r w:rsidRPr="009026A4">
              <w:t>adf</w:t>
            </w:r>
            <w:proofErr w:type="spellEnd"/>
            <w:r w:rsidRPr="009026A4">
              <w:t>, etc.</w:t>
            </w:r>
          </w:p>
        </w:tc>
        <w:tc>
          <w:tcPr>
            <w:tcW w:w="2619" w:type="dxa"/>
            <w:shd w:val="clear" w:color="auto" w:fill="auto"/>
          </w:tcPr>
          <w:p w14:paraId="028CDD1E" w14:textId="77777777" w:rsidR="00F73B49" w:rsidRPr="009026A4" w:rsidRDefault="00F73B49" w:rsidP="00F73B49">
            <w:r w:rsidRPr="009026A4">
              <w:t>\</w:t>
            </w:r>
            <w:proofErr w:type="spellStart"/>
            <w:r w:rsidRPr="009026A4">
              <w:t>MapInput</w:t>
            </w:r>
            <w:proofErr w:type="spellEnd"/>
            <w:r w:rsidRPr="009026A4">
              <w:t>\</w:t>
            </w:r>
          </w:p>
        </w:tc>
        <w:tc>
          <w:tcPr>
            <w:tcW w:w="2749" w:type="dxa"/>
            <w:shd w:val="clear" w:color="auto" w:fill="auto"/>
          </w:tcPr>
          <w:p w14:paraId="710B796C" w14:textId="77777777" w:rsidR="00F73B49" w:rsidRPr="009026A4" w:rsidRDefault="00F73B49" w:rsidP="00F73B49">
            <w:r w:rsidRPr="009026A4">
              <w:t>Oui</w:t>
            </w:r>
          </w:p>
        </w:tc>
      </w:tr>
      <w:tr w:rsidR="00F73B49" w:rsidRPr="009026A4" w14:paraId="1C77AE42" w14:textId="77777777" w:rsidTr="00F73B49">
        <w:tc>
          <w:tcPr>
            <w:tcW w:w="1902" w:type="dxa"/>
            <w:shd w:val="clear" w:color="auto" w:fill="auto"/>
          </w:tcPr>
          <w:p w14:paraId="4B67A12B" w14:textId="77777777" w:rsidR="00F73B49" w:rsidRPr="009026A4" w:rsidRDefault="00F73B49" w:rsidP="00F73B49">
            <w:r w:rsidRPr="009026A4">
              <w:t>Modèle</w:t>
            </w:r>
          </w:p>
        </w:tc>
        <w:tc>
          <w:tcPr>
            <w:tcW w:w="2124" w:type="dxa"/>
            <w:shd w:val="clear" w:color="auto" w:fill="auto"/>
          </w:tcPr>
          <w:p w14:paraId="619ED75E" w14:textId="77777777" w:rsidR="00F73B49" w:rsidRPr="009026A4" w:rsidRDefault="00F73B49" w:rsidP="00F73B49">
            <w:r w:rsidRPr="009026A4">
              <w:t>.mdl</w:t>
            </w:r>
          </w:p>
        </w:tc>
        <w:tc>
          <w:tcPr>
            <w:tcW w:w="2619" w:type="dxa"/>
            <w:shd w:val="clear" w:color="auto" w:fill="auto"/>
          </w:tcPr>
          <w:p w14:paraId="25B92ECE" w14:textId="77777777" w:rsidR="00F73B49" w:rsidRPr="009026A4" w:rsidRDefault="00F73B49" w:rsidP="00F73B49">
            <w:r w:rsidRPr="009026A4">
              <w:t>\</w:t>
            </w:r>
            <w:proofErr w:type="spellStart"/>
            <w:r w:rsidRPr="009026A4">
              <w:t>Models</w:t>
            </w:r>
            <w:proofErr w:type="spellEnd"/>
            <w:r w:rsidRPr="009026A4">
              <w:t>\ (sous BioSIM)</w:t>
            </w:r>
          </w:p>
        </w:tc>
        <w:tc>
          <w:tcPr>
            <w:tcW w:w="2749" w:type="dxa"/>
            <w:shd w:val="clear" w:color="auto" w:fill="auto"/>
          </w:tcPr>
          <w:p w14:paraId="4C455FC4" w14:textId="77777777" w:rsidR="00F73B49" w:rsidRPr="009026A4" w:rsidRDefault="00F73B49" w:rsidP="00F73B49">
            <w:r w:rsidRPr="009026A4">
              <w:t>Oui</w:t>
            </w:r>
          </w:p>
        </w:tc>
      </w:tr>
      <w:tr w:rsidR="00F73B49" w:rsidRPr="009026A4" w14:paraId="37470867" w14:textId="77777777" w:rsidTr="00F73B49">
        <w:tc>
          <w:tcPr>
            <w:tcW w:w="1902" w:type="dxa"/>
            <w:shd w:val="clear" w:color="auto" w:fill="auto"/>
          </w:tcPr>
          <w:p w14:paraId="3664DB77" w14:textId="77777777" w:rsidR="00F73B49" w:rsidRPr="009026A4" w:rsidRDefault="00F73B49" w:rsidP="00F73B49">
            <w:r w:rsidRPr="009026A4">
              <w:t>Intrants de modèle</w:t>
            </w:r>
          </w:p>
        </w:tc>
        <w:tc>
          <w:tcPr>
            <w:tcW w:w="2124" w:type="dxa"/>
            <w:shd w:val="clear" w:color="auto" w:fill="auto"/>
          </w:tcPr>
          <w:p w14:paraId="564434A1" w14:textId="77777777" w:rsidR="00F73B49" w:rsidRPr="009026A4" w:rsidRDefault="00F73B49" w:rsidP="00F73B49">
            <w:r w:rsidRPr="009026A4">
              <w:t>(propre à chaque modèle)</w:t>
            </w:r>
          </w:p>
        </w:tc>
        <w:tc>
          <w:tcPr>
            <w:tcW w:w="2619" w:type="dxa"/>
            <w:shd w:val="clear" w:color="auto" w:fill="auto"/>
          </w:tcPr>
          <w:p w14:paraId="11A3DA82" w14:textId="77777777" w:rsidR="00F73B49" w:rsidRPr="009026A4" w:rsidRDefault="00F73B49" w:rsidP="00F73B49">
            <w:r w:rsidRPr="009026A4">
              <w:t>\</w:t>
            </w:r>
            <w:proofErr w:type="spellStart"/>
            <w:r w:rsidRPr="009026A4">
              <w:t>ModelInput</w:t>
            </w:r>
            <w:proofErr w:type="spellEnd"/>
            <w:r w:rsidRPr="009026A4">
              <w:t>\</w:t>
            </w:r>
          </w:p>
        </w:tc>
        <w:tc>
          <w:tcPr>
            <w:tcW w:w="2749" w:type="dxa"/>
            <w:shd w:val="clear" w:color="auto" w:fill="auto"/>
          </w:tcPr>
          <w:p w14:paraId="560274C8" w14:textId="77777777" w:rsidR="00F73B49" w:rsidRPr="009026A4" w:rsidRDefault="00F73B49" w:rsidP="00F73B49">
            <w:r w:rsidRPr="009026A4">
              <w:t>Non</w:t>
            </w:r>
          </w:p>
        </w:tc>
      </w:tr>
      <w:tr w:rsidR="00F73B49" w:rsidRPr="009026A4" w14:paraId="07E0C318" w14:textId="77777777" w:rsidTr="00F73B49">
        <w:tc>
          <w:tcPr>
            <w:tcW w:w="1902" w:type="dxa"/>
            <w:shd w:val="clear" w:color="auto" w:fill="auto"/>
          </w:tcPr>
          <w:p w14:paraId="3B1A38E6" w14:textId="77777777" w:rsidR="00F73B49" w:rsidRPr="009026A4" w:rsidRDefault="00F73B49" w:rsidP="00F73B49">
            <w:r w:rsidRPr="009026A4">
              <w:t>Intrants météorologiques</w:t>
            </w:r>
          </w:p>
        </w:tc>
        <w:tc>
          <w:tcPr>
            <w:tcW w:w="2124" w:type="dxa"/>
            <w:shd w:val="clear" w:color="auto" w:fill="auto"/>
          </w:tcPr>
          <w:p w14:paraId="7805B574" w14:textId="11F49E14" w:rsidR="00F73B49" w:rsidRPr="009026A4" w:rsidRDefault="00F73B49" w:rsidP="00F73B49">
            <w:r w:rsidRPr="009026A4">
              <w:t>.</w:t>
            </w:r>
            <w:proofErr w:type="spellStart"/>
            <w:r>
              <w:t>w</w:t>
            </w:r>
            <w:r w:rsidRPr="009026A4">
              <w:t>gs</w:t>
            </w:r>
            <w:proofErr w:type="spellEnd"/>
          </w:p>
        </w:tc>
        <w:tc>
          <w:tcPr>
            <w:tcW w:w="2619" w:type="dxa"/>
            <w:shd w:val="clear" w:color="auto" w:fill="auto"/>
          </w:tcPr>
          <w:p w14:paraId="0E0F248C" w14:textId="7407D08B" w:rsidR="00F73B49" w:rsidRPr="009026A4" w:rsidRDefault="00F73B49" w:rsidP="00F73B49">
            <w:r w:rsidRPr="009026A4">
              <w:t>\</w:t>
            </w:r>
            <w:proofErr w:type="spellStart"/>
            <w:r>
              <w:t>WG</w:t>
            </w:r>
            <w:r w:rsidRPr="009026A4">
              <w:t>Input</w:t>
            </w:r>
            <w:proofErr w:type="spellEnd"/>
            <w:r w:rsidRPr="009026A4">
              <w:t>\</w:t>
            </w:r>
          </w:p>
        </w:tc>
        <w:tc>
          <w:tcPr>
            <w:tcW w:w="2749" w:type="dxa"/>
            <w:shd w:val="clear" w:color="auto" w:fill="auto"/>
          </w:tcPr>
          <w:p w14:paraId="75F9B6A5" w14:textId="77777777" w:rsidR="00F73B49" w:rsidRPr="009026A4" w:rsidRDefault="00F73B49" w:rsidP="00F73B49">
            <w:r w:rsidRPr="009026A4">
              <w:t>Non</w:t>
            </w:r>
          </w:p>
        </w:tc>
      </w:tr>
      <w:tr w:rsidR="00F73B49" w:rsidRPr="009026A4" w14:paraId="2A6A5929" w14:textId="77777777" w:rsidTr="00F73B49">
        <w:tc>
          <w:tcPr>
            <w:tcW w:w="1902" w:type="dxa"/>
            <w:shd w:val="clear" w:color="auto" w:fill="auto"/>
          </w:tcPr>
          <w:p w14:paraId="54A9199A" w14:textId="77777777" w:rsidR="00F73B49" w:rsidRPr="009026A4" w:rsidRDefault="00F73B49" w:rsidP="00F73B49">
            <w:r w:rsidRPr="009026A4">
              <w:t>Liste des emplacements</w:t>
            </w:r>
          </w:p>
        </w:tc>
        <w:tc>
          <w:tcPr>
            <w:tcW w:w="2124" w:type="dxa"/>
            <w:shd w:val="clear" w:color="auto" w:fill="auto"/>
          </w:tcPr>
          <w:p w14:paraId="76481763" w14:textId="77777777" w:rsidR="00F73B49" w:rsidRPr="009026A4" w:rsidRDefault="00F73B49" w:rsidP="00F73B49">
            <w:r w:rsidRPr="009026A4">
              <w:t>.csv</w:t>
            </w:r>
          </w:p>
        </w:tc>
        <w:tc>
          <w:tcPr>
            <w:tcW w:w="2619" w:type="dxa"/>
            <w:shd w:val="clear" w:color="auto" w:fill="auto"/>
          </w:tcPr>
          <w:p w14:paraId="46B62720" w14:textId="77777777" w:rsidR="00F73B49" w:rsidRPr="009026A4" w:rsidRDefault="00F73B49" w:rsidP="00F73B49">
            <w:r w:rsidRPr="009026A4">
              <w:t>\</w:t>
            </w:r>
            <w:proofErr w:type="spellStart"/>
            <w:r w:rsidRPr="009026A4">
              <w:t>Loc</w:t>
            </w:r>
            <w:proofErr w:type="spellEnd"/>
            <w:r w:rsidRPr="009026A4">
              <w:t>\</w:t>
            </w:r>
          </w:p>
        </w:tc>
        <w:tc>
          <w:tcPr>
            <w:tcW w:w="2749" w:type="dxa"/>
            <w:shd w:val="clear" w:color="auto" w:fill="auto"/>
          </w:tcPr>
          <w:p w14:paraId="5507E1B2" w14:textId="77777777" w:rsidR="00F73B49" w:rsidRPr="009026A4" w:rsidRDefault="00F73B49" w:rsidP="00F73B49">
            <w:r w:rsidRPr="009026A4">
              <w:t>Non</w:t>
            </w:r>
          </w:p>
        </w:tc>
      </w:tr>
      <w:tr w:rsidR="00F73B49" w:rsidRPr="009026A4" w14:paraId="3AD1FD18" w14:textId="77777777" w:rsidTr="00F73B49">
        <w:tc>
          <w:tcPr>
            <w:tcW w:w="1902" w:type="dxa"/>
            <w:shd w:val="clear" w:color="auto" w:fill="auto"/>
          </w:tcPr>
          <w:p w14:paraId="4E80BF9C" w14:textId="732900DB" w:rsidR="00F73B49" w:rsidRPr="009026A4" w:rsidRDefault="00F73B49" w:rsidP="00F73B49">
            <w:r>
              <w:lastRenderedPageBreak/>
              <w:t>Variation de paramètres du modèle</w:t>
            </w:r>
          </w:p>
        </w:tc>
        <w:tc>
          <w:tcPr>
            <w:tcW w:w="2124" w:type="dxa"/>
            <w:shd w:val="clear" w:color="auto" w:fill="auto"/>
          </w:tcPr>
          <w:p w14:paraId="3C43B171" w14:textId="61AD8A57" w:rsidR="00F73B49" w:rsidRPr="009026A4" w:rsidRDefault="00F73B49" w:rsidP="00F73B49">
            <w:r w:rsidRPr="009026A4">
              <w:t>(propre à chaque modèle)</w:t>
            </w:r>
          </w:p>
        </w:tc>
        <w:tc>
          <w:tcPr>
            <w:tcW w:w="2619" w:type="dxa"/>
            <w:shd w:val="clear" w:color="auto" w:fill="auto"/>
          </w:tcPr>
          <w:p w14:paraId="0BFB19DD" w14:textId="481D1BA5" w:rsidR="00F73B49" w:rsidRPr="009026A4" w:rsidRDefault="00F73B49" w:rsidP="00F73B49">
            <w:r>
              <w:t>\</w:t>
            </w:r>
            <w:proofErr w:type="spellStart"/>
            <w:r w:rsidRPr="00F73B49">
              <w:t>ParametersVariations</w:t>
            </w:r>
            <w:proofErr w:type="spellEnd"/>
            <w:r>
              <w:t>\</w:t>
            </w:r>
          </w:p>
        </w:tc>
        <w:tc>
          <w:tcPr>
            <w:tcW w:w="2749" w:type="dxa"/>
            <w:shd w:val="clear" w:color="auto" w:fill="auto"/>
          </w:tcPr>
          <w:p w14:paraId="3B1BF6A5" w14:textId="63F8581A" w:rsidR="00F73B49" w:rsidRPr="009026A4" w:rsidRDefault="00F73B49" w:rsidP="00F73B49">
            <w:r>
              <w:t>Non</w:t>
            </w:r>
          </w:p>
        </w:tc>
      </w:tr>
    </w:tbl>
    <w:p w14:paraId="4CEB3829" w14:textId="77777777" w:rsidR="009401CA" w:rsidRPr="009026A4" w:rsidRDefault="009401CA" w:rsidP="009401CA">
      <w:pPr>
        <w:jc w:val="both"/>
      </w:pPr>
    </w:p>
    <w:p w14:paraId="76D6548F" w14:textId="02A77DB0" w:rsidR="009401CA" w:rsidRPr="009026A4" w:rsidRDefault="009401CA" w:rsidP="00C2471D">
      <w:pPr>
        <w:pStyle w:val="Titre3"/>
      </w:pPr>
      <w:bookmarkStart w:id="312" w:name="_Toc348100100"/>
      <w:bookmarkStart w:id="313" w:name="_Toc503271158"/>
      <w:r w:rsidRPr="009026A4">
        <w:t>Données météorologiques</w:t>
      </w:r>
      <w:del w:id="314" w:author="St-Amant, Rémi" w:date="2018-02-26T09:41:00Z">
        <w:r w:rsidRPr="009026A4" w:rsidDel="003037A3">
          <w:delText xml:space="preserve"> pour les simulations</w:delText>
        </w:r>
      </w:del>
      <w:bookmarkEnd w:id="312"/>
      <w:bookmarkEnd w:id="313"/>
    </w:p>
    <w:p w14:paraId="1776DFB9" w14:textId="77777777" w:rsidR="009401CA" w:rsidRPr="009026A4" w:rsidRDefault="009401CA" w:rsidP="009401CA"/>
    <w:p w14:paraId="467173BB" w14:textId="5AA6CBF8"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w:t>
      </w:r>
      <w:r w:rsidR="00F73B49">
        <w:t>trois</w:t>
      </w:r>
      <w:r w:rsidRPr="009026A4">
        <w:t xml:space="preserve"> types de bases de données météorologiques : les </w:t>
      </w:r>
      <w:r w:rsidRPr="009026A4">
        <w:rPr>
          <w:i/>
        </w:rPr>
        <w:t>Bases de données normales</w:t>
      </w:r>
      <w:r w:rsidR="00F73B49">
        <w:rPr>
          <w:i/>
        </w:rPr>
        <w:t>,</w:t>
      </w:r>
      <w:r w:rsidRPr="009026A4">
        <w:t xml:space="preserve"> les </w:t>
      </w:r>
      <w:r w:rsidRPr="009026A4">
        <w:rPr>
          <w:i/>
        </w:rPr>
        <w:t xml:space="preserve">Bases de données quotidiennes </w:t>
      </w:r>
      <w:r w:rsidR="00F73B49">
        <w:t>et l</w:t>
      </w:r>
      <w:r w:rsidR="00F73B49" w:rsidRPr="009026A4">
        <w:t xml:space="preserve">es </w:t>
      </w:r>
      <w:r w:rsidR="00F73B49" w:rsidRPr="00F73B49">
        <w:rPr>
          <w:i/>
        </w:rPr>
        <w:t>Bases de données horaires</w:t>
      </w:r>
      <w:r w:rsidR="00F73B49">
        <w:t xml:space="preserve"> </w:t>
      </w:r>
      <w:r w:rsidRPr="009026A4">
        <w:t>(qui incluent les prévisions). Toutes les températures contenues dans les bases de données de BioSIM sont en °C. Les précipitations sont exprimées en mm (d</w:t>
      </w:r>
      <w:r>
        <w:t>’</w:t>
      </w:r>
      <w:r w:rsidRPr="009026A4">
        <w:t xml:space="preserve">eau), </w:t>
      </w:r>
      <w:ins w:id="315" w:author="St-Amant, Rémi" w:date="2018-02-26T09:42:00Z">
        <w:r w:rsidR="003037A3" w:rsidRPr="009026A4">
          <w:t xml:space="preserve">le point de rosée, en °C </w:t>
        </w:r>
        <w:r w:rsidR="003037A3">
          <w:t xml:space="preserve"> et </w:t>
        </w:r>
      </w:ins>
      <w:r w:rsidRPr="009026A4">
        <w:t>l</w:t>
      </w:r>
      <w:r>
        <w:t>’</w:t>
      </w:r>
      <w:r w:rsidRPr="009026A4">
        <w:t>humidité relative, en %</w:t>
      </w:r>
      <w:del w:id="316" w:author="St-Amant, Rémi" w:date="2018-02-26T09:42:00Z">
        <w:r w:rsidRPr="009026A4" w:rsidDel="003037A3">
          <w:delText xml:space="preserve"> et le point de rosée, en °C</w:delText>
        </w:r>
      </w:del>
      <w:r w:rsidRPr="009026A4">
        <w:t xml:space="preserve">. Les chutes de neige </w:t>
      </w:r>
      <w:r w:rsidR="00F73B49">
        <w:t xml:space="preserve">sont en </w:t>
      </w:r>
      <w:del w:id="317" w:author="St-Amant, Rémi" w:date="2018-02-26T09:42:00Z">
        <w:r w:rsidR="00F73B49" w:rsidDel="003037A3">
          <w:delText xml:space="preserve">mm d’eau </w:delText>
        </w:r>
      </w:del>
      <w:r w:rsidRPr="009026A4">
        <w:t>et l</w:t>
      </w:r>
      <w:r>
        <w:t>’</w:t>
      </w:r>
      <w:r w:rsidRPr="009026A4">
        <w:t xml:space="preserve">accumulation de neige </w:t>
      </w:r>
      <w:ins w:id="318" w:author="St-Amant, Rémi" w:date="2018-02-26T09:42:00Z">
        <w:r w:rsidR="003037A3">
          <w:t xml:space="preserve">sont en mm d’eau et la hauteur de neige est en </w:t>
        </w:r>
      </w:ins>
      <w:del w:id="319" w:author="St-Amant, Rémi" w:date="2018-02-26T09:43:00Z">
        <w:r w:rsidRPr="009026A4" w:rsidDel="003037A3">
          <w:delText xml:space="preserve">sont indiquées en </w:delText>
        </w:r>
      </w:del>
      <w:r w:rsidR="00F73B49">
        <w:t>c</w:t>
      </w:r>
      <w:r w:rsidRPr="009026A4">
        <w:t>m</w:t>
      </w:r>
      <w:ins w:id="320" w:author="St-Amant, Rémi" w:date="2018-02-26T09:43:00Z">
        <w:r w:rsidR="003037A3">
          <w:t xml:space="preserve">, </w:t>
        </w:r>
      </w:ins>
      <w:del w:id="321" w:author="St-Amant, Rémi" w:date="2018-02-26T09:43:00Z">
        <w:r w:rsidRPr="009026A4" w:rsidDel="003037A3">
          <w:delText xml:space="preserve"> et </w:delText>
        </w:r>
      </w:del>
      <w:r w:rsidRPr="009026A4">
        <w:t>la vitesse du vent, en km/h</w:t>
      </w:r>
      <w:ins w:id="322" w:author="St-Amant, Rémi" w:date="2018-02-26T09:43:00Z">
        <w:r w:rsidR="003037A3">
          <w:t xml:space="preserve">, la direction du vent en ° nord, la pression </w:t>
        </w:r>
      </w:ins>
      <w:ins w:id="323" w:author="St-Amant, Rémi" w:date="2018-02-26T09:44:00Z">
        <w:r w:rsidR="00221395">
          <w:t>atmosphérique</w:t>
        </w:r>
      </w:ins>
      <w:ins w:id="324" w:author="St-Amant, Rémi" w:date="2018-02-26T09:43:00Z">
        <w:r w:rsidR="003037A3">
          <w:t xml:space="preserve"> en kPa, </w:t>
        </w:r>
        <w:r w:rsidR="00221395">
          <w:t xml:space="preserve">et le </w:t>
        </w:r>
        <w:proofErr w:type="spellStart"/>
        <w:r w:rsidR="00221395">
          <w:t>r</w:t>
        </w:r>
      </w:ins>
      <w:ins w:id="325" w:author="St-Amant, Rémi" w:date="2018-02-26T09:44:00Z">
        <w:r w:rsidR="00221395">
          <w:t>a</w:t>
        </w:r>
      </w:ins>
      <w:ins w:id="326" w:author="St-Amant, Rémi" w:date="2018-02-26T09:43:00Z">
        <w:r w:rsidR="003037A3">
          <w:t>illon</w:t>
        </w:r>
      </w:ins>
      <w:ins w:id="327" w:author="St-Amant, Rémi" w:date="2018-02-26T09:44:00Z">
        <w:r w:rsidR="00221395">
          <w:t>n</w:t>
        </w:r>
      </w:ins>
      <w:ins w:id="328" w:author="St-Amant, Rémi" w:date="2018-02-26T09:43:00Z">
        <w:r w:rsidR="003037A3">
          <w:t>ement</w:t>
        </w:r>
        <w:proofErr w:type="spellEnd"/>
        <w:r w:rsidR="003037A3">
          <w:t xml:space="preserve"> solaire en watt/m²</w:t>
        </w:r>
      </w:ins>
      <w:r w:rsidRPr="009026A4">
        <w:t>.</w:t>
      </w:r>
    </w:p>
    <w:p w14:paraId="09719744" w14:textId="77777777" w:rsidR="00C221B1" w:rsidRPr="009026A4" w:rsidRDefault="00C221B1" w:rsidP="00C221B1">
      <w:pPr>
        <w:jc w:val="both"/>
      </w:pPr>
    </w:p>
    <w:p w14:paraId="65C4C65F" w14:textId="594162E6" w:rsidR="009401CA" w:rsidRPr="009026A4" w:rsidRDefault="009401CA" w:rsidP="009401CA">
      <w:pPr>
        <w:jc w:val="both"/>
      </w:pPr>
      <w:r w:rsidRPr="009026A4">
        <w:t>BioSIM assemble des données météorologiques aux fins de simulations pour chaque point de la liste d</w:t>
      </w:r>
      <w:r w:rsidR="0098105F">
        <w:t>’</w:t>
      </w:r>
      <w:r w:rsidRPr="009026A4">
        <w:t xml:space="preserve">emplacements fournie, à partir de </w:t>
      </w:r>
      <w:r w:rsidR="00F73B49">
        <w:t>trois</w:t>
      </w:r>
      <w:r w:rsidRPr="009026A4">
        <w:t xml:space="preserve"> bases de données </w:t>
      </w:r>
      <w:proofErr w:type="spellStart"/>
      <w:r w:rsidRPr="009026A4">
        <w:t>géoréférencées</w:t>
      </w:r>
      <w:proofErr w:type="spellEnd"/>
      <w:r w:rsidRPr="009026A4">
        <w:t>.</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77777777"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en Amérique du Nord (Canada et États-Unis, 1981-2010). Toutefois, plusieurs autres </w:t>
      </w:r>
      <w:r w:rsidRPr="009026A4">
        <w:rPr>
          <w:i/>
        </w:rPr>
        <w:t>Bases de données normales</w:t>
      </w:r>
      <w:r w:rsidRPr="009026A4">
        <w:t xml:space="preserve"> (p. ex., Amérique centrale et Amérique du Sud, Europe, Monde) sont disponibles à l</w:t>
      </w:r>
      <w:r w:rsidR="0098105F">
        <w:t>’</w:t>
      </w:r>
      <w:r w:rsidRPr="009026A4">
        <w:t>adresse :</w:t>
      </w:r>
    </w:p>
    <w:p w14:paraId="5683D1AF" w14:textId="049A1EF5" w:rsidR="009401CA" w:rsidRPr="00581494" w:rsidRDefault="009401CA" w:rsidP="009401CA">
      <w:pPr>
        <w:snapToGrid w:val="0"/>
        <w:jc w:val="both"/>
        <w:rPr>
          <w:lang w:val="en-CA"/>
        </w:rPr>
      </w:pPr>
      <w:r w:rsidRPr="0063407F">
        <w:rPr>
          <w:rStyle w:val="Lienhypertexte"/>
          <w:rPrChange w:id="329" w:author="St-Amant, Rémi" w:date="2018-01-29T16:35:00Z">
            <w:rPr>
              <w:rStyle w:val="Lienhypertexte"/>
              <w:lang w:val="en-CA"/>
            </w:rPr>
          </w:rPrChange>
        </w:rPr>
        <w:t xml:space="preserve"> </w:t>
      </w:r>
      <w:r w:rsidR="00443B84">
        <w:fldChar w:fldCharType="begin"/>
      </w:r>
      <w:r w:rsidR="00443B84" w:rsidRPr="00D74C42">
        <w:rPr>
          <w:lang w:val="en-CA"/>
          <w:rPrChange w:id="330" w:author="St-Amant, Rémi" w:date="2018-02-23T07:51:00Z">
            <w:rPr/>
          </w:rPrChange>
        </w:rPr>
        <w:instrText xml:space="preserve"> HYPERLINK "ftp://ftp.cfl.scf.rncan.gc.ca/regniere/Data11/Weather/Normals/" </w:instrText>
      </w:r>
      <w:r w:rsidR="00443B84">
        <w:fldChar w:fldCharType="separate"/>
      </w:r>
      <w:r w:rsidR="005477CA" w:rsidRPr="00DE4953">
        <w:rPr>
          <w:rStyle w:val="Lienhypertexte"/>
          <w:lang w:val="en-CA"/>
        </w:rPr>
        <w:t>ftp://ftp.cfl.scf.rncan.gc.ca/regniere/Data11/Weather/Normals/</w:t>
      </w:r>
      <w:r w:rsidR="00443B84">
        <w:rPr>
          <w:rStyle w:val="Lienhypertexte"/>
          <w:lang w:val="en-CA"/>
        </w:rPr>
        <w:fldChar w:fldCharType="end"/>
      </w:r>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204D0FED" w:rsidR="009401CA" w:rsidRPr="00581494" w:rsidRDefault="00443B84" w:rsidP="009401CA">
      <w:pPr>
        <w:snapToGrid w:val="0"/>
        <w:jc w:val="both"/>
        <w:rPr>
          <w:rStyle w:val="Lienhypertexte"/>
          <w:lang w:val="en-CA"/>
        </w:rPr>
      </w:pPr>
      <w:r>
        <w:fldChar w:fldCharType="begin"/>
      </w:r>
      <w:r w:rsidRPr="00D74C42">
        <w:rPr>
          <w:lang w:val="en-CA"/>
          <w:rPrChange w:id="331" w:author="St-Amant, Rémi" w:date="2018-02-23T07:51:00Z">
            <w:rPr/>
          </w:rPrChange>
        </w:rPr>
        <w:instrText xml:space="preserve"> HYPERLINK "ftp://ftp.cfl.scf.rncan.gc.ca/regniere/Data11/Weather/Normals/ClimateChange" </w:instrText>
      </w:r>
      <w:r>
        <w:fldChar w:fldCharType="separate"/>
      </w:r>
      <w:r w:rsidR="00F73B49" w:rsidRPr="00DE4953">
        <w:rPr>
          <w:rStyle w:val="Lienhypertexte"/>
          <w:lang w:val="en-CA"/>
        </w:rPr>
        <w:t>ftp://ftp.cfl.scf.rncan.gc.ca/regniere/Data11/Weather/Normals/ClimateChange</w:t>
      </w:r>
      <w:r>
        <w:rPr>
          <w:rStyle w:val="Lienhypertexte"/>
          <w:lang w:val="en-CA"/>
        </w:rPr>
        <w:fldChar w:fldCharType="end"/>
      </w:r>
      <w:r w:rsidR="009401CA" w:rsidRPr="00581494">
        <w:rPr>
          <w:rStyle w:val="Lienhypertexte"/>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Lienhypertexte"/>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3ADFFDE5" w:rsidR="009401CA" w:rsidRPr="009026A4" w:rsidRDefault="009401CA" w:rsidP="009401CA">
      <w:pPr>
        <w:rPr>
          <w:b/>
          <w:i/>
        </w:rPr>
      </w:pPr>
      <w:r w:rsidRPr="009026A4">
        <w:rPr>
          <w:b/>
        </w:rPr>
        <w:t>Base de données quotidiennes</w:t>
      </w:r>
      <w:ins w:id="332" w:author="St-Amant, Rémi" w:date="2018-02-26T09:46:00Z">
        <w:r w:rsidR="00094D17">
          <w:rPr>
            <w:b/>
          </w:rPr>
          <w:t>/horaires</w:t>
        </w:r>
      </w:ins>
      <w:r w:rsidRPr="009026A4">
        <w:rPr>
          <w:b/>
          <w:i/>
        </w:rPr>
        <w:t> :</w:t>
      </w:r>
    </w:p>
    <w:p w14:paraId="08BFF53E" w14:textId="77777777" w:rsidR="009401CA" w:rsidRPr="009026A4" w:rsidRDefault="009401CA" w:rsidP="009401CA">
      <w:pPr>
        <w:keepNext/>
        <w:snapToGrid w:val="0"/>
        <w:jc w:val="both"/>
      </w:pPr>
    </w:p>
    <w:p w14:paraId="472FFCE7" w14:textId="1640D1DF" w:rsidR="009401CA" w:rsidRPr="009026A4" w:rsidRDefault="009401CA" w:rsidP="009401CA">
      <w:pPr>
        <w:snapToGrid w:val="0"/>
        <w:jc w:val="both"/>
        <w:rPr>
          <w:rStyle w:val="Lienhypertexte"/>
        </w:rPr>
      </w:pPr>
      <w:r w:rsidRPr="009026A4">
        <w:t>Les données météorologiques quotidiennes</w:t>
      </w:r>
      <w:ins w:id="333" w:author="St-Amant, Rémi" w:date="2018-02-26T09:46:00Z">
        <w:r w:rsidR="00094D17">
          <w:t>/horaires</w:t>
        </w:r>
      </w:ins>
      <w:r w:rsidRPr="009026A4">
        <w:t xml:space="preserve"> observées, jusqu</w:t>
      </w:r>
      <w:r w:rsidR="0098105F">
        <w:t>’</w:t>
      </w:r>
      <w:r w:rsidRPr="009026A4">
        <w:t>à la date courante, sont contenues dans la base de données quotidiennes</w:t>
      </w:r>
      <w:ins w:id="334" w:author="St-Amant, Rémi" w:date="2018-02-26T09:46:00Z">
        <w:r w:rsidR="00094D17">
          <w:t>/horaires</w:t>
        </w:r>
      </w:ins>
      <w:r w:rsidRPr="009026A4">
        <w:t>.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472AEF05" w:rsidR="009401CA" w:rsidRDefault="00F73B49" w:rsidP="009401CA">
      <w:pPr>
        <w:snapToGrid w:val="0"/>
        <w:jc w:val="both"/>
        <w:rPr>
          <w:ins w:id="335" w:author="St-Amant, Rémi" w:date="2018-02-26T09:46:00Z"/>
          <w:lang w:val="en-CA"/>
        </w:rPr>
      </w:pPr>
      <w:r>
        <w:rPr>
          <w:lang w:val="en-CA"/>
        </w:rPr>
        <w:fldChar w:fldCharType="begin"/>
      </w:r>
      <w:r w:rsidRPr="00D74C42">
        <w:rPr>
          <w:lang w:val="en-CA"/>
          <w:rPrChange w:id="336" w:author="St-Amant, Rémi" w:date="2018-02-23T07:50:00Z">
            <w:rPr>
              <w:lang w:val="en-CA"/>
            </w:rPr>
          </w:rPrChange>
        </w:rPr>
        <w:instrText xml:space="preserve"> HYPERLINK "ftp://ftp.cfl.scf.rncan.gc.ca/regniere/Data11/Weather/Daily/" </w:instrText>
      </w:r>
      <w:r>
        <w:rPr>
          <w:lang w:val="en-CA"/>
        </w:rPr>
        <w:fldChar w:fldCharType="separate"/>
      </w:r>
      <w:r w:rsidRPr="00D74C42">
        <w:rPr>
          <w:rStyle w:val="Lienhypertexte"/>
          <w:lang w:val="en-CA"/>
          <w:rPrChange w:id="337" w:author="St-Amant, Rémi" w:date="2018-02-23T07:50:00Z">
            <w:rPr>
              <w:rStyle w:val="Lienhypertexte"/>
              <w:lang w:val="en-CA"/>
            </w:rPr>
          </w:rPrChange>
        </w:rPr>
        <w:t>ftp://ftp.cfl.scf.rncan.gc.ca/regniere/Data11/Weather/Daily/</w:t>
      </w:r>
      <w:r>
        <w:rPr>
          <w:lang w:val="en-CA"/>
        </w:rPr>
        <w:fldChar w:fldCharType="end"/>
      </w:r>
      <w:r w:rsidR="009401CA" w:rsidRPr="00D74C42">
        <w:rPr>
          <w:lang w:val="en-CA"/>
          <w:rPrChange w:id="338" w:author="St-Amant, Rémi" w:date="2018-02-23T07:50:00Z">
            <w:rPr>
              <w:lang w:val="en-CA"/>
            </w:rPr>
          </w:rPrChange>
        </w:rPr>
        <w:t>.</w:t>
      </w:r>
    </w:p>
    <w:p w14:paraId="0312AB6A" w14:textId="0F7BAEC6" w:rsidR="00094D17" w:rsidRPr="009026A4" w:rsidRDefault="00094D17" w:rsidP="00094D17">
      <w:pPr>
        <w:snapToGrid w:val="0"/>
        <w:jc w:val="both"/>
        <w:rPr>
          <w:ins w:id="339" w:author="St-Amant, Rémi" w:date="2018-02-26T09:47:00Z"/>
          <w:rStyle w:val="Lienhypertexte"/>
        </w:rPr>
      </w:pPr>
      <w:ins w:id="340" w:author="St-Amant, Rémi" w:date="2018-02-26T09:47:00Z">
        <w:r w:rsidRPr="009026A4">
          <w:t xml:space="preserve">Plusieurs </w:t>
        </w:r>
        <w:r w:rsidRPr="009026A4">
          <w:rPr>
            <w:i/>
          </w:rPr>
          <w:t xml:space="preserve">Bases de données </w:t>
        </w:r>
        <w:r>
          <w:rPr>
            <w:i/>
          </w:rPr>
          <w:t>horaires</w:t>
        </w:r>
        <w:r w:rsidRPr="009026A4">
          <w:t xml:space="preserve"> sont disponibles à l</w:t>
        </w:r>
        <w:r>
          <w:t>’</w:t>
        </w:r>
        <w:r w:rsidRPr="009026A4">
          <w:t>adresse :</w:t>
        </w:r>
      </w:ins>
    </w:p>
    <w:p w14:paraId="7E46BAF9" w14:textId="6EE4F79F" w:rsidR="00094D17" w:rsidRPr="007F2CC8" w:rsidRDefault="00094D17" w:rsidP="00094D17">
      <w:pPr>
        <w:snapToGrid w:val="0"/>
        <w:jc w:val="both"/>
        <w:rPr>
          <w:ins w:id="341" w:author="St-Amant, Rémi" w:date="2018-02-26T09:47:00Z"/>
          <w:lang w:val="en-CA"/>
        </w:rPr>
      </w:pPr>
      <w:ins w:id="342" w:author="St-Amant, Rémi" w:date="2018-02-26T09:47:00Z">
        <w:r>
          <w:rPr>
            <w:lang w:val="en-CA"/>
          </w:rPr>
          <w:fldChar w:fldCharType="begin"/>
        </w:r>
        <w:r>
          <w:rPr>
            <w:lang w:val="en-CA"/>
          </w:rPr>
          <w:instrText xml:space="preserve"> HYPERLINK "</w:instrText>
        </w:r>
        <w:r w:rsidRPr="00094D17">
          <w:rPr>
            <w:lang w:val="en-CA"/>
            <w:rPrChange w:id="343" w:author="St-Amant, Rémi" w:date="2018-02-26T09:47:00Z">
              <w:rPr>
                <w:rStyle w:val="Lienhypertexte"/>
                <w:lang w:val="en-CA"/>
              </w:rPr>
            </w:rPrChange>
          </w:rPr>
          <w:instrText>ftp://ftp.cfl.scf.rncan.gc.ca/regniere/Data11/Weather/Hourly/</w:instrText>
        </w:r>
        <w:r>
          <w:rPr>
            <w:lang w:val="en-CA"/>
          </w:rPr>
          <w:instrText xml:space="preserve">" </w:instrText>
        </w:r>
        <w:r>
          <w:rPr>
            <w:lang w:val="en-CA"/>
          </w:rPr>
          <w:fldChar w:fldCharType="separate"/>
        </w:r>
        <w:r w:rsidRPr="00CB05D2">
          <w:rPr>
            <w:rStyle w:val="Lienhypertexte"/>
            <w:lang w:val="en-CA"/>
            <w:rPrChange w:id="344" w:author="St-Amant, Rémi" w:date="2018-02-26T09:47:00Z">
              <w:rPr>
                <w:rStyle w:val="Lienhypertexte"/>
                <w:lang w:val="en-CA"/>
              </w:rPr>
            </w:rPrChange>
          </w:rPr>
          <w:t>ftp://ftp.cfl.scf.rncan.gc.ca/regniere/Data11/Weather/Hourly/</w:t>
        </w:r>
        <w:r>
          <w:rPr>
            <w:lang w:val="en-CA"/>
          </w:rPr>
          <w:fldChar w:fldCharType="end"/>
        </w:r>
        <w:r w:rsidRPr="007F2CC8">
          <w:rPr>
            <w:lang w:val="en-CA"/>
          </w:rPr>
          <w:t>.</w:t>
        </w:r>
      </w:ins>
    </w:p>
    <w:p w14:paraId="55207B57" w14:textId="77777777" w:rsidR="00094D17" w:rsidRPr="00D74C42" w:rsidRDefault="00094D17" w:rsidP="009401CA">
      <w:pPr>
        <w:snapToGrid w:val="0"/>
        <w:jc w:val="both"/>
        <w:rPr>
          <w:lang w:val="en-CA"/>
          <w:rPrChange w:id="345" w:author="St-Amant, Rémi" w:date="2018-02-23T07:50:00Z">
            <w:rPr>
              <w:lang w:val="en-CA"/>
            </w:rPr>
          </w:rPrChange>
        </w:rPr>
      </w:pPr>
    </w:p>
    <w:p w14:paraId="5B132EEF" w14:textId="77777777" w:rsidR="009401CA" w:rsidRPr="00D74C42" w:rsidRDefault="009401CA" w:rsidP="009401CA">
      <w:pPr>
        <w:jc w:val="both"/>
        <w:rPr>
          <w:lang w:val="en-CA"/>
          <w:rPrChange w:id="346" w:author="St-Amant, Rémi" w:date="2018-02-23T07:50:00Z">
            <w:rPr>
              <w:lang w:val="en-CA"/>
            </w:rPr>
          </w:rPrChange>
        </w:rPr>
      </w:pPr>
    </w:p>
    <w:p w14:paraId="09FC70ED" w14:textId="610E882F" w:rsidR="009401CA" w:rsidRPr="009026A4" w:rsidRDefault="009401CA" w:rsidP="009401CA">
      <w:pPr>
        <w:jc w:val="both"/>
      </w:pPr>
      <w:r w:rsidRPr="009026A4">
        <w:t>Il convient de noter que la base de données quotidiennes pour le Canada</w:t>
      </w:r>
      <w:ins w:id="347" w:author="St-Amant, Rémi" w:date="2018-02-26T09:47:00Z">
        <w:r w:rsidR="00094D17">
          <w:t xml:space="preserve"> et les État</w:t>
        </w:r>
      </w:ins>
      <w:ins w:id="348" w:author="St-Amant, Rémi" w:date="2018-02-26T09:48:00Z">
        <w:r w:rsidR="00094D17">
          <w:t>s</w:t>
        </w:r>
      </w:ins>
      <w:ins w:id="349" w:author="St-Amant, Rémi" w:date="2018-02-26T09:47:00Z">
        <w:r w:rsidR="00094D17">
          <w:t>-Unis</w:t>
        </w:r>
      </w:ins>
      <w:r w:rsidRPr="009026A4">
        <w:t>, qui contient les données météorologiques des deux dernières années, est disponible et mise à jour fréquemment (généralement tous les jours).</w:t>
      </w:r>
    </w:p>
    <w:p w14:paraId="3484EF5E" w14:textId="1642E2A8" w:rsidR="009401CA" w:rsidRDefault="009401CA" w:rsidP="009401CA">
      <w:pPr>
        <w:jc w:val="both"/>
      </w:pPr>
    </w:p>
    <w:p w14:paraId="2CD4B42A" w14:textId="27BE0285" w:rsidR="00BF0B0C" w:rsidRPr="009026A4" w:rsidRDefault="00BF0B0C" w:rsidP="00BF0B0C">
      <w:pPr>
        <w:jc w:val="both"/>
      </w:pPr>
      <w:r w:rsidRPr="009026A4">
        <w:t xml:space="preserve">Pour en savoir plus sur les </w:t>
      </w:r>
      <w:r w:rsidRPr="009026A4">
        <w:rPr>
          <w:i/>
        </w:rPr>
        <w:t>Bases de données quotidiennes</w:t>
      </w:r>
      <w:ins w:id="350" w:author="St-Amant, Rémi" w:date="2018-02-26T09:47:00Z">
        <w:r w:rsidR="00094D17">
          <w:rPr>
            <w:i/>
          </w:rPr>
          <w:t>/horaires</w:t>
        </w:r>
      </w:ins>
      <w:r w:rsidRPr="009026A4">
        <w:t xml:space="preserve">, veuillez consulter le document </w:t>
      </w:r>
      <w:r w:rsidRPr="009026A4">
        <w:rPr>
          <w:i/>
        </w:rPr>
        <w:t xml:space="preserve">Daily </w:t>
      </w:r>
      <w:ins w:id="351" w:author="St-Amant, Rémi" w:date="2018-02-26T09:48:00Z">
        <w:r w:rsidR="00094D17">
          <w:rPr>
            <w:i/>
          </w:rPr>
          <w:t xml:space="preserve">and </w:t>
        </w:r>
        <w:proofErr w:type="spellStart"/>
        <w:r w:rsidR="00094D17">
          <w:rPr>
            <w:i/>
          </w:rPr>
          <w:t>Hourly</w:t>
        </w:r>
        <w:proofErr w:type="spellEnd"/>
        <w:r w:rsidR="00094D17">
          <w:rPr>
            <w:i/>
          </w:rPr>
          <w:t xml:space="preserve"> </w:t>
        </w:r>
      </w:ins>
      <w:del w:id="352" w:author="St-Amant, Rémi" w:date="2018-02-26T09:48:00Z">
        <w:r w:rsidRPr="009026A4" w:rsidDel="00094D17">
          <w:rPr>
            <w:i/>
          </w:rPr>
          <w:delText xml:space="preserve">Data and Daily </w:delText>
        </w:r>
      </w:del>
      <w:r w:rsidRPr="009026A4">
        <w:rPr>
          <w:i/>
        </w:rPr>
        <w:t>Editor</w:t>
      </w:r>
      <w:r w:rsidRPr="009026A4">
        <w:t>.</w:t>
      </w:r>
    </w:p>
    <w:p w14:paraId="1EFDFB42" w14:textId="77777777" w:rsidR="00BF0B0C" w:rsidRDefault="00BF0B0C" w:rsidP="009401CA">
      <w:pPr>
        <w:jc w:val="both"/>
      </w:pPr>
    </w:p>
    <w:p w14:paraId="33E77590" w14:textId="62F5538D" w:rsidR="00BF0B0C" w:rsidRPr="009026A4" w:rsidDel="00094D17" w:rsidRDefault="00BF0B0C" w:rsidP="00BF0B0C">
      <w:pPr>
        <w:rPr>
          <w:del w:id="353" w:author="St-Amant, Rémi" w:date="2018-02-26T09:49:00Z"/>
          <w:b/>
          <w:i/>
        </w:rPr>
      </w:pPr>
      <w:del w:id="354" w:author="St-Amant, Rémi" w:date="2018-02-26T09:49:00Z">
        <w:r w:rsidRPr="009026A4" w:rsidDel="00094D17">
          <w:rPr>
            <w:b/>
          </w:rPr>
          <w:delText xml:space="preserve">Base de données </w:delText>
        </w:r>
        <w:r w:rsidDel="00094D17">
          <w:rPr>
            <w:b/>
          </w:rPr>
          <w:delText xml:space="preserve">horaires </w:delText>
        </w:r>
        <w:r w:rsidRPr="009026A4" w:rsidDel="00094D17">
          <w:rPr>
            <w:b/>
            <w:i/>
          </w:rPr>
          <w:delText>:</w:delText>
        </w:r>
      </w:del>
    </w:p>
    <w:p w14:paraId="5195DB5F" w14:textId="7893304C" w:rsidR="00BF0B0C" w:rsidRPr="009026A4" w:rsidDel="00094D17" w:rsidRDefault="00BF0B0C" w:rsidP="00BF0B0C">
      <w:pPr>
        <w:keepNext/>
        <w:snapToGrid w:val="0"/>
        <w:jc w:val="both"/>
        <w:rPr>
          <w:del w:id="355" w:author="St-Amant, Rémi" w:date="2018-02-26T09:49:00Z"/>
        </w:rPr>
      </w:pPr>
    </w:p>
    <w:p w14:paraId="7D0D9EFA" w14:textId="3F3F9283" w:rsidR="00BF0B0C" w:rsidRPr="009026A4" w:rsidDel="00094D17" w:rsidRDefault="00BF0B0C" w:rsidP="00BF0B0C">
      <w:pPr>
        <w:snapToGrid w:val="0"/>
        <w:jc w:val="both"/>
        <w:rPr>
          <w:del w:id="356" w:author="St-Amant, Rémi" w:date="2018-02-26T09:49:00Z"/>
          <w:rStyle w:val="Lienhypertexte"/>
        </w:rPr>
      </w:pPr>
      <w:del w:id="357" w:author="St-Amant, Rémi" w:date="2018-02-26T09:49:00Z">
        <w:r w:rsidRPr="009026A4" w:rsidDel="00094D17">
          <w:delText xml:space="preserve">Les données météorologiques </w:delText>
        </w:r>
        <w:r w:rsidDel="00094D17">
          <w:delText xml:space="preserve">horaires </w:delText>
        </w:r>
        <w:r w:rsidRPr="009026A4" w:rsidDel="00094D17">
          <w:delText>observées</w:delText>
        </w:r>
        <w:r w:rsidDel="00094D17">
          <w:delText xml:space="preserve"> on la même forme que les données quotidienne</w:delText>
        </w:r>
        <w:r w:rsidRPr="009026A4" w:rsidDel="00094D17">
          <w:delText xml:space="preserve">. Plusieurs </w:delText>
        </w:r>
        <w:r w:rsidRPr="009026A4" w:rsidDel="00094D17">
          <w:rPr>
            <w:i/>
          </w:rPr>
          <w:delText>Bases de données quotidiennes</w:delText>
        </w:r>
        <w:r w:rsidRPr="009026A4" w:rsidDel="00094D17">
          <w:delText xml:space="preserve"> sont disponibles à l</w:delText>
        </w:r>
        <w:r w:rsidDel="00094D17">
          <w:delText>’</w:delText>
        </w:r>
        <w:r w:rsidRPr="009026A4" w:rsidDel="00094D17">
          <w:delText>adresse :</w:delText>
        </w:r>
      </w:del>
    </w:p>
    <w:p w14:paraId="0E98EA5D" w14:textId="7D07CE50" w:rsidR="00BF0B0C" w:rsidRPr="00D74C42" w:rsidDel="00094D17" w:rsidRDefault="00BF0B0C" w:rsidP="00BF0B0C">
      <w:pPr>
        <w:snapToGrid w:val="0"/>
        <w:jc w:val="both"/>
        <w:rPr>
          <w:del w:id="358" w:author="St-Amant, Rémi" w:date="2018-02-26T09:49:00Z"/>
          <w:lang w:val="en-CA"/>
          <w:rPrChange w:id="359" w:author="St-Amant, Rémi" w:date="2018-02-23T07:50:00Z">
            <w:rPr>
              <w:del w:id="360" w:author="St-Amant, Rémi" w:date="2018-02-26T09:49:00Z"/>
              <w:lang w:val="en-CA"/>
            </w:rPr>
          </w:rPrChange>
        </w:rPr>
      </w:pPr>
      <w:del w:id="361" w:author="St-Amant, Rémi" w:date="2018-02-26T09:49:00Z">
        <w:r w:rsidDel="00094D17">
          <w:fldChar w:fldCharType="begin"/>
        </w:r>
        <w:r w:rsidRPr="00D74C42" w:rsidDel="00094D17">
          <w:rPr>
            <w:lang w:val="en-CA"/>
            <w:rPrChange w:id="362" w:author="St-Amant, Rémi" w:date="2018-02-23T07:50:00Z">
              <w:rPr>
                <w:lang w:val="en-CA"/>
              </w:rPr>
            </w:rPrChange>
          </w:rPr>
          <w:delInstrText xml:space="preserve"> HYPERLINK "ftp://ftp.cfl.scf.rncan.gc.ca/regniere/Data11/Weather/Hourly/" </w:delInstrText>
        </w:r>
        <w:r w:rsidDel="00094D17">
          <w:fldChar w:fldCharType="separate"/>
        </w:r>
        <w:r w:rsidRPr="00D74C42" w:rsidDel="00094D17">
          <w:rPr>
            <w:rStyle w:val="Lienhypertexte"/>
            <w:lang w:val="en-CA"/>
            <w:rPrChange w:id="363" w:author="St-Amant, Rémi" w:date="2018-02-23T07:50:00Z">
              <w:rPr>
                <w:rStyle w:val="Lienhypertexte"/>
                <w:lang w:val="en-CA"/>
              </w:rPr>
            </w:rPrChange>
          </w:rPr>
          <w:delText>ftp://ftp.cfl.scf.rncan.gc.ca/regniere/Data11/Weather/Hourly/</w:delText>
        </w:r>
        <w:r w:rsidDel="00094D17">
          <w:fldChar w:fldCharType="end"/>
        </w:r>
        <w:r w:rsidRPr="00D74C42" w:rsidDel="00094D17">
          <w:rPr>
            <w:lang w:val="en-CA"/>
            <w:rPrChange w:id="364" w:author="St-Amant, Rémi" w:date="2018-02-23T07:50:00Z">
              <w:rPr>
                <w:lang w:val="en-CA"/>
              </w:rPr>
            </w:rPrChange>
          </w:rPr>
          <w:delText>.</w:delText>
        </w:r>
      </w:del>
    </w:p>
    <w:p w14:paraId="52BC5F76" w14:textId="2F82D032" w:rsidR="00BF0B0C" w:rsidRPr="00D74C42" w:rsidDel="00094D17" w:rsidRDefault="00BF0B0C" w:rsidP="009401CA">
      <w:pPr>
        <w:jc w:val="both"/>
        <w:rPr>
          <w:del w:id="365" w:author="St-Amant, Rémi" w:date="2018-02-26T09:49:00Z"/>
          <w:lang w:val="en-CA"/>
          <w:rPrChange w:id="366" w:author="St-Amant, Rémi" w:date="2018-02-23T07:50:00Z">
            <w:rPr>
              <w:del w:id="367" w:author="St-Amant, Rémi" w:date="2018-02-26T09:49:00Z"/>
              <w:lang w:val="en-CA"/>
            </w:rPr>
          </w:rPrChange>
        </w:rPr>
      </w:pPr>
    </w:p>
    <w:p w14:paraId="6ADFB69F" w14:textId="2F2E3930" w:rsidR="009401CA" w:rsidRPr="009026A4" w:rsidDel="00094D17" w:rsidRDefault="009401CA" w:rsidP="009401CA">
      <w:pPr>
        <w:jc w:val="both"/>
        <w:rPr>
          <w:del w:id="368" w:author="St-Amant, Rémi" w:date="2018-02-26T09:49:00Z"/>
        </w:rPr>
      </w:pPr>
      <w:del w:id="369" w:author="St-Amant, Rémi" w:date="2018-02-26T09:49:00Z">
        <w:r w:rsidRPr="009026A4" w:rsidDel="00094D17">
          <w:delText xml:space="preserve">Pour en savoir plus sur les </w:delText>
        </w:r>
        <w:r w:rsidRPr="009026A4" w:rsidDel="00094D17">
          <w:rPr>
            <w:i/>
          </w:rPr>
          <w:delText xml:space="preserve">Bases de données </w:delText>
        </w:r>
        <w:r w:rsidR="00BF0B0C" w:rsidDel="00094D17">
          <w:rPr>
            <w:i/>
          </w:rPr>
          <w:delText>horaires</w:delText>
        </w:r>
        <w:r w:rsidRPr="009026A4" w:rsidDel="00094D17">
          <w:delText xml:space="preserve">, veuillez consulter le document </w:delText>
        </w:r>
        <w:r w:rsidR="00BF0B0C" w:rsidDel="00094D17">
          <w:rPr>
            <w:i/>
          </w:rPr>
          <w:delText xml:space="preserve">Hourly </w:delText>
        </w:r>
        <w:r w:rsidRPr="009026A4" w:rsidDel="00094D17">
          <w:rPr>
            <w:i/>
          </w:rPr>
          <w:delText xml:space="preserve"> Data and </w:delText>
        </w:r>
        <w:r w:rsidR="00BF0B0C" w:rsidDel="00094D17">
          <w:rPr>
            <w:i/>
          </w:rPr>
          <w:delText xml:space="preserve">Hourly </w:delText>
        </w:r>
        <w:r w:rsidRPr="009026A4" w:rsidDel="00094D17">
          <w:rPr>
            <w:i/>
          </w:rPr>
          <w:delText>Editor</w:delText>
        </w:r>
        <w:r w:rsidRPr="009026A4" w:rsidDel="00094D17">
          <w:delText>.</w:delText>
        </w:r>
      </w:del>
    </w:p>
    <w:p w14:paraId="236DEAEC" w14:textId="4761DC30" w:rsidR="009401CA" w:rsidRPr="009026A4" w:rsidDel="00094D17" w:rsidRDefault="009401CA" w:rsidP="009401CA">
      <w:pPr>
        <w:rPr>
          <w:del w:id="370" w:author="St-Amant, Rémi" w:date="2018-02-26T09:49:00Z"/>
        </w:rPr>
      </w:pPr>
    </w:p>
    <w:p w14:paraId="4ADA2EA2" w14:textId="1E722D05" w:rsidR="009401CA" w:rsidRPr="009026A4" w:rsidRDefault="009401CA" w:rsidP="009401CA">
      <w:pPr>
        <w:jc w:val="both"/>
      </w:pPr>
      <w:r w:rsidRPr="009026A4">
        <w:t xml:space="preserve">Dans ces bases de données, chaque source (station météorologique) de données météorologiques est </w:t>
      </w:r>
      <w:proofErr w:type="spellStart"/>
      <w:r w:rsidRPr="009026A4">
        <w:t>géoréférencée</w:t>
      </w:r>
      <w:proofErr w:type="spellEnd"/>
      <w:r w:rsidRPr="009026A4">
        <w:t xml:space="preserve"> (latitude, longitude, élévation). BioSIM sélectionne les « meilleures » sources de données météorologiques pour chaque point de la liste des emplacements, ajuste les données pour tenir compte des différences d</w:t>
      </w:r>
      <w:r w:rsidR="0098105F">
        <w:t>’</w:t>
      </w:r>
      <w:r w:rsidRPr="009026A4">
        <w:t>élévation, de latitude</w:t>
      </w:r>
      <w:ins w:id="371" w:author="St-Amant, Rémi" w:date="2018-02-26T09:49:00Z">
        <w:r w:rsidR="00094D17">
          <w:t xml:space="preserve">, </w:t>
        </w:r>
      </w:ins>
      <w:del w:id="372" w:author="St-Amant, Rémi" w:date="2018-02-26T09:49:00Z">
        <w:r w:rsidRPr="009026A4" w:rsidDel="00094D17">
          <w:delText xml:space="preserve"> et </w:delText>
        </w:r>
      </w:del>
      <w:r w:rsidRPr="009026A4">
        <w:t>de longitude</w:t>
      </w:r>
      <w:ins w:id="373" w:author="St-Amant, Rémi" w:date="2018-02-26T09:49:00Z">
        <w:r w:rsidR="00094D17">
          <w:t xml:space="preserve"> et de distance au littoral</w:t>
        </w:r>
      </w:ins>
      <w:r w:rsidRPr="009026A4">
        <w:t xml:space="preserve">, et génère des valeurs quotidiennes </w:t>
      </w:r>
      <w:r w:rsidR="00BF0B0C">
        <w:t xml:space="preserve">ou horaire </w:t>
      </w:r>
      <w:r w:rsidRPr="009026A4">
        <w:t>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w:t>
      </w:r>
      <w:r w:rsidR="00BF0B0C">
        <w:t xml:space="preserve"> ou horaires </w:t>
      </w:r>
      <w:r w:rsidRPr="009026A4">
        <w:t>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6160E5">
      <w:pPr>
        <w:pStyle w:val="Titre2"/>
      </w:pPr>
      <w:r w:rsidRPr="009026A4">
        <w:br w:type="page"/>
      </w:r>
      <w:bookmarkStart w:id="374" w:name="_Toc348100101"/>
      <w:bookmarkStart w:id="375" w:name="_Toc503271159"/>
      <w:r w:rsidRPr="009026A4">
        <w:lastRenderedPageBreak/>
        <w:t>Fenêtre principale de BioSIM</w:t>
      </w:r>
      <w:bookmarkEnd w:id="374"/>
      <w:bookmarkEnd w:id="375"/>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val="en-CA" w:eastAsia="en-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1D5250" w:rsidRPr="00BA0AB6" w:rsidRDefault="001D5250" w:rsidP="00581494">
                              <w:pPr>
                                <w:rPr>
                                  <w:sz w:val="14"/>
                                  <w:szCs w:val="14"/>
                                </w:rPr>
                              </w:pPr>
                              <w:r w:rsidRPr="00BA0AB6">
                                <w:rPr>
                                  <w:b/>
                                  <w:sz w:val="14"/>
                                  <w:szCs w:val="14"/>
                                </w:rPr>
                                <w:t>Fenêtre principale :</w:t>
                              </w:r>
                            </w:p>
                            <w:p w14:paraId="10EC5C3A" w14:textId="77777777" w:rsidR="001D5250" w:rsidRDefault="001D5250"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1D5250" w:rsidRPr="00BA0AB6" w:rsidRDefault="001D5250"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1D5250" w:rsidRPr="00BA0AB6" w:rsidRDefault="001D5250"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1D5250" w:rsidRPr="00BA0AB6" w:rsidRDefault="001D5250"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1D5250" w:rsidRDefault="001D5250" w:rsidP="00581494">
                              <w:pPr>
                                <w:rPr>
                                  <w:sz w:val="14"/>
                                  <w:szCs w:val="14"/>
                                </w:rPr>
                              </w:pPr>
                              <w:r>
                                <w:rPr>
                                  <w:b/>
                                  <w:sz w:val="14"/>
                                  <w:szCs w:val="14"/>
                                </w:rPr>
                                <w:t>Fenêtre Propriétés :</w:t>
                              </w:r>
                            </w:p>
                            <w:p w14:paraId="1DDF87BF" w14:textId="77777777" w:rsidR="001D5250" w:rsidRPr="00BA0AB6" w:rsidRDefault="001D5250"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1D5250" w:rsidRPr="00BA0AB6" w:rsidRDefault="001D5250" w:rsidP="00581494">
                              <w:pPr>
                                <w:rPr>
                                  <w:sz w:val="14"/>
                                  <w:szCs w:val="14"/>
                                </w:rPr>
                              </w:pPr>
                              <w:r>
                                <w:rPr>
                                  <w:b/>
                                  <w:sz w:val="14"/>
                                  <w:szCs w:val="14"/>
                                </w:rPr>
                                <w:t>Fenêtre Message de sortie :</w:t>
                              </w:r>
                            </w:p>
                            <w:p w14:paraId="1B953527" w14:textId="77777777" w:rsidR="001D5250" w:rsidRPr="00BA0AB6" w:rsidRDefault="001D5250"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1D5250" w:rsidRPr="00BA0AB6" w:rsidRDefault="001D5250"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1D5250" w:rsidRPr="00BA0AB6" w:rsidRDefault="001D5250"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G1lZCBBbWluZSBNb3V0YW91Zmlr&#10;AAAABZADAAIAAAAUAAAQsJAEAAIAAAAUAAAQxJKRAAIAAAADNjYAAJKSAAIAAAADNjYAAOocAAcA&#10;AAgMAAAI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Y6MjcgMTU6MjM6MzEAMjAxNzowNjoyNyAxNToyMzoz&#10;MQAAAEEAaABtAGUAZAAgAEEAbQBpAG4AZQAgAE0AbwB1AHQAYQBvAHUAZgBpAGsAAAD/4Qsp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y0wNi0yN1QxNToyMzozMS42NjM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QWhtZWQgQW1pbmUgTW91dGFvdWZpa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1"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1D5250" w:rsidRPr="00BA0AB6" w:rsidRDefault="001D5250" w:rsidP="00581494">
                        <w:pPr>
                          <w:rPr>
                            <w:sz w:val="14"/>
                            <w:szCs w:val="14"/>
                          </w:rPr>
                        </w:pPr>
                        <w:r w:rsidRPr="00BA0AB6">
                          <w:rPr>
                            <w:b/>
                            <w:sz w:val="14"/>
                            <w:szCs w:val="14"/>
                          </w:rPr>
                          <w:t>Fenêtre principale :</w:t>
                        </w:r>
                      </w:p>
                      <w:p w14:paraId="10EC5C3A" w14:textId="77777777" w:rsidR="001D5250" w:rsidRDefault="001D5250"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1D5250" w:rsidRPr="00BA0AB6" w:rsidRDefault="001D5250"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1D5250" w:rsidRPr="00BA0AB6" w:rsidRDefault="001D5250"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1D5250" w:rsidRPr="00BA0AB6" w:rsidRDefault="001D5250"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1D5250" w:rsidRDefault="001D5250" w:rsidP="00581494">
                        <w:pPr>
                          <w:rPr>
                            <w:sz w:val="14"/>
                            <w:szCs w:val="14"/>
                          </w:rPr>
                        </w:pPr>
                        <w:r>
                          <w:rPr>
                            <w:b/>
                            <w:sz w:val="14"/>
                            <w:szCs w:val="14"/>
                          </w:rPr>
                          <w:t>Fenêtre Propriétés :</w:t>
                        </w:r>
                      </w:p>
                      <w:p w14:paraId="1DDF87BF" w14:textId="77777777" w:rsidR="001D5250" w:rsidRPr="00BA0AB6" w:rsidRDefault="001D5250"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1D5250" w:rsidRPr="00BA0AB6" w:rsidRDefault="001D5250" w:rsidP="00581494">
                        <w:pPr>
                          <w:rPr>
                            <w:sz w:val="14"/>
                            <w:szCs w:val="14"/>
                          </w:rPr>
                        </w:pPr>
                        <w:r>
                          <w:rPr>
                            <w:b/>
                            <w:sz w:val="14"/>
                            <w:szCs w:val="14"/>
                          </w:rPr>
                          <w:t>Fenêtre Message de sortie :</w:t>
                        </w:r>
                      </w:p>
                      <w:p w14:paraId="1B953527" w14:textId="77777777" w:rsidR="001D5250" w:rsidRPr="00BA0AB6" w:rsidRDefault="001D5250"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1D5250" w:rsidRPr="00BA0AB6" w:rsidRDefault="001D5250"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1D5250" w:rsidRPr="00BA0AB6" w:rsidRDefault="001D5250"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692D7F88" w:rsidR="009401CA" w:rsidRPr="009026A4" w:rsidRDefault="009401CA" w:rsidP="009401CA">
      <w:pPr>
        <w:jc w:val="both"/>
      </w:pPr>
      <w:r w:rsidRPr="009026A4">
        <w:t xml:space="preserve">La fenêtre principale de BioSIM </w:t>
      </w:r>
      <w:del w:id="376" w:author="St-Amant, Rémi" w:date="2018-02-26T10:30:00Z">
        <w:r w:rsidRPr="009026A4" w:rsidDel="00ED68F9">
          <w:delText xml:space="preserve">comporte </w:delText>
        </w:r>
        <w:r w:rsidR="00BF0B0C" w:rsidDel="00ED68F9">
          <w:delText>un onglet</w:delText>
        </w:r>
        <w:r w:rsidRPr="009026A4" w:rsidDel="00ED68F9">
          <w:delText xml:space="preserve"> : </w:delText>
        </w:r>
        <w:r w:rsidRPr="009026A4" w:rsidDel="00ED68F9">
          <w:rPr>
            <w:i/>
          </w:rPr>
          <w:delText>Données</w:delText>
        </w:r>
      </w:del>
      <w:ins w:id="377" w:author="St-Amant, Rémi" w:date="2018-02-26T10:30:00Z">
        <w:r w:rsidR="00ED68F9">
          <w:t xml:space="preserve">est </w:t>
        </w:r>
      </w:ins>
      <w:ins w:id="378" w:author="St-Amant, Rémi" w:date="2018-02-26T10:31:00Z">
        <w:r w:rsidR="00ED68F9">
          <w:t>le r</w:t>
        </w:r>
      </w:ins>
      <w:ins w:id="379" w:author="St-Amant, Rémi" w:date="2018-02-26T10:30:00Z">
        <w:r w:rsidR="00ED68F9" w:rsidRPr="009026A4">
          <w:t>egistre de messages d</w:t>
        </w:r>
        <w:r w:rsidR="00ED68F9">
          <w:t>’</w:t>
        </w:r>
        <w:r w:rsidR="00ED68F9" w:rsidRPr="009026A4">
          <w:t>exécution</w:t>
        </w:r>
      </w:ins>
      <w:r w:rsidRPr="009026A4">
        <w:t>.</w:t>
      </w:r>
    </w:p>
    <w:p w14:paraId="0DFCF365" w14:textId="700FD8DE" w:rsidR="009401CA" w:rsidRPr="009026A4" w:rsidRDefault="009401CA" w:rsidP="009401CA">
      <w:pPr>
        <w:jc w:val="both"/>
      </w:pPr>
      <w:del w:id="380" w:author="St-Amant, Rémi" w:date="2018-02-26T10:31:00Z">
        <w:r w:rsidRPr="009026A4" w:rsidDel="00ED68F9">
          <w:delText xml:space="preserve">La fenêtre principale présente en outre </w:delText>
        </w:r>
      </w:del>
      <w:ins w:id="381" w:author="St-Amant, Rémi" w:date="2018-02-26T10:31:00Z">
        <w:r w:rsidR="00ED68F9">
          <w:t xml:space="preserve">Il y a aussi </w:t>
        </w:r>
      </w:ins>
      <w:r w:rsidRPr="009026A4">
        <w:t xml:space="preserve">quatre fenêtres secondaires : </w:t>
      </w:r>
      <w:ins w:id="382" w:author="St-Amant, Rémi" w:date="2018-02-26T10:31:00Z">
        <w:r w:rsidR="00ED68F9">
          <w:t xml:space="preserve">Données, </w:t>
        </w:r>
      </w:ins>
      <w:r w:rsidRPr="009026A4">
        <w:t xml:space="preserve">Projet, Propriétés, </w:t>
      </w:r>
      <w:del w:id="383" w:author="St-Amant, Rémi" w:date="2018-02-26T10:30:00Z">
        <w:r w:rsidRPr="009026A4" w:rsidDel="00ED68F9">
          <w:delText>Registre de messages d</w:delText>
        </w:r>
        <w:r w:rsidR="0098105F" w:rsidDel="00ED68F9">
          <w:delText>’</w:delText>
        </w:r>
        <w:r w:rsidRPr="009026A4" w:rsidDel="00ED68F9">
          <w:delText xml:space="preserve">exécution </w:delText>
        </w:r>
      </w:del>
      <w:r w:rsidRPr="009026A4">
        <w:t>et Export, que vous pouvez déplacer et fermer à volonté.</w:t>
      </w:r>
    </w:p>
    <w:p w14:paraId="3C121C0B" w14:textId="77777777" w:rsidR="009401CA" w:rsidRPr="009026A4" w:rsidRDefault="000A014B" w:rsidP="009401CA">
      <w:pPr>
        <w:jc w:val="both"/>
      </w:pPr>
      <w:r w:rsidRPr="009026A4">
        <w:rPr>
          <w:noProof/>
          <w:lang w:val="en-CA" w:eastAsia="en-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val="en-CA" w:eastAsia="en-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val="en-CA" w:eastAsia="en-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3FCC61AF"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val="en-CA" w:eastAsia="en-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ins w:id="384" w:author="St-Amant, Rémi" w:date="2018-02-26T10:32:00Z">
        <w:r w:rsidR="00ED68F9">
          <w:t xml:space="preserve">a fenêtre </w:t>
        </w:r>
      </w:ins>
      <w:del w:id="385" w:author="St-Amant, Rémi" w:date="2018-02-26T10:32:00Z">
        <w:r w:rsidR="0098105F" w:rsidDel="00ED68F9">
          <w:delText>’</w:delText>
        </w:r>
        <w:r w:rsidRPr="009026A4" w:rsidDel="00ED68F9">
          <w:delText xml:space="preserve">onglet </w:delText>
        </w:r>
      </w:del>
      <w:r w:rsidRPr="009026A4">
        <w:rPr>
          <w:i/>
        </w:rPr>
        <w:t>Données</w:t>
      </w:r>
      <w:r w:rsidRPr="009026A4">
        <w:t xml:space="preserve"> dans la fenêtre principale indiquera les résultats numériques de l</w:t>
      </w:r>
      <w:r w:rsidR="0098105F">
        <w:t>’</w:t>
      </w:r>
      <w:r w:rsidRPr="009026A4">
        <w:t>élément en question</w:t>
      </w:r>
      <w:del w:id="386" w:author="St-Amant, Rémi" w:date="2018-02-26T10:32:00Z">
        <w:r w:rsidRPr="009026A4" w:rsidDel="00ED68F9">
          <w:delText>, tandis que l</w:delText>
        </w:r>
        <w:r w:rsidR="0098105F" w:rsidDel="00ED68F9">
          <w:delText>’</w:delText>
        </w:r>
        <w:r w:rsidRPr="009026A4" w:rsidDel="00ED68F9">
          <w:delText xml:space="preserve">onglet </w:delText>
        </w:r>
        <w:r w:rsidRPr="009026A4" w:rsidDel="00ED68F9">
          <w:rPr>
            <w:i/>
          </w:rPr>
          <w:delText>Graphique</w:delText>
        </w:r>
        <w:r w:rsidRPr="009026A4" w:rsidDel="00ED68F9">
          <w:delText xml:space="preserve"> vous permettra de créer et de faire afficher des graphiques représentant ces résultats</w:delText>
        </w:r>
      </w:del>
      <w:r w:rsidRPr="009026A4">
        <w:t>.</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6160E5">
      <w:pPr>
        <w:pStyle w:val="Titre2"/>
      </w:pPr>
      <w:bookmarkStart w:id="387" w:name="_Toc348100102"/>
      <w:bookmarkStart w:id="388" w:name="_Toc503271160"/>
      <w:r w:rsidRPr="009026A4">
        <w:t>Fenêtre Projet</w:t>
      </w:r>
      <w:bookmarkEnd w:id="387"/>
      <w:bookmarkEnd w:id="388"/>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val="en-CA" w:eastAsia="en-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val="en-CA" w:eastAsia="en-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3BD04FC2" w:rsidR="00C32729" w:rsidRDefault="003B7CBE" w:rsidP="003B7CBE">
      <w:pPr>
        <w:jc w:val="both"/>
      </w:pPr>
      <w:r>
        <w:rPr>
          <w:noProof/>
          <w:snapToGrid/>
          <w:lang w:val="en-CA" w:eastAsia="en-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rsidR="00BF0B0C">
        <w:t xml:space="preserve"> crée et mise-a-jour d</w:t>
      </w:r>
      <w:r>
        <w:t xml:space="preserve">es </w:t>
      </w:r>
      <w:r w:rsidRPr="003B7CBE">
        <w:t>données météorologiques</w:t>
      </w:r>
      <w:r w:rsidR="00BF0B0C">
        <w:t xml:space="preserve"> en appelant l’application </w:t>
      </w:r>
      <w:proofErr w:type="spellStart"/>
      <w:r w:rsidR="00BF0B0C">
        <w:t>TéléchargeurMétéo</w:t>
      </w:r>
      <w:proofErr w:type="spellEnd"/>
      <w:r>
        <w:t>.</w:t>
      </w:r>
    </w:p>
    <w:p w14:paraId="4DE5ACE1" w14:textId="77777777" w:rsidR="00C32729" w:rsidRDefault="00C32729" w:rsidP="009401CA">
      <w:pPr>
        <w:jc w:val="both"/>
      </w:pPr>
    </w:p>
    <w:p w14:paraId="7F260734" w14:textId="346D4161" w:rsidR="009401CA" w:rsidRDefault="003B7CBE" w:rsidP="009401CA">
      <w:pPr>
        <w:jc w:val="both"/>
      </w:pPr>
      <w:r>
        <w:rPr>
          <w:noProof/>
          <w:snapToGrid/>
          <w:lang w:val="en-CA" w:eastAsia="en-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29">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 xml:space="preserve">Ajouter </w:t>
      </w:r>
      <w:del w:id="389" w:author="St-Amant, Rémi" w:date="2018-02-26T11:48:00Z">
        <w:r w:rsidR="00C32729" w:rsidRPr="003B7CBE" w:rsidDel="004C7813">
          <w:rPr>
            <w:b/>
          </w:rPr>
          <w:delText xml:space="preserve">Génération </w:delText>
        </w:r>
      </w:del>
      <w:ins w:id="390" w:author="St-Amant, Rémi" w:date="2018-02-26T11:48:00Z">
        <w:r w:rsidR="004C7813">
          <w:rPr>
            <w:b/>
          </w:rPr>
          <w:t>g</w:t>
        </w:r>
        <w:r w:rsidR="004C7813" w:rsidRPr="003B7CBE">
          <w:rPr>
            <w:b/>
          </w:rPr>
          <w:t xml:space="preserve">énération </w:t>
        </w:r>
      </w:ins>
      <w:r w:rsidR="00C32729" w:rsidRPr="003B7CBE">
        <w:rPr>
          <w:b/>
        </w:rPr>
        <w:t>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val="en-CA" w:eastAsia="en-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0">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 xml:space="preserve">exécute les modèles pour transformer les données météorologiques en extrants propres au modèle (les modèles sont en fait des fichiers .dll </w:t>
      </w:r>
      <w:proofErr w:type="gramStart"/>
      <w:r w:rsidR="005F6D5C" w:rsidRPr="005F6D5C">
        <w:t>ou</w:t>
      </w:r>
      <w:proofErr w:type="gramEnd"/>
      <w:r w:rsidR="005F6D5C" w:rsidRPr="005F6D5C">
        <w:t xml:space="preserve"> .</w:t>
      </w:r>
      <w:proofErr w:type="spellStart"/>
      <w:r w:rsidR="005F6D5C" w:rsidRPr="005F6D5C">
        <w:t>exe</w:t>
      </w:r>
      <w:proofErr w:type="spellEnd"/>
      <w:r w:rsidR="005F6D5C" w:rsidRPr="005F6D5C">
        <w:t xml:space="preserv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11A416F" w:rsidR="009401CA" w:rsidRPr="009026A4" w:rsidRDefault="008F78E1" w:rsidP="009401CA">
      <w:pPr>
        <w:jc w:val="both"/>
      </w:pPr>
      <w:r w:rsidRPr="009026A4">
        <w:rPr>
          <w:b/>
          <w:noProof/>
          <w:lang w:val="en-CA" w:eastAsia="en-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w:t>
      </w:r>
      <w:ins w:id="391" w:author="St-Amant, Rémi" w:date="2018-02-26T10:34:00Z">
        <w:r w:rsidR="00ED68F9">
          <w:t>génération météo</w:t>
        </w:r>
      </w:ins>
      <w:del w:id="392" w:author="St-Amant, Rémi" w:date="2018-02-26T10:34:00Z">
        <w:r w:rsidR="009401CA" w:rsidRPr="009026A4" w:rsidDel="00ED68F9">
          <w:delText>simulation</w:delText>
        </w:r>
      </w:del>
      <w:r w:rsidR="009401CA" w:rsidRPr="009026A4">
        <w:t xml:space="preserve">, </w:t>
      </w:r>
      <w:ins w:id="393" w:author="St-Amant, Rémi" w:date="2018-02-26T10:34:00Z">
        <w:r w:rsidR="00ED68F9">
          <w:t>exécution d’un modèle</w:t>
        </w:r>
      </w:ins>
      <w:del w:id="394" w:author="St-Amant, Rémi" w:date="2018-02-26T10:34:00Z">
        <w:r w:rsidR="009401CA" w:rsidRPr="009026A4" w:rsidDel="00ED68F9">
          <w:delText>analyse</w:delText>
        </w:r>
      </w:del>
      <w:r w:rsidR="009401CA" w:rsidRPr="009026A4">
        <w:t>,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val="en-CA" w:eastAsia="en-CA"/>
        </w:rPr>
        <w:lastRenderedPageBreak/>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val="en-CA" w:eastAsia="en-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 xml:space="preserve">une analyse de fonction, etc.). Exécute des interpolations spatiales afin de créer des cartes à </w:t>
      </w:r>
      <w:proofErr w:type="gramStart"/>
      <w:r w:rsidR="009401CA" w:rsidRPr="009026A4">
        <w:t>partir de points</w:t>
      </w:r>
      <w:proofErr w:type="gramEnd"/>
      <w:r w:rsidR="009401CA" w:rsidRPr="009026A4">
        <w:t xml:space="preserve">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val="en-CA" w:eastAsia="en-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val="en-CA" w:eastAsia="en-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val="en-CA" w:eastAsia="en-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val="en-CA" w:eastAsia="en-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val="en-CA" w:eastAsia="en-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val="en-CA" w:eastAsia="en-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val="en-CA" w:eastAsia="en-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4D67B559" w:rsidR="009401CA" w:rsidRPr="009026A4" w:rsidRDefault="009401CA" w:rsidP="009401CA">
      <w:pPr>
        <w:jc w:val="both"/>
      </w:pPr>
      <w:r w:rsidRPr="009026A4">
        <w:t>Par exemple, si un groupe </w:t>
      </w:r>
      <w:r w:rsidR="008F78E1" w:rsidRPr="009026A4">
        <w:rPr>
          <w:b/>
          <w:noProof/>
          <w:lang w:val="en-CA" w:eastAsia="en-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val="en-CA" w:eastAsia="en-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val="en-CA" w:eastAsia="en-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val="en-CA" w:eastAsia="en-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val="en-CA" w:eastAsia="en-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val="en-CA" w:eastAsia="en-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val="en-CA" w:eastAsia="en-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val="en-CA" w:eastAsia="en-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val="en-CA" w:eastAsia="en-CA"/>
        </w:rPr>
        <w:drawing>
          <wp:inline distT="0" distB="0" distL="0" distR="0" wp14:anchorId="7E59908A" wp14:editId="5D6648B2">
            <wp:extent cx="147600" cy="14040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7600" cy="140400"/>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val="en-CA" w:eastAsia="en-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w:t>
      </w:r>
      <w:ins w:id="395" w:author="St-Amant, Rémi" w:date="2018-02-26T11:50:00Z">
        <w:r w:rsidR="004C7813" w:rsidRPr="009026A4">
          <w:rPr>
            <w:b/>
            <w:noProof/>
            <w:lang w:val="en-CA" w:eastAsia="en-CA"/>
          </w:rPr>
          <w:drawing>
            <wp:inline distT="0" distB="0" distL="0" distR="0" wp14:anchorId="07454D77" wp14:editId="08B98BFA">
              <wp:extent cx="163830" cy="154192"/>
              <wp:effectExtent l="0" t="0" r="7620" b="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ins>
      <w:del w:id="396" w:author="St-Amant, Rémi" w:date="2018-02-26T11:50:00Z">
        <w:r w:rsidRPr="009026A4" w:rsidDel="004C7813">
          <w:delText> </w:delText>
        </w:r>
        <w:r w:rsidR="008F78E1" w:rsidRPr="009026A4" w:rsidDel="004C7813">
          <w:rPr>
            <w:b/>
            <w:noProof/>
            <w:lang w:val="en-CA" w:eastAsia="en-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del>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val="en-CA" w:eastAsia="en-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2316B850" w:rsidR="009D104B" w:rsidRPr="00A5460F" w:rsidRDefault="009D104B" w:rsidP="009D104B">
      <w:pPr>
        <w:jc w:val="both"/>
        <w:rPr>
          <w:color w:val="FF0000"/>
        </w:rPr>
      </w:pPr>
      <w:r w:rsidRPr="00A5460F">
        <w:rPr>
          <w:b/>
          <w:noProof/>
          <w:color w:val="FF0000"/>
          <w:lang w:val="en-CA" w:eastAsia="en-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 xml:space="preserve">Cette fonction peut être exécutée seulement dans une </w:t>
      </w:r>
      <w:del w:id="397" w:author="St-Amant, Rémi" w:date="2018-02-26T11:50:00Z">
        <w:r w:rsidRPr="00EB4922" w:rsidDel="004C7813">
          <w:delText>simulation</w:delText>
        </w:r>
      </w:del>
      <w:ins w:id="398" w:author="St-Amant, Rémi" w:date="2018-02-26T11:50:00Z">
        <w:r w:rsidR="004C7813">
          <w:t>génération météorologique</w:t>
        </w:r>
      </w:ins>
      <w:r w:rsidRPr="00EB4922">
        <w:t>, et on l’utilise pour examiner l’information météorologique.</w:t>
      </w:r>
    </w:p>
    <w:p w14:paraId="38E351BF" w14:textId="77777777" w:rsidR="009401CA" w:rsidRDefault="009401CA" w:rsidP="009401CA">
      <w:pPr>
        <w:jc w:val="both"/>
        <w:rPr>
          <w:b/>
        </w:rPr>
      </w:pPr>
    </w:p>
    <w:p w14:paraId="03C3E21C" w14:textId="38F35567" w:rsidR="00EB4922" w:rsidRPr="00A5460F" w:rsidRDefault="00EB4922" w:rsidP="00C32729">
      <w:pPr>
        <w:rPr>
          <w:color w:val="FF0000"/>
        </w:rPr>
      </w:pPr>
      <w:r w:rsidRPr="00A5460F">
        <w:rPr>
          <w:b/>
          <w:noProof/>
          <w:color w:val="FF0000"/>
          <w:lang w:val="en-CA" w:eastAsia="en-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 xml:space="preserve">simuler la dispersion des insectes </w:t>
      </w:r>
      <w:r w:rsidR="00BF0B0C">
        <w:t xml:space="preserve">(TBE) </w:t>
      </w:r>
      <w:r w:rsidR="00C32729" w:rsidRPr="00C32729">
        <w:t>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58FA89E9" w14:textId="77777777" w:rsidR="009401CA" w:rsidRPr="009026A4" w:rsidRDefault="008F78E1" w:rsidP="009401CA">
      <w:pPr>
        <w:jc w:val="both"/>
      </w:pPr>
      <w:r w:rsidRPr="009026A4">
        <w:rPr>
          <w:b/>
          <w:noProof/>
          <w:lang w:val="en-CA" w:eastAsia="en-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val="en-CA" w:eastAsia="en-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val="en-CA" w:eastAsia="en-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6160E5">
      <w:pPr>
        <w:pStyle w:val="Titre2"/>
      </w:pPr>
      <w:bookmarkStart w:id="399" w:name="_BioSIM_projects"/>
      <w:bookmarkStart w:id="400" w:name="_Toc348100103"/>
      <w:bookmarkStart w:id="401" w:name="_Toc503271161"/>
      <w:bookmarkEnd w:id="399"/>
      <w:r w:rsidRPr="009026A4">
        <w:t>Projets BioSIM</w:t>
      </w:r>
      <w:bookmarkEnd w:id="400"/>
      <w:bookmarkEnd w:id="401"/>
    </w:p>
    <w:p w14:paraId="1B4D84FE" w14:textId="77777777" w:rsidR="009401CA" w:rsidRPr="009026A4" w:rsidRDefault="009401CA" w:rsidP="009401CA"/>
    <w:p w14:paraId="07F3C23E" w14:textId="46A369F6" w:rsidR="009401CA" w:rsidRPr="009026A4" w:rsidRDefault="009401CA" w:rsidP="009401CA">
      <w:pPr>
        <w:jc w:val="both"/>
      </w:pPr>
      <w:r w:rsidRPr="009026A4">
        <w:t>BioSIM enregistre dans des « projets » l</w:t>
      </w:r>
      <w:r w:rsidR="0098105F">
        <w:t>’</w:t>
      </w:r>
      <w:r w:rsidRPr="009026A4">
        <w:t>information sur les éléments (</w:t>
      </w:r>
      <w:r w:rsidR="00512A5D">
        <w:t>générateur météo, exécution d’un modèle</w:t>
      </w:r>
      <w:r w:rsidRPr="009026A4">
        <w:t>, analyses, etc.), les fichiers de listes d</w:t>
      </w:r>
      <w:r w:rsidR="0098105F">
        <w:t>’</w:t>
      </w:r>
      <w:r w:rsidRPr="009026A4">
        <w:t>emplacements, les fichiers de paramètres d</w:t>
      </w:r>
      <w:r w:rsidR="0098105F">
        <w:t>’</w:t>
      </w:r>
      <w:r w:rsidRPr="009026A4">
        <w:t xml:space="preserve">entrées et les autres spécifications. Chaque projet est enregistré dans un répertoire de projet distinct, comprenant un fichier de définition du projet avec </w:t>
      </w:r>
      <w:proofErr w:type="gramStart"/>
      <w:r w:rsidRPr="009026A4">
        <w:t>l</w:t>
      </w:r>
      <w:r w:rsidR="0098105F">
        <w:t>’</w:t>
      </w:r>
      <w:r w:rsidRPr="009026A4">
        <w:t>extension .</w:t>
      </w:r>
      <w:proofErr w:type="spellStart"/>
      <w:r w:rsidRPr="009026A4">
        <w:t>biox</w:t>
      </w:r>
      <w:proofErr w:type="spellEnd"/>
      <w:proofErr w:type="gramEnd"/>
      <w:r w:rsidRPr="009026A4">
        <w:t xml:space="preserve">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 xml:space="preserve">appelle </w:t>
      </w:r>
      <w:proofErr w:type="spellStart"/>
      <w:r w:rsidRPr="009026A4">
        <w:t>DemoBioSIM.biox</w:t>
      </w:r>
      <w:proofErr w:type="spellEnd"/>
      <w:r w:rsidRPr="009026A4">
        <w:t>, le nom du répertoire où il est enregistré devrait être « </w:t>
      </w:r>
      <w:proofErr w:type="spellStart"/>
      <w:r w:rsidRPr="009026A4">
        <w:t>DemoBioSIM</w:t>
      </w:r>
      <w:proofErr w:type="spellEnd"/>
      <w:r w:rsidRPr="009026A4">
        <w:t> ». Dans ce cas-ci, la structure du répertoire serait la suivante :</w:t>
      </w:r>
    </w:p>
    <w:p w14:paraId="715AA8A7" w14:textId="77777777" w:rsidR="009401CA" w:rsidRPr="009026A4" w:rsidRDefault="008F78E1" w:rsidP="009401CA">
      <w:r>
        <w:rPr>
          <w:noProof/>
          <w:snapToGrid/>
          <w:lang w:val="en-CA" w:eastAsia="en-CA"/>
        </w:rPr>
        <w:lastRenderedPageBreak/>
        <w:drawing>
          <wp:anchor distT="0" distB="0" distL="114300" distR="114300" simplePos="0" relativeHeight="251681280" behindDoc="0" locked="0" layoutInCell="1" allowOverlap="1" wp14:anchorId="3777F9E6" wp14:editId="10BACE31">
            <wp:simplePos x="0" y="0"/>
            <wp:positionH relativeFrom="column">
              <wp:posOffset>66040</wp:posOffset>
            </wp:positionH>
            <wp:positionV relativeFrom="paragraph">
              <wp:posOffset>156210</wp:posOffset>
            </wp:positionV>
            <wp:extent cx="1177925" cy="1724025"/>
            <wp:effectExtent l="0" t="0" r="0" b="0"/>
            <wp:wrapSquare wrapText="bothSides"/>
            <wp:docPr id="784" name="Picture 784" descr="Directory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irectory_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79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0F9F" w14:textId="77777777" w:rsidR="009401CA" w:rsidRPr="009026A4" w:rsidRDefault="009401CA" w:rsidP="009401CA"/>
    <w:p w14:paraId="63351177" w14:textId="77777777" w:rsidR="009401CA" w:rsidRPr="009026A4" w:rsidRDefault="009401CA" w:rsidP="009401CA">
      <w:pPr>
        <w:rPr>
          <w:sz w:val="22"/>
          <w:szCs w:val="22"/>
        </w:rPr>
      </w:pPr>
      <w:r w:rsidRPr="009026A4">
        <w:rPr>
          <w:sz w:val="22"/>
        </w:rPr>
        <w:t>Fichiers de données externes</w:t>
      </w:r>
    </w:p>
    <w:p w14:paraId="05EBDFBF" w14:textId="77777777" w:rsidR="009401CA" w:rsidRPr="009026A4" w:rsidRDefault="009401CA" w:rsidP="009401CA">
      <w:pPr>
        <w:ind w:left="540"/>
        <w:rPr>
          <w:sz w:val="22"/>
          <w:szCs w:val="22"/>
        </w:rPr>
      </w:pPr>
      <w:r w:rsidRPr="009026A4">
        <w:rPr>
          <w:sz w:val="22"/>
        </w:rPr>
        <w:t>Listes d</w:t>
      </w:r>
      <w:r w:rsidR="0098105F">
        <w:rPr>
          <w:sz w:val="22"/>
        </w:rPr>
        <w:t>’</w:t>
      </w:r>
      <w:r w:rsidRPr="009026A4">
        <w:rPr>
          <w:sz w:val="22"/>
        </w:rPr>
        <w:t>emplacements</w:t>
      </w:r>
    </w:p>
    <w:p w14:paraId="44F349E0" w14:textId="77777777" w:rsidR="009401CA" w:rsidRPr="009026A4" w:rsidRDefault="009401CA" w:rsidP="009401CA">
      <w:pPr>
        <w:ind w:left="540"/>
        <w:rPr>
          <w:sz w:val="22"/>
          <w:szCs w:val="22"/>
        </w:rPr>
      </w:pPr>
      <w:r w:rsidRPr="009026A4">
        <w:rPr>
          <w:sz w:val="22"/>
        </w:rPr>
        <w:t>DEM propres au projet</w:t>
      </w:r>
    </w:p>
    <w:p w14:paraId="4465E5A6" w14:textId="77777777" w:rsidR="009401CA" w:rsidRPr="009026A4" w:rsidRDefault="009401CA" w:rsidP="009401CA">
      <w:pPr>
        <w:ind w:left="540"/>
        <w:rPr>
          <w:sz w:val="22"/>
          <w:szCs w:val="22"/>
        </w:rPr>
      </w:pPr>
      <w:r w:rsidRPr="009026A4">
        <w:rPr>
          <w:sz w:val="22"/>
        </w:rPr>
        <w:t>Cartes résultantes</w:t>
      </w:r>
    </w:p>
    <w:p w14:paraId="1427F1E4" w14:textId="77777777" w:rsidR="009401CA" w:rsidRPr="009026A4" w:rsidRDefault="009401CA" w:rsidP="009401CA">
      <w:pPr>
        <w:ind w:left="540"/>
        <w:rPr>
          <w:sz w:val="22"/>
          <w:szCs w:val="22"/>
        </w:rPr>
      </w:pPr>
      <w:r w:rsidRPr="009026A4">
        <w:rPr>
          <w:sz w:val="22"/>
        </w:rPr>
        <w:t>Paramètres d</w:t>
      </w:r>
      <w:r w:rsidR="0098105F">
        <w:rPr>
          <w:sz w:val="22"/>
        </w:rPr>
        <w:t>’</w:t>
      </w:r>
      <w:r w:rsidRPr="009026A4">
        <w:rPr>
          <w:sz w:val="22"/>
        </w:rPr>
        <w:t>entrées du modèle</w:t>
      </w:r>
    </w:p>
    <w:p w14:paraId="5B777079" w14:textId="77777777" w:rsidR="009401CA" w:rsidRPr="009026A4" w:rsidRDefault="009401CA" w:rsidP="009401CA">
      <w:pPr>
        <w:ind w:left="540"/>
        <w:rPr>
          <w:sz w:val="22"/>
          <w:szCs w:val="22"/>
        </w:rPr>
      </w:pPr>
      <w:r w:rsidRPr="009026A4">
        <w:rPr>
          <w:sz w:val="22"/>
        </w:rPr>
        <w:t>Extrants de l</w:t>
      </w:r>
      <w:r w:rsidR="0098105F">
        <w:rPr>
          <w:sz w:val="22"/>
        </w:rPr>
        <w:t>’</w:t>
      </w:r>
      <w:r w:rsidRPr="009026A4">
        <w:rPr>
          <w:sz w:val="22"/>
        </w:rPr>
        <w:t>analyse (graphiques et fichiers d</w:t>
      </w:r>
      <w:r w:rsidR="0098105F">
        <w:rPr>
          <w:sz w:val="22"/>
        </w:rPr>
        <w:t>’</w:t>
      </w:r>
      <w:r w:rsidRPr="009026A4">
        <w:rPr>
          <w:sz w:val="22"/>
        </w:rPr>
        <w:t>exportation)</w:t>
      </w:r>
    </w:p>
    <w:p w14:paraId="1022B816" w14:textId="77777777" w:rsidR="009401CA" w:rsidRPr="009026A4" w:rsidRDefault="009401CA" w:rsidP="009401CA">
      <w:pPr>
        <w:ind w:left="540"/>
        <w:rPr>
          <w:sz w:val="22"/>
          <w:szCs w:val="22"/>
        </w:rPr>
      </w:pPr>
      <w:r w:rsidRPr="009026A4">
        <w:rPr>
          <w:sz w:val="22"/>
        </w:rPr>
        <w:t>Résultats des éléments internes (pour utilisation interne par BioSIM)</w:t>
      </w:r>
    </w:p>
    <w:p w14:paraId="1EFCED93" w14:textId="77777777" w:rsidR="009401CA" w:rsidRPr="009026A4" w:rsidRDefault="009401CA" w:rsidP="009401CA">
      <w:pPr>
        <w:ind w:left="540"/>
        <w:rPr>
          <w:sz w:val="22"/>
          <w:szCs w:val="22"/>
        </w:rPr>
      </w:pPr>
      <w:r w:rsidRPr="009026A4">
        <w:rPr>
          <w:sz w:val="22"/>
        </w:rPr>
        <w:t>Bases de données météorologiques propres au projet</w:t>
      </w:r>
    </w:p>
    <w:p w14:paraId="6832E21D" w14:textId="77777777" w:rsidR="009401CA" w:rsidRPr="009026A4" w:rsidRDefault="00FD0280" w:rsidP="009401CA">
      <w:pPr>
        <w:ind w:left="540"/>
        <w:rPr>
          <w:sz w:val="22"/>
          <w:szCs w:val="22"/>
        </w:rPr>
      </w:pPr>
      <w:r>
        <w:rPr>
          <w:sz w:val="22"/>
          <w:szCs w:val="22"/>
        </w:rPr>
        <w:t xml:space="preserve">Fichier </w:t>
      </w:r>
      <w:proofErr w:type="gramStart"/>
      <w:r>
        <w:rPr>
          <w:sz w:val="22"/>
          <w:szCs w:val="22"/>
        </w:rPr>
        <w:t>projet .</w:t>
      </w:r>
      <w:proofErr w:type="spellStart"/>
      <w:r>
        <w:rPr>
          <w:sz w:val="22"/>
          <w:szCs w:val="22"/>
        </w:rPr>
        <w:t>biox</w:t>
      </w:r>
      <w:proofErr w:type="spellEnd"/>
      <w:proofErr w:type="gramEnd"/>
    </w:p>
    <w:p w14:paraId="031957D8" w14:textId="77777777" w:rsidR="009401CA" w:rsidRPr="009026A4" w:rsidRDefault="009401CA" w:rsidP="009401CA"/>
    <w:p w14:paraId="7E4B9CC2" w14:textId="77777777" w:rsidR="009401CA" w:rsidRPr="009026A4" w:rsidRDefault="009401CA" w:rsidP="009401CA">
      <w:pPr>
        <w:jc w:val="both"/>
      </w:pPr>
      <w:r w:rsidRPr="009026A4">
        <w:t xml:space="preserve">Tous les fichiers </w:t>
      </w:r>
      <w:proofErr w:type="gramStart"/>
      <w:r w:rsidRPr="009026A4">
        <w:t>*.</w:t>
      </w:r>
      <w:proofErr w:type="spellStart"/>
      <w:r w:rsidRPr="009026A4">
        <w:t>biox</w:t>
      </w:r>
      <w:proofErr w:type="spellEnd"/>
      <w:proofErr w:type="gramEnd"/>
      <w:r w:rsidRPr="009026A4">
        <w:t xml:space="preserve"> sont des fichiers XML. Comme un fichier XML est un fichier texte éditable, les utilisateurs avancés peuvent éditer les </w:t>
      </w:r>
      <w:proofErr w:type="gramStart"/>
      <w:r w:rsidRPr="009026A4">
        <w:t>fichiers .</w:t>
      </w:r>
      <w:proofErr w:type="spellStart"/>
      <w:r w:rsidRPr="009026A4">
        <w:t>biox</w:t>
      </w:r>
      <w:proofErr w:type="spellEnd"/>
      <w:proofErr w:type="gramEnd"/>
      <w:r w:rsidRPr="009026A4">
        <w:t xml:space="preserve"> directement.</w:t>
      </w:r>
      <w:bookmarkStart w:id="402" w:name="_Preliminary_Setup"/>
      <w:bookmarkEnd w:id="402"/>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Titre1"/>
      </w:pPr>
      <w:r w:rsidRPr="009026A4">
        <w:br w:type="page"/>
      </w:r>
      <w:bookmarkStart w:id="403" w:name="_Toc348100104"/>
      <w:bookmarkStart w:id="404" w:name="_Toc503271162"/>
      <w:r w:rsidRPr="009026A4">
        <w:lastRenderedPageBreak/>
        <w:t>Les données météorologiques dans BioSIM</w:t>
      </w:r>
      <w:bookmarkEnd w:id="403"/>
      <w:bookmarkEnd w:id="404"/>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6160E5">
      <w:pPr>
        <w:pStyle w:val="Titre2"/>
      </w:pPr>
      <w:bookmarkStart w:id="405" w:name="_Toc348100105"/>
      <w:bookmarkStart w:id="406" w:name="_Toc503271163"/>
      <w:r w:rsidRPr="009026A4">
        <w:t>Assemblage du régime de températures</w:t>
      </w:r>
      <w:bookmarkEnd w:id="405"/>
      <w:bookmarkEnd w:id="406"/>
    </w:p>
    <w:p w14:paraId="68F8507F" w14:textId="77777777" w:rsidR="009401CA" w:rsidRPr="009026A4" w:rsidRDefault="009401CA" w:rsidP="009401CA"/>
    <w:p w14:paraId="19350E3A" w14:textId="09425360" w:rsidR="009401CA" w:rsidRPr="009026A4" w:rsidRDefault="009401CA" w:rsidP="009401CA">
      <w:r w:rsidRPr="009026A4">
        <w:t xml:space="preserve">BioSIM peut fonctionner en deux modes : </w:t>
      </w:r>
      <w:r w:rsidRPr="009026A4">
        <w:rPr>
          <w:i/>
        </w:rPr>
        <w:t>Normales</w:t>
      </w:r>
      <w:r w:rsidRPr="009026A4">
        <w:t xml:space="preserve"> ou </w:t>
      </w:r>
      <w:r w:rsidRPr="009026A4">
        <w:rPr>
          <w:i/>
        </w:rPr>
        <w:t xml:space="preserve">Données </w:t>
      </w:r>
      <w:del w:id="407" w:author="St-Amant, Rémi" w:date="2018-02-26T11:52:00Z">
        <w:r w:rsidRPr="009026A4" w:rsidDel="004C7813">
          <w:rPr>
            <w:i/>
          </w:rPr>
          <w:delText>quotidiennes</w:delText>
        </w:r>
      </w:del>
      <w:ins w:id="408" w:author="St-Amant, Rémi" w:date="2018-02-26T11:52:00Z">
        <w:r w:rsidR="004C7813">
          <w:rPr>
            <w:i/>
          </w:rPr>
          <w:t>observées</w:t>
        </w:r>
      </w:ins>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605"/>
        <w:gridCol w:w="4986"/>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7F5D001C" w14:textId="77777777" w:rsidR="00512A5D" w:rsidRDefault="009401CA" w:rsidP="009401CA">
            <w:pPr>
              <w:rPr>
                <w:i/>
              </w:rPr>
            </w:pPr>
            <w:r w:rsidRPr="009026A4">
              <w:rPr>
                <w:i/>
              </w:rPr>
              <w:t>Normales</w:t>
            </w:r>
          </w:p>
          <w:p w14:paraId="570AC3F7" w14:textId="2EAEB4DB" w:rsidR="009401CA" w:rsidRPr="009026A4" w:rsidRDefault="00512A5D" w:rsidP="009401CA">
            <w:pPr>
              <w:rPr>
                <w:i/>
              </w:rPr>
            </w:pPr>
            <w:r>
              <w:rPr>
                <w:i/>
              </w:rPr>
              <w:t>(Désagrégation)</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5E2953" w:rsidR="009401CA" w:rsidRPr="009026A4" w:rsidRDefault="009401CA" w:rsidP="009401CA">
            <w:r w:rsidRPr="009026A4">
              <w:t>Utilisée quand une série chronologique de données quotidiennes</w:t>
            </w:r>
            <w:ins w:id="409" w:author="St-Amant, Rémi" w:date="2018-02-26T11:54:00Z">
              <w:r w:rsidR="004C7813">
                <w:t>/horaires</w:t>
              </w:r>
            </w:ins>
            <w:r w:rsidRPr="009026A4">
              <w:t xml:space="preserve"> réelles et spécifiques n</w:t>
            </w:r>
            <w:r w:rsidR="0098105F">
              <w:t>’</w:t>
            </w:r>
            <w:r w:rsidRPr="009026A4">
              <w:t>est pas importante.</w:t>
            </w:r>
          </w:p>
          <w:p w14:paraId="297CFE00" w14:textId="77777777" w:rsidR="009401CA" w:rsidRPr="009026A4" w:rsidRDefault="009401CA" w:rsidP="009401CA"/>
          <w:p w14:paraId="3B2920E3" w14:textId="39E2A9C0" w:rsidR="009401CA" w:rsidRPr="009026A4" w:rsidRDefault="009401CA" w:rsidP="009401CA">
            <w:r w:rsidRPr="009026A4">
              <w:t>Remarque : même si la base de données des normales contient des valeurs mensuelles, BioSIM générera automatiquement des séries chronologiques quotidiennes</w:t>
            </w:r>
            <w:ins w:id="410" w:author="St-Amant, Rémi" w:date="2018-02-26T11:54:00Z">
              <w:r w:rsidR="004C7813">
                <w:t>/horaires</w:t>
              </w:r>
            </w:ins>
            <w:r w:rsidRPr="009026A4">
              <w:t>.</w:t>
            </w:r>
          </w:p>
        </w:tc>
      </w:tr>
      <w:tr w:rsidR="009401CA" w:rsidRPr="009026A4" w14:paraId="0689FBBE" w14:textId="77777777" w:rsidTr="009401CA">
        <w:tc>
          <w:tcPr>
            <w:tcW w:w="1147" w:type="dxa"/>
            <w:shd w:val="clear" w:color="auto" w:fill="auto"/>
          </w:tcPr>
          <w:p w14:paraId="21E31227" w14:textId="443F5CC4" w:rsidR="009401CA" w:rsidRPr="009026A4" w:rsidRDefault="00512A5D" w:rsidP="004C7813">
            <w:pPr>
              <w:rPr>
                <w:i/>
              </w:rPr>
              <w:pPrChange w:id="411" w:author="St-Amant, Rémi" w:date="2018-02-26T11:55:00Z">
                <w:pPr/>
              </w:pPrChange>
            </w:pPr>
            <w:r>
              <w:rPr>
                <w:i/>
              </w:rPr>
              <w:t>Observation (</w:t>
            </w:r>
            <w:r w:rsidR="009401CA" w:rsidRPr="009026A4">
              <w:rPr>
                <w:i/>
              </w:rPr>
              <w:t>Données quotidiennes</w:t>
            </w:r>
            <w:ins w:id="412" w:author="St-Amant, Rémi" w:date="2018-02-26T11:55:00Z">
              <w:r w:rsidR="004C7813">
                <w:rPr>
                  <w:i/>
                </w:rPr>
                <w:t>/</w:t>
              </w:r>
            </w:ins>
            <w:del w:id="413" w:author="St-Amant, Rémi" w:date="2018-02-26T11:55:00Z">
              <w:r w:rsidDel="004C7813">
                <w:rPr>
                  <w:i/>
                </w:rPr>
                <w:delText xml:space="preserve"> ou</w:delText>
              </w:r>
            </w:del>
            <w:r>
              <w:rPr>
                <w:i/>
              </w:rPr>
              <w:t xml:space="preserve"> horaires)</w:t>
            </w:r>
          </w:p>
        </w:tc>
        <w:tc>
          <w:tcPr>
            <w:tcW w:w="2801" w:type="dxa"/>
            <w:shd w:val="clear" w:color="auto" w:fill="auto"/>
          </w:tcPr>
          <w:p w14:paraId="1F3C35A4" w14:textId="001CEB89" w:rsidR="009401CA" w:rsidRPr="009026A4" w:rsidRDefault="009401CA" w:rsidP="004C7813">
            <w:pPr>
              <w:pPrChange w:id="414" w:author="St-Amant, Rémi" w:date="2018-02-26T11:55:00Z">
                <w:pPr/>
              </w:pPrChange>
            </w:pPr>
            <w:r w:rsidRPr="009026A4">
              <w:rPr>
                <w:i/>
              </w:rPr>
              <w:t>Bases de données quotidiennes</w:t>
            </w:r>
            <w:ins w:id="415" w:author="St-Amant, Rémi" w:date="2018-02-26T11:55:00Z">
              <w:r w:rsidR="004C7813">
                <w:rPr>
                  <w:i/>
                </w:rPr>
                <w:t>/</w:t>
              </w:r>
            </w:ins>
            <w:del w:id="416" w:author="St-Amant, Rémi" w:date="2018-02-26T11:55:00Z">
              <w:r w:rsidR="00512A5D" w:rsidDel="004C7813">
                <w:rPr>
                  <w:i/>
                </w:rPr>
                <w:delText xml:space="preserve"> ou </w:delText>
              </w:r>
            </w:del>
            <w:r w:rsidR="00512A5D">
              <w:rPr>
                <w:i/>
              </w:rPr>
              <w:t>horaires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val="en-CA" w:eastAsia="en-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5C7AB2BC"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 xml:space="preserve">Données </w:t>
      </w:r>
      <w:r w:rsidR="00512A5D">
        <w:rPr>
          <w:i/>
        </w:rPr>
        <w:t>observées</w:t>
      </w:r>
      <w:r w:rsidRPr="009026A4">
        <w:t>, BioSIM fonctionne à peu près de la même façon (seule la base de données utilisée changera).</w:t>
      </w:r>
    </w:p>
    <w:p w14:paraId="4598C3F5" w14:textId="77777777" w:rsidR="009401CA" w:rsidRPr="009026A4" w:rsidRDefault="009401CA" w:rsidP="009401CA"/>
    <w:p w14:paraId="10A2770E" w14:textId="091BBC87"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w:t>
      </w:r>
      <w:ins w:id="417" w:author="St-Amant, Rémi" w:date="2018-02-26T11:55:00Z">
        <w:r w:rsidR="00E02934">
          <w:t>/horaires</w:t>
        </w:r>
      </w:ins>
      <w:r w:rsidRPr="009026A4">
        <w:t xml:space="preserve">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C), précipitations (mm), point de rosée (°C)</w:t>
      </w:r>
      <w:ins w:id="418" w:author="St-Amant, Rémi" w:date="2018-02-26T11:55:00Z">
        <w:r w:rsidR="00E02934" w:rsidRPr="009026A4">
          <w:t>, humidité relative (%)</w:t>
        </w:r>
      </w:ins>
      <w:r w:rsidRPr="009026A4">
        <w:t>, vitesse du vent (km/h)</w:t>
      </w:r>
      <w:del w:id="419" w:author="St-Amant, Rémi" w:date="2018-02-26T11:55:00Z">
        <w:r w:rsidRPr="009026A4" w:rsidDel="00E02934">
          <w:delText>, humidité relative (%)</w:delText>
        </w:r>
      </w:del>
      <w:r w:rsidRPr="009026A4">
        <w:t xml:space="preserve">, </w:t>
      </w:r>
      <w:ins w:id="420" w:author="St-Amant, Rémi" w:date="2018-02-26T11:56:00Z">
        <w:r w:rsidR="00E02934">
          <w:t xml:space="preserve">direction du vent (°), </w:t>
        </w:r>
      </w:ins>
      <w:r w:rsidRPr="009026A4">
        <w:t xml:space="preserve">chutes de neige </w:t>
      </w:r>
      <w:r w:rsidR="00512A5D">
        <w:t xml:space="preserve">et équivalent de neige au sol (mm d’eau) </w:t>
      </w:r>
      <w:r w:rsidRPr="009026A4">
        <w:t>et épaisseur de la neige (</w:t>
      </w:r>
      <w:r w:rsidR="00512A5D">
        <w:t>cm)</w:t>
      </w:r>
      <w:r w:rsidRPr="009026A4">
        <w:t xml:space="preserve"> </w:t>
      </w:r>
      <w:ins w:id="421" w:author="St-Amant, Rémi" w:date="2018-02-26T11:56:00Z">
        <w:r w:rsidR="00E02934">
          <w:t xml:space="preserve">pression atmosphérique (kPa) </w:t>
        </w:r>
      </w:ins>
      <w:r w:rsidRPr="009026A4">
        <w:t>et rayonnement solaire (</w:t>
      </w:r>
      <w:r w:rsidR="00512A5D">
        <w:t>W</w:t>
      </w:r>
      <w:r w:rsidRPr="009026A4">
        <w:t xml:space="preserve">/m²) pour une ou plusieurs années. Ces </w:t>
      </w:r>
      <w:r w:rsidRPr="009026A4">
        <w:lastRenderedPageBreak/>
        <w:t xml:space="preserve">données sont assemblées à partir des données des stations dans chacune des </w:t>
      </w:r>
      <w:r w:rsidR="00512A5D">
        <w:t xml:space="preserve">trois </w:t>
      </w:r>
      <w:r w:rsidRPr="009026A4">
        <w:t xml:space="preserve">bases de données météorologiques, </w:t>
      </w:r>
      <w:r w:rsidRPr="009026A4">
        <w:rPr>
          <w:i/>
        </w:rPr>
        <w:t>Données normales</w:t>
      </w:r>
      <w:r w:rsidRPr="009026A4">
        <w:t xml:space="preserve"> et </w:t>
      </w:r>
      <w:r w:rsidRPr="009026A4">
        <w:rPr>
          <w:i/>
        </w:rPr>
        <w:t>Données quotidiennes</w:t>
      </w:r>
      <w:r w:rsidRPr="009026A4">
        <w:t xml:space="preserve"> </w:t>
      </w:r>
      <w:r w:rsidR="00512A5D" w:rsidRPr="009026A4">
        <w:t xml:space="preserve">et </w:t>
      </w:r>
      <w:r w:rsidR="00512A5D" w:rsidRPr="009026A4">
        <w:rPr>
          <w:i/>
        </w:rPr>
        <w:t xml:space="preserve">Données </w:t>
      </w:r>
      <w:r w:rsidR="00512A5D">
        <w:rPr>
          <w:i/>
        </w:rPr>
        <w:t>horaires</w:t>
      </w:r>
      <w:r w:rsidR="00512A5D" w:rsidRPr="009026A4">
        <w:t xml:space="preserve"> </w:t>
      </w:r>
      <w:r w:rsidRPr="009026A4">
        <w:t>(qui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6FA96D70"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quotidiennes</w:t>
      </w:r>
      <w:r w:rsidR="00512A5D">
        <w:rPr>
          <w:i/>
        </w:rPr>
        <w:t xml:space="preserve"> ou horaires </w:t>
      </w:r>
      <w:r w:rsidRPr="009026A4">
        <w:t xml:space="preserve"> pour chaque année (en mode </w:t>
      </w:r>
      <w:r w:rsidRPr="009026A4">
        <w:rPr>
          <w:i/>
        </w:rPr>
        <w:t>Données</w:t>
      </w:r>
      <w:r w:rsidRPr="009026A4">
        <w:t xml:space="preserve"> </w:t>
      </w:r>
      <w:r w:rsidR="00512A5D">
        <w:rPr>
          <w:i/>
        </w:rPr>
        <w:t>observées</w:t>
      </w:r>
      <w:r w:rsidRPr="009026A4">
        <w:t>);</w:t>
      </w:r>
    </w:p>
    <w:p w14:paraId="5DE2A5DA" w14:textId="77777777" w:rsidR="009401CA" w:rsidRPr="009026A4" w:rsidRDefault="009401CA" w:rsidP="000C369D">
      <w:pPr>
        <w:numPr>
          <w:ilvl w:val="0"/>
          <w:numId w:val="4"/>
        </w:numPr>
        <w:tabs>
          <w:tab w:val="left" w:pos="720"/>
        </w:tabs>
        <w:snapToGrid w:val="0"/>
        <w:jc w:val="both"/>
      </w:pPr>
      <w:proofErr w:type="gramStart"/>
      <w:r w:rsidRPr="009026A4">
        <w:t>choix</w:t>
      </w:r>
      <w:proofErr w:type="gramEnd"/>
      <w:r w:rsidRPr="009026A4">
        <w:t xml:space="preserve"> des stations les plus proches fournissant les </w:t>
      </w:r>
      <w:r w:rsidRPr="009026A4">
        <w:rPr>
          <w:i/>
        </w:rPr>
        <w:t>données normales</w:t>
      </w:r>
      <w:r w:rsidRPr="009026A4">
        <w:t xml:space="preserve"> (toujours);</w:t>
      </w:r>
    </w:p>
    <w:p w14:paraId="5B0175BC" w14:textId="6121EDCF" w:rsidR="009401CA" w:rsidRPr="009026A4" w:rsidRDefault="009401CA" w:rsidP="000C369D">
      <w:pPr>
        <w:numPr>
          <w:ilvl w:val="0"/>
          <w:numId w:val="4"/>
        </w:numPr>
        <w:tabs>
          <w:tab w:val="left" w:pos="720"/>
        </w:tabs>
        <w:snapToGrid w:val="0"/>
        <w:jc w:val="both"/>
      </w:pPr>
      <w:r w:rsidRPr="009026A4">
        <w:t>ajustement pour tenir compte des différences d</w:t>
      </w:r>
      <w:r w:rsidR="0098105F">
        <w:t>’</w:t>
      </w:r>
      <w:r w:rsidRPr="009026A4">
        <w:t>élévation, de latitude</w:t>
      </w:r>
      <w:ins w:id="422" w:author="St-Amant, Rémi" w:date="2018-02-26T11:57:00Z">
        <w:r w:rsidR="00E02934">
          <w:t>,</w:t>
        </w:r>
      </w:ins>
      <w:r w:rsidRPr="009026A4">
        <w:t xml:space="preserve"> </w:t>
      </w:r>
      <w:del w:id="423" w:author="St-Amant, Rémi" w:date="2018-02-26T11:57:00Z">
        <w:r w:rsidRPr="009026A4" w:rsidDel="00E02934">
          <w:delText>et d</w:delText>
        </w:r>
      </w:del>
      <w:ins w:id="424" w:author="St-Amant, Rémi" w:date="2018-02-26T11:57:00Z">
        <w:r w:rsidR="00E02934">
          <w:t>d</w:t>
        </w:r>
      </w:ins>
      <w:r w:rsidRPr="009026A4">
        <w:t>e longitude</w:t>
      </w:r>
      <w:ins w:id="425" w:author="St-Amant, Rémi" w:date="2018-02-26T11:57:00Z">
        <w:r w:rsidR="00E02934">
          <w:t xml:space="preserve"> et distance au littoral</w:t>
        </w:r>
      </w:ins>
      <w:r w:rsidRPr="009026A4">
        <w:t>;</w:t>
      </w:r>
    </w:p>
    <w:p w14:paraId="620E8975" w14:textId="0D31225E" w:rsidR="009401CA" w:rsidRDefault="009401CA" w:rsidP="000C369D">
      <w:pPr>
        <w:numPr>
          <w:ilvl w:val="0"/>
          <w:numId w:val="4"/>
        </w:numPr>
        <w:tabs>
          <w:tab w:val="left" w:pos="720"/>
        </w:tabs>
        <w:snapToGrid w:val="0"/>
        <w:jc w:val="both"/>
      </w:pPr>
      <w:proofErr w:type="gramStart"/>
      <w:r w:rsidRPr="009026A4">
        <w:t>génération</w:t>
      </w:r>
      <w:proofErr w:type="gramEnd"/>
      <w:r w:rsidRPr="009026A4">
        <w:t xml:space="preserve"> des valeurs quotidiennes à partir des normales mensuelles (au besoin);</w:t>
      </w:r>
    </w:p>
    <w:p w14:paraId="7F5AF53E" w14:textId="1119F6F3" w:rsidR="00512A5D" w:rsidRPr="009026A4" w:rsidRDefault="00512A5D" w:rsidP="000C369D">
      <w:pPr>
        <w:numPr>
          <w:ilvl w:val="0"/>
          <w:numId w:val="4"/>
        </w:numPr>
        <w:tabs>
          <w:tab w:val="left" w:pos="720"/>
        </w:tabs>
        <w:snapToGrid w:val="0"/>
        <w:jc w:val="both"/>
      </w:pPr>
      <w:proofErr w:type="gramStart"/>
      <w:r>
        <w:t>création</w:t>
      </w:r>
      <w:proofErr w:type="gramEnd"/>
      <w:r>
        <w:t xml:space="preserve"> des données horaires à partir des données quotidienne (au besoin) </w:t>
      </w:r>
    </w:p>
    <w:p w14:paraId="62BC3760" w14:textId="77777777" w:rsidR="009401CA" w:rsidRPr="009026A4" w:rsidRDefault="009401CA" w:rsidP="000C369D">
      <w:pPr>
        <w:numPr>
          <w:ilvl w:val="0"/>
          <w:numId w:val="4"/>
        </w:numPr>
        <w:tabs>
          <w:tab w:val="left" w:pos="720"/>
        </w:tabs>
        <w:snapToGrid w:val="0"/>
        <w:jc w:val="both"/>
      </w:pPr>
      <w:proofErr w:type="gramStart"/>
      <w:r w:rsidRPr="009026A4">
        <w:t>assemblage</w:t>
      </w:r>
      <w:proofErr w:type="gramEnd"/>
      <w:r w:rsidRPr="009026A4">
        <w:t xml:space="preserve"> de toutes les données météorologiques;</w:t>
      </w:r>
    </w:p>
    <w:p w14:paraId="69A550F6" w14:textId="77777777" w:rsidR="009401CA" w:rsidRPr="009026A4" w:rsidRDefault="009401CA" w:rsidP="000C369D">
      <w:pPr>
        <w:numPr>
          <w:ilvl w:val="0"/>
          <w:numId w:val="4"/>
        </w:numPr>
        <w:tabs>
          <w:tab w:val="left" w:pos="720"/>
        </w:tabs>
        <w:snapToGrid w:val="0"/>
        <w:jc w:val="both"/>
      </w:pPr>
      <w:proofErr w:type="gramStart"/>
      <w:r w:rsidRPr="009026A4">
        <w:t>ajustement</w:t>
      </w:r>
      <w:proofErr w:type="gramEnd"/>
      <w:r w:rsidRPr="009026A4">
        <w:t xml:space="preserve">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C2471D">
      <w:pPr>
        <w:pStyle w:val="Titre3"/>
      </w:pPr>
      <w:bookmarkStart w:id="426" w:name="_Toc348100106"/>
      <w:bookmarkStart w:id="427" w:name="_Toc503271164"/>
      <w:r w:rsidRPr="009026A4">
        <w:t>Choix des sources de données météorologiques les plus proches</w:t>
      </w:r>
      <w:bookmarkEnd w:id="426"/>
      <w:bookmarkEnd w:id="427"/>
    </w:p>
    <w:p w14:paraId="243B00E5" w14:textId="77777777" w:rsidR="009401CA" w:rsidRPr="009026A4" w:rsidRDefault="009401CA" w:rsidP="009401CA"/>
    <w:p w14:paraId="069E1D2C" w14:textId="707C837F"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w:t>
      </w:r>
      <w:ins w:id="428" w:author="St-Amant, Rémi" w:date="2018-02-26T11:58:00Z">
        <w:r w:rsidR="00E02934">
          <w:t>,</w:t>
        </w:r>
      </w:ins>
      <w:r w:rsidRPr="009026A4">
        <w:t xml:space="preserve"> </w:t>
      </w:r>
      <w:del w:id="429" w:author="St-Amant, Rémi" w:date="2018-02-26T11:58:00Z">
        <w:r w:rsidRPr="009026A4" w:rsidDel="00E02934">
          <w:delText xml:space="preserve">et </w:delText>
        </w:r>
      </w:del>
      <w:r w:rsidRPr="009026A4">
        <w:t>d</w:t>
      </w:r>
      <w:r w:rsidR="0098105F">
        <w:t>’</w:t>
      </w:r>
      <w:r w:rsidRPr="009026A4">
        <w:t xml:space="preserve">élévation (Z) </w:t>
      </w:r>
      <w:ins w:id="430" w:author="St-Amant, Rémi" w:date="2018-02-26T11:58:00Z">
        <w:r w:rsidR="00E02934">
          <w:t xml:space="preserve">et de distance au littoral </w:t>
        </w:r>
      </w:ins>
      <w:ins w:id="431" w:author="St-Amant, Rémi" w:date="2018-02-26T11:59:00Z">
        <w:r w:rsidR="00E02934">
          <w:t xml:space="preserve">(W) </w:t>
        </w:r>
      </w:ins>
      <w:r w:rsidRPr="009026A4">
        <w:t xml:space="preserve">sont toutes en </w:t>
      </w:r>
      <w:ins w:id="432" w:author="St-Amant, Rémi" w:date="2018-02-26T11:58:00Z">
        <w:r w:rsidR="00E02934">
          <w:t>kilo</w:t>
        </w:r>
      </w:ins>
      <w:r w:rsidRPr="009026A4">
        <w:t>mètres (</w:t>
      </w:r>
      <w:ins w:id="433" w:author="St-Amant, Rémi" w:date="2018-02-26T11:58:00Z">
        <w:r w:rsidR="00E02934">
          <w:t>k</w:t>
        </w:r>
      </w:ins>
      <w:r w:rsidRPr="009026A4">
        <w:t>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 id="_x0000_i1025" type="#_x0000_t75" style="width:192.85pt;height:21.3pt" o:ole="">
            <v:imagedata r:id="rId49" o:title=""/>
          </v:shape>
          <o:OLEObject Type="Embed" ProgID="Equation.DSMT4" ShapeID="_x0000_i1025" DrawAspect="Content" ObjectID="_1581241384" r:id="rId50"/>
        </w:object>
      </w:r>
    </w:p>
    <w:p w14:paraId="7E545D3E" w14:textId="77777777" w:rsidR="009401CA" w:rsidRPr="009026A4" w:rsidRDefault="009401CA" w:rsidP="009401CA">
      <w:pPr>
        <w:jc w:val="both"/>
      </w:pPr>
    </w:p>
    <w:p w14:paraId="058A04F8" w14:textId="7ABEE685"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xml:space="preserve">) correspondant à chaque emplacement (BioSIM recommande un nombre </w:t>
      </w:r>
      <w:del w:id="434" w:author="St-Amant, Rémi" w:date="2018-02-26T11:59:00Z">
        <w:r w:rsidRPr="009026A4" w:rsidDel="00E02934">
          <w:delText>de </w:delText>
        </w:r>
      </w:del>
      <w:ins w:id="435" w:author="St-Amant, Rémi" w:date="2018-02-26T11:59:00Z">
        <w:r w:rsidR="00E02934">
          <w:t xml:space="preserve">entre 4 et </w:t>
        </w:r>
      </w:ins>
      <w:r w:rsidRPr="009026A4">
        <w:t xml:space="preserve">8). Les stations sélectionnées dans les </w:t>
      </w:r>
      <w:del w:id="436" w:author="St-Amant, Rémi" w:date="2018-02-26T11:59:00Z">
        <w:r w:rsidRPr="009026A4" w:rsidDel="00E02934">
          <w:delText xml:space="preserve">deux </w:delText>
        </w:r>
      </w:del>
      <w:r w:rsidRPr="009026A4">
        <w:t>bases de données sont indépendantes.</w:t>
      </w:r>
    </w:p>
    <w:p w14:paraId="1AED51DF" w14:textId="77777777" w:rsidR="009401CA" w:rsidRPr="009026A4" w:rsidRDefault="009401CA" w:rsidP="009401CA">
      <w:pPr>
        <w:jc w:val="both"/>
      </w:pPr>
    </w:p>
    <w:p w14:paraId="1D6A9F32" w14:textId="008432D5"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Lienhypertexte"/>
          <w:color w:val="000000"/>
          <w:u w:val="none"/>
        </w:rPr>
        <w:t>d</w:t>
      </w:r>
      <w:r w:rsidR="0098105F">
        <w:rPr>
          <w:rStyle w:val="Lienhypertexte"/>
          <w:color w:val="000000"/>
          <w:u w:val="none"/>
        </w:rPr>
        <w:t>’</w:t>
      </w:r>
      <w:r w:rsidRPr="009026A4">
        <w:rPr>
          <w:rStyle w:val="Lienhypertexte"/>
          <w:color w:val="000000"/>
          <w:u w:val="none"/>
        </w:rPr>
        <w:t>élévation</w:t>
      </w:r>
      <w:r w:rsidRPr="009026A4">
        <w:t>, de latitude</w:t>
      </w:r>
      <w:ins w:id="437" w:author="St-Amant, Rémi" w:date="2018-02-26T12:00:00Z">
        <w:r w:rsidR="00E02934">
          <w:t>,</w:t>
        </w:r>
      </w:ins>
      <w:r w:rsidRPr="009026A4">
        <w:t xml:space="preserve"> </w:t>
      </w:r>
      <w:del w:id="438" w:author="St-Amant, Rémi" w:date="2018-02-26T12:00:00Z">
        <w:r w:rsidRPr="009026A4" w:rsidDel="00E02934">
          <w:delText xml:space="preserve">et </w:delText>
        </w:r>
      </w:del>
      <w:r w:rsidRPr="009026A4">
        <w:t xml:space="preserve">de longitude </w:t>
      </w:r>
      <w:ins w:id="439" w:author="St-Amant, Rémi" w:date="2018-02-26T12:00:00Z">
        <w:r w:rsidR="00E02934">
          <w:t xml:space="preserve">et de distance au littoral </w:t>
        </w:r>
      </w:ins>
      <w:r w:rsidRPr="009026A4">
        <w:t>(voir l</w:t>
      </w:r>
      <w:r w:rsidR="0098105F">
        <w:t>’</w:t>
      </w:r>
      <w:r w:rsidRPr="009026A4">
        <w:t xml:space="preserve">explication ci-dessous) entre le point de simulation et les stations météorologiques, la moyenne des données (moyennes mensuelles ou valeurs </w:t>
      </w:r>
      <w:del w:id="440" w:author="St-Amant, Rémi" w:date="2018-02-26T12:00:00Z">
        <w:r w:rsidRPr="009026A4" w:rsidDel="00E02934">
          <w:delText>quotidiennes</w:delText>
        </w:r>
      </w:del>
      <w:ins w:id="441" w:author="St-Amant, Rémi" w:date="2018-02-26T12:00:00Z">
        <w:r w:rsidR="00E02934">
          <w:t>observées</w:t>
        </w:r>
      </w:ins>
      <w:r w:rsidRPr="009026A4">
        <w:t>) est calculée selon une procédure de moyenne pondérée utilisant le facteur de pondération 1/</w:t>
      </w:r>
      <w:r w:rsidRPr="009026A4">
        <w:rPr>
          <w:i/>
        </w:rPr>
        <w:t>d</w:t>
      </w:r>
      <w:r w:rsidRPr="009026A4">
        <w:t>². Prenez note que les valeurs quotidiennes</w:t>
      </w:r>
      <w:ins w:id="442" w:author="St-Amant, Rémi" w:date="2018-02-26T12:00:00Z">
        <w:r w:rsidR="00E02934">
          <w:t>/horaires</w:t>
        </w:r>
      </w:ins>
      <w:r w:rsidRPr="009026A4">
        <w:t xml:space="preserve"> sont pondérées sur une base quotidienne</w:t>
      </w:r>
      <w:ins w:id="443" w:author="St-Amant, Rémi" w:date="2018-02-26T12:01:00Z">
        <w:r w:rsidR="00E02934">
          <w:t>/horaire</w:t>
        </w:r>
      </w:ins>
      <w:r w:rsidRPr="009026A4">
        <w:t xml:space="preserve">. La pondération tient compte du fait que des données sont manquantes dans les enregistrements des stations fournissant des données </w:t>
      </w:r>
      <w:del w:id="444" w:author="St-Amant, Rémi" w:date="2018-02-26T12:01:00Z">
        <w:r w:rsidRPr="009026A4" w:rsidDel="00E02934">
          <w:delText>quotidiennes</w:delText>
        </w:r>
      </w:del>
      <w:ins w:id="445" w:author="St-Amant, Rémi" w:date="2018-02-26T12:01:00Z">
        <w:r w:rsidR="00E02934">
          <w:t>observées</w:t>
        </w:r>
      </w:ins>
      <w:r w:rsidRPr="009026A4">
        <w:t>.</w:t>
      </w:r>
    </w:p>
    <w:p w14:paraId="1E6A0A12" w14:textId="77777777" w:rsidR="009401CA" w:rsidRPr="009026A4" w:rsidRDefault="009401CA" w:rsidP="009401CA">
      <w:pPr>
        <w:jc w:val="both"/>
      </w:pPr>
    </w:p>
    <w:p w14:paraId="65112443" w14:textId="519EC901" w:rsidR="009401CA" w:rsidRPr="009026A4" w:rsidRDefault="009401CA" w:rsidP="00C2471D">
      <w:pPr>
        <w:pStyle w:val="Titre3"/>
      </w:pPr>
      <w:bookmarkStart w:id="446" w:name="_Toc348100107"/>
      <w:bookmarkStart w:id="447" w:name="_Toc503271165"/>
      <w:r w:rsidRPr="009026A4">
        <w:lastRenderedPageBreak/>
        <w:t>Ajustement pour les différences d</w:t>
      </w:r>
      <w:r w:rsidR="0098105F">
        <w:t>’</w:t>
      </w:r>
      <w:r w:rsidRPr="009026A4">
        <w:t>élévation, de latitude</w:t>
      </w:r>
      <w:ins w:id="448" w:author="St-Amant, Rémi" w:date="2018-02-26T12:01:00Z">
        <w:r w:rsidR="00E02934">
          <w:t>,</w:t>
        </w:r>
      </w:ins>
      <w:r w:rsidRPr="009026A4">
        <w:t xml:space="preserve"> </w:t>
      </w:r>
      <w:del w:id="449" w:author="St-Amant, Rémi" w:date="2018-02-26T12:01:00Z">
        <w:r w:rsidRPr="009026A4" w:rsidDel="00E02934">
          <w:delText xml:space="preserve">et </w:delText>
        </w:r>
      </w:del>
      <w:r w:rsidRPr="009026A4">
        <w:t>de longitude</w:t>
      </w:r>
      <w:bookmarkEnd w:id="446"/>
      <w:bookmarkEnd w:id="447"/>
      <w:ins w:id="450" w:author="St-Amant, Rémi" w:date="2018-02-26T12:01:00Z">
        <w:r w:rsidR="00E02934">
          <w:t xml:space="preserve"> et de la distance </w:t>
        </w:r>
        <w:proofErr w:type="spellStart"/>
        <w:r w:rsidR="00E02934">
          <w:t>aulittoral</w:t>
        </w:r>
      </w:ins>
      <w:proofErr w:type="spellEnd"/>
    </w:p>
    <w:p w14:paraId="5DA9025E" w14:textId="77777777" w:rsidR="009401CA" w:rsidRPr="009026A4" w:rsidRDefault="009401CA" w:rsidP="009401CA"/>
    <w:p w14:paraId="37CCBCCC" w14:textId="0F9D1C2E" w:rsidR="009401CA" w:rsidRPr="009026A4" w:rsidRDefault="009401CA" w:rsidP="009401CA">
      <w:pPr>
        <w:jc w:val="both"/>
      </w:pPr>
      <w:r w:rsidRPr="009026A4">
        <w:t>Chaque fois qu</w:t>
      </w:r>
      <w:r w:rsidR="0098105F">
        <w:t>’</w:t>
      </w:r>
      <w:r w:rsidRPr="009026A4">
        <w:t>il existe une différence d</w:t>
      </w:r>
      <w:r w:rsidR="0098105F">
        <w:t>’</w:t>
      </w:r>
      <w:r w:rsidRPr="009026A4">
        <w:t>élévation, de latitude</w:t>
      </w:r>
      <w:ins w:id="451" w:author="St-Amant, Rémi" w:date="2018-02-26T12:01:00Z">
        <w:r w:rsidR="00E02934">
          <w:t>,</w:t>
        </w:r>
      </w:ins>
      <w:r w:rsidRPr="009026A4">
        <w:t xml:space="preserve"> </w:t>
      </w:r>
      <w:del w:id="452" w:author="St-Amant, Rémi" w:date="2018-02-26T12:01:00Z">
        <w:r w:rsidRPr="009026A4" w:rsidDel="00E02934">
          <w:delText xml:space="preserve">ou </w:delText>
        </w:r>
      </w:del>
      <w:r w:rsidRPr="009026A4">
        <w:t xml:space="preserve">de longitude </w:t>
      </w:r>
      <w:ins w:id="453" w:author="St-Amant, Rémi" w:date="2018-02-26T12:01:00Z">
        <w:r w:rsidR="00E02934">
          <w:t xml:space="preserve">ou de distance au littoral </w:t>
        </w:r>
      </w:ins>
      <w:r w:rsidRPr="009026A4">
        <w:t>entre le point de simulation et les sources de données météorologiques (stations météorologiques), BioSIM ajuste les données en appliquant les gradients climatiques. Les gradients climatiques (pour les valeurs minimales et maximales des températures et les précipitations) sont calculés pour chaque point de simulation. Les gradients mensuels locaux sont obtenus à l</w:t>
      </w:r>
      <w:r w:rsidR="0098105F">
        <w:t>’</w:t>
      </w:r>
      <w:r w:rsidRPr="009026A4">
        <w:t>aide d</w:t>
      </w:r>
      <w:r w:rsidR="0098105F">
        <w:t>’</w:t>
      </w:r>
      <w:r w:rsidRPr="009026A4">
        <w:t xml:space="preserve">une équation de régression linéaire multiple ajustée aux températures mensuelles minimales et maximales et aux précipitations, observées par les </w:t>
      </w:r>
      <w:del w:id="454" w:author="St-Amant, Rémi" w:date="2018-02-26T12:02:00Z">
        <w:r w:rsidRPr="009026A4" w:rsidDel="00E02934">
          <w:delText>24 </w:delText>
        </w:r>
      </w:del>
      <w:ins w:id="455" w:author="St-Amant, Rémi" w:date="2018-02-26T12:02:00Z">
        <w:r w:rsidR="00E02934" w:rsidRPr="009026A4">
          <w:t>2</w:t>
        </w:r>
        <w:r w:rsidR="00E02934">
          <w:t>5</w:t>
        </w:r>
        <w:r w:rsidR="00E02934" w:rsidRPr="009026A4">
          <w:t> </w:t>
        </w:r>
      </w:ins>
      <w:r w:rsidRPr="009026A4">
        <w:t>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e2"/>
        <w:ind w:left="0" w:firstLine="0"/>
        <w:jc w:val="both"/>
      </w:pPr>
    </w:p>
    <w:p w14:paraId="22D2A014" w14:textId="5C27F8A0" w:rsidR="009401CA" w:rsidRPr="009026A4" w:rsidRDefault="009401CA" w:rsidP="009401CA">
      <w:pPr>
        <w:pStyle w:val="Liste2"/>
        <w:ind w:left="0" w:firstLine="0"/>
        <w:jc w:val="center"/>
      </w:pPr>
      <w:proofErr w:type="spellStart"/>
      <w:r w:rsidRPr="009026A4">
        <w:rPr>
          <w:i/>
        </w:rPr>
        <w:t>Tmin</w:t>
      </w:r>
      <w:proofErr w:type="spellEnd"/>
      <w:r w:rsidRPr="009026A4">
        <w:t xml:space="preserve">, </w:t>
      </w:r>
      <w:proofErr w:type="spellStart"/>
      <w:r w:rsidRPr="009026A4">
        <w:rPr>
          <w:i/>
        </w:rPr>
        <w:t>Tmax</w:t>
      </w:r>
      <w:proofErr w:type="spellEnd"/>
      <w:r w:rsidRPr="009026A4">
        <w:t xml:space="preserve"> ou </w:t>
      </w:r>
      <w:proofErr w:type="spellStart"/>
      <w:r w:rsidRPr="009026A4">
        <w:rPr>
          <w:i/>
        </w:rPr>
        <w:t>Précip</w:t>
      </w:r>
      <w:proofErr w:type="spellEnd"/>
      <w:r w:rsidRPr="009026A4">
        <w:t xml:space="preserve"> = </w:t>
      </w:r>
      <w:r w:rsidRPr="009026A4">
        <w:rPr>
          <w:i/>
        </w:rPr>
        <w:t>a</w:t>
      </w:r>
      <w:r w:rsidRPr="009026A4">
        <w:t xml:space="preserve"> + </w:t>
      </w:r>
      <w:r w:rsidRPr="009026A4">
        <w:rPr>
          <w:i/>
        </w:rPr>
        <w:t xml:space="preserve">b </w:t>
      </w:r>
      <w:proofErr w:type="spellStart"/>
      <w:r w:rsidRPr="009026A4">
        <w:rPr>
          <w:i/>
        </w:rPr>
        <w:t>Élev</w:t>
      </w:r>
      <w:proofErr w:type="spellEnd"/>
      <w:r w:rsidRPr="009026A4">
        <w:t xml:space="preserve"> + </w:t>
      </w:r>
      <w:r w:rsidRPr="009026A4">
        <w:rPr>
          <w:i/>
        </w:rPr>
        <w:t xml:space="preserve">c </w:t>
      </w:r>
      <w:proofErr w:type="spellStart"/>
      <w:r w:rsidRPr="009026A4">
        <w:rPr>
          <w:i/>
        </w:rPr>
        <w:t>Lat</w:t>
      </w:r>
      <w:proofErr w:type="spellEnd"/>
      <w:r w:rsidRPr="009026A4">
        <w:t xml:space="preserve"> + </w:t>
      </w:r>
      <w:r w:rsidRPr="009026A4">
        <w:rPr>
          <w:i/>
        </w:rPr>
        <w:t>d Long</w:t>
      </w:r>
      <w:ins w:id="456" w:author="St-Amant, Rémi" w:date="2018-02-26T12:02:00Z">
        <w:r w:rsidR="00E02934">
          <w:rPr>
            <w:i/>
          </w:rPr>
          <w:t xml:space="preserve"> + e </w:t>
        </w:r>
      </w:ins>
      <w:ins w:id="457" w:author="St-Amant, Rémi" w:date="2018-02-26T12:04:00Z">
        <w:r w:rsidR="00E02934">
          <w:rPr>
            <w:i/>
          </w:rPr>
          <w:t>L</w:t>
        </w:r>
      </w:ins>
      <w:ins w:id="458" w:author="St-Amant, Rémi" w:date="2018-02-26T12:02:00Z">
        <w:r w:rsidR="00E02934">
          <w:rPr>
            <w:i/>
          </w:rPr>
          <w:t>ittoral</w:t>
        </w:r>
      </w:ins>
    </w:p>
    <w:p w14:paraId="0553D871" w14:textId="77777777" w:rsidR="009401CA" w:rsidRPr="009026A4" w:rsidRDefault="009401CA" w:rsidP="009401CA">
      <w:pPr>
        <w:pStyle w:val="Liste2"/>
        <w:ind w:left="0" w:firstLine="0"/>
        <w:jc w:val="both"/>
      </w:pPr>
    </w:p>
    <w:p w14:paraId="7CA30ADD" w14:textId="6432E81B" w:rsidR="009401CA" w:rsidRPr="009026A4" w:rsidRDefault="009401CA" w:rsidP="009401CA">
      <w:pPr>
        <w:pStyle w:val="Liste2"/>
        <w:ind w:left="0" w:firstLine="0"/>
        <w:jc w:val="both"/>
      </w:pPr>
      <w:r w:rsidRPr="009026A4">
        <w:t>où </w:t>
      </w:r>
      <w:r w:rsidRPr="009026A4">
        <w:rPr>
          <w:i/>
        </w:rPr>
        <w:t>b</w:t>
      </w:r>
      <w:r w:rsidRPr="009026A4">
        <w:t xml:space="preserve">, </w:t>
      </w:r>
      <w:r w:rsidRPr="009026A4">
        <w:rPr>
          <w:i/>
        </w:rPr>
        <w:t>c</w:t>
      </w:r>
      <w:ins w:id="459" w:author="St-Amant, Rémi" w:date="2018-02-26T12:02:00Z">
        <w:r w:rsidR="00E02934">
          <w:rPr>
            <w:i/>
          </w:rPr>
          <w:t>,</w:t>
        </w:r>
      </w:ins>
      <w:r w:rsidRPr="009026A4">
        <w:t xml:space="preserve"> </w:t>
      </w:r>
      <w:del w:id="460" w:author="St-Amant, Rémi" w:date="2018-02-26T12:02:00Z">
        <w:r w:rsidRPr="009026A4" w:rsidDel="00E02934">
          <w:delText xml:space="preserve">et </w:delText>
        </w:r>
      </w:del>
      <w:r w:rsidRPr="009026A4">
        <w:rPr>
          <w:i/>
        </w:rPr>
        <w:t>d</w:t>
      </w:r>
      <w:ins w:id="461" w:author="St-Amant, Rémi" w:date="2018-02-26T12:02:00Z">
        <w:r w:rsidR="00E02934">
          <w:rPr>
            <w:i/>
          </w:rPr>
          <w:t xml:space="preserve"> et e</w:t>
        </w:r>
      </w:ins>
      <w:r w:rsidRPr="009026A4">
        <w:t xml:space="preserve"> sont des gradients (</w:t>
      </w:r>
      <w:r w:rsidRPr="009026A4">
        <w:rPr>
          <w:i/>
        </w:rPr>
        <w:t>b</w:t>
      </w:r>
      <w:r w:rsidRPr="009026A4">
        <w:t xml:space="preserve"> est en °C/</w:t>
      </w:r>
      <w:ins w:id="462" w:author="St-Amant, Rémi" w:date="2018-02-26T12:03:00Z">
        <w:r w:rsidR="00E02934">
          <w:t>1000</w:t>
        </w:r>
      </w:ins>
      <w:r w:rsidRPr="009026A4">
        <w:t xml:space="preserve">m, </w:t>
      </w:r>
      <w:r w:rsidRPr="009026A4">
        <w:rPr>
          <w:i/>
        </w:rPr>
        <w:t>c</w:t>
      </w:r>
      <w:r w:rsidRPr="009026A4">
        <w:t xml:space="preserve"> en °C/</w:t>
      </w:r>
      <w:del w:id="463" w:author="St-Amant, Rémi" w:date="2018-02-26T12:03:00Z">
        <w:r w:rsidRPr="009026A4" w:rsidDel="00E02934">
          <w:delText>° Nord</w:delText>
        </w:r>
      </w:del>
      <w:ins w:id="464" w:author="St-Amant, Rémi" w:date="2018-02-26T12:03:00Z">
        <w:r w:rsidR="00E02934">
          <w:t>1000km</w:t>
        </w:r>
      </w:ins>
      <w:del w:id="465" w:author="St-Amant, Rémi" w:date="2018-02-26T12:04:00Z">
        <w:r w:rsidRPr="009026A4" w:rsidDel="00E02934">
          <w:delText xml:space="preserve"> et</w:delText>
        </w:r>
      </w:del>
      <w:ins w:id="466" w:author="St-Amant, Rémi" w:date="2018-02-26T12:04:00Z">
        <w:r w:rsidR="00E02934">
          <w:t>,</w:t>
        </w:r>
      </w:ins>
      <w:r w:rsidRPr="009026A4">
        <w:t xml:space="preserve"> </w:t>
      </w:r>
      <w:r w:rsidRPr="009026A4">
        <w:rPr>
          <w:i/>
        </w:rPr>
        <w:t>d</w:t>
      </w:r>
      <w:r w:rsidRPr="009026A4">
        <w:t xml:space="preserve"> en °C/</w:t>
      </w:r>
      <w:ins w:id="467" w:author="St-Amant, Rémi" w:date="2018-02-26T12:03:00Z">
        <w:r w:rsidR="00E02934">
          <w:t>1000km</w:t>
        </w:r>
      </w:ins>
      <w:del w:id="468" w:author="St-Amant, Rémi" w:date="2018-02-26T12:03:00Z">
        <w:r w:rsidRPr="009026A4" w:rsidDel="00E02934">
          <w:delText>° Est</w:delText>
        </w:r>
      </w:del>
      <w:r w:rsidRPr="009026A4">
        <w:t xml:space="preserve"> </w:t>
      </w:r>
      <w:ins w:id="469" w:author="St-Amant, Rémi" w:date="2018-02-26T12:03:00Z">
        <w:r w:rsidR="00E02934">
          <w:t xml:space="preserve">et e en °C/1000km </w:t>
        </w:r>
      </w:ins>
      <w:r w:rsidRPr="009026A4">
        <w:t>pour les températures, mm/</w:t>
      </w:r>
      <w:ins w:id="470" w:author="St-Amant, Rémi" w:date="2018-02-26T12:03:00Z">
        <w:r w:rsidR="00E02934">
          <w:t>1000</w:t>
        </w:r>
      </w:ins>
      <w:r w:rsidRPr="009026A4">
        <w:t>m, mm/</w:t>
      </w:r>
      <w:del w:id="471" w:author="St-Amant, Rémi" w:date="2018-02-26T12:03:00Z">
        <w:r w:rsidRPr="009026A4" w:rsidDel="00E02934">
          <w:delText xml:space="preserve"> Nord</w:delText>
        </w:r>
      </w:del>
      <w:ins w:id="472" w:author="St-Amant, Rémi" w:date="2018-02-26T12:03:00Z">
        <w:r w:rsidR="00E02934">
          <w:t>1000km</w:t>
        </w:r>
      </w:ins>
      <w:del w:id="473" w:author="St-Amant, Rémi" w:date="2018-02-26T12:04:00Z">
        <w:r w:rsidRPr="009026A4" w:rsidDel="00E02934">
          <w:delText xml:space="preserve"> et</w:delText>
        </w:r>
      </w:del>
      <w:ins w:id="474" w:author="St-Amant, Rémi" w:date="2018-02-26T12:04:00Z">
        <w:r w:rsidR="00E02934">
          <w:t>,</w:t>
        </w:r>
      </w:ins>
      <w:r w:rsidRPr="009026A4">
        <w:t xml:space="preserve"> mm/</w:t>
      </w:r>
      <w:del w:id="475" w:author="St-Amant, Rémi" w:date="2018-02-26T12:04:00Z">
        <w:r w:rsidRPr="009026A4" w:rsidDel="00E02934">
          <w:delText xml:space="preserve"> Est</w:delText>
        </w:r>
      </w:del>
      <w:ins w:id="476" w:author="St-Amant, Rémi" w:date="2018-02-26T12:04:00Z">
        <w:r w:rsidR="00E02934">
          <w:t>1000km</w:t>
        </w:r>
      </w:ins>
      <w:r w:rsidRPr="009026A4">
        <w:t xml:space="preserve"> </w:t>
      </w:r>
      <w:ins w:id="477" w:author="St-Amant, Rémi" w:date="2018-02-26T12:04:00Z">
        <w:r w:rsidR="00E02934">
          <w:t xml:space="preserve">et </w:t>
        </w:r>
        <w:r w:rsidR="00E02934" w:rsidRPr="009026A4">
          <w:t>mm/</w:t>
        </w:r>
        <w:r w:rsidR="00E02934">
          <w:t>1000km</w:t>
        </w:r>
        <w:r w:rsidR="00E02934" w:rsidRPr="009026A4">
          <w:t xml:space="preserve"> </w:t>
        </w:r>
      </w:ins>
      <w:r w:rsidRPr="009026A4">
        <w:t>pour les précipitations).</w:t>
      </w:r>
    </w:p>
    <w:p w14:paraId="15E4B9BF" w14:textId="77777777" w:rsidR="009401CA" w:rsidRPr="009026A4" w:rsidRDefault="009401CA" w:rsidP="009401CA">
      <w:pPr>
        <w:pStyle w:val="Liste2"/>
        <w:ind w:left="0" w:firstLine="0"/>
        <w:jc w:val="both"/>
      </w:pPr>
    </w:p>
    <w:p w14:paraId="02B698CD" w14:textId="12B0A20D" w:rsidR="009401CA" w:rsidRPr="009026A4" w:rsidRDefault="009401CA" w:rsidP="009401CA">
      <w:pPr>
        <w:pStyle w:val="Liste2"/>
        <w:ind w:left="0" w:firstLine="0"/>
        <w:jc w:val="both"/>
      </w:pPr>
      <w:r w:rsidRPr="009026A4">
        <w:t>Lorsque l</w:t>
      </w:r>
      <w:ins w:id="478" w:author="St-Amant, Rémi" w:date="2018-02-26T12:05:00Z">
        <w:r w:rsidR="00E02934">
          <w:t xml:space="preserve">es coordonnées </w:t>
        </w:r>
      </w:ins>
      <w:del w:id="479" w:author="St-Amant, Rémi" w:date="2018-02-26T12:05:00Z">
        <w:r w:rsidR="0098105F" w:rsidDel="00E02934">
          <w:delText>’</w:delText>
        </w:r>
        <w:r w:rsidRPr="009026A4" w:rsidDel="00E02934">
          <w:delText xml:space="preserve">élévation </w:delText>
        </w:r>
      </w:del>
      <w:r w:rsidRPr="009026A4">
        <w:t>du point de simulation diffère trop de celle des stations les plus proches (</w:t>
      </w:r>
      <w:del w:id="480" w:author="St-Amant, Rémi" w:date="2018-02-26T12:05:00Z">
        <w:r w:rsidRPr="009026A4" w:rsidDel="00E02934">
          <w:delText>écart type de 3× l</w:delText>
        </w:r>
        <w:r w:rsidR="0098105F" w:rsidDel="00E02934">
          <w:delText>’</w:delText>
        </w:r>
        <w:r w:rsidRPr="009026A4" w:rsidDel="00E02934">
          <w:delText xml:space="preserve">élévation </w:delText>
        </w:r>
      </w:del>
      <w:r w:rsidRPr="009026A4">
        <w:t xml:space="preserve">parmi les </w:t>
      </w:r>
      <w:del w:id="481" w:author="St-Amant, Rémi" w:date="2018-02-26T12:04:00Z">
        <w:r w:rsidRPr="009026A4" w:rsidDel="00E02934">
          <w:delText>23 </w:delText>
        </w:r>
      </w:del>
      <w:ins w:id="482" w:author="St-Amant, Rémi" w:date="2018-02-26T12:04:00Z">
        <w:r w:rsidR="00E02934" w:rsidRPr="009026A4">
          <w:t>2</w:t>
        </w:r>
        <w:r w:rsidR="00E02934">
          <w:t>5</w:t>
        </w:r>
        <w:r w:rsidR="00E02934" w:rsidRPr="009026A4">
          <w:t> </w:t>
        </w:r>
      </w:ins>
      <w:r w:rsidRPr="009026A4">
        <w:t>stations</w:t>
      </w:r>
      <w:del w:id="483" w:author="St-Amant, Rémi" w:date="2018-02-26T12:05:00Z">
        <w:r w:rsidRPr="009026A4" w:rsidDel="0039730E">
          <w:delText xml:space="preserve"> les plus proches</w:delText>
        </w:r>
      </w:del>
      <w:r w:rsidRPr="009026A4">
        <w:t>), BioSIM fusionne ces gradients locaux avec les gradients régionaux obtenus en ajustant l</w:t>
      </w:r>
      <w:r w:rsidR="0098105F">
        <w:t>’</w:t>
      </w:r>
      <w:r w:rsidRPr="009026A4">
        <w:t xml:space="preserve">équation de régression aux données des </w:t>
      </w:r>
      <w:del w:id="484" w:author="St-Amant, Rémi" w:date="2018-02-26T12:05:00Z">
        <w:r w:rsidRPr="009026A4" w:rsidDel="00E02934">
          <w:delText>69 </w:delText>
        </w:r>
      </w:del>
      <w:ins w:id="485" w:author="St-Amant, Rémi" w:date="2018-02-26T12:05:00Z">
        <w:r w:rsidR="00E02934">
          <w:t>75</w:t>
        </w:r>
        <w:r w:rsidR="00E02934" w:rsidRPr="009026A4">
          <w:t> </w:t>
        </w:r>
      </w:ins>
      <w:r w:rsidRPr="009026A4">
        <w:t>stations les plus proches du point de simulation.</w:t>
      </w:r>
      <w:ins w:id="486" w:author="St-Amant, Rémi" w:date="2018-02-26T12:05:00Z">
        <w:r w:rsidR="0039730E">
          <w:t xml:space="preserve"> </w:t>
        </w:r>
      </w:ins>
      <w:ins w:id="487" w:author="St-Amant, Rémi" w:date="2018-02-26T12:06:00Z">
        <w:r w:rsidR="0039730E">
          <w:t>Si le point de simulation est trop distant des stations régionales, BioSIM utilisera un mixte entre les gradient</w:t>
        </w:r>
      </w:ins>
      <w:ins w:id="488" w:author="St-Amant, Rémi" w:date="2018-02-26T12:07:00Z">
        <w:r w:rsidR="0039730E">
          <w:t>s</w:t>
        </w:r>
      </w:ins>
      <w:ins w:id="489" w:author="St-Amant, Rémi" w:date="2018-02-26T12:06:00Z">
        <w:r w:rsidR="0039730E">
          <w:t xml:space="preserve"> régionaux et les gradient</w:t>
        </w:r>
      </w:ins>
      <w:ins w:id="490" w:author="St-Amant, Rémi" w:date="2018-02-26T12:07:00Z">
        <w:r w:rsidR="0039730E">
          <w:t>s</w:t>
        </w:r>
      </w:ins>
      <w:ins w:id="491" w:author="St-Amant, Rémi" w:date="2018-02-26T12:06:00Z">
        <w:r w:rsidR="0039730E">
          <w:t xml:space="preserve"> </w:t>
        </w:r>
      </w:ins>
      <w:ins w:id="492" w:author="St-Amant, Rémi" w:date="2018-02-26T12:07:00Z">
        <w:r w:rsidR="0039730E">
          <w:t>continentaux</w:t>
        </w:r>
      </w:ins>
      <w:ins w:id="493" w:author="St-Amant, Rémi" w:date="2018-02-26T12:06:00Z">
        <w:r w:rsidR="0039730E">
          <w:t>.</w:t>
        </w:r>
      </w:ins>
    </w:p>
    <w:p w14:paraId="32109DBB" w14:textId="108CBA23" w:rsidR="009401CA" w:rsidRDefault="009401CA" w:rsidP="009401CA">
      <w:pPr>
        <w:pStyle w:val="Liste2"/>
        <w:ind w:left="0" w:firstLine="0"/>
        <w:jc w:val="both"/>
        <w:rPr>
          <w:ins w:id="494" w:author="St-Amant, Rémi" w:date="2018-02-26T10:39:00Z"/>
        </w:rPr>
      </w:pPr>
    </w:p>
    <w:p w14:paraId="44E4B2AD" w14:textId="6F49A956" w:rsidR="00ED68F9" w:rsidRDefault="00ED68F9" w:rsidP="00ED68F9">
      <w:pPr>
        <w:pStyle w:val="Titre3"/>
        <w:numPr>
          <w:ilvl w:val="2"/>
          <w:numId w:val="28"/>
        </w:numPr>
        <w:rPr>
          <w:ins w:id="495" w:author="St-Amant, Rémi" w:date="2018-02-26T10:39:00Z"/>
        </w:rPr>
      </w:pPr>
      <w:bookmarkStart w:id="496" w:name="_Toc506538367"/>
      <w:ins w:id="497" w:author="St-Amant, Rémi" w:date="2018-02-26T10:39:00Z">
        <w:r>
          <w:t>Gradient continental par défaut</w:t>
        </w:r>
        <w:bookmarkEnd w:id="496"/>
      </w:ins>
    </w:p>
    <w:p w14:paraId="14A76D18" w14:textId="77777777" w:rsidR="00ED68F9" w:rsidRDefault="00ED68F9" w:rsidP="00ED68F9">
      <w:pPr>
        <w:rPr>
          <w:ins w:id="498" w:author="St-Amant, Rémi" w:date="2018-02-26T10:39:00Z"/>
        </w:rPr>
      </w:pPr>
    </w:p>
    <w:p w14:paraId="019A1C50" w14:textId="65260AFC" w:rsidR="00ED68F9" w:rsidRPr="00ED68F9" w:rsidRDefault="00ED68F9" w:rsidP="00ED68F9">
      <w:pPr>
        <w:pStyle w:val="Liste2"/>
        <w:ind w:left="0" w:firstLine="0"/>
        <w:jc w:val="both"/>
        <w:rPr>
          <w:ins w:id="499" w:author="St-Amant, Rémi" w:date="2018-02-26T10:39:00Z"/>
          <w:lang w:val="en-CA"/>
          <w:rPrChange w:id="500" w:author="St-Amant, Rémi" w:date="2018-02-26T10:39:00Z">
            <w:rPr>
              <w:ins w:id="501" w:author="St-Amant, Rémi" w:date="2018-02-26T10:39:00Z"/>
            </w:rPr>
          </w:rPrChange>
        </w:rPr>
        <w:pPrChange w:id="502" w:author="St-Amant, Rémi" w:date="2018-02-26T10:40:00Z">
          <w:pPr>
            <w:pStyle w:val="Liste2"/>
            <w:ind w:left="0" w:firstLine="0"/>
            <w:jc w:val="both"/>
          </w:pPr>
        </w:pPrChange>
      </w:pPr>
      <w:ins w:id="503" w:author="St-Amant, Rémi" w:date="2018-02-26T10:39:00Z">
        <w:r w:rsidRPr="00ED68F9">
          <w:rPr>
            <w:rPrChange w:id="504" w:author="St-Amant, Rémi" w:date="2018-02-26T10:40:00Z">
              <w:rPr>
                <w:lang w:val="en-CA"/>
              </w:rPr>
            </w:rPrChange>
          </w:rPr>
          <w:t xml:space="preserve">Il y a </w:t>
        </w:r>
      </w:ins>
      <w:ins w:id="505" w:author="St-Amant, Rémi" w:date="2018-02-26T10:40:00Z">
        <w:r w:rsidRPr="00ED68F9">
          <w:rPr>
            <w:rPrChange w:id="506" w:author="St-Amant, Rémi" w:date="2018-02-26T10:40:00Z">
              <w:rPr/>
            </w:rPrChange>
          </w:rPr>
          <w:t>quatre</w:t>
        </w:r>
      </w:ins>
      <w:ins w:id="507" w:author="St-Amant, Rémi" w:date="2018-02-26T10:39:00Z">
        <w:r w:rsidRPr="00ED68F9">
          <w:rPr>
            <w:rPrChange w:id="508" w:author="St-Amant, Rémi" w:date="2018-02-26T10:40:00Z">
              <w:rPr>
                <w:lang w:val="en-CA"/>
              </w:rPr>
            </w:rPrChange>
          </w:rPr>
          <w:t xml:space="preserve"> zones de gradient </w:t>
        </w:r>
        <w:r>
          <w:rPr>
            <w:rPrChange w:id="509" w:author="St-Amant, Rémi" w:date="2018-02-26T10:40:00Z">
              <w:rPr/>
            </w:rPrChange>
          </w:rPr>
          <w:t>continentaux</w:t>
        </w:r>
      </w:ins>
      <w:ins w:id="510" w:author="St-Amant, Rémi" w:date="2018-02-26T10:40:00Z">
        <w:r>
          <w:t> </w:t>
        </w:r>
      </w:ins>
      <w:ins w:id="511" w:author="St-Amant, Rémi" w:date="2018-02-26T10:39:00Z">
        <w:r>
          <w:rPr>
            <w:rPrChange w:id="512" w:author="St-Amant, Rémi" w:date="2018-02-26T10:40:00Z">
              <w:rPr/>
            </w:rPrChange>
          </w:rPr>
          <w:t>:</w:t>
        </w:r>
      </w:ins>
    </w:p>
    <w:p w14:paraId="103CE562" w14:textId="77777777" w:rsidR="00ED68F9" w:rsidRDefault="00ED68F9" w:rsidP="00ED68F9">
      <w:pPr>
        <w:pStyle w:val="Liste2"/>
        <w:ind w:left="0" w:firstLine="0"/>
        <w:jc w:val="both"/>
        <w:rPr>
          <w:ins w:id="513" w:author="St-Amant, Rémi" w:date="2018-02-26T10:39:00Z"/>
        </w:rPr>
      </w:pPr>
      <w:ins w:id="514" w:author="St-Amant, Rémi" w:date="2018-02-26T10:39:00Z">
        <w:r>
          <w:rPr>
            <w:noProof/>
            <w:lang w:eastAsia="en-CA"/>
          </w:rPr>
          <w:drawing>
            <wp:inline distT="0" distB="0" distL="0" distR="0" wp14:anchorId="0B389C8D" wp14:editId="15DA71D4">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ins>
    </w:p>
    <w:p w14:paraId="01CD7F79" w14:textId="77777777" w:rsidR="00ED68F9" w:rsidRPr="009026A4" w:rsidRDefault="00ED68F9" w:rsidP="009401CA">
      <w:pPr>
        <w:pStyle w:val="Liste2"/>
        <w:ind w:left="0" w:firstLine="0"/>
        <w:jc w:val="both"/>
      </w:pPr>
    </w:p>
    <w:p w14:paraId="427FDDB0" w14:textId="77777777" w:rsidR="009401CA" w:rsidRPr="009026A4" w:rsidRDefault="009401CA" w:rsidP="00C2471D">
      <w:pPr>
        <w:pStyle w:val="Titre3"/>
      </w:pPr>
      <w:bookmarkStart w:id="515" w:name="_Toc348100108"/>
      <w:bookmarkStart w:id="516" w:name="_Toc503271166"/>
      <w:r w:rsidRPr="009026A4">
        <w:lastRenderedPageBreak/>
        <w:t>Correction pour la pente et l</w:t>
      </w:r>
      <w:r w:rsidR="0098105F">
        <w:t>’</w:t>
      </w:r>
      <w:r w:rsidRPr="009026A4">
        <w:t>aspect</w:t>
      </w:r>
      <w:bookmarkEnd w:id="515"/>
      <w:bookmarkEnd w:id="516"/>
    </w:p>
    <w:p w14:paraId="3E686FBF" w14:textId="77777777" w:rsidR="009401CA" w:rsidRPr="009026A4" w:rsidRDefault="009401CA" w:rsidP="009401CA"/>
    <w:p w14:paraId="4793BED0" w14:textId="77777777"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w:t>
      </w:r>
      <w:proofErr w:type="spellStart"/>
      <w:r w:rsidRPr="009026A4">
        <w:t>canopé</w:t>
      </w:r>
      <w:proofErr w:type="spellEnd"/>
      <w:r w:rsidRPr="009026A4">
        <w:t xml:space="preserve">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w:t>
      </w:r>
      <w:proofErr w:type="gramStart"/>
      <w:r w:rsidRPr="009026A4">
        <w:t>les maximum observés</w:t>
      </w:r>
      <w:proofErr w:type="gramEnd"/>
      <w:r w:rsidRPr="009026A4">
        <w:t xml:space="preserve">,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deux bases de données météorologiques sont situées en terrain plat. Pour obtenir de l</w:t>
      </w:r>
      <w:r w:rsidR="0098105F">
        <w:t>’</w:t>
      </w:r>
      <w:r w:rsidRPr="009026A4">
        <w:t xml:space="preserve">information mathématique sur cet ajustement, voir </w:t>
      </w:r>
      <w:hyperlink w:history="1">
        <w:r w:rsidRPr="009026A4">
          <w:rPr>
            <w:rStyle w:val="Lienhypertexte"/>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C2471D">
      <w:pPr>
        <w:pStyle w:val="Titre3"/>
      </w:pPr>
      <w:bookmarkStart w:id="517" w:name="_Toc348100109"/>
      <w:bookmarkStart w:id="518" w:name="_Toc503271167"/>
      <w:r w:rsidRPr="009026A4">
        <w:t>Génération des valeurs quotidiennes à partir des normales mensuelles</w:t>
      </w:r>
      <w:bookmarkEnd w:id="517"/>
      <w:bookmarkEnd w:id="518"/>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w:t>
      </w:r>
      <w:proofErr w:type="spellStart"/>
      <w:r w:rsidRPr="009026A4">
        <w:t>Kauffman</w:t>
      </w:r>
      <w:proofErr w:type="spellEnd"/>
      <w:r w:rsidRPr="009026A4">
        <w:t>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w:t>
      </w:r>
      <w:proofErr w:type="spellStart"/>
      <w:r w:rsidRPr="009026A4">
        <w:t>Bolstad</w:t>
      </w:r>
      <w:proofErr w:type="spellEnd"/>
      <w:r w:rsidRPr="009026A4">
        <w:t xml:space="preserve"> (1994). La méthode utilisée par BioSIM pour générer des valeurs quotidiennes à partir de statistiques mensuelles est décrite dans </w:t>
      </w:r>
      <w:hyperlink w:history="1">
        <w:r w:rsidRPr="009026A4">
          <w:rPr>
            <w:rStyle w:val="Lienhypertexte"/>
          </w:rPr>
          <w:t xml:space="preserve">Régnière et </w:t>
        </w:r>
        <w:proofErr w:type="spellStart"/>
        <w:r w:rsidRPr="009026A4">
          <w:rPr>
            <w:rStyle w:val="Lienhypertexte"/>
          </w:rPr>
          <w:t>St-Amant</w:t>
        </w:r>
        <w:proofErr w:type="spellEnd"/>
        <w:r w:rsidRPr="009026A4">
          <w:rPr>
            <w:rStyle w:val="Lienhypertexte"/>
          </w:rPr>
          <w:t xml:space="preserve">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C2471D">
      <w:pPr>
        <w:pStyle w:val="Titre3"/>
      </w:pPr>
      <w:bookmarkStart w:id="519" w:name="_Toc348100110"/>
      <w:bookmarkStart w:id="520" w:name="_Toc503271168"/>
      <w:r w:rsidRPr="009026A4">
        <w:t>Génération de précipitations quotidiennes à partir des normales mensuelles</w:t>
      </w:r>
      <w:bookmarkEnd w:id="519"/>
      <w:bookmarkEnd w:id="520"/>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Lienhypertexte"/>
          </w:rPr>
          <w:t xml:space="preserve">Régnière et </w:t>
        </w:r>
        <w:proofErr w:type="spellStart"/>
        <w:r w:rsidRPr="009026A4">
          <w:rPr>
            <w:rStyle w:val="Lienhypertexte"/>
          </w:rPr>
          <w:t>St-Amant</w:t>
        </w:r>
        <w:proofErr w:type="spellEnd"/>
        <w:r w:rsidRPr="009026A4">
          <w:rPr>
            <w:rStyle w:val="Lienhypertexte"/>
          </w:rPr>
          <w:t xml:space="preserve"> (2007)</w:t>
        </w:r>
      </w:hyperlink>
      <w:r w:rsidRPr="009026A4">
        <w:t>.</w:t>
      </w:r>
    </w:p>
    <w:p w14:paraId="477AA948" w14:textId="77777777" w:rsidR="009401CA" w:rsidRPr="009026A4" w:rsidRDefault="009401CA" w:rsidP="009401CA"/>
    <w:p w14:paraId="47BD150F" w14:textId="77777777" w:rsidR="009401CA" w:rsidRPr="009026A4" w:rsidRDefault="009401CA" w:rsidP="00C2471D">
      <w:pPr>
        <w:pStyle w:val="Titre3"/>
      </w:pPr>
      <w:bookmarkStart w:id="521" w:name="_Toc348100111"/>
      <w:bookmarkStart w:id="522" w:name="_Toc503271169"/>
      <w:r w:rsidRPr="009026A4">
        <w:t>Génération des valeurs d</w:t>
      </w:r>
      <w:r w:rsidR="0098105F">
        <w:t>’</w:t>
      </w:r>
      <w:r w:rsidRPr="009026A4">
        <w:t>humidité relative quotidiennes et du point de rosée à partir des normales mensuelles</w:t>
      </w:r>
      <w:bookmarkEnd w:id="521"/>
      <w:bookmarkEnd w:id="522"/>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lastRenderedPageBreak/>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10pt;height:13.15pt" o:ole="">
            <v:imagedata r:id="rId52" o:title=""/>
          </v:shape>
          <o:OLEObject Type="Embed" ProgID="Equation.DSMT4" ShapeID="_x0000_i1026" DrawAspect="Content" ObjectID="_1581241385" r:id="rId53"/>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5.05pt;height:18.8pt" o:ole="">
            <v:imagedata r:id="rId54" o:title=""/>
          </v:shape>
          <o:OLEObject Type="Embed" ProgID="Equation.DSMT4" ShapeID="_x0000_i1027" DrawAspect="Content" ObjectID="_1581241386" r:id="rId55"/>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7E3E1F49"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6.9pt" o:ole="">
            <v:imagedata r:id="rId56" o:title=""/>
          </v:shape>
          <o:OLEObject Type="Embed" ProgID="Equation.DSMT4" ShapeID="_x0000_i1028" DrawAspect="Content" ObjectID="_1581241387" r:id="rId5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523" w:name="ZEqnNum412763"/>
      <w:r w:rsidRPr="009026A4">
        <w:instrText>[</w:instrText>
      </w:r>
      <w:fldSimple w:instr=" SEQ MTEqn \c \* Arabic \* MERGEFORMAT ">
        <w:r w:rsidR="0063407F">
          <w:rPr>
            <w:noProof/>
          </w:rPr>
          <w:instrText>1</w:instrText>
        </w:r>
      </w:fldSimple>
      <w:r w:rsidRPr="009026A4">
        <w:instrText>]</w:instrText>
      </w:r>
      <w:bookmarkEnd w:id="523"/>
      <w:r w:rsidRPr="009026A4">
        <w:fldChar w:fldCharType="end"/>
      </w:r>
    </w:p>
    <w:p w14:paraId="7E9AA103" w14:textId="77777777" w:rsidR="009401CA" w:rsidRPr="009026A4" w:rsidRDefault="009401CA" w:rsidP="009401CA">
      <w:pPr>
        <w:tabs>
          <w:tab w:val="num" w:pos="1440"/>
        </w:tabs>
      </w:pPr>
      <w:proofErr w:type="gramStart"/>
      <w:r w:rsidRPr="009026A4">
        <w:t>où</w:t>
      </w:r>
      <w:proofErr w:type="gramEnd"/>
    </w:p>
    <w:p w14:paraId="0D1FF218" w14:textId="77777777" w:rsidR="009401CA" w:rsidRPr="009026A4" w:rsidRDefault="009401CA" w:rsidP="009401CA">
      <w:pPr>
        <w:tabs>
          <w:tab w:val="center" w:pos="4320"/>
          <w:tab w:val="right" w:pos="8640"/>
        </w:tabs>
      </w:pPr>
    </w:p>
    <w:p w14:paraId="1D973BE4" w14:textId="1F5E3392" w:rsidR="009401CA" w:rsidRPr="009026A4" w:rsidRDefault="009401CA" w:rsidP="009401CA">
      <w:pPr>
        <w:tabs>
          <w:tab w:val="center" w:pos="4320"/>
          <w:tab w:val="right" w:pos="8640"/>
        </w:tabs>
      </w:pPr>
      <w:r w:rsidRPr="009026A4">
        <w:tab/>
      </w:r>
      <w:r w:rsidRPr="009026A4">
        <w:rPr>
          <w:position w:val="-42"/>
        </w:rPr>
        <w:object w:dxaOrig="4700" w:dyaOrig="960" w14:anchorId="3A59DEC5">
          <v:shape id="_x0000_i1029" type="#_x0000_t75" style="width:234.8pt;height:48.85pt" o:ole="">
            <v:imagedata r:id="rId58" o:title=""/>
          </v:shape>
          <o:OLEObject Type="Embed" ProgID="Equation.3" ShapeID="_x0000_i1029" DrawAspect="Content" ObjectID="_1581241388" r:id="rId59"/>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2</w:instrText>
        </w:r>
      </w:fldSimple>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La physique du calcul des points de rosée est tirée de CD </w:t>
      </w:r>
      <w:proofErr w:type="spellStart"/>
      <w:r w:rsidRPr="009026A4">
        <w:t>Whiteman</w:t>
      </w:r>
      <w:proofErr w:type="spellEnd"/>
      <w:r w:rsidRPr="009026A4">
        <w:t xml:space="preserve">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41E21FD2"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6.45pt;height:43.85pt" o:ole="">
            <v:imagedata r:id="rId60" o:title=""/>
          </v:shape>
          <o:OLEObject Type="Embed" ProgID="Equation.3" ShapeID="_x0000_i1030" DrawAspect="Content" ObjectID="_1581241389" r:id="rId61"/>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524" w:name="ZEqnNum254217"/>
      <w:r w:rsidRPr="009026A4">
        <w:instrText>[</w:instrText>
      </w:r>
      <w:fldSimple w:instr=" SEQ MTEqn \c \* Arabic \* MERGEFORMAT ">
        <w:r w:rsidR="0063407F">
          <w:rPr>
            <w:noProof/>
          </w:rPr>
          <w:instrText>3</w:instrText>
        </w:r>
      </w:fldSimple>
      <w:r w:rsidRPr="009026A4">
        <w:instrText>]</w:instrText>
      </w:r>
      <w:bookmarkEnd w:id="524"/>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proofErr w:type="gramStart"/>
      <w:r w:rsidRPr="009026A4">
        <w:t>où</w:t>
      </w:r>
      <w:proofErr w:type="gramEnd"/>
      <w:r w:rsidRPr="009026A4">
        <w:t> </w:t>
      </w:r>
      <w:r w:rsidRPr="009026A4">
        <w:rPr>
          <w:i/>
        </w:rPr>
        <w:t>T</w:t>
      </w:r>
      <w:r w:rsidRPr="009026A4">
        <w:t xml:space="preserve"> est la température de l</w:t>
      </w:r>
      <w:r w:rsidR="0098105F">
        <w:t>’</w:t>
      </w:r>
      <w:r w:rsidRPr="009026A4">
        <w:t xml:space="preserve">air (ºC), </w:t>
      </w:r>
      <w:proofErr w:type="spellStart"/>
      <w:r w:rsidRPr="009026A4">
        <w:t>R</w:t>
      </w:r>
      <w:r w:rsidRPr="009026A4">
        <w:rPr>
          <w:vertAlign w:val="subscript"/>
        </w:rPr>
        <w:t>v</w:t>
      </w:r>
      <w:proofErr w:type="spellEnd"/>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C2471D">
      <w:pPr>
        <w:pStyle w:val="Titre3"/>
      </w:pPr>
      <w:bookmarkStart w:id="525" w:name="_Toc348100112"/>
      <w:r>
        <w:br w:type="page"/>
      </w:r>
      <w:bookmarkStart w:id="526" w:name="_Toc503271170"/>
      <w:r w:rsidR="009401CA" w:rsidRPr="009026A4">
        <w:lastRenderedPageBreak/>
        <w:t>Génération des vitesses de vent quotidiennes à partir des normales mensuelles</w:t>
      </w:r>
      <w:bookmarkEnd w:id="525"/>
      <w:bookmarkEnd w:id="526"/>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3.15pt;height:13.15pt" o:ole="">
            <v:imagedata r:id="rId62" o:title=""/>
          </v:shape>
          <o:OLEObject Type="Embed" ProgID="Equation.DSMT4" ShapeID="_x0000_i1031" DrawAspect="Content" ObjectID="_1581241390" r:id="rId63"/>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3.15pt;height:18.8pt" o:ole="">
            <v:imagedata r:id="rId64" o:title=""/>
          </v:shape>
          <o:OLEObject Type="Embed" ProgID="Equation.DSMT4" ShapeID="_x0000_i1032" DrawAspect="Content" ObjectID="_1581241391" r:id="rId65"/>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386CCC4C"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2.05pt;height:21.3pt" o:ole="">
            <v:imagedata r:id="rId66" o:title=""/>
          </v:shape>
          <o:OLEObject Type="Embed" ProgID="Equation.3" ShapeID="_x0000_i1033" DrawAspect="Content" ObjectID="_1581241392" r:id="rId6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527" w:name="ZEqnNum577718"/>
      <w:r w:rsidRPr="009026A4">
        <w:instrText>[</w:instrText>
      </w:r>
      <w:fldSimple w:instr=" SEQ MTEqn \c \* Arabic \* MERGEFORMAT ">
        <w:r w:rsidR="0063407F">
          <w:rPr>
            <w:noProof/>
          </w:rPr>
          <w:instrText>4</w:instrText>
        </w:r>
      </w:fldSimple>
      <w:r w:rsidRPr="009026A4">
        <w:instrText>]</w:instrText>
      </w:r>
      <w:bookmarkEnd w:id="527"/>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C2471D">
      <w:pPr>
        <w:pStyle w:val="Titre3"/>
      </w:pPr>
      <w:bookmarkStart w:id="528" w:name="_Toc348100113"/>
      <w:bookmarkStart w:id="529" w:name="_Toc503271171"/>
      <w:r w:rsidRPr="009026A4">
        <w:t>Génération des chutes de neige et de l</w:t>
      </w:r>
      <w:r w:rsidR="0098105F">
        <w:t>’</w:t>
      </w:r>
      <w:r w:rsidRPr="009026A4">
        <w:t>équivalent en eau de la neige</w:t>
      </w:r>
      <w:bookmarkEnd w:id="528"/>
      <w:bookmarkEnd w:id="529"/>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w:t>
      </w:r>
      <w:r w:rsidRPr="005477CA">
        <w:rPr>
          <w:lang w:val="en-CA"/>
        </w:rPr>
        <w:t xml:space="preserve">2003 (Brown RD, </w:t>
      </w:r>
      <w:proofErr w:type="spellStart"/>
      <w:r w:rsidRPr="005477CA">
        <w:rPr>
          <w:lang w:val="en-CA"/>
        </w:rPr>
        <w:t>Brasnett</w:t>
      </w:r>
      <w:proofErr w:type="spellEnd"/>
      <w:r w:rsidRPr="005477CA">
        <w:rPr>
          <w:lang w:val="en-CA"/>
        </w:rPr>
        <w:t xml:space="preserve"> B, Robinson D. 2003. </w:t>
      </w:r>
      <w:r w:rsidRPr="00581494">
        <w:rPr>
          <w:i/>
          <w:lang w:val="en-CA"/>
        </w:rPr>
        <w:t>Gridded North American monthly snow depth and snow water equivalent for GCM evaluation</w:t>
      </w:r>
      <w:r w:rsidRPr="00581494">
        <w:rPr>
          <w:lang w:val="en-CA"/>
        </w:rPr>
        <w:t xml:space="preserve">. </w:t>
      </w:r>
      <w:proofErr w:type="spellStart"/>
      <w:r w:rsidRPr="009026A4">
        <w:t>Atmosphere</w:t>
      </w:r>
      <w:proofErr w:type="spellEnd"/>
      <w:r w:rsidRPr="009026A4">
        <w:t xml:space="preserve"> and </w:t>
      </w:r>
      <w:proofErr w:type="spellStart"/>
      <w:r w:rsidRPr="009026A4">
        <w:t>Ocean</w:t>
      </w:r>
      <w:proofErr w:type="spellEnd"/>
      <w:r w:rsidRPr="009026A4">
        <w:t xml:space="preserve">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7A9A0F6D"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neige</w:t>
      </w:r>
      <w:proofErr w:type="spellEnd"/>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5</w:instrText>
        </w:r>
      </w:fldSimple>
      <w:r w:rsidRPr="009026A4">
        <w:instrText>]</w:instrText>
      </w:r>
      <w:r w:rsidRPr="009026A4">
        <w:fldChar w:fldCharType="end"/>
      </w:r>
    </w:p>
    <w:p w14:paraId="01F223D1" w14:textId="77777777" w:rsidR="009401CA" w:rsidRPr="009026A4" w:rsidRDefault="009401CA" w:rsidP="009401CA"/>
    <w:p w14:paraId="4154BFEC" w14:textId="22CB677E" w:rsidR="009401CA" w:rsidRPr="009026A4" w:rsidRDefault="009401CA" w:rsidP="009401CA">
      <w:pPr>
        <w:tabs>
          <w:tab w:val="center" w:pos="4680"/>
          <w:tab w:val="right" w:pos="8640"/>
        </w:tabs>
      </w:pPr>
      <w:r w:rsidRPr="009026A4">
        <w:tab/>
      </w:r>
      <w:proofErr w:type="spellStart"/>
      <w:r w:rsidRPr="009026A4">
        <w:rPr>
          <w:i/>
        </w:rPr>
        <w:t>T</w:t>
      </w:r>
      <w:r w:rsidRPr="009026A4">
        <w:rPr>
          <w:i/>
          <w:vertAlign w:val="subscript"/>
        </w:rPr>
        <w:t>fonte</w:t>
      </w:r>
      <w:proofErr w:type="spellEnd"/>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63407F">
          <w:rPr>
            <w:noProof/>
          </w:rPr>
          <w:instrText>6</w:instrText>
        </w:r>
      </w:fldSimple>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C2471D">
      <w:pPr>
        <w:pStyle w:val="Titre3"/>
      </w:pPr>
      <w:bookmarkStart w:id="530" w:name="_Toc348100114"/>
      <w:bookmarkStart w:id="531" w:name="_Toc503271172"/>
      <w:r w:rsidRPr="009026A4">
        <w:t>Rayonnement solaire</w:t>
      </w:r>
      <w:bookmarkEnd w:id="530"/>
      <w:bookmarkEnd w:id="531"/>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w:t>
      </w:r>
      <w:proofErr w:type="spellStart"/>
      <w:r w:rsidRPr="009026A4">
        <w:t>Numerical</w:t>
      </w:r>
      <w:proofErr w:type="spellEnd"/>
      <w:r w:rsidRPr="009026A4">
        <w:t xml:space="preserve"> </w:t>
      </w:r>
      <w:proofErr w:type="spellStart"/>
      <w:r w:rsidRPr="009026A4">
        <w:t>Terradynamic</w:t>
      </w:r>
      <w:proofErr w:type="spellEnd"/>
      <w:r w:rsidRPr="009026A4">
        <w:t xml:space="preserve"> Simulation Group, </w:t>
      </w:r>
      <w:proofErr w:type="spellStart"/>
      <w:r w:rsidRPr="009026A4">
        <w:t>School</w:t>
      </w:r>
      <w:proofErr w:type="spellEnd"/>
      <w:r w:rsidRPr="009026A4">
        <w:t xml:space="preserve"> of </w:t>
      </w:r>
      <w:proofErr w:type="spellStart"/>
      <w:r w:rsidRPr="009026A4">
        <w:t>Forestry</w:t>
      </w:r>
      <w:proofErr w:type="spellEnd"/>
      <w:r w:rsidRPr="009026A4">
        <w:t xml:space="preserve">, </w:t>
      </w:r>
      <w:proofErr w:type="spellStart"/>
      <w:r w:rsidRPr="009026A4">
        <w:t>University</w:t>
      </w:r>
      <w:proofErr w:type="spellEnd"/>
      <w:r w:rsidRPr="009026A4">
        <w:t xml:space="preserve"> of Montana, Missoula, MT, USA), disponible à </w:t>
      </w:r>
      <w:hyperlink r:id="rId68" w:history="1">
        <w:r w:rsidR="005164E0">
          <w:rPr>
            <w:rStyle w:val="Lienhypertexte"/>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C2471D">
      <w:pPr>
        <w:pStyle w:val="Titre3"/>
      </w:pPr>
      <w:bookmarkStart w:id="532" w:name="_Toc348100115"/>
      <w:bookmarkStart w:id="533" w:name="_Toc503271173"/>
      <w:r w:rsidRPr="009026A4">
        <w:t>Assemblage du régime</w:t>
      </w:r>
      <w:bookmarkEnd w:id="532"/>
      <w:bookmarkEnd w:id="533"/>
    </w:p>
    <w:p w14:paraId="62F79C4F" w14:textId="77777777" w:rsidR="009401CA" w:rsidRPr="009026A4" w:rsidRDefault="009401CA" w:rsidP="009401CA"/>
    <w:p w14:paraId="50347A36" w14:textId="77777777" w:rsidR="009401CA" w:rsidRPr="009026A4"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08413898" w14:textId="77777777" w:rsidR="009401CA" w:rsidRPr="009026A4" w:rsidRDefault="009401CA" w:rsidP="009401CA">
      <w:pPr>
        <w:jc w:val="both"/>
      </w:pPr>
    </w:p>
    <w:p w14:paraId="4924E3EE" w14:textId="77777777" w:rsidR="009401CA" w:rsidRPr="009026A4" w:rsidRDefault="00581494" w:rsidP="006160E5">
      <w:pPr>
        <w:pStyle w:val="Titre2"/>
      </w:pPr>
      <w:bookmarkStart w:id="534" w:name="_Toc348100116"/>
      <w:r>
        <w:br w:type="page"/>
      </w:r>
      <w:bookmarkStart w:id="535" w:name="_Toc503271174"/>
      <w:r w:rsidR="009401CA" w:rsidRPr="009026A4">
        <w:lastRenderedPageBreak/>
        <w:t>Données liées</w:t>
      </w:r>
      <w:bookmarkEnd w:id="534"/>
      <w:bookmarkEnd w:id="535"/>
    </w:p>
    <w:p w14:paraId="2748EA98" w14:textId="77777777" w:rsidR="009401CA" w:rsidRPr="009026A4" w:rsidRDefault="009401CA" w:rsidP="009401CA">
      <w:pPr>
        <w:jc w:val="both"/>
      </w:pPr>
    </w:p>
    <w:p w14:paraId="335C877C" w14:textId="402A22CE" w:rsidR="009401CA" w:rsidRPr="009026A4" w:rsidRDefault="009401CA" w:rsidP="009401CA">
      <w:pPr>
        <w:jc w:val="both"/>
      </w:pPr>
      <w:r w:rsidRPr="009026A4">
        <w:t xml:space="preserve">On peut lier </w:t>
      </w:r>
      <w:r w:rsidR="00A2665C">
        <w:t>huit</w:t>
      </w:r>
      <w:r w:rsidR="007122A7">
        <w:t xml:space="preserve"> </w:t>
      </w:r>
      <w:r w:rsidRPr="009026A4">
        <w:t>types de données à BioSIM :</w:t>
      </w:r>
    </w:p>
    <w:p w14:paraId="7FC677B6" w14:textId="77777777" w:rsidR="009401CA" w:rsidRPr="009026A4" w:rsidRDefault="009401CA" w:rsidP="009401CA">
      <w:pPr>
        <w:jc w:val="both"/>
      </w:pPr>
    </w:p>
    <w:p w14:paraId="7BEB6EE2" w14:textId="5CFBE360" w:rsidR="009401CA" w:rsidRPr="009026A4" w:rsidRDefault="009401CA" w:rsidP="000C369D">
      <w:pPr>
        <w:numPr>
          <w:ilvl w:val="0"/>
          <w:numId w:val="10"/>
        </w:numPr>
        <w:jc w:val="both"/>
        <w:rPr>
          <w:b/>
        </w:rPr>
      </w:pPr>
      <w:proofErr w:type="gramStart"/>
      <w:r w:rsidRPr="009026A4">
        <w:rPr>
          <w:b/>
        </w:rPr>
        <w:t>bases</w:t>
      </w:r>
      <w:proofErr w:type="gramEnd"/>
      <w:r w:rsidRPr="009026A4">
        <w:rPr>
          <w:b/>
        </w:rPr>
        <w:t xml:space="preserve"> de données m</w:t>
      </w:r>
      <w:r w:rsidR="007122A7">
        <w:rPr>
          <w:b/>
        </w:rPr>
        <w:t>étéorologiques sur les normales</w:t>
      </w:r>
    </w:p>
    <w:p w14:paraId="1209D85A" w14:textId="785CBF0F" w:rsidR="009401CA" w:rsidRDefault="009401CA" w:rsidP="000C369D">
      <w:pPr>
        <w:numPr>
          <w:ilvl w:val="0"/>
          <w:numId w:val="10"/>
        </w:numPr>
        <w:jc w:val="both"/>
        <w:rPr>
          <w:b/>
        </w:rPr>
      </w:pPr>
      <w:proofErr w:type="gramStart"/>
      <w:r w:rsidRPr="009026A4">
        <w:rPr>
          <w:b/>
        </w:rPr>
        <w:t>bases</w:t>
      </w:r>
      <w:proofErr w:type="gramEnd"/>
      <w:r w:rsidRPr="009026A4">
        <w:rPr>
          <w:b/>
        </w:rPr>
        <w:t xml:space="preserve"> de données météorologiques quotidienn</w:t>
      </w:r>
      <w:r w:rsidR="007122A7">
        <w:rPr>
          <w:b/>
        </w:rPr>
        <w:t>es</w:t>
      </w:r>
    </w:p>
    <w:p w14:paraId="4CE16E92" w14:textId="7F487F86" w:rsidR="007122A7"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horaires</w:t>
      </w:r>
    </w:p>
    <w:p w14:paraId="1126787D" w14:textId="29ECACF7" w:rsidR="007122A7" w:rsidRPr="009026A4" w:rsidRDefault="007122A7" w:rsidP="007122A7">
      <w:pPr>
        <w:numPr>
          <w:ilvl w:val="0"/>
          <w:numId w:val="10"/>
        </w:numPr>
        <w:jc w:val="both"/>
        <w:rPr>
          <w:b/>
        </w:rPr>
      </w:pPr>
      <w:proofErr w:type="gramStart"/>
      <w:r w:rsidRPr="009026A4">
        <w:rPr>
          <w:b/>
        </w:rPr>
        <w:t>bases</w:t>
      </w:r>
      <w:proofErr w:type="gramEnd"/>
      <w:r w:rsidRPr="009026A4">
        <w:rPr>
          <w:b/>
        </w:rPr>
        <w:t xml:space="preserve"> de données météorologiques </w:t>
      </w:r>
      <w:r>
        <w:rPr>
          <w:b/>
        </w:rPr>
        <w:t>sous forme de grille</w:t>
      </w:r>
    </w:p>
    <w:p w14:paraId="1EBDBF1A" w14:textId="08E5D691" w:rsidR="009401CA" w:rsidRPr="009026A4" w:rsidRDefault="009401CA" w:rsidP="000C369D">
      <w:pPr>
        <w:numPr>
          <w:ilvl w:val="0"/>
          <w:numId w:val="10"/>
        </w:numPr>
        <w:jc w:val="both"/>
        <w:rPr>
          <w:b/>
        </w:rPr>
      </w:pPr>
      <w:proofErr w:type="gramStart"/>
      <w:r w:rsidRPr="009026A4">
        <w:rPr>
          <w:b/>
        </w:rPr>
        <w:t>cartes</w:t>
      </w:r>
      <w:proofErr w:type="gramEnd"/>
      <w:r w:rsidRPr="009026A4">
        <w:rPr>
          <w:b/>
        </w:rPr>
        <w:t xml:space="preserve"> d</w:t>
      </w:r>
      <w:r w:rsidR="0098105F">
        <w:rPr>
          <w:b/>
        </w:rPr>
        <w:t>’</w:t>
      </w:r>
      <w:r w:rsidR="007122A7">
        <w:rPr>
          <w:b/>
        </w:rPr>
        <w:t>intrants (DEM)</w:t>
      </w:r>
    </w:p>
    <w:p w14:paraId="70590A14" w14:textId="42CA075C" w:rsidR="009401CA" w:rsidRDefault="007122A7" w:rsidP="000C369D">
      <w:pPr>
        <w:numPr>
          <w:ilvl w:val="0"/>
          <w:numId w:val="10"/>
        </w:numPr>
        <w:jc w:val="both"/>
        <w:rPr>
          <w:b/>
        </w:rPr>
      </w:pPr>
      <w:proofErr w:type="gramStart"/>
      <w:r>
        <w:rPr>
          <w:b/>
        </w:rPr>
        <w:t>modèles</w:t>
      </w:r>
      <w:proofErr w:type="gramEnd"/>
    </w:p>
    <w:p w14:paraId="5B892797" w14:textId="21840D39" w:rsidR="00A2665C" w:rsidRDefault="00A2665C" w:rsidP="000C369D">
      <w:pPr>
        <w:numPr>
          <w:ilvl w:val="0"/>
          <w:numId w:val="10"/>
        </w:numPr>
        <w:jc w:val="both"/>
        <w:rPr>
          <w:b/>
        </w:rPr>
      </w:pPr>
      <w:r>
        <w:rPr>
          <w:b/>
        </w:rPr>
        <w:t>Projet de mise à jour météorologique</w:t>
      </w:r>
    </w:p>
    <w:p w14:paraId="61FC1288" w14:textId="01BF26B1" w:rsidR="00A2665C" w:rsidRPr="009026A4" w:rsidRDefault="00A2665C" w:rsidP="000C369D">
      <w:pPr>
        <w:numPr>
          <w:ilvl w:val="0"/>
          <w:numId w:val="10"/>
        </w:numPr>
        <w:jc w:val="both"/>
        <w:rPr>
          <w:b/>
        </w:rPr>
      </w:pPr>
      <w:r>
        <w:rPr>
          <w:b/>
        </w:rPr>
        <w:t>Scriptes R</w:t>
      </w:r>
    </w:p>
    <w:p w14:paraId="22E4A5F7" w14:textId="77777777" w:rsidR="009401CA" w:rsidRPr="009026A4" w:rsidRDefault="009401CA" w:rsidP="009401CA">
      <w:pPr>
        <w:jc w:val="both"/>
      </w:pPr>
    </w:p>
    <w:p w14:paraId="38BFC295" w14:textId="58F7B2AD" w:rsidR="009401CA" w:rsidRPr="009026A4" w:rsidRDefault="009401CA" w:rsidP="009401CA">
      <w:pPr>
        <w:jc w:val="both"/>
      </w:pPr>
      <w:r w:rsidRPr="009026A4">
        <w:t>Les données peuvent être dans des répertoires différents.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t>
      </w:r>
      <w:proofErr w:type="spellStart"/>
      <w:r w:rsidRPr="009026A4">
        <w:t>Weather</w:t>
      </w:r>
      <w:proofErr w:type="spellEnd"/>
      <w:r w:rsidRPr="009026A4">
        <w:t>\ du projet et les cartes d</w:t>
      </w:r>
      <w:r w:rsidR="0098105F">
        <w:t>’</w:t>
      </w:r>
      <w:r w:rsidRPr="009026A4">
        <w:t>intrants locaux (DEM) doivent être placées dans le sous-répertoire \ </w:t>
      </w:r>
      <w:proofErr w:type="spellStart"/>
      <w:r w:rsidRPr="009026A4">
        <w:t>InputMap</w:t>
      </w:r>
      <w:proofErr w:type="spellEnd"/>
      <w:r w:rsidRPr="009026A4">
        <w:t>\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5ED41DE9" w:rsidR="009401CA" w:rsidRPr="009026A4" w:rsidRDefault="009401CA" w:rsidP="009401CA">
      <w:pPr>
        <w:jc w:val="both"/>
      </w:pPr>
      <w:r w:rsidRPr="009026A4">
        <w:t>Les répertoires \</w:t>
      </w:r>
      <w:proofErr w:type="spellStart"/>
      <w:r w:rsidRPr="009026A4">
        <w:t>Weather</w:t>
      </w:r>
      <w:proofErr w:type="spellEnd"/>
      <w:r w:rsidRPr="009026A4">
        <w:t>\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t>
      </w:r>
      <w:proofErr w:type="spellStart"/>
      <w:r w:rsidRPr="009026A4">
        <w:t>Weather</w:t>
      </w:r>
      <w:proofErr w:type="spellEnd"/>
      <w:r w:rsidRPr="009026A4">
        <w:t>\ sont correctement définis avant d</w:t>
      </w:r>
      <w:r w:rsidR="0098105F">
        <w:t>’</w:t>
      </w:r>
      <w:r w:rsidRPr="009026A4">
        <w:t>exécuter</w:t>
      </w:r>
      <w:r w:rsidR="007122A7">
        <w:t xml:space="preserve"> BioSIM</w:t>
      </w:r>
      <w:r w:rsidRPr="009026A4">
        <w:t>.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C2471D">
      <w:pPr>
        <w:pStyle w:val="Titre3"/>
      </w:pPr>
      <w:bookmarkStart w:id="536" w:name="_Toc348100117"/>
      <w:r>
        <w:br w:type="page"/>
      </w:r>
      <w:bookmarkStart w:id="537" w:name="_Toc503271175"/>
      <w:r w:rsidR="009401CA" w:rsidRPr="009026A4">
        <w:lastRenderedPageBreak/>
        <w:t>Consultation et modification des données liées</w:t>
      </w:r>
      <w:bookmarkEnd w:id="536"/>
      <w:bookmarkEnd w:id="537"/>
    </w:p>
    <w:p w14:paraId="739F19C2" w14:textId="77777777" w:rsidR="009401CA" w:rsidRPr="009026A4" w:rsidRDefault="003D0767" w:rsidP="009401CA">
      <w:r w:rsidRPr="009026A4">
        <w:rPr>
          <w:noProof/>
          <w:lang w:val="en-CA" w:eastAsia="en-CA"/>
        </w:rPr>
        <w:drawing>
          <wp:anchor distT="0" distB="0" distL="114300" distR="114300" simplePos="0" relativeHeight="251642368" behindDoc="1" locked="0" layoutInCell="1" allowOverlap="1" wp14:anchorId="6C556E30" wp14:editId="28B9662A">
            <wp:simplePos x="0" y="0"/>
            <wp:positionH relativeFrom="column">
              <wp:posOffset>4413250</wp:posOffset>
            </wp:positionH>
            <wp:positionV relativeFrom="paragraph">
              <wp:posOffset>57785</wp:posOffset>
            </wp:positionV>
            <wp:extent cx="1555200" cy="2203200"/>
            <wp:effectExtent l="0" t="0" r="6985" b="6985"/>
            <wp:wrapTight wrapText="bothSides">
              <wp:wrapPolygon edited="0">
                <wp:start x="0" y="0"/>
                <wp:lineTo x="0" y="21482"/>
                <wp:lineTo x="21432" y="21482"/>
                <wp:lineTo x="21432"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555200" cy="2203200"/>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C236711" w:rsidR="009401CA" w:rsidRPr="009026A4" w:rsidRDefault="009401CA" w:rsidP="009401CA">
      <w:pPr>
        <w:jc w:val="both"/>
      </w:pPr>
      <w:r w:rsidRPr="009026A4">
        <w:t xml:space="preserve">Dans </w:t>
      </w:r>
      <w:del w:id="538" w:author="St-Amant, Rémi" w:date="2018-02-26T12:23:00Z">
        <w:r w:rsidRPr="009026A4" w:rsidDel="008439DB">
          <w:delText>l</w:delText>
        </w:r>
        <w:r w:rsidR="0098105F" w:rsidDel="008439DB">
          <w:delText>’</w:delText>
        </w:r>
        <w:r w:rsidRPr="009026A4" w:rsidDel="008439DB">
          <w:delText>Éditeur de données liées</w:delText>
        </w:r>
      </w:del>
      <w:ins w:id="539" w:author="St-Amant, Rémi" w:date="2018-02-26T12:23:00Z">
        <w:r w:rsidR="008439DB">
          <w:t>l</w:t>
        </w:r>
      </w:ins>
      <w:ins w:id="540" w:author="St-Amant, Rémi" w:date="2018-02-27T09:36:00Z">
        <w:r w:rsidR="00383020">
          <w:t>e Gestionnaire de fichiers</w:t>
        </w:r>
      </w:ins>
      <w:r w:rsidRPr="009026A4">
        <w:t xml:space="preserve">, chaque page (ou onglet) est utilisée pour sélectionner le type de données que vous voulez consulter ou modifier : </w:t>
      </w:r>
      <w:r w:rsidRPr="009026A4">
        <w:rPr>
          <w:i/>
        </w:rPr>
        <w:t>Données normales</w:t>
      </w:r>
      <w:r w:rsidRPr="009026A4">
        <w:t> </w:t>
      </w:r>
      <w:r w:rsidR="008F78E1" w:rsidRPr="009026A4">
        <w:rPr>
          <w:noProof/>
          <w:lang w:val="en-CA" w:eastAsia="en-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val="en-CA" w:eastAsia="en-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val="en-CA" w:eastAsia="en-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 xml:space="preserve">Fichiers </w:t>
      </w:r>
      <w:proofErr w:type="spellStart"/>
      <w:r w:rsidR="003D0767" w:rsidRPr="003D0767">
        <w:rPr>
          <w:i/>
        </w:rPr>
        <w:t>Gribs</w:t>
      </w:r>
      <w:proofErr w:type="spellEnd"/>
      <w:r w:rsidR="003D0767" w:rsidRPr="009026A4">
        <w:rPr>
          <w:noProof/>
          <w:lang w:val="en-CA" w:eastAsia="en-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val="en-CA" w:eastAsia="en-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val="en-CA" w:eastAsia="en-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val="en-CA" w:eastAsia="en-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val="en-CA" w:eastAsia="en-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5F84FDA2"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val="en-CA" w:eastAsia="en-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dans </w:t>
      </w:r>
      <w:del w:id="541" w:author="St-Amant, Rémi" w:date="2018-02-26T12:15:00Z">
        <w:r w:rsidRPr="009026A4" w:rsidDel="0039730E">
          <w:delText>l</w:delText>
        </w:r>
        <w:r w:rsidR="0098105F" w:rsidDel="0039730E">
          <w:delText>’</w:delText>
        </w:r>
        <w:r w:rsidRPr="009026A4" w:rsidDel="0039730E">
          <w:delText xml:space="preserve">Éditeur </w:delText>
        </w:r>
      </w:del>
      <w:ins w:id="542" w:author="St-Amant, Rémi" w:date="2018-02-26T12:15:00Z">
        <w:r w:rsidR="0039730E" w:rsidRPr="009026A4">
          <w:t>l</w:t>
        </w:r>
        <w:r w:rsidR="0039730E">
          <w:t>’Administrateur</w:t>
        </w:r>
        <w:r w:rsidR="0039730E" w:rsidRPr="009026A4">
          <w:t xml:space="preserve"> </w:t>
        </w:r>
      </w:ins>
      <w:r w:rsidRPr="009026A4">
        <w:t xml:space="preserve">de </w:t>
      </w:r>
      <w:del w:id="543" w:author="St-Amant, Rémi" w:date="2018-02-26T12:15:00Z">
        <w:r w:rsidRPr="009026A4" w:rsidDel="0039730E">
          <w:delText>données liées</w:delText>
        </w:r>
      </w:del>
      <w:ins w:id="544" w:author="St-Amant, Rémi" w:date="2018-02-26T12:15:00Z">
        <w:r w:rsidR="0039730E">
          <w:t>fichier</w:t>
        </w:r>
      </w:ins>
      <w:ins w:id="545" w:author="St-Amant, Rémi" w:date="2018-02-26T12:16:00Z">
        <w:r w:rsidR="0039730E">
          <w:t>s</w:t>
        </w:r>
      </w:ins>
      <w:r w:rsidRPr="009026A4">
        <w:t>,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Lienhypertexte"/>
          <w:noProof/>
          <w:spacing w:val="-2"/>
          <w:lang w:val="en-CA" w:eastAsia="en-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Lienhypertexte"/>
          <w:spacing w:val="-2"/>
        </w:rPr>
        <w:t>)</w:t>
      </w:r>
      <w:r w:rsidRPr="009026A4">
        <w:t>.</w:t>
      </w:r>
    </w:p>
    <w:p w14:paraId="0C02539A" w14:textId="77777777" w:rsidR="009401CA" w:rsidRPr="009026A4" w:rsidRDefault="009401CA" w:rsidP="009401CA">
      <w:pPr>
        <w:jc w:val="both"/>
      </w:pPr>
    </w:p>
    <w:p w14:paraId="504DF53D" w14:textId="2E186B63" w:rsidR="009401CA" w:rsidRPr="009026A4" w:rsidRDefault="009401CA" w:rsidP="009401CA">
      <w:pPr>
        <w:jc w:val="both"/>
      </w:pPr>
      <w:r w:rsidRPr="009026A4">
        <w:t xml:space="preserve">Le champ en lecture seule au bas de </w:t>
      </w:r>
      <w:ins w:id="546" w:author="St-Amant, Rémi" w:date="2018-02-27T09:36:00Z">
        <w:r w:rsidR="00383020">
          <w:t>le Gestionnaire de fichiers</w:t>
        </w:r>
      </w:ins>
      <w:ins w:id="547" w:author="St-Amant, Rémi" w:date="2018-02-26T12:17:00Z">
        <w:r w:rsidR="008439DB" w:rsidRPr="009026A4" w:rsidDel="008439DB">
          <w:t xml:space="preserve"> </w:t>
        </w:r>
      </w:ins>
      <w:del w:id="548" w:author="St-Amant, Rémi" w:date="2018-02-26T12:17:00Z">
        <w:r w:rsidRPr="009026A4" w:rsidDel="008439DB">
          <w:delText>l</w:delText>
        </w:r>
        <w:r w:rsidR="0098105F" w:rsidDel="008439DB">
          <w:delText>’</w:delText>
        </w:r>
        <w:r w:rsidRPr="009026A4" w:rsidDel="008439DB">
          <w:delText xml:space="preserve">Éditeur de données liées </w:delText>
        </w:r>
      </w:del>
      <w:r w:rsidRPr="009026A4">
        <w:t>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C2471D">
      <w:pPr>
        <w:pStyle w:val="Titre3"/>
      </w:pPr>
      <w:bookmarkStart w:id="549" w:name="_Normals_Database"/>
      <w:bookmarkStart w:id="550" w:name="_Toc348100118"/>
      <w:bookmarkStart w:id="551" w:name="_Toc503271176"/>
      <w:bookmarkEnd w:id="549"/>
      <w:r w:rsidRPr="009026A4">
        <w:t>Page Bases de données normales</w:t>
      </w:r>
      <w:bookmarkEnd w:id="550"/>
      <w:bookmarkEnd w:id="551"/>
    </w:p>
    <w:p w14:paraId="098DF774" w14:textId="77777777" w:rsidR="009401CA" w:rsidRPr="009026A4" w:rsidRDefault="003D0767" w:rsidP="009401CA">
      <w:pPr>
        <w:jc w:val="both"/>
      </w:pPr>
      <w:r w:rsidRPr="009026A4">
        <w:rPr>
          <w:noProof/>
          <w:lang w:val="en-CA" w:eastAsia="en-CA"/>
        </w:rPr>
        <w:drawing>
          <wp:anchor distT="0" distB="0" distL="114300" distR="114300" simplePos="0" relativeHeight="251643392" behindDoc="1" locked="0" layoutInCell="1" allowOverlap="1" wp14:anchorId="24582CE9" wp14:editId="0878B596">
            <wp:simplePos x="0" y="0"/>
            <wp:positionH relativeFrom="margin">
              <wp:align>right</wp:align>
            </wp:positionH>
            <wp:positionV relativeFrom="paragraph">
              <wp:posOffset>109220</wp:posOffset>
            </wp:positionV>
            <wp:extent cx="1743075" cy="2286000"/>
            <wp:effectExtent l="0" t="0" r="9525" b="0"/>
            <wp:wrapTight wrapText="bothSides">
              <wp:wrapPolygon edited="0">
                <wp:start x="0" y="0"/>
                <wp:lineTo x="0" y="21420"/>
                <wp:lineTo x="21482" y="21420"/>
                <wp:lineTo x="214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743075" cy="2286000"/>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Lienhypertexte"/>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3316AF86" w:rsidR="009401CA" w:rsidRPr="009026A4" w:rsidRDefault="009401CA" w:rsidP="009401CA">
      <w:pPr>
        <w:jc w:val="both"/>
      </w:pPr>
      <w:r w:rsidRPr="009026A4">
        <w:rPr>
          <w:rStyle w:val="Lienhypertexte"/>
          <w:color w:val="000000"/>
        </w:rPr>
        <w:t xml:space="preserve">Toutes les </w:t>
      </w:r>
      <w:r w:rsidRPr="009026A4">
        <w:rPr>
          <w:rStyle w:val="Lienhypertexte"/>
          <w:i/>
          <w:color w:val="000000"/>
        </w:rPr>
        <w:t>Bases de données normales</w:t>
      </w:r>
      <w:r w:rsidRPr="009026A4">
        <w:t xml:space="preserve"> (.</w:t>
      </w:r>
      <w:proofErr w:type="spellStart"/>
      <w:r w:rsidRPr="009026A4">
        <w:t>Normals</w:t>
      </w:r>
      <w:r w:rsidR="003A32A3">
        <w:t>DB</w:t>
      </w:r>
      <w:proofErr w:type="spellEnd"/>
      <w:r w:rsidRPr="009026A4">
        <w:t xml:space="preserve">) qui </w:t>
      </w:r>
      <w:r w:rsidRPr="009026A4">
        <w:rPr>
          <w:spacing w:val="-2"/>
        </w:rPr>
        <w:t>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figurent dans la liste de la page </w:t>
      </w:r>
      <w:r w:rsidRPr="009026A4">
        <w:rPr>
          <w:i/>
          <w:spacing w:val="-2"/>
        </w:rPr>
        <w:t>Bases de données normales</w:t>
      </w:r>
      <w:r w:rsidRPr="009026A4">
        <w:rPr>
          <w:spacing w:val="-2"/>
        </w:rPr>
        <w:t xml:space="preserve"> de </w:t>
      </w:r>
      <w:del w:id="552" w:author="St-Amant, Rémi" w:date="2018-02-26T12:23:00Z">
        <w:r w:rsidRPr="009026A4" w:rsidDel="008439DB">
          <w:rPr>
            <w:spacing w:val="-2"/>
          </w:rPr>
          <w:delText>l</w:delText>
        </w:r>
        <w:r w:rsidR="0098105F" w:rsidDel="008439DB">
          <w:rPr>
            <w:spacing w:val="-2"/>
          </w:rPr>
          <w:delText>’</w:delText>
        </w:r>
        <w:r w:rsidRPr="009026A4" w:rsidDel="008439DB">
          <w:rPr>
            <w:spacing w:val="-2"/>
          </w:rPr>
          <w:delText>Éditeur de données liées</w:delText>
        </w:r>
      </w:del>
      <w:ins w:id="553" w:author="St-Amant, Rémi" w:date="2018-02-27T09:36:00Z">
        <w:r w:rsidR="00383020">
          <w:rPr>
            <w:spacing w:val="-2"/>
          </w:rPr>
          <w:t>le Gestionnaire de fichiers</w:t>
        </w:r>
      </w:ins>
      <w:r w:rsidRPr="009026A4">
        <w:rPr>
          <w:spacing w:val="-2"/>
        </w:rPr>
        <w:t xml:space="preserve">. </w:t>
      </w:r>
      <w:r w:rsidRPr="009026A4">
        <w:t>Le sous-répertoire \</w:t>
      </w:r>
      <w:proofErr w:type="spellStart"/>
      <w:r w:rsidRPr="009026A4">
        <w:t>Weather</w:t>
      </w:r>
      <w:proofErr w:type="spellEnd"/>
      <w:r w:rsidRPr="009026A4">
        <w:t>\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val="en-CA" w:eastAsia="en-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val="en-CA" w:eastAsia="en-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w:t>
      </w:r>
      <w:r w:rsidR="009401CA" w:rsidRPr="009026A4">
        <w:t xml:space="preserve"> (la boîte de dialogue 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554" w:name="_Consulting_and_modifying_1"/>
      <w:bookmarkEnd w:id="554"/>
    </w:p>
    <w:p w14:paraId="2DF8E377" w14:textId="77777777" w:rsidR="009401CA" w:rsidRPr="009026A4" w:rsidRDefault="009401CA" w:rsidP="009401CA">
      <w:bookmarkStart w:id="555" w:name="_5-day_Forecast_Database"/>
      <w:bookmarkStart w:id="556" w:name="_Consulting_and_modifying_2"/>
      <w:bookmarkStart w:id="557" w:name="_Forecast_editor_dialog"/>
      <w:bookmarkEnd w:id="555"/>
      <w:bookmarkEnd w:id="556"/>
      <w:bookmarkEnd w:id="557"/>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558" w:name="_Daily_Database"/>
      <w:bookmarkEnd w:id="558"/>
    </w:p>
    <w:p w14:paraId="370B1F67" w14:textId="77777777" w:rsidR="009401CA" w:rsidRPr="009026A4" w:rsidRDefault="009401CA" w:rsidP="009401CA"/>
    <w:p w14:paraId="40C08A29" w14:textId="1E371DD7" w:rsidR="009401CA" w:rsidRPr="009026A4" w:rsidRDefault="009401CA" w:rsidP="00C2471D">
      <w:pPr>
        <w:pStyle w:val="Titre3"/>
      </w:pPr>
      <w:bookmarkStart w:id="559" w:name="_Toc348100119"/>
      <w:bookmarkStart w:id="560" w:name="_Toc503271177"/>
      <w:r w:rsidRPr="009026A4">
        <w:t>Page Bases de données quotidiennes</w:t>
      </w:r>
      <w:bookmarkEnd w:id="559"/>
      <w:bookmarkEnd w:id="560"/>
      <w:ins w:id="561" w:author="St-Amant, Rémi" w:date="2018-02-26T12:18:00Z">
        <w:r w:rsidR="008439DB">
          <w:t>/horaires</w:t>
        </w:r>
      </w:ins>
    </w:p>
    <w:p w14:paraId="35811545" w14:textId="77777777" w:rsidR="009401CA" w:rsidRPr="009026A4" w:rsidRDefault="00E80B0C" w:rsidP="009401CA">
      <w:r w:rsidRPr="009026A4">
        <w:rPr>
          <w:noProof/>
          <w:lang w:val="en-CA" w:eastAsia="en-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4CC85AA8" w:rsidR="009401CA" w:rsidRPr="009026A4" w:rsidRDefault="009401CA" w:rsidP="009401CA">
      <w:pPr>
        <w:jc w:val="both"/>
      </w:pPr>
      <w:r w:rsidRPr="009026A4">
        <w:t xml:space="preserve">Les </w:t>
      </w:r>
      <w:r w:rsidRPr="009026A4">
        <w:rPr>
          <w:i/>
        </w:rPr>
        <w:t>Bases de données quotidiennes</w:t>
      </w:r>
      <w:r w:rsidRPr="009026A4">
        <w:t xml:space="preserve"> </w:t>
      </w:r>
      <w:ins w:id="562" w:author="St-Amant, Rémi" w:date="2018-02-26T12:18:00Z">
        <w:r w:rsidR="008439DB">
          <w:t xml:space="preserve">ou horaires </w:t>
        </w:r>
      </w:ins>
      <w:r w:rsidRPr="009026A4">
        <w:t>sont utilisées pour exécuter BioSIM en « temps réel », en d</w:t>
      </w:r>
      <w:r w:rsidR="0098105F">
        <w:t>’</w:t>
      </w:r>
      <w:r w:rsidRPr="009026A4">
        <w:t>autres mots à l</w:t>
      </w:r>
      <w:r w:rsidR="0098105F">
        <w:t>’</w:t>
      </w:r>
      <w:r w:rsidRPr="009026A4">
        <w:t>aide des enregistrements de données météorologiques quotidiennes</w:t>
      </w:r>
      <w:ins w:id="563" w:author="St-Amant, Rémi" w:date="2018-02-26T12:18:00Z">
        <w:r w:rsidR="008439DB">
          <w:t xml:space="preserve"> ou horaires</w:t>
        </w:r>
      </w:ins>
      <w:r w:rsidRPr="009026A4">
        <w:t xml:space="preserve">, plutôt que des normales aléatoires. En plus de permettre la simulation des conditions météorologiques historiques, les </w:t>
      </w:r>
      <w:r w:rsidRPr="009026A4">
        <w:rPr>
          <w:i/>
        </w:rPr>
        <w:t>Données quotidiennes</w:t>
      </w:r>
      <w:ins w:id="564" w:author="St-Amant, Rémi" w:date="2018-02-26T12:18:00Z">
        <w:r w:rsidR="008439DB">
          <w:rPr>
            <w:i/>
          </w:rPr>
          <w:t>/horaires</w:t>
        </w:r>
      </w:ins>
      <w:r w:rsidRPr="009026A4">
        <w:t xml:space="preserve"> sont utilisées pour la prévision (planification) à court terme (p. ex., saisonnière), à l</w:t>
      </w:r>
      <w:r w:rsidR="0098105F">
        <w:t>’</w:t>
      </w:r>
      <w:r w:rsidRPr="009026A4">
        <w:t>aide des enregistrements météorologiques les plus récents. Les prévisions à court terme requièrent une Base de données quotidiennes</w:t>
      </w:r>
      <w:ins w:id="565" w:author="St-Amant, Rémi" w:date="2018-02-26T12:19:00Z">
        <w:r w:rsidR="008439DB">
          <w:t>/horaires</w:t>
        </w:r>
      </w:ins>
      <w:r w:rsidRPr="009026A4">
        <w:t xml:space="preserve"> qui est aussi récente que possible. La mise à jour des prévisions à court terme requiert la maintenance (mise à jour) des </w:t>
      </w:r>
      <w:r w:rsidRPr="009026A4">
        <w:rPr>
          <w:i/>
        </w:rPr>
        <w:t>Bases de données quotidiennes</w:t>
      </w:r>
      <w:ins w:id="566" w:author="St-Amant, Rémi" w:date="2018-02-26T12:19:00Z">
        <w:r w:rsidR="008439DB">
          <w:rPr>
            <w:i/>
          </w:rPr>
          <w:t>/horaires</w:t>
        </w:r>
      </w:ins>
      <w:r w:rsidRPr="009026A4">
        <w:t>.</w:t>
      </w:r>
    </w:p>
    <w:p w14:paraId="5D90C336" w14:textId="77777777" w:rsidR="009401CA" w:rsidRPr="009026A4" w:rsidRDefault="009401CA" w:rsidP="009401CA">
      <w:pPr>
        <w:jc w:val="both"/>
      </w:pPr>
    </w:p>
    <w:p w14:paraId="159DD040" w14:textId="17C03119" w:rsidR="009401CA" w:rsidRPr="009026A4" w:rsidRDefault="009401CA" w:rsidP="009401CA">
      <w:pPr>
        <w:jc w:val="both"/>
      </w:pPr>
      <w:r w:rsidRPr="009026A4">
        <w:rPr>
          <w:u w:val="single"/>
        </w:rPr>
        <w:t xml:space="preserve">Toutes les </w:t>
      </w:r>
      <w:del w:id="567" w:author="St-Amant, Rémi" w:date="2018-02-26T12:18:00Z">
        <w:r w:rsidR="00443B84" w:rsidDel="008439DB">
          <w:fldChar w:fldCharType="begin"/>
        </w:r>
        <w:r w:rsidR="00443B84" w:rsidDel="008439DB">
          <w:delInstrText xml:space="preserve"> HYPERLINK </w:delInstrText>
        </w:r>
        <w:r w:rsidR="00443B84" w:rsidDel="008439DB">
          <w:fldChar w:fldCharType="separate"/>
        </w:r>
        <w:r w:rsidRPr="009026A4" w:rsidDel="008439DB">
          <w:rPr>
            <w:rStyle w:val="Lienhypertexte"/>
            <w:i/>
            <w:color w:val="000000"/>
          </w:rPr>
          <w:delText>Bases de données quotidiennes</w:delText>
        </w:r>
        <w:r w:rsidR="00443B84" w:rsidDel="008439DB">
          <w:rPr>
            <w:rStyle w:val="Lienhypertexte"/>
            <w:i/>
            <w:color w:val="000000"/>
          </w:rPr>
          <w:fldChar w:fldCharType="end"/>
        </w:r>
      </w:del>
      <w:ins w:id="568" w:author="St-Amant, Rémi" w:date="2018-02-26T12:18:00Z">
        <w:r w:rsidR="008439DB">
          <w:fldChar w:fldCharType="begin"/>
        </w:r>
        <w:r w:rsidR="008439DB">
          <w:instrText xml:space="preserve"> HYPERLINK </w:instrText>
        </w:r>
        <w:r w:rsidR="008439DB">
          <w:fldChar w:fldCharType="separate"/>
        </w:r>
        <w:r w:rsidR="008439DB">
          <w:rPr>
            <w:rStyle w:val="Lienhypertexte"/>
            <w:i/>
            <w:color w:val="000000"/>
          </w:rPr>
          <w:t>b</w:t>
        </w:r>
        <w:r w:rsidR="008439DB" w:rsidRPr="009026A4">
          <w:rPr>
            <w:rStyle w:val="Lienhypertexte"/>
            <w:i/>
            <w:color w:val="000000"/>
          </w:rPr>
          <w:t>ases de données quotidiennes</w:t>
        </w:r>
        <w:r w:rsidR="008439DB">
          <w:rPr>
            <w:rStyle w:val="Lienhypertexte"/>
            <w:i/>
            <w:color w:val="000000"/>
          </w:rPr>
          <w:fldChar w:fldCharType="end"/>
        </w:r>
      </w:ins>
      <w:ins w:id="569" w:author="St-Amant, Rémi" w:date="2018-02-26T12:17:00Z">
        <w:r w:rsidR="008439DB">
          <w:rPr>
            <w:rStyle w:val="Lienhypertexte"/>
            <w:i/>
            <w:color w:val="000000"/>
          </w:rPr>
          <w:t>/horaires</w:t>
        </w:r>
      </w:ins>
      <w:r w:rsidRPr="009026A4">
        <w:t xml:space="preserve"> </w:t>
      </w:r>
      <w:r w:rsidR="00843F5A">
        <w:rPr>
          <w:spacing w:val="-2"/>
        </w:rPr>
        <w:t>(.</w:t>
      </w:r>
      <w:proofErr w:type="spellStart"/>
      <w:r w:rsidR="00843F5A">
        <w:rPr>
          <w:spacing w:val="-2"/>
        </w:rPr>
        <w:t>DailyDB</w:t>
      </w:r>
      <w:proofErr w:type="spellEnd"/>
      <w:ins w:id="570" w:author="St-Amant, Rémi" w:date="2018-02-26T12:17:00Z">
        <w:r w:rsidR="008439DB">
          <w:rPr>
            <w:spacing w:val="-2"/>
          </w:rPr>
          <w:t>/.</w:t>
        </w:r>
        <w:proofErr w:type="spellStart"/>
        <w:r w:rsidR="008439DB">
          <w:rPr>
            <w:spacing w:val="-2"/>
          </w:rPr>
          <w:t>HourlyDB</w:t>
        </w:r>
      </w:ins>
      <w:proofErr w:type="spellEnd"/>
      <w:r w:rsidRPr="009026A4">
        <w:rPr>
          <w:spacing w:val="-2"/>
        </w:rPr>
        <w:t>) qui sont placées dans l</w:t>
      </w:r>
      <w:r w:rsidR="0098105F">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Bases de données quotidiennes</w:t>
      </w:r>
      <w:ins w:id="571" w:author="St-Amant, Rémi" w:date="2018-02-26T12:19:00Z">
        <w:r w:rsidR="008439DB">
          <w:rPr>
            <w:i/>
            <w:spacing w:val="-2"/>
          </w:rPr>
          <w:t>/horaires</w:t>
        </w:r>
      </w:ins>
      <w:r w:rsidRPr="009026A4">
        <w:rPr>
          <w:spacing w:val="-2"/>
        </w:rPr>
        <w:t xml:space="preserve">, dans </w:t>
      </w:r>
      <w:del w:id="572" w:author="St-Amant, Rémi" w:date="2018-02-26T12:23:00Z">
        <w:r w:rsidRPr="009026A4" w:rsidDel="008439DB">
          <w:rPr>
            <w:spacing w:val="-2"/>
          </w:rPr>
          <w:delText>l</w:delText>
        </w:r>
        <w:r w:rsidR="0098105F" w:rsidDel="008439DB">
          <w:rPr>
            <w:spacing w:val="-2"/>
          </w:rPr>
          <w:delText>’</w:delText>
        </w:r>
        <w:r w:rsidRPr="009026A4" w:rsidDel="008439DB">
          <w:rPr>
            <w:spacing w:val="-2"/>
          </w:rPr>
          <w:delText>Éditeur de données liées</w:delText>
        </w:r>
      </w:del>
      <w:ins w:id="573" w:author="St-Amant, Rémi" w:date="2018-02-27T09:36:00Z">
        <w:r w:rsidR="00383020">
          <w:rPr>
            <w:spacing w:val="-2"/>
          </w:rPr>
          <w:t>le Gestionnaire de fichiers</w:t>
        </w:r>
      </w:ins>
      <w:r w:rsidRPr="009026A4">
        <w:rPr>
          <w:spacing w:val="-2"/>
        </w:rPr>
        <w:t xml:space="preserve">. </w:t>
      </w:r>
      <w:r w:rsidRPr="009026A4">
        <w:t>Le sous-répertoire \</w:t>
      </w:r>
      <w:proofErr w:type="spellStart"/>
      <w:r w:rsidRPr="009026A4">
        <w:t>Weather</w:t>
      </w:r>
      <w:proofErr w:type="spellEnd"/>
      <w:r w:rsidRPr="009026A4">
        <w:t>\ du projet est toujours interrogé en premier.</w:t>
      </w:r>
    </w:p>
    <w:p w14:paraId="624AF4B9" w14:textId="77777777" w:rsidR="009401CA" w:rsidRPr="009026A4" w:rsidRDefault="009401CA" w:rsidP="009401CA">
      <w:pPr>
        <w:jc w:val="both"/>
      </w:pPr>
    </w:p>
    <w:p w14:paraId="709B565D" w14:textId="287A0105" w:rsidR="009401CA" w:rsidRPr="009026A4" w:rsidRDefault="009401CA" w:rsidP="009401CA">
      <w:pPr>
        <w:jc w:val="both"/>
      </w:pPr>
      <w:r w:rsidRPr="009026A4">
        <w:t>REMARQUE : Quand elles sont disponibles, vous pouvez ajouter les prévisions météorologiques directement dans les fichiers de données quotidiennes</w:t>
      </w:r>
      <w:ins w:id="574" w:author="St-Amant, Rémi" w:date="2018-02-26T12:19:00Z">
        <w:r w:rsidR="008439DB">
          <w:t>/horaires</w:t>
        </w:r>
      </w:ins>
      <w:r w:rsidRPr="009026A4">
        <w:t xml:space="preserve">. </w:t>
      </w:r>
      <w:del w:id="575" w:author="St-Amant, Rémi" w:date="2018-02-26T12:20:00Z">
        <w:r w:rsidRPr="009026A4" w:rsidDel="008439DB">
          <w:delText xml:space="preserve">Tout comme les </w:delText>
        </w:r>
        <w:r w:rsidRPr="009026A4" w:rsidDel="008439DB">
          <w:rPr>
            <w:i/>
          </w:rPr>
          <w:delText>Données quotidiennes</w:delText>
        </w:r>
        <w:r w:rsidRPr="009026A4" w:rsidDel="008439DB">
          <w:delText>, les prévisions s</w:delText>
        </w:r>
        <w:r w:rsidR="0098105F" w:rsidDel="008439DB">
          <w:delText>’</w:delText>
        </w:r>
        <w:r w:rsidRPr="009026A4" w:rsidDel="008439DB">
          <w:delText>appliquent à un emplacement particulier (ou « station »).</w:delText>
        </w:r>
      </w:del>
    </w:p>
    <w:p w14:paraId="124D22FA" w14:textId="77777777" w:rsidR="009401CA" w:rsidRPr="009026A4" w:rsidRDefault="009401CA" w:rsidP="009401CA">
      <w:pPr>
        <w:jc w:val="both"/>
      </w:pPr>
    </w:p>
    <w:p w14:paraId="34438798" w14:textId="3518A57D" w:rsidR="009401CA" w:rsidRPr="009026A4" w:rsidRDefault="00581494" w:rsidP="009401CA">
      <w:pPr>
        <w:jc w:val="both"/>
      </w:pPr>
      <w:r>
        <w:br w:type="page"/>
      </w:r>
      <w:r w:rsidR="009401CA" w:rsidRPr="009026A4">
        <w:lastRenderedPageBreak/>
        <w:t xml:space="preserve">Voici les boutons de la page </w:t>
      </w:r>
      <w:r w:rsidR="009401CA" w:rsidRPr="009026A4">
        <w:rPr>
          <w:i/>
        </w:rPr>
        <w:t>Bases de données quotidiennes</w:t>
      </w:r>
      <w:r w:rsidR="009401CA" w:rsidRPr="009026A4">
        <w:t> </w:t>
      </w:r>
      <w:ins w:id="576" w:author="St-Amant, Rémi" w:date="2018-02-26T12:20:00Z">
        <w:r w:rsidR="008439DB">
          <w:t xml:space="preserve">ou horaires </w:t>
        </w:r>
      </w:ins>
      <w:r w:rsidR="009401CA" w:rsidRPr="009026A4">
        <w:t>:</w:t>
      </w:r>
    </w:p>
    <w:p w14:paraId="1DB5A398" w14:textId="77777777" w:rsidR="009401CA" w:rsidRPr="009026A4" w:rsidRDefault="009401CA" w:rsidP="009401CA">
      <w:pPr>
        <w:jc w:val="both"/>
      </w:pPr>
    </w:p>
    <w:p w14:paraId="5C51BBBC" w14:textId="263AAF19" w:rsidR="009401CA" w:rsidRPr="009026A4" w:rsidRDefault="008F78E1" w:rsidP="009401CA">
      <w:pPr>
        <w:jc w:val="both"/>
      </w:pPr>
      <w:r w:rsidRPr="009026A4">
        <w:rPr>
          <w:noProof/>
          <w:lang w:val="en-CA" w:eastAsia="en-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t>
      </w:r>
      <w:proofErr w:type="spellStart"/>
      <w:r w:rsidR="009401CA" w:rsidRPr="009026A4">
        <w:t>Weather</w:t>
      </w:r>
      <w:proofErr w:type="spellEnd"/>
      <w:r w:rsidR="009401CA" w:rsidRPr="009026A4">
        <w:t>\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w:t>
      </w:r>
      <w:del w:id="577" w:author="St-Amant, Rémi" w:date="2018-02-26T12:20:00Z">
        <w:r w:rsidR="009401CA" w:rsidRPr="009026A4" w:rsidDel="008439DB">
          <w:rPr>
            <w:i/>
          </w:rPr>
          <w:delText xml:space="preserve"> quotidiennes</w:delText>
        </w:r>
      </w:del>
      <w:r w:rsidR="009401CA" w:rsidRPr="009026A4">
        <w:t>.</w:t>
      </w:r>
    </w:p>
    <w:p w14:paraId="469BFA02" w14:textId="77777777" w:rsidR="009401CA" w:rsidRPr="009026A4" w:rsidRDefault="009401CA" w:rsidP="009401CA">
      <w:pPr>
        <w:jc w:val="both"/>
      </w:pPr>
    </w:p>
    <w:p w14:paraId="68D2E8FA" w14:textId="5083D68D" w:rsidR="009401CA" w:rsidRPr="009026A4" w:rsidRDefault="008F78E1" w:rsidP="009401CA">
      <w:pPr>
        <w:jc w:val="both"/>
      </w:pPr>
      <w:r w:rsidRPr="009026A4">
        <w:rPr>
          <w:noProof/>
          <w:lang w:val="en-CA" w:eastAsia="en-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w:t>
      </w:r>
      <w:del w:id="578" w:author="St-Amant, Rémi" w:date="2018-02-26T12:20:00Z">
        <w:r w:rsidR="009401CA" w:rsidRPr="009026A4" w:rsidDel="008439DB">
          <w:delText xml:space="preserve"> quotidiennes</w:delText>
        </w:r>
      </w:del>
      <w:r w:rsidR="009401CA" w:rsidRPr="009026A4">
        <w:t>.</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val="en-CA" w:eastAsia="en-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32C443B1" w:rsidR="009401CA" w:rsidRDefault="009401CA" w:rsidP="009401CA">
      <w:pPr>
        <w:jc w:val="both"/>
      </w:pPr>
      <w:r w:rsidRPr="009026A4">
        <w:t xml:space="preserve">Pour en savoir plus sur les </w:t>
      </w:r>
      <w:r w:rsidRPr="009026A4">
        <w:rPr>
          <w:i/>
        </w:rPr>
        <w:t>Bases de données quotidiennes</w:t>
      </w:r>
      <w:ins w:id="579" w:author="St-Amant, Rémi" w:date="2018-02-26T12:20:00Z">
        <w:r w:rsidR="008439DB">
          <w:rPr>
            <w:i/>
          </w:rPr>
          <w:t>/horaires</w:t>
        </w:r>
      </w:ins>
      <w:r w:rsidRPr="009026A4">
        <w:t xml:space="preserve"> dans BioSIM, veuillez consulter le document </w:t>
      </w:r>
      <w:r w:rsidRPr="009026A4">
        <w:rPr>
          <w:i/>
        </w:rPr>
        <w:t xml:space="preserve">Daily </w:t>
      </w:r>
      <w:del w:id="580" w:author="St-Amant, Rémi" w:date="2018-02-26T12:21:00Z">
        <w:r w:rsidRPr="009026A4" w:rsidDel="008439DB">
          <w:rPr>
            <w:i/>
          </w:rPr>
          <w:delText xml:space="preserve">Data and Daily </w:delText>
        </w:r>
      </w:del>
      <w:ins w:id="581" w:author="St-Amant, Rémi" w:date="2018-02-26T12:21:00Z">
        <w:r w:rsidR="008439DB">
          <w:rPr>
            <w:i/>
          </w:rPr>
          <w:t xml:space="preserve">and </w:t>
        </w:r>
        <w:proofErr w:type="spellStart"/>
        <w:r w:rsidR="008439DB">
          <w:rPr>
            <w:i/>
          </w:rPr>
          <w:t>Hourly</w:t>
        </w:r>
        <w:proofErr w:type="spellEnd"/>
        <w:r w:rsidR="008439DB">
          <w:rPr>
            <w:i/>
          </w:rPr>
          <w:t xml:space="preserve"> </w:t>
        </w:r>
      </w:ins>
      <w:r w:rsidRPr="009026A4">
        <w:rPr>
          <w:i/>
        </w:rPr>
        <w:t>Editor</w:t>
      </w:r>
      <w:r w:rsidRPr="009026A4">
        <w:t>.</w:t>
      </w:r>
    </w:p>
    <w:p w14:paraId="1957A7AB" w14:textId="77777777" w:rsidR="00FB24E0" w:rsidRPr="009026A4" w:rsidRDefault="00FB24E0" w:rsidP="009401CA">
      <w:pPr>
        <w:jc w:val="both"/>
      </w:pPr>
    </w:p>
    <w:p w14:paraId="52C7FC93" w14:textId="016A9C54" w:rsidR="009401CA" w:rsidDel="008439DB" w:rsidRDefault="00E80B0C" w:rsidP="00C2471D">
      <w:pPr>
        <w:pStyle w:val="Titre3"/>
        <w:rPr>
          <w:del w:id="582" w:author="St-Amant, Rémi" w:date="2018-02-26T12:21:00Z"/>
        </w:rPr>
      </w:pPr>
      <w:bookmarkStart w:id="583" w:name="_Toc503271178"/>
      <w:del w:id="584" w:author="St-Amant, Rémi" w:date="2018-02-26T12:21:00Z">
        <w:r w:rsidDel="008439DB">
          <w:rPr>
            <w:noProof/>
            <w:snapToGrid/>
            <w:lang w:val="en-CA" w:eastAsia="en-CA"/>
          </w:rPr>
          <w:drawing>
            <wp:anchor distT="0" distB="0" distL="114300" distR="114300" simplePos="0" relativeHeight="251683328" behindDoc="1" locked="0" layoutInCell="1" allowOverlap="1" wp14:anchorId="69165D80" wp14:editId="3F9F451D">
              <wp:simplePos x="0" y="0"/>
              <wp:positionH relativeFrom="margin">
                <wp:align>right</wp:align>
              </wp:positionH>
              <wp:positionV relativeFrom="paragraph">
                <wp:posOffset>145059</wp:posOffset>
              </wp:positionV>
              <wp:extent cx="1688400" cy="2736000"/>
              <wp:effectExtent l="0" t="0" r="7620" b="7620"/>
              <wp:wrapTight wrapText="bothSides">
                <wp:wrapPolygon edited="0">
                  <wp:start x="0" y="0"/>
                  <wp:lineTo x="0" y="21510"/>
                  <wp:lineTo x="21454" y="21510"/>
                  <wp:lineTo x="2145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8400" cy="2736000"/>
                      </a:xfrm>
                      <a:prstGeom prst="rect">
                        <a:avLst/>
                      </a:prstGeom>
                    </pic:spPr>
                  </pic:pic>
                </a:graphicData>
              </a:graphic>
              <wp14:sizeRelH relativeFrom="margin">
                <wp14:pctWidth>0</wp14:pctWidth>
              </wp14:sizeRelH>
              <wp14:sizeRelV relativeFrom="margin">
                <wp14:pctHeight>0</wp14:pctHeight>
              </wp14:sizeRelV>
            </wp:anchor>
          </w:drawing>
        </w:r>
        <w:r w:rsidDel="008439DB">
          <w:delText>Page bases de données horaires</w:delText>
        </w:r>
        <w:bookmarkEnd w:id="583"/>
      </w:del>
    </w:p>
    <w:p w14:paraId="5D3168BF" w14:textId="26EFCA2C" w:rsidR="00FB24E0" w:rsidRPr="00FB24E0" w:rsidDel="008439DB" w:rsidRDefault="00FB24E0" w:rsidP="00FB24E0">
      <w:pPr>
        <w:rPr>
          <w:del w:id="585" w:author="St-Amant, Rémi" w:date="2018-02-26T12:21:00Z"/>
        </w:rPr>
      </w:pPr>
    </w:p>
    <w:p w14:paraId="4B8C3CF4" w14:textId="2A03BE0F" w:rsidR="00E80B0C" w:rsidDel="008439DB" w:rsidRDefault="00FB24E0" w:rsidP="00FB24E0">
      <w:pPr>
        <w:rPr>
          <w:del w:id="586" w:author="St-Amant, Rémi" w:date="2018-02-26T12:21:00Z"/>
        </w:rPr>
      </w:pPr>
      <w:del w:id="587" w:author="St-Amant, Rémi" w:date="2018-02-26T12:21:00Z">
        <w:r w:rsidRPr="009026A4" w:rsidDel="008439DB">
          <w:delText xml:space="preserve">Les </w:delText>
        </w:r>
        <w:r w:rsidRPr="009026A4" w:rsidDel="008439DB">
          <w:rPr>
            <w:i/>
          </w:rPr>
          <w:delText xml:space="preserve">Bases de données </w:delText>
        </w:r>
        <w:r w:rsidDel="008439DB">
          <w:rPr>
            <w:i/>
          </w:rPr>
          <w:delText>horaires</w:delText>
        </w:r>
        <w:r w:rsidRPr="009026A4" w:rsidDel="008439DB">
          <w:delText xml:space="preserve"> sont utilisées pour ex</w:delText>
        </w:r>
        <w:r w:rsidDel="008439DB">
          <w:delText>écuter BioSIM en « temps réel ».</w:delText>
        </w:r>
      </w:del>
    </w:p>
    <w:p w14:paraId="5E0B471D" w14:textId="6C9F08F5" w:rsidR="00FB24E0" w:rsidDel="008439DB" w:rsidRDefault="00FB24E0" w:rsidP="00FB24E0">
      <w:pPr>
        <w:rPr>
          <w:del w:id="588" w:author="St-Amant, Rémi" w:date="2018-02-26T12:21:00Z"/>
        </w:rPr>
      </w:pPr>
    </w:p>
    <w:p w14:paraId="71B401A4" w14:textId="3D75883D" w:rsidR="00FB24E0" w:rsidRPr="009026A4" w:rsidDel="008439DB" w:rsidRDefault="00FB24E0" w:rsidP="00FB24E0">
      <w:pPr>
        <w:jc w:val="both"/>
        <w:rPr>
          <w:del w:id="589" w:author="St-Amant, Rémi" w:date="2018-02-26T12:21:00Z"/>
        </w:rPr>
      </w:pPr>
      <w:del w:id="590" w:author="St-Amant, Rémi" w:date="2018-02-26T12:21:00Z">
        <w:r w:rsidRPr="00A104E1" w:rsidDel="008439DB">
          <w:rPr>
            <w:u w:val="single"/>
          </w:rPr>
          <w:delText xml:space="preserve">Toutes les </w:delText>
        </w:r>
        <w:r w:rsidRPr="00A104E1" w:rsidDel="008439DB">
          <w:rPr>
            <w:i/>
            <w:u w:val="single"/>
          </w:rPr>
          <w:delText>Bases de données horaires</w:delText>
        </w:r>
        <w:r w:rsidRPr="009026A4" w:rsidDel="008439DB">
          <w:delText xml:space="preserve"> </w:delText>
        </w:r>
        <w:r w:rsidDel="008439DB">
          <w:rPr>
            <w:spacing w:val="-2"/>
          </w:rPr>
          <w:delText>(.HourlyDB</w:delText>
        </w:r>
        <w:r w:rsidRPr="009026A4" w:rsidDel="008439DB">
          <w:rPr>
            <w:spacing w:val="-2"/>
          </w:rPr>
          <w:delText>) qui sont placées dans l</w:delText>
        </w:r>
        <w:r w:rsidDel="008439DB">
          <w:rPr>
            <w:spacing w:val="-2"/>
          </w:rPr>
          <w:delText>’</w:delText>
        </w:r>
        <w:r w:rsidRPr="009026A4" w:rsidDel="008439DB">
          <w:rPr>
            <w:spacing w:val="-2"/>
          </w:rPr>
          <w:delText xml:space="preserve">un des répertoires de données météorologiques (répertoires généraux ou sous-répertoire \Weather\ du projet) sont indiquées dans le champ de liste de page des </w:delText>
        </w:r>
        <w:r w:rsidRPr="009026A4" w:rsidDel="008439DB">
          <w:rPr>
            <w:i/>
            <w:spacing w:val="-2"/>
          </w:rPr>
          <w:delText xml:space="preserve">Bases de données </w:delText>
        </w:r>
        <w:r w:rsidR="00A104E1" w:rsidDel="008439DB">
          <w:rPr>
            <w:i/>
            <w:spacing w:val="-2"/>
          </w:rPr>
          <w:delText>horaires</w:delText>
        </w:r>
        <w:r w:rsidRPr="009026A4" w:rsidDel="008439DB">
          <w:rPr>
            <w:spacing w:val="-2"/>
          </w:rPr>
          <w:delText>, dans l</w:delText>
        </w:r>
        <w:r w:rsidDel="008439DB">
          <w:rPr>
            <w:spacing w:val="-2"/>
          </w:rPr>
          <w:delText>’</w:delText>
        </w:r>
        <w:r w:rsidRPr="009026A4" w:rsidDel="008439DB">
          <w:rPr>
            <w:spacing w:val="-2"/>
          </w:rPr>
          <w:delText xml:space="preserve">Éditeur de données liées. </w:delText>
        </w:r>
        <w:r w:rsidRPr="009026A4" w:rsidDel="008439DB">
          <w:delText>Le sous-répertoire \Weather\ du projet est toujours interrogé en premier.</w:delText>
        </w:r>
      </w:del>
    </w:p>
    <w:p w14:paraId="21AFF62D" w14:textId="60F86EC4" w:rsidR="00FB24E0" w:rsidDel="008439DB" w:rsidRDefault="00FB24E0" w:rsidP="00FB24E0">
      <w:pPr>
        <w:rPr>
          <w:del w:id="591" w:author="St-Amant, Rémi" w:date="2018-02-26T12:21:00Z"/>
        </w:rPr>
      </w:pPr>
    </w:p>
    <w:p w14:paraId="7683F117" w14:textId="35BE308B" w:rsidR="00FB24E0" w:rsidDel="008439DB" w:rsidRDefault="00FB24E0" w:rsidP="00FB24E0">
      <w:pPr>
        <w:rPr>
          <w:del w:id="592" w:author="St-Amant, Rémi" w:date="2018-02-26T12:21:00Z"/>
        </w:rPr>
      </w:pPr>
    </w:p>
    <w:p w14:paraId="3EC4E9E7" w14:textId="43F4938F" w:rsidR="00FB24E0" w:rsidDel="008439DB" w:rsidRDefault="00FB24E0" w:rsidP="00FB24E0">
      <w:pPr>
        <w:rPr>
          <w:del w:id="593" w:author="St-Amant, Rémi" w:date="2018-02-26T12:21:00Z"/>
        </w:rPr>
      </w:pPr>
      <w:del w:id="594" w:author="St-Amant, Rémi" w:date="2018-02-26T12:21:00Z">
        <w:r w:rsidRPr="009026A4" w:rsidDel="008439DB">
          <w:delText xml:space="preserve">Voici les boutons de la page </w:delText>
        </w:r>
        <w:r w:rsidRPr="009026A4" w:rsidDel="008439DB">
          <w:rPr>
            <w:i/>
          </w:rPr>
          <w:delText xml:space="preserve">Bases de données </w:delText>
        </w:r>
        <w:r w:rsidR="00A104E1" w:rsidDel="008439DB">
          <w:rPr>
            <w:i/>
          </w:rPr>
          <w:delText>horaires</w:delText>
        </w:r>
        <w:r w:rsidRPr="009026A4" w:rsidDel="008439DB">
          <w:delText> :</w:delText>
        </w:r>
      </w:del>
    </w:p>
    <w:p w14:paraId="234E2826" w14:textId="18CDB084" w:rsidR="00FB24E0" w:rsidRPr="00E80B0C" w:rsidDel="008439DB" w:rsidRDefault="00FB24E0" w:rsidP="00FB24E0">
      <w:pPr>
        <w:rPr>
          <w:del w:id="595" w:author="St-Amant, Rémi" w:date="2018-02-26T12:21:00Z"/>
        </w:rPr>
      </w:pPr>
    </w:p>
    <w:p w14:paraId="0866FC7F" w14:textId="32060AF0" w:rsidR="00E80B0C" w:rsidRPr="009026A4" w:rsidDel="008439DB" w:rsidRDefault="00E80B0C" w:rsidP="00E80B0C">
      <w:pPr>
        <w:jc w:val="both"/>
        <w:rPr>
          <w:del w:id="596" w:author="St-Amant, Rémi" w:date="2018-02-26T12:21:00Z"/>
        </w:rPr>
      </w:pPr>
      <w:del w:id="597" w:author="St-Amant, Rémi" w:date="2018-02-26T12:21:00Z">
        <w:r w:rsidRPr="009026A4" w:rsidDel="008439DB">
          <w:rPr>
            <w:noProof/>
            <w:lang w:val="en-CA" w:eastAsia="en-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Nouveau : Crée une nouvelle base de données. Quand vous créez une nouvelle base de données, BioSIM vous demande à quel endroit la nouvelle base de données doit être placée. Il peut s</w:delText>
        </w:r>
        <w:r w:rsidDel="008439DB">
          <w:delText>’</w:delText>
        </w:r>
        <w:r w:rsidRPr="009026A4" w:rsidDel="008439DB">
          <w:delText>agir du sous-répertoire \Weather\ du projet actuel ou d</w:delText>
        </w:r>
        <w:r w:rsidDel="008439DB">
          <w:delText>’</w:delText>
        </w:r>
        <w:r w:rsidRPr="009026A4" w:rsidDel="008439DB">
          <w:delText xml:space="preserve">un répertoire général lié. Ensuite, BioSIM vous demande le nom de la nouvelle base de données. Habituellement, vous devez prendre un nom qui est significatif. En règle générale, on utilise la région et la période (p. ex., UtahArea_1921-2001) pour nommer les </w:delText>
        </w:r>
        <w:r w:rsidRPr="009026A4" w:rsidDel="008439DB">
          <w:rPr>
            <w:i/>
          </w:rPr>
          <w:delText xml:space="preserve">Bases de données </w:delText>
        </w:r>
        <w:r w:rsidR="009034AB" w:rsidDel="008439DB">
          <w:rPr>
            <w:i/>
          </w:rPr>
          <w:delText>horaires</w:delText>
        </w:r>
        <w:r w:rsidRPr="009026A4" w:rsidDel="008439DB">
          <w:delText>.</w:delText>
        </w:r>
      </w:del>
    </w:p>
    <w:p w14:paraId="71F13A92" w14:textId="2CDE70DB" w:rsidR="00E80B0C" w:rsidDel="008439DB" w:rsidRDefault="00E80B0C" w:rsidP="00E80B0C">
      <w:pPr>
        <w:rPr>
          <w:del w:id="598" w:author="St-Amant, Rémi" w:date="2018-02-26T12:21:00Z"/>
        </w:rPr>
      </w:pPr>
    </w:p>
    <w:p w14:paraId="4E60FA36" w14:textId="696F00EF" w:rsidR="00E80B0C" w:rsidRPr="009026A4" w:rsidDel="008439DB" w:rsidRDefault="00E80B0C" w:rsidP="00E80B0C">
      <w:pPr>
        <w:jc w:val="both"/>
        <w:rPr>
          <w:del w:id="599" w:author="St-Amant, Rémi" w:date="2018-02-26T12:21:00Z"/>
        </w:rPr>
      </w:pPr>
      <w:del w:id="600" w:author="St-Amant, Rémi" w:date="2018-02-26T12:21:00Z">
        <w:r w:rsidRPr="009026A4" w:rsidDel="008439DB">
          <w:rPr>
            <w:noProof/>
            <w:lang w:val="en-CA" w:eastAsia="en-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Éditer : Quand vous sélectionnez une base de données dans le champ de liste, si vous cliquez sur le bouton Éditer, la base de données s</w:delText>
        </w:r>
        <w:r w:rsidDel="008439DB">
          <w:delText>’</w:delText>
        </w:r>
        <w:r w:rsidRPr="009026A4" w:rsidDel="008439DB">
          <w:delText>ouvrira dans l</w:delText>
        </w:r>
        <w:r w:rsidDel="008439DB">
          <w:delText>’</w:delText>
        </w:r>
        <w:r w:rsidRPr="009026A4" w:rsidDel="008439DB">
          <w:delText xml:space="preserve">Éditeur de bases de données </w:delText>
        </w:r>
        <w:r w:rsidR="00A104E1" w:rsidDel="008439DB">
          <w:delText>horaires</w:delText>
        </w:r>
        <w:r w:rsidRPr="009026A4" w:rsidDel="008439DB">
          <w:delText>.</w:delText>
        </w:r>
      </w:del>
    </w:p>
    <w:p w14:paraId="796BB72A" w14:textId="6283BD78" w:rsidR="00E80B0C" w:rsidRPr="009026A4" w:rsidDel="008439DB" w:rsidRDefault="00E80B0C" w:rsidP="00E80B0C">
      <w:pPr>
        <w:jc w:val="both"/>
        <w:rPr>
          <w:del w:id="601" w:author="St-Amant, Rémi" w:date="2018-02-26T12:21:00Z"/>
        </w:rPr>
      </w:pPr>
    </w:p>
    <w:p w14:paraId="345EC663" w14:textId="4FA07900" w:rsidR="00E80B0C" w:rsidRPr="009026A4" w:rsidDel="008439DB" w:rsidRDefault="00E80B0C" w:rsidP="00E80B0C">
      <w:pPr>
        <w:jc w:val="both"/>
        <w:rPr>
          <w:del w:id="602" w:author="St-Amant, Rémi" w:date="2018-02-26T12:21:00Z"/>
          <w:spacing w:val="-2"/>
        </w:rPr>
      </w:pPr>
      <w:del w:id="603" w:author="St-Amant, Rémi" w:date="2018-02-26T12:21:00Z">
        <w:r w:rsidRPr="009026A4" w:rsidDel="008439DB">
          <w:rPr>
            <w:noProof/>
            <w:lang w:val="en-CA" w:eastAsia="en-CA"/>
          </w:rPr>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w:delText>
        </w:r>
        <w:r w:rsidRPr="009026A4" w:rsidDel="008439DB">
          <w:rPr>
            <w:spacing w:val="-2"/>
          </w:rPr>
          <w:delText>Lier une base de données : Ajoute à la liste des répertoires le répertoire dans lequel le nouveau fichier est placé.</w:delText>
        </w:r>
      </w:del>
    </w:p>
    <w:p w14:paraId="32ED8ED2" w14:textId="5A4EC3C0" w:rsidR="00E80B0C" w:rsidRPr="009026A4" w:rsidDel="008439DB" w:rsidRDefault="00E80B0C" w:rsidP="00E80B0C">
      <w:pPr>
        <w:jc w:val="both"/>
        <w:rPr>
          <w:del w:id="604" w:author="St-Amant, Rémi" w:date="2018-02-26T12:21:00Z"/>
        </w:rPr>
      </w:pPr>
    </w:p>
    <w:p w14:paraId="5E8CD35F" w14:textId="5E1CEBA1" w:rsidR="00E80B0C" w:rsidRPr="009026A4" w:rsidDel="008439DB" w:rsidRDefault="00E80B0C" w:rsidP="00E80B0C">
      <w:pPr>
        <w:jc w:val="both"/>
        <w:rPr>
          <w:del w:id="605" w:author="St-Amant, Rémi" w:date="2018-02-26T12:21:00Z"/>
        </w:rPr>
      </w:pPr>
      <w:del w:id="606" w:author="St-Amant, Rémi" w:date="2018-02-26T12:21:00Z">
        <w:r w:rsidRPr="009026A4" w:rsidDel="008439DB">
          <w:rPr>
            <w:rStyle w:val="Lienhypertexte"/>
            <w:noProof/>
            <w:color w:val="000000"/>
            <w:spacing w:val="-2"/>
            <w:u w:val="none"/>
            <w:lang w:val="en-CA" w:eastAsia="en-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rPr>
            <w:rStyle w:val="Lienhypertexte"/>
            <w:color w:val="000000"/>
            <w:spacing w:val="-2"/>
            <w:u w:val="none"/>
          </w:rPr>
          <w:delText xml:space="preserve"> Ouvrir (la boîte de dialogue </w:delText>
        </w:r>
        <w:r w:rsidRPr="009026A4" w:rsidDel="008439DB">
          <w:delText xml:space="preserve">Options) : </w:delText>
        </w:r>
        <w:r w:rsidRPr="009026A4" w:rsidDel="008439DB">
          <w:rPr>
            <w:rStyle w:val="Lienhypertexte"/>
            <w:color w:val="000000"/>
            <w:spacing w:val="-2"/>
            <w:u w:val="none"/>
          </w:rPr>
          <w:delText>Ouvre</w:delText>
        </w:r>
        <w:r w:rsidRPr="009026A4" w:rsidDel="008439DB">
          <w:delText xml:space="preserve"> la boîte de dialogue Options dans la page </w:delText>
        </w:r>
        <w:r w:rsidRPr="009026A4" w:rsidDel="008439DB">
          <w:rPr>
            <w:i/>
          </w:rPr>
          <w:delText>Répertoires</w:delText>
        </w:r>
        <w:r w:rsidRPr="009026A4" w:rsidDel="008439DB">
          <w:delText xml:space="preserve"> où vous pouvez ajouter ou retirer des liens vers divers répertoires, ou tout simplement voir leur chemin.</w:delText>
        </w:r>
      </w:del>
    </w:p>
    <w:p w14:paraId="5B95CF7B" w14:textId="74740E8B" w:rsidR="00E80B0C" w:rsidDel="008439DB" w:rsidRDefault="00E80B0C" w:rsidP="00E80B0C">
      <w:pPr>
        <w:rPr>
          <w:del w:id="607" w:author="St-Amant, Rémi" w:date="2018-02-26T12:21:00Z"/>
        </w:rPr>
      </w:pPr>
    </w:p>
    <w:p w14:paraId="1D459813" w14:textId="677CF440" w:rsidR="00E80B0C" w:rsidRPr="00E80B0C" w:rsidRDefault="00312A31" w:rsidP="00E80B0C">
      <w:r w:rsidRPr="009026A4">
        <w:rPr>
          <w:noProof/>
          <w:lang w:val="en-CA" w:eastAsia="en-CA"/>
        </w:rPr>
        <w:drawing>
          <wp:anchor distT="0" distB="0" distL="114300" distR="114300" simplePos="0" relativeHeight="251685376" behindDoc="1" locked="0" layoutInCell="1" allowOverlap="1" wp14:anchorId="2B5D8163" wp14:editId="7CB3EC1D">
            <wp:simplePos x="0" y="0"/>
            <wp:positionH relativeFrom="margin">
              <wp:align>right</wp:align>
            </wp:positionH>
            <wp:positionV relativeFrom="paragraph">
              <wp:posOffset>177800</wp:posOffset>
            </wp:positionV>
            <wp:extent cx="1720800" cy="2685600"/>
            <wp:effectExtent l="0" t="0" r="0" b="635"/>
            <wp:wrapTight wrapText="bothSides">
              <wp:wrapPolygon edited="0">
                <wp:start x="0" y="0"/>
                <wp:lineTo x="0" y="21452"/>
                <wp:lineTo x="21289" y="21452"/>
                <wp:lineTo x="2128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720800" cy="2685600"/>
                    </a:xfrm>
                    <a:prstGeom prst="rect">
                      <a:avLst/>
                    </a:prstGeom>
                    <a:noFill/>
                  </pic:spPr>
                </pic:pic>
              </a:graphicData>
            </a:graphic>
            <wp14:sizeRelH relativeFrom="page">
              <wp14:pctWidth>0</wp14:pctWidth>
            </wp14:sizeRelH>
            <wp14:sizeRelV relativeFrom="page">
              <wp14:pctHeight>0</wp14:pctHeight>
            </wp14:sizeRelV>
          </wp:anchor>
        </w:drawing>
      </w:r>
    </w:p>
    <w:p w14:paraId="11E7C415" w14:textId="206B2A52" w:rsidR="00E80B0C" w:rsidRDefault="00E80B0C" w:rsidP="00C2471D">
      <w:pPr>
        <w:pStyle w:val="Titre3"/>
        <w:rPr>
          <w:ins w:id="608" w:author="St-Amant, Rémi" w:date="2018-02-26T12:21:00Z"/>
        </w:rPr>
      </w:pPr>
      <w:bookmarkStart w:id="609" w:name="_Fichiers_Gribs"/>
      <w:bookmarkStart w:id="610" w:name="_Toc503271179"/>
      <w:bookmarkEnd w:id="609"/>
      <w:r>
        <w:t xml:space="preserve">Fichiers </w:t>
      </w:r>
      <w:proofErr w:type="spellStart"/>
      <w:r>
        <w:t>Gribs</w:t>
      </w:r>
      <w:bookmarkEnd w:id="610"/>
      <w:proofErr w:type="spellEnd"/>
    </w:p>
    <w:p w14:paraId="4A435B83" w14:textId="77777777" w:rsidR="008439DB" w:rsidRPr="008439DB" w:rsidRDefault="008439DB" w:rsidP="008439DB">
      <w:pPr>
        <w:rPr>
          <w:rPrChange w:id="611" w:author="St-Amant, Rémi" w:date="2018-02-26T12:21:00Z">
            <w:rPr/>
          </w:rPrChange>
        </w:rPr>
        <w:pPrChange w:id="612" w:author="St-Amant, Rémi" w:date="2018-02-26T12:21:00Z">
          <w:pPr>
            <w:pStyle w:val="Titre3"/>
          </w:pPr>
        </w:pPrChange>
      </w:pPr>
    </w:p>
    <w:p w14:paraId="035A0F6E" w14:textId="77777777" w:rsidR="00A104E1" w:rsidRDefault="00A104E1" w:rsidP="00A104E1">
      <w:r w:rsidRPr="009026A4">
        <w:t xml:space="preserve">Les </w:t>
      </w:r>
      <w:r>
        <w:rPr>
          <w:i/>
        </w:rPr>
        <w:t xml:space="preserve">fichiers </w:t>
      </w:r>
      <w:proofErr w:type="spellStart"/>
      <w:r>
        <w:rPr>
          <w:i/>
        </w:rPr>
        <w:t>Gribs</w:t>
      </w:r>
      <w:proofErr w:type="spellEnd"/>
      <w:r w:rsidRPr="009026A4">
        <w:t xml:space="preserve"> sont utilisées pour ex</w:t>
      </w:r>
      <w:r>
        <w:t>écuter BioSIM en « temps réel ».</w:t>
      </w:r>
    </w:p>
    <w:p w14:paraId="310EB279" w14:textId="77777777" w:rsidR="00A104E1" w:rsidRDefault="00A104E1" w:rsidP="00A104E1"/>
    <w:p w14:paraId="1BE198B0" w14:textId="5263EE14" w:rsidR="00A104E1" w:rsidRPr="009026A4" w:rsidRDefault="00A104E1" w:rsidP="00A104E1">
      <w:pPr>
        <w:jc w:val="both"/>
      </w:pPr>
      <w:r w:rsidRPr="009026A4">
        <w:rPr>
          <w:u w:val="single"/>
        </w:rPr>
        <w:t xml:space="preserve">Toutes les </w:t>
      </w:r>
      <w:r w:rsidRPr="00A104E1">
        <w:rPr>
          <w:i/>
          <w:u w:val="single"/>
        </w:rPr>
        <w:t xml:space="preserve">fichiers </w:t>
      </w:r>
      <w:proofErr w:type="spellStart"/>
      <w:r w:rsidRPr="00A104E1">
        <w:rPr>
          <w:i/>
          <w:u w:val="single"/>
        </w:rPr>
        <w:t>gribs</w:t>
      </w:r>
      <w:proofErr w:type="spellEnd"/>
      <w:r w:rsidRPr="009026A4">
        <w:t xml:space="preserve"> </w:t>
      </w:r>
      <w:r>
        <w:rPr>
          <w:spacing w:val="-2"/>
        </w:rPr>
        <w:t>(.</w:t>
      </w:r>
      <w:proofErr w:type="spellStart"/>
      <w:r>
        <w:rPr>
          <w:spacing w:val="-2"/>
        </w:rPr>
        <w:t>Gribs</w:t>
      </w:r>
      <w:proofErr w:type="spellEnd"/>
      <w:r w:rsidRPr="009026A4">
        <w:rPr>
          <w:spacing w:val="-2"/>
        </w:rPr>
        <w:t>) qui sont placées dans l</w:t>
      </w:r>
      <w:r>
        <w:rPr>
          <w:spacing w:val="-2"/>
        </w:rPr>
        <w:t>’</w:t>
      </w:r>
      <w:r w:rsidRPr="009026A4">
        <w:rPr>
          <w:spacing w:val="-2"/>
        </w:rPr>
        <w:t>un des répertoires de données météorologiques (répertoires généraux ou sous-répertoire \</w:t>
      </w:r>
      <w:proofErr w:type="spellStart"/>
      <w:r w:rsidRPr="009026A4">
        <w:rPr>
          <w:spacing w:val="-2"/>
        </w:rPr>
        <w:t>Weather</w:t>
      </w:r>
      <w:proofErr w:type="spellEnd"/>
      <w:r w:rsidRPr="009026A4">
        <w:rPr>
          <w:spacing w:val="-2"/>
        </w:rPr>
        <w:t xml:space="preserve">\ du projet) sont indiquées dans le champ de liste de page des </w:t>
      </w:r>
      <w:r w:rsidRPr="009026A4">
        <w:rPr>
          <w:i/>
          <w:spacing w:val="-2"/>
        </w:rPr>
        <w:t xml:space="preserve">Bases de données </w:t>
      </w:r>
      <w:proofErr w:type="spellStart"/>
      <w:r w:rsidR="00312A31">
        <w:rPr>
          <w:i/>
          <w:spacing w:val="-2"/>
        </w:rPr>
        <w:t>gribs</w:t>
      </w:r>
      <w:proofErr w:type="spellEnd"/>
      <w:r w:rsidRPr="009026A4">
        <w:rPr>
          <w:spacing w:val="-2"/>
        </w:rPr>
        <w:t xml:space="preserve">, dans </w:t>
      </w:r>
      <w:del w:id="613" w:author="St-Amant, Rémi" w:date="2018-02-26T12:23:00Z">
        <w:r w:rsidRPr="009026A4" w:rsidDel="008439DB">
          <w:rPr>
            <w:spacing w:val="-2"/>
          </w:rPr>
          <w:delText>l</w:delText>
        </w:r>
        <w:r w:rsidDel="008439DB">
          <w:rPr>
            <w:spacing w:val="-2"/>
          </w:rPr>
          <w:delText>’</w:delText>
        </w:r>
        <w:r w:rsidRPr="009026A4" w:rsidDel="008439DB">
          <w:rPr>
            <w:spacing w:val="-2"/>
          </w:rPr>
          <w:delText>Éditeur de données liées</w:delText>
        </w:r>
      </w:del>
      <w:ins w:id="614" w:author="St-Amant, Rémi" w:date="2018-02-27T09:36:00Z">
        <w:r w:rsidR="00383020">
          <w:rPr>
            <w:spacing w:val="-2"/>
          </w:rPr>
          <w:t>le Gestionnaire de fichiers</w:t>
        </w:r>
      </w:ins>
      <w:r w:rsidRPr="009026A4">
        <w:rPr>
          <w:spacing w:val="-2"/>
        </w:rPr>
        <w:t xml:space="preserve">. </w:t>
      </w:r>
      <w:r w:rsidRPr="009026A4">
        <w:t>Le sous-répertoire \</w:t>
      </w:r>
      <w:proofErr w:type="spellStart"/>
      <w:r w:rsidRPr="009026A4">
        <w:t>Weather</w:t>
      </w:r>
      <w:proofErr w:type="spellEnd"/>
      <w:r w:rsidRPr="009026A4">
        <w:t>\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 xml:space="preserve">fichiers </w:t>
      </w:r>
      <w:proofErr w:type="spellStart"/>
      <w:r>
        <w:rPr>
          <w:i/>
        </w:rPr>
        <w:t>gribs</w:t>
      </w:r>
      <w:proofErr w:type="spellEnd"/>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val="en-CA" w:eastAsia="en-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C2471D">
      <w:pPr>
        <w:pStyle w:val="Titre3"/>
      </w:pPr>
      <w:bookmarkStart w:id="615" w:name="_Toc503271180"/>
      <w:bookmarkStart w:id="616" w:name="_Toc348100120"/>
      <w:r>
        <w:t>Page Cartes</w:t>
      </w:r>
      <w:bookmarkEnd w:id="615"/>
      <w:r w:rsidR="009401CA" w:rsidRPr="009026A4">
        <w:t xml:space="preserve"> </w:t>
      </w:r>
      <w:bookmarkEnd w:id="616"/>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380A4698"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Lienhypertexte"/>
          </w:rPr>
          <w:t>ci-dess</w:t>
        </w:r>
        <w:r w:rsidR="009401CA" w:rsidRPr="00E0654E">
          <w:rPr>
            <w:rStyle w:val="Lienhypertexte"/>
          </w:rPr>
          <w:t>o</w:t>
        </w:r>
        <w:r w:rsidR="009401CA" w:rsidRPr="00E0654E">
          <w:rPr>
            <w:rStyle w:val="Lienhypertexte"/>
          </w:rPr>
          <w:t>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(répertoires généraux ou sous-répertoire \</w:t>
      </w:r>
      <w:proofErr w:type="spellStart"/>
      <w:r w:rsidR="009401CA" w:rsidRPr="009026A4">
        <w:rPr>
          <w:spacing w:val="-2"/>
        </w:rPr>
        <w:t>MapInput</w:t>
      </w:r>
      <w:proofErr w:type="spellEnd"/>
      <w:r w:rsidR="009401CA" w:rsidRPr="009026A4">
        <w:rPr>
          <w:spacing w:val="-2"/>
        </w:rPr>
        <w:t xml:space="preserve">\ du projet) </w:t>
      </w:r>
      <w:r w:rsidR="009401CA" w:rsidRPr="009026A4">
        <w:t xml:space="preserve">sont indiquées dans la liste de la page </w:t>
      </w:r>
      <w:r w:rsidR="009401CA" w:rsidRPr="009026A4">
        <w:rPr>
          <w:i/>
        </w:rPr>
        <w:t>Cartes</w:t>
      </w:r>
      <w:r>
        <w:rPr>
          <w:i/>
        </w:rPr>
        <w:t xml:space="preserve">, </w:t>
      </w:r>
      <w:r w:rsidR="009401CA" w:rsidRPr="009026A4">
        <w:t xml:space="preserve">dans </w:t>
      </w:r>
      <w:del w:id="617" w:author="St-Amant, Rémi" w:date="2018-02-26T12:23:00Z">
        <w:r w:rsidR="009401CA" w:rsidRPr="009026A4" w:rsidDel="008439DB">
          <w:delText>l</w:delText>
        </w:r>
        <w:r w:rsidR="0098105F" w:rsidDel="008439DB">
          <w:delText>’</w:delText>
        </w:r>
        <w:r w:rsidR="009401CA" w:rsidRPr="009026A4" w:rsidDel="008439DB">
          <w:delText>Éditeur de données liées</w:delText>
        </w:r>
      </w:del>
      <w:ins w:id="618" w:author="St-Amant, Rémi" w:date="2018-02-27T09:36:00Z">
        <w:r w:rsidR="00383020">
          <w:t>le Gestionnaire de fichiers</w:t>
        </w:r>
      </w:ins>
      <w:r w:rsidR="009401CA" w:rsidRPr="009026A4">
        <w:t>. Le sous-répertoire \</w:t>
      </w:r>
      <w:proofErr w:type="spellStart"/>
      <w:r w:rsidR="009401CA" w:rsidRPr="009026A4">
        <w:t>MapInput</w:t>
      </w:r>
      <w:proofErr w:type="spellEnd"/>
      <w:r w:rsidR="009401CA" w:rsidRPr="009026A4">
        <w:t>\ du projet est toujours interrogé en premier.</w:t>
      </w:r>
    </w:p>
    <w:p w14:paraId="54D949B7" w14:textId="77777777" w:rsidR="009401CA" w:rsidRPr="009026A4" w:rsidRDefault="00A104E1" w:rsidP="009401CA">
      <w:pPr>
        <w:jc w:val="both"/>
      </w:pPr>
      <w:r w:rsidRPr="009026A4">
        <w:rPr>
          <w:noProof/>
          <w:lang w:val="en-CA" w:eastAsia="en-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val="en-CA" w:eastAsia="en-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Envoyer vers </w:t>
      </w:r>
      <w:proofErr w:type="spellStart"/>
      <w:r w:rsidR="009401CA" w:rsidRPr="009026A4">
        <w:t>ShowMap</w:t>
      </w:r>
      <w:proofErr w:type="spellEnd"/>
      <w:r w:rsidR="009401CA" w:rsidRPr="009026A4">
        <w:t> : Ouvre l</w:t>
      </w:r>
      <w:r w:rsidR="0098105F">
        <w:t>’</w:t>
      </w:r>
      <w:r w:rsidR="009401CA" w:rsidRPr="009026A4">
        <w:t xml:space="preserve">application </w:t>
      </w:r>
      <w:proofErr w:type="spellStart"/>
      <w:r w:rsidR="009401CA" w:rsidRPr="009026A4">
        <w:t>ShowMap</w:t>
      </w:r>
      <w:proofErr w:type="spellEnd"/>
      <w:r w:rsidR="009401CA" w:rsidRPr="009026A4">
        <w:t xml:space="preserve">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val="en-CA" w:eastAsia="en-CA"/>
        </w:rPr>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val="en-CA" w:eastAsia="en-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5F41403A" w:rsidR="009401CA" w:rsidRPr="009026A4" w:rsidRDefault="009401CA" w:rsidP="009401CA">
      <w:pPr>
        <w:jc w:val="both"/>
      </w:pPr>
      <w:r w:rsidRPr="009026A4">
        <w:t>Avant de lier un DEM à BioSIM, vous devez préciser l</w:t>
      </w:r>
      <w:r w:rsidR="0098105F">
        <w:t>’</w:t>
      </w:r>
      <w:r w:rsidRPr="009026A4">
        <w:t>information sur la projection. Si BioSIM ne reconnaît pas la projection d</w:t>
      </w:r>
      <w:r w:rsidR="0098105F">
        <w:t>’</w:t>
      </w:r>
      <w:r w:rsidRPr="009026A4">
        <w:t>un DEM, il ne peut pas l</w:t>
      </w:r>
      <w:r w:rsidR="0098105F">
        <w:t>’</w:t>
      </w:r>
      <w:r w:rsidRPr="009026A4">
        <w:t>utiliser. BioSIM n</w:t>
      </w:r>
      <w:r w:rsidR="0098105F">
        <w:t>’</w:t>
      </w:r>
      <w:r w:rsidRPr="009026A4">
        <w:t>effectue pas de lui-même des changements dans les projections des DEM. Pour ce faire, vous devez utiliser d</w:t>
      </w:r>
      <w:r w:rsidR="0098105F">
        <w:t>’</w:t>
      </w:r>
      <w:r w:rsidRPr="009026A4">
        <w:t>autres logiciels (p. ex., Qua</w:t>
      </w:r>
      <w:r w:rsidR="00312A31">
        <w:t xml:space="preserve">ntum GIS, </w:t>
      </w:r>
      <w:proofErr w:type="spellStart"/>
      <w:r w:rsidR="00312A31">
        <w:t>GDAL_</w:t>
      </w:r>
      <w:r w:rsidRPr="009026A4">
        <w:rPr>
          <w:u w:val="single"/>
        </w:rPr>
        <w:t>Translate</w:t>
      </w:r>
      <w:proofErr w:type="spellEnd"/>
      <w:r w:rsidRPr="009026A4">
        <w:t xml:space="preserve">, Arc </w:t>
      </w:r>
      <w:proofErr w:type="spellStart"/>
      <w:r w:rsidRPr="009026A4">
        <w:t>Map</w:t>
      </w:r>
      <w:proofErr w:type="spellEnd"/>
      <w:r w:rsidRPr="009026A4">
        <w:t>).</w:t>
      </w:r>
    </w:p>
    <w:p w14:paraId="2A16EC68" w14:textId="77777777" w:rsidR="009401CA" w:rsidRPr="009026A4" w:rsidRDefault="009401CA" w:rsidP="009401CA"/>
    <w:p w14:paraId="62F3D05C" w14:textId="2405F88A" w:rsidR="009401CA" w:rsidRDefault="009401CA" w:rsidP="00312A31">
      <w:pPr>
        <w:pStyle w:val="Titre5"/>
      </w:pPr>
      <w:bookmarkStart w:id="619" w:name="_BioSIM_accepte_tous"/>
      <w:bookmarkEnd w:id="619"/>
      <w:r w:rsidRPr="00E0654E">
        <w:t>BioSIM</w:t>
      </w:r>
      <w:r w:rsidRPr="009026A4">
        <w:t xml:space="preserve"> accepte tous les formats </w:t>
      </w:r>
      <w:r w:rsidR="00312A31">
        <w:t xml:space="preserve">supportés par </w:t>
      </w:r>
      <w:r w:rsidRPr="009026A4">
        <w:t>GDAL (</w:t>
      </w:r>
      <w:hyperlink r:id="rId91" w:history="1">
        <w:r w:rsidRPr="009026A4">
          <w:rPr>
            <w:rStyle w:val="Lienhypertexte"/>
          </w:rPr>
          <w:t>http://www.gdal.org/formats_list.html</w:t>
        </w:r>
      </w:hyperlink>
      <w:r w:rsidRPr="009026A4">
        <w:t>), comme extension de DEM. Nous recommandons l</w:t>
      </w:r>
      <w:r w:rsidR="0098105F">
        <w:t>’</w:t>
      </w:r>
      <w:r w:rsidRPr="009026A4">
        <w:t xml:space="preserve">utilisation </w:t>
      </w:r>
      <w:r w:rsidR="00312A31">
        <w:t xml:space="preserve">du </w:t>
      </w:r>
      <w:r w:rsidRPr="009026A4">
        <w:t>format</w:t>
      </w:r>
      <w:r w:rsidR="00312A31">
        <w:t xml:space="preserve"> </w:t>
      </w:r>
      <w:proofErr w:type="spellStart"/>
      <w:r w:rsidRPr="009026A4">
        <w:t>GeoTIFF</w:t>
      </w:r>
      <w:proofErr w:type="spellEnd"/>
      <w:r w:rsidRPr="009026A4">
        <w:t xml:space="preserve"> (.tif). Par défaut, BioSIM générera des cartes résultantes dans le format</w:t>
      </w:r>
      <w:r w:rsidR="00312A31">
        <w:t xml:space="preserve"> </w:t>
      </w:r>
      <w:proofErr w:type="spellStart"/>
      <w:r w:rsidR="00312A31">
        <w:t>GeoTIFF</w:t>
      </w:r>
      <w:proofErr w:type="spellEnd"/>
      <w:r w:rsidR="00312A31">
        <w:t xml:space="preserve"> (.tif)</w:t>
      </w:r>
      <w:r w:rsidRPr="009026A4">
        <w:t>.</w:t>
      </w:r>
      <w:r w:rsidR="00312A31">
        <w:t xml:space="preserve"> Les fichiers </w:t>
      </w:r>
      <w:proofErr w:type="spellStart"/>
      <w:r w:rsidR="00312A31">
        <w:t>GeoTIFF</w:t>
      </w:r>
      <w:proofErr w:type="spellEnd"/>
      <w:r w:rsidR="00312A31">
        <w:t xml:space="preserve"> peuvent être directement ouverte dans QGIS et dans</w:t>
      </w:r>
      <w:r w:rsidRPr="009026A4">
        <w:t xml:space="preserve"> </w:t>
      </w:r>
      <w:proofErr w:type="spellStart"/>
      <w:r w:rsidRPr="009026A4">
        <w:t>ArcInfo</w:t>
      </w:r>
      <w:proofErr w:type="spellEnd"/>
      <w:r w:rsidRPr="009026A4">
        <w:t>/</w:t>
      </w:r>
      <w:proofErr w:type="spellStart"/>
      <w:r w:rsidRPr="009026A4">
        <w:t>ArcMap</w:t>
      </w:r>
      <w:proofErr w:type="spellEnd"/>
    </w:p>
    <w:p w14:paraId="3E8D3895" w14:textId="77777777" w:rsidR="00E80B0C" w:rsidRPr="009026A4" w:rsidRDefault="00E80B0C" w:rsidP="009401CA"/>
    <w:p w14:paraId="4AC079D4" w14:textId="77777777" w:rsidR="009401CA" w:rsidRPr="009026A4" w:rsidRDefault="009401CA" w:rsidP="00C2471D">
      <w:pPr>
        <w:pStyle w:val="Titre3"/>
      </w:pPr>
      <w:bookmarkStart w:id="620" w:name="_Projection_dialog"/>
      <w:bookmarkStart w:id="621" w:name="_Page_Modèles"/>
      <w:bookmarkStart w:id="622" w:name="_Toc348100121"/>
      <w:bookmarkStart w:id="623" w:name="_Toc503271181"/>
      <w:bookmarkEnd w:id="620"/>
      <w:bookmarkEnd w:id="621"/>
      <w:r w:rsidRPr="009026A4">
        <w:t>Page Modèles</w:t>
      </w:r>
      <w:bookmarkEnd w:id="622"/>
      <w:bookmarkEnd w:id="623"/>
    </w:p>
    <w:p w14:paraId="550EA1B7" w14:textId="77777777" w:rsidR="009401CA" w:rsidRPr="009026A4" w:rsidRDefault="009401CA" w:rsidP="009401CA"/>
    <w:p w14:paraId="2D5ED24E" w14:textId="157DE71F"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w:t>
      </w:r>
      <w:ins w:id="624" w:author="St-Amant, Rémi" w:date="2018-02-26T12:30:00Z">
        <w:r w:rsidR="00E40168">
          <w:t>’</w:t>
        </w:r>
      </w:ins>
      <w:ins w:id="625" w:author="St-Amant, Rémi" w:date="2018-02-26T12:31:00Z">
        <w:r w:rsidR="00E40168">
          <w:t>exécution</w:t>
        </w:r>
      </w:ins>
      <w:ins w:id="626" w:author="St-Amant, Rémi" w:date="2018-02-26T12:30:00Z">
        <w:r w:rsidR="00E40168">
          <w:t xml:space="preserve"> de modèle</w:t>
        </w:r>
      </w:ins>
      <w:del w:id="627" w:author="St-Amant, Rémi" w:date="2018-02-26T12:30:00Z">
        <w:r w:rsidRPr="009026A4" w:rsidDel="00E40168">
          <w:delText>es simulations</w:delText>
        </w:r>
      </w:del>
      <w:r w:rsidRPr="009026A4">
        <w:t xml:space="preserve">; ils sont </w:t>
      </w:r>
      <w:del w:id="628" w:author="St-Amant, Rémi" w:date="2018-02-26T12:31:00Z">
        <w:r w:rsidRPr="009026A4" w:rsidDel="00E40168">
          <w:delText xml:space="preserve">automatiquement installés </w:delText>
        </w:r>
      </w:del>
      <w:r w:rsidRPr="009026A4">
        <w:t>dans le sous-répertoire \</w:t>
      </w:r>
      <w:proofErr w:type="spellStart"/>
      <w:r w:rsidRPr="009026A4">
        <w:t>Models</w:t>
      </w:r>
      <w:proofErr w:type="spellEnd"/>
      <w:r w:rsidRPr="009026A4">
        <w:t>\ du logiciel</w:t>
      </w:r>
      <w:del w:id="629" w:author="St-Amant, Rémi" w:date="2018-02-26T12:31:00Z">
        <w:r w:rsidRPr="009026A4" w:rsidDel="00E40168">
          <w:delText>, lors de l</w:delText>
        </w:r>
        <w:r w:rsidR="0098105F" w:rsidDel="00E40168">
          <w:delText>’</w:delText>
        </w:r>
        <w:r w:rsidRPr="009026A4" w:rsidDel="00E40168">
          <w:delText>installation de BioSIM</w:delText>
        </w:r>
      </w:del>
      <w:r w:rsidRPr="009026A4">
        <w:t>.</w:t>
      </w:r>
    </w:p>
    <w:p w14:paraId="29B6D899" w14:textId="77777777" w:rsidR="009401CA" w:rsidRPr="009026A4" w:rsidRDefault="009401CA" w:rsidP="009401CA">
      <w:pPr>
        <w:jc w:val="both"/>
      </w:pPr>
    </w:p>
    <w:p w14:paraId="66A02C63" w14:textId="579E89FD" w:rsidR="009401CA" w:rsidRPr="009026A4" w:rsidRDefault="00312A31" w:rsidP="009401CA">
      <w:pPr>
        <w:jc w:val="both"/>
      </w:pPr>
      <w:r w:rsidRPr="009026A4">
        <w:rPr>
          <w:noProof/>
          <w:lang w:val="en-CA" w:eastAsia="en-CA"/>
        </w:rPr>
        <w:lastRenderedPageBreak/>
        <w:drawing>
          <wp:anchor distT="0" distB="0" distL="114300" distR="114300" simplePos="0" relativeHeight="251646464" behindDoc="1" locked="0" layoutInCell="1" allowOverlap="1" wp14:anchorId="1FE86E59" wp14:editId="5EA089EE">
            <wp:simplePos x="0" y="0"/>
            <wp:positionH relativeFrom="margin">
              <wp:align>right</wp:align>
            </wp:positionH>
            <wp:positionV relativeFrom="paragraph">
              <wp:posOffset>7315</wp:posOffset>
            </wp:positionV>
            <wp:extent cx="1659600" cy="2592000"/>
            <wp:effectExtent l="0" t="0" r="0" b="0"/>
            <wp:wrapTight wrapText="bothSides">
              <wp:wrapPolygon edited="0">
                <wp:start x="0" y="0"/>
                <wp:lineTo x="0" y="21436"/>
                <wp:lineTo x="21327" y="21436"/>
                <wp:lineTo x="2132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59600" cy="25920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Si les développeurs vous fournissent un nouveau modèle (un fichier exécutable portant l</w:t>
      </w:r>
      <w:r w:rsidR="0098105F">
        <w:t>’</w:t>
      </w:r>
      <w:r w:rsidR="009401CA" w:rsidRPr="009026A4">
        <w:t>extension .</w:t>
      </w:r>
      <w:proofErr w:type="spellStart"/>
      <w:r w:rsidR="009401CA" w:rsidRPr="009026A4">
        <w:t>exe</w:t>
      </w:r>
      <w:proofErr w:type="spellEnd"/>
      <w:r w:rsidR="009401CA" w:rsidRPr="009026A4">
        <w:t xml:space="preserve"> ou .dll), il est accompagné par un fichier d</w:t>
      </w:r>
      <w:r w:rsidR="0098105F">
        <w:t>’</w:t>
      </w:r>
      <w:r w:rsidR="009401CA" w:rsidRPr="009026A4">
        <w:t xml:space="preserve">interface BioSIM (avec </w:t>
      </w:r>
      <w:proofErr w:type="gramStart"/>
      <w:r w:rsidR="009401CA" w:rsidRPr="009026A4">
        <w:t>l</w:t>
      </w:r>
      <w:r w:rsidR="0098105F">
        <w:t>’</w:t>
      </w:r>
      <w:r w:rsidR="009401CA" w:rsidRPr="009026A4">
        <w:t>extension .mdl</w:t>
      </w:r>
      <w:proofErr w:type="gramEnd"/>
      <w:r w:rsidR="009401CA" w:rsidRPr="009026A4">
        <w:t>). Si vous copiez ces deux fichiers dans le sous-répertoire « ...\</w:t>
      </w:r>
      <w:proofErr w:type="spellStart"/>
      <w:r w:rsidR="009401CA" w:rsidRPr="009026A4">
        <w:t>Models</w:t>
      </w:r>
      <w:proofErr w:type="spellEnd"/>
      <w:r w:rsidR="009401CA" w:rsidRPr="009026A4">
        <w:t>\ », le nouveau modèle est ajouté à la base des modèles. Le modèle est souvent accompagné d</w:t>
      </w:r>
      <w:r w:rsidR="0098105F">
        <w:t>’</w:t>
      </w:r>
      <w:r w:rsidR="009401CA" w:rsidRPr="009026A4">
        <w:t>un fichier de documentation en format .</w:t>
      </w:r>
      <w:proofErr w:type="spellStart"/>
      <w:r w:rsidR="009401CA" w:rsidRPr="009026A4">
        <w:t>pdf</w:t>
      </w:r>
      <w:proofErr w:type="spellEnd"/>
      <w:r w:rsidR="009401CA" w:rsidRPr="009026A4">
        <w:t>. Vous devriez aussi copier ce fichier dans le sous-répertoire</w:t>
      </w:r>
      <w:proofErr w:type="gramStart"/>
      <w:r>
        <w:t xml:space="preserve"> « </w:t>
      </w:r>
      <w:r w:rsidR="009401CA" w:rsidRPr="009026A4">
        <w:t>..</w:t>
      </w:r>
      <w:proofErr w:type="gramEnd"/>
      <w:r w:rsidR="009401CA" w:rsidRPr="009026A4">
        <w:t>\</w:t>
      </w:r>
      <w:r w:rsidRPr="009026A4">
        <w:t xml:space="preserve"> </w:t>
      </w:r>
      <w:proofErr w:type="spellStart"/>
      <w:r w:rsidR="009401CA" w:rsidRPr="009026A4">
        <w:t>Models</w:t>
      </w:r>
      <w:proofErr w:type="spellEnd"/>
      <w:r w:rsidR="009401CA" w:rsidRPr="009026A4">
        <w:t>\</w:t>
      </w:r>
      <w:r>
        <w:t> »</w:t>
      </w:r>
      <w:r w:rsidR="009401CA" w:rsidRPr="009026A4">
        <w:t>.</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val="en-CA" w:eastAsia="en-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w:t>
      </w:r>
      <w:proofErr w:type="spellStart"/>
      <w:r w:rsidR="009401CA" w:rsidRPr="009026A4">
        <w:t>exe</w:t>
      </w:r>
      <w:proofErr w:type="spellEnd"/>
      <w:r w:rsidR="009401CA" w:rsidRPr="009026A4">
        <w:t xml:space="preserve"> </w:t>
      </w:r>
      <w:proofErr w:type="gramStart"/>
      <w:r w:rsidR="009401CA" w:rsidRPr="009026A4">
        <w:t>ou</w:t>
      </w:r>
      <w:proofErr w:type="gramEnd"/>
      <w:r w:rsidR="009401CA" w:rsidRPr="009026A4">
        <w:t xml:space="preserve">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val="en-CA" w:eastAsia="en-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val="en-CA" w:eastAsia="en-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val="en-CA" w:eastAsia="en-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val="en-CA" w:eastAsia="en-CA"/>
        </w:rPr>
        <w:drawing>
          <wp:anchor distT="0" distB="0" distL="114300" distR="114300" simplePos="0" relativeHeight="251689472" behindDoc="1" locked="0" layoutInCell="1" allowOverlap="1" wp14:anchorId="085ADEB7" wp14:editId="678E0CAD">
            <wp:simplePos x="0" y="0"/>
            <wp:positionH relativeFrom="column">
              <wp:posOffset>4505960</wp:posOffset>
            </wp:positionH>
            <wp:positionV relativeFrom="paragraph">
              <wp:posOffset>100965</wp:posOffset>
            </wp:positionV>
            <wp:extent cx="1648800" cy="2646000"/>
            <wp:effectExtent l="0" t="0" r="8890" b="2540"/>
            <wp:wrapTight wrapText="bothSides">
              <wp:wrapPolygon edited="0">
                <wp:start x="0" y="0"/>
                <wp:lineTo x="0" y="21465"/>
                <wp:lineTo x="21467" y="21465"/>
                <wp:lineTo x="21467"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48800" cy="2646000"/>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C2471D">
      <w:pPr>
        <w:pStyle w:val="Titre3"/>
      </w:pPr>
      <w:bookmarkStart w:id="630" w:name="_Toc503271182"/>
      <w:r>
        <w:t xml:space="preserve">Page </w:t>
      </w:r>
      <w:r w:rsidR="00E80B0C">
        <w:t>Mise-a-jour météo</w:t>
      </w:r>
      <w:bookmarkEnd w:id="630"/>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29C993E3" w:rsidR="00BA6447" w:rsidRPr="009026A4" w:rsidRDefault="00BA6447" w:rsidP="00BA6447">
      <w:pPr>
        <w:jc w:val="both"/>
      </w:pPr>
      <w:r>
        <w:t xml:space="preserve">Toutes les </w:t>
      </w:r>
      <w:r w:rsidR="000B0DC6">
        <w:t>Mise-a-jour météo</w:t>
      </w:r>
      <w:r w:rsidR="000B0DC6" w:rsidRPr="009026A4">
        <w:t xml:space="preserve"> </w:t>
      </w:r>
      <w:r w:rsidRPr="009026A4">
        <w:t>(</w:t>
      </w:r>
      <w:r w:rsidR="000B0DC6">
        <w:t>.Update</w:t>
      </w:r>
      <w:r w:rsidRPr="009026A4">
        <w:t xml:space="preserve">) </w:t>
      </w:r>
      <w:r w:rsidRPr="009026A4">
        <w:rPr>
          <w:spacing w:val="-2"/>
        </w:rPr>
        <w:t>placées dans l</w:t>
      </w:r>
      <w:r>
        <w:rPr>
          <w:spacing w:val="-2"/>
        </w:rPr>
        <w:t>’</w:t>
      </w:r>
      <w:r w:rsidRPr="009026A4">
        <w:rPr>
          <w:spacing w:val="-2"/>
        </w:rPr>
        <w:t xml:space="preserve">un des répertoires </w:t>
      </w:r>
      <w:del w:id="631" w:author="St-Amant, Rémi" w:date="2018-02-26T12:32:00Z">
        <w:r w:rsidRPr="009026A4" w:rsidDel="00E40168">
          <w:rPr>
            <w:spacing w:val="-2"/>
          </w:rPr>
          <w:delText>de carte d</w:delText>
        </w:r>
        <w:r w:rsidDel="00E40168">
          <w:rPr>
            <w:spacing w:val="-2"/>
          </w:rPr>
          <w:delText>’</w:delText>
        </w:r>
        <w:r w:rsidRPr="009026A4" w:rsidDel="00E40168">
          <w:rPr>
            <w:spacing w:val="-2"/>
          </w:rPr>
          <w:delText>intrants</w:delText>
        </w:r>
      </w:del>
      <w:ins w:id="632" w:author="St-Amant, Rémi" w:date="2018-02-26T12:32:00Z">
        <w:r w:rsidR="00E40168">
          <w:rPr>
            <w:spacing w:val="-2"/>
          </w:rPr>
          <w:t xml:space="preserve">de </w:t>
        </w:r>
        <w:proofErr w:type="spellStart"/>
        <w:r w:rsidR="00E40168">
          <w:rPr>
            <w:spacing w:val="-2"/>
          </w:rPr>
          <w:t>msi</w:t>
        </w:r>
        <w:proofErr w:type="spellEnd"/>
        <w:r w:rsidR="00E40168">
          <w:rPr>
            <w:spacing w:val="-2"/>
          </w:rPr>
          <w:t xml:space="preserve"> à jour météo </w:t>
        </w:r>
      </w:ins>
      <w:r w:rsidRPr="009026A4">
        <w:t xml:space="preserve"> </w:t>
      </w:r>
      <w:r w:rsidRPr="009026A4">
        <w:rPr>
          <w:spacing w:val="-2"/>
        </w:rPr>
        <w:t>(</w:t>
      </w:r>
      <w:del w:id="633" w:author="St-Amant, Rémi" w:date="2018-02-26T12:32:00Z">
        <w:r w:rsidRPr="009026A4" w:rsidDel="00E40168">
          <w:rPr>
            <w:spacing w:val="-2"/>
          </w:rPr>
          <w:delText xml:space="preserve">répertoires généraux ou </w:delText>
        </w:r>
      </w:del>
      <w:r w:rsidRPr="009026A4">
        <w:rPr>
          <w:spacing w:val="-2"/>
        </w:rPr>
        <w:t>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 xml:space="preserve">dans </w:t>
      </w:r>
      <w:del w:id="634" w:author="St-Amant, Rémi" w:date="2018-02-26T12:23:00Z">
        <w:r w:rsidRPr="009026A4" w:rsidDel="008439DB">
          <w:delText>l</w:delText>
        </w:r>
        <w:r w:rsidDel="008439DB">
          <w:delText>’</w:delText>
        </w:r>
        <w:r w:rsidRPr="009026A4" w:rsidDel="008439DB">
          <w:delText>Éditeur de données liées</w:delText>
        </w:r>
      </w:del>
      <w:ins w:id="635" w:author="St-Amant, Rémi" w:date="2018-02-27T09:36:00Z">
        <w:r w:rsidR="00383020">
          <w:t>le Gestionnaire de fichiers</w:t>
        </w:r>
      </w:ins>
      <w:r w:rsidRPr="009026A4">
        <w:t xml:space="preserve">. </w:t>
      </w:r>
      <w:del w:id="636" w:author="St-Amant, Rémi" w:date="2018-02-26T12:33:00Z">
        <w:r w:rsidRPr="009026A4" w:rsidDel="00E40168">
          <w:delText>Le sous-répertoire \</w:delText>
        </w:r>
        <w:r w:rsidR="000B0DC6" w:rsidRPr="000B0DC6" w:rsidDel="00E40168">
          <w:delText xml:space="preserve"> </w:delText>
        </w:r>
        <w:r w:rsidR="000B0DC6" w:rsidDel="00E40168">
          <w:delText>Update</w:delText>
        </w:r>
        <w:r w:rsidR="000B0DC6" w:rsidRPr="009026A4" w:rsidDel="00E40168">
          <w:delText xml:space="preserve"> </w:delText>
        </w:r>
        <w:r w:rsidRPr="009026A4" w:rsidDel="00E40168">
          <w:delText>\ du projet est toujours interrogé en premier.</w:delText>
        </w:r>
      </w:del>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val="en-CA" w:eastAsia="en-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val="en-CA" w:eastAsia="en-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val="en-CA" w:eastAsia="en-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 xml:space="preserve">Mise-a-jour </w:t>
      </w:r>
      <w:proofErr w:type="gramStart"/>
      <w:r w:rsidR="00737BC1">
        <w:t>météo</w:t>
      </w:r>
      <w:r w:rsidR="00737BC1" w:rsidRPr="009026A4">
        <w:t xml:space="preserve"> </w:t>
      </w:r>
      <w:r w:rsidR="00737BC1">
        <w:t xml:space="preserve"> </w:t>
      </w:r>
      <w:r w:rsidRPr="009026A4">
        <w:t>sélectionnée</w:t>
      </w:r>
      <w:proofErr w:type="gramEnd"/>
      <w:r w:rsidRPr="009026A4">
        <w:t>, par l</w:t>
      </w:r>
      <w:r>
        <w:t>’</w:t>
      </w:r>
      <w:r w:rsidRPr="009026A4">
        <w:t>intermédiaire de l</w:t>
      </w:r>
      <w:r>
        <w:t>’</w:t>
      </w:r>
      <w:r w:rsidRPr="009026A4">
        <w:t xml:space="preserve">Éditeur de </w:t>
      </w:r>
      <w:proofErr w:type="spellStart"/>
      <w:r w:rsidR="00737BC1">
        <w:t>WeatherUpdater</w:t>
      </w:r>
      <w:proofErr w:type="spellEnd"/>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val="en-CA" w:eastAsia="en-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C2471D">
      <w:pPr>
        <w:pStyle w:val="Titre3"/>
      </w:pPr>
      <w:bookmarkStart w:id="637" w:name="_Toc503271183"/>
      <w:r>
        <w:t>Scriptes</w:t>
      </w:r>
      <w:bookmarkEnd w:id="637"/>
    </w:p>
    <w:p w14:paraId="366458A8" w14:textId="77777777" w:rsidR="005B0CF1" w:rsidRDefault="005B0CF1" w:rsidP="005B0CF1"/>
    <w:p w14:paraId="42A9FC19" w14:textId="77777777" w:rsidR="00792C3C" w:rsidRPr="009026A4" w:rsidRDefault="00792C3C" w:rsidP="00792C3C">
      <w:pPr>
        <w:jc w:val="both"/>
      </w:pPr>
    </w:p>
    <w:p w14:paraId="0E392779" w14:textId="00F458B3" w:rsidR="00792C3C" w:rsidRPr="009026A4" w:rsidRDefault="00312A31" w:rsidP="00792C3C">
      <w:pPr>
        <w:jc w:val="both"/>
      </w:pPr>
      <w:r w:rsidRPr="009026A4">
        <w:rPr>
          <w:noProof/>
          <w:lang w:val="en-CA" w:eastAsia="en-CA"/>
        </w:rPr>
        <w:lastRenderedPageBreak/>
        <w:drawing>
          <wp:anchor distT="0" distB="0" distL="114300" distR="114300" simplePos="0" relativeHeight="251687424" behindDoc="1" locked="0" layoutInCell="1" allowOverlap="1" wp14:anchorId="1C9E9C0A" wp14:editId="34BF3E38">
            <wp:simplePos x="0" y="0"/>
            <wp:positionH relativeFrom="margin">
              <wp:align>right</wp:align>
            </wp:positionH>
            <wp:positionV relativeFrom="paragraph">
              <wp:posOffset>50292</wp:posOffset>
            </wp:positionV>
            <wp:extent cx="1663200" cy="2599200"/>
            <wp:effectExtent l="0" t="0" r="0" b="0"/>
            <wp:wrapTight wrapText="bothSides">
              <wp:wrapPolygon edited="0">
                <wp:start x="0" y="0"/>
                <wp:lineTo x="0" y="21373"/>
                <wp:lineTo x="21278" y="21373"/>
                <wp:lineTo x="21278"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63200" cy="2599200"/>
                    </a:xfrm>
                    <a:prstGeom prst="rect">
                      <a:avLst/>
                    </a:prstGeom>
                    <a:noFill/>
                  </pic:spPr>
                </pic:pic>
              </a:graphicData>
            </a:graphic>
            <wp14:sizeRelH relativeFrom="page">
              <wp14:pctWidth>0</wp14:pctWidth>
            </wp14:sizeRelH>
            <wp14:sizeRelV relativeFrom="page">
              <wp14:pctHeight>0</wp14:pctHeight>
            </wp14:sizeRelV>
          </wp:anchor>
        </w:drawing>
      </w:r>
      <w:r w:rsidR="00792C3C">
        <w:t>Toutes les scriptes</w:t>
      </w:r>
      <w:r w:rsidR="00792C3C" w:rsidRPr="009026A4">
        <w:t xml:space="preserve"> </w:t>
      </w:r>
      <w:r w:rsidR="00792C3C" w:rsidRPr="009026A4">
        <w:rPr>
          <w:spacing w:val="-2"/>
        </w:rPr>
        <w:t>placées dans l</w:t>
      </w:r>
      <w:r w:rsidR="00792C3C">
        <w:rPr>
          <w:spacing w:val="-2"/>
        </w:rPr>
        <w:t>’</w:t>
      </w:r>
      <w:r w:rsidR="00792C3C" w:rsidRPr="009026A4">
        <w:rPr>
          <w:spacing w:val="-2"/>
        </w:rPr>
        <w:t xml:space="preserve">un des répertoires de </w:t>
      </w:r>
      <w:del w:id="638" w:author="St-Amant, Rémi" w:date="2018-02-26T12:33:00Z">
        <w:r w:rsidR="00792C3C" w:rsidRPr="009026A4" w:rsidDel="004D65D7">
          <w:rPr>
            <w:spacing w:val="-2"/>
          </w:rPr>
          <w:delText>carte d</w:delText>
        </w:r>
        <w:r w:rsidR="00792C3C" w:rsidDel="004D65D7">
          <w:rPr>
            <w:spacing w:val="-2"/>
          </w:rPr>
          <w:delText>’</w:delText>
        </w:r>
        <w:r w:rsidR="00792C3C" w:rsidRPr="009026A4" w:rsidDel="004D65D7">
          <w:rPr>
            <w:spacing w:val="-2"/>
          </w:rPr>
          <w:delText>intrants</w:delText>
        </w:r>
      </w:del>
      <w:ins w:id="639" w:author="St-Amant, Rémi" w:date="2018-02-26T12:33:00Z">
        <w:r w:rsidR="004D65D7">
          <w:rPr>
            <w:spacing w:val="-2"/>
          </w:rPr>
          <w:t>scripte</w:t>
        </w:r>
      </w:ins>
      <w:r w:rsidR="00792C3C" w:rsidRPr="009026A4">
        <w:t xml:space="preserve"> </w:t>
      </w:r>
      <w:r w:rsidR="00792C3C" w:rsidRPr="009026A4">
        <w:rPr>
          <w:spacing w:val="-2"/>
        </w:rPr>
        <w:t>(</w:t>
      </w:r>
      <w:del w:id="640" w:author="St-Amant, Rémi" w:date="2018-02-26T12:33:00Z">
        <w:r w:rsidR="00792C3C" w:rsidRPr="009026A4" w:rsidDel="004D65D7">
          <w:rPr>
            <w:spacing w:val="-2"/>
          </w:rPr>
          <w:delText xml:space="preserve">répertoires généraux ou </w:delText>
        </w:r>
      </w:del>
      <w:r w:rsidR="00792C3C" w:rsidRPr="009026A4">
        <w:rPr>
          <w:spacing w:val="-2"/>
        </w:rPr>
        <w:t>sous-répertoire \</w:t>
      </w:r>
      <w:r w:rsidR="00792C3C" w:rsidRPr="000B0DC6">
        <w:t xml:space="preserve"> </w:t>
      </w:r>
      <w:r w:rsidR="00792C3C">
        <w:t>Script</w:t>
      </w:r>
      <w:r w:rsidR="00792C3C" w:rsidRPr="009026A4">
        <w:rPr>
          <w:spacing w:val="-2"/>
        </w:rPr>
        <w:t xml:space="preserve"> \ du projet) </w:t>
      </w:r>
      <w:r w:rsidR="00792C3C" w:rsidRPr="009026A4">
        <w:t xml:space="preserve">sont indiquées dans la liste de la page </w:t>
      </w:r>
      <w:r w:rsidR="00792C3C">
        <w:t>Scriptes</w:t>
      </w:r>
      <w:r w:rsidR="00792C3C">
        <w:rPr>
          <w:i/>
        </w:rPr>
        <w:t xml:space="preserve">, </w:t>
      </w:r>
      <w:r w:rsidR="00792C3C" w:rsidRPr="009026A4">
        <w:t xml:space="preserve">dans </w:t>
      </w:r>
      <w:del w:id="641" w:author="St-Amant, Rémi" w:date="2018-02-26T12:23:00Z">
        <w:r w:rsidR="00792C3C" w:rsidRPr="009026A4" w:rsidDel="008439DB">
          <w:delText>l</w:delText>
        </w:r>
        <w:r w:rsidR="00792C3C" w:rsidDel="008439DB">
          <w:delText>’</w:delText>
        </w:r>
        <w:r w:rsidR="00792C3C" w:rsidRPr="009026A4" w:rsidDel="008439DB">
          <w:delText>Éditeur de données liées</w:delText>
        </w:r>
      </w:del>
      <w:ins w:id="642" w:author="St-Amant, Rémi" w:date="2018-02-27T09:36:00Z">
        <w:r w:rsidR="00383020">
          <w:t>le Gestionnaire de fichiers</w:t>
        </w:r>
      </w:ins>
      <w:r w:rsidR="00792C3C" w:rsidRPr="009026A4">
        <w:t xml:space="preserve">. </w:t>
      </w:r>
      <w:del w:id="643" w:author="St-Amant, Rémi" w:date="2018-02-26T12:33:00Z">
        <w:r w:rsidR="00792C3C" w:rsidRPr="009026A4" w:rsidDel="004D65D7">
          <w:delText>Le sous-répertoire \</w:delText>
        </w:r>
        <w:r w:rsidR="00792C3C" w:rsidRPr="000B0DC6" w:rsidDel="004D65D7">
          <w:delText xml:space="preserve"> </w:delText>
        </w:r>
        <w:r w:rsidR="00792C3C" w:rsidDel="004D65D7">
          <w:delText>Script</w:delText>
        </w:r>
        <w:r w:rsidR="00792C3C" w:rsidRPr="009026A4" w:rsidDel="004D65D7">
          <w:delText xml:space="preserve"> \ du projet est toujours interrogé en premier.</w:delText>
        </w:r>
      </w:del>
    </w:p>
    <w:p w14:paraId="41ABFF02" w14:textId="77777777" w:rsidR="005B0CF1" w:rsidRPr="005B0CF1" w:rsidRDefault="005B0CF1" w:rsidP="005B0CF1"/>
    <w:p w14:paraId="7E62D673" w14:textId="10FD69C3" w:rsidR="005B0CF1" w:rsidRPr="009026A4" w:rsidRDefault="005B0CF1" w:rsidP="005B0CF1">
      <w:pPr>
        <w:jc w:val="both"/>
      </w:pPr>
      <w:r w:rsidRPr="009026A4">
        <w:rPr>
          <w:noProof/>
          <w:lang w:val="en-CA" w:eastAsia="en-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val="en-CA" w:eastAsia="en-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val="en-CA" w:eastAsia="en-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val="en-CA" w:eastAsia="en-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Titre1"/>
      </w:pPr>
      <w:r w:rsidRPr="00E80B0C">
        <w:br w:type="page"/>
      </w:r>
    </w:p>
    <w:p w14:paraId="3E424B14" w14:textId="1DED0592" w:rsidR="00C2471D" w:rsidRDefault="00C2471D" w:rsidP="00AB65C2">
      <w:pPr>
        <w:pStyle w:val="Titre1"/>
        <w:numPr>
          <w:ilvl w:val="0"/>
          <w:numId w:val="27"/>
        </w:numPr>
      </w:pPr>
      <w:bookmarkStart w:id="644" w:name="_Toc503271184"/>
      <w:r w:rsidRPr="00C2471D">
        <w:lastRenderedPageBreak/>
        <w:t>Générateur météorologique</w:t>
      </w:r>
      <w:bookmarkEnd w:id="644"/>
    </w:p>
    <w:p w14:paraId="28FB7C5F" w14:textId="77777777" w:rsidR="003A3FDA" w:rsidRPr="003A3FDA" w:rsidRDefault="003A3FDA" w:rsidP="003A3FDA"/>
    <w:p w14:paraId="01D605AD" w14:textId="0B7ADFBD" w:rsidR="00B954EA" w:rsidRDefault="00B954EA" w:rsidP="00B954EA">
      <w:r>
        <w:t xml:space="preserve">Une fois que des bases de données météorologiques appropriées ont été obtenues et qu'un projet a été créé, la prochaine étape dans l'utilisation de BioSIM consiste à définir au moins une </w:t>
      </w:r>
      <w:r w:rsidR="00323A9E">
        <w:t>génération météorologique</w:t>
      </w:r>
      <w:r>
        <w:t>.</w:t>
      </w:r>
    </w:p>
    <w:p w14:paraId="2C720364" w14:textId="77777777" w:rsidR="003A3FDA" w:rsidRPr="00B954EA" w:rsidRDefault="003A3FDA" w:rsidP="00B954EA"/>
    <w:p w14:paraId="2EBC8E53" w14:textId="00E10BFD" w:rsidR="00C2471D" w:rsidRDefault="00C2471D" w:rsidP="006160E5">
      <w:pPr>
        <w:pStyle w:val="Titre2"/>
      </w:pPr>
      <w:bookmarkStart w:id="645" w:name="_Toc503271185"/>
      <w:r w:rsidRPr="009026A4">
        <w:t>Éditeur du générateur météo</w:t>
      </w:r>
      <w:bookmarkEnd w:id="645"/>
    </w:p>
    <w:p w14:paraId="5495A4A1" w14:textId="77777777" w:rsidR="003A3FDA" w:rsidRPr="003A3FDA" w:rsidRDefault="003A3FDA" w:rsidP="003A3FDA"/>
    <w:p w14:paraId="58196394" w14:textId="05975B09" w:rsidR="00690C49" w:rsidRDefault="00F249CD" w:rsidP="00690C49">
      <w:pPr>
        <w:pStyle w:val="Standard"/>
        <w:jc w:val="both"/>
      </w:pPr>
      <w:r>
        <w:rPr>
          <w:noProof/>
          <w:lang w:val="en-CA" w:eastAsia="en-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val="en-CA" w:eastAsia="en-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180356" cy="178920"/>
                    </a:xfrm>
                    <a:prstGeom prst="rect">
                      <a:avLst/>
                    </a:prstGeom>
                    <a:noFill/>
                    <a:ln>
                      <a:noFill/>
                      <a:prstDash/>
                    </a:ln>
                  </pic:spPr>
                </pic:pic>
              </a:graphicData>
            </a:graphic>
          </wp:inline>
        </w:drawing>
      </w:r>
      <w:r w:rsidR="00103739">
        <w:t xml:space="preserve"> </w:t>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3F470828" w:rsidR="00690C49" w:rsidRPr="009026A4" w:rsidRDefault="00690C49" w:rsidP="00690C49">
      <w:pPr>
        <w:jc w:val="both"/>
      </w:pPr>
      <w:proofErr w:type="gramStart"/>
      <w:r>
        <w:t>l</w:t>
      </w:r>
      <w:r w:rsidRPr="009026A4">
        <w:t>e</w:t>
      </w:r>
      <w:proofErr w:type="gramEnd"/>
      <w:r w:rsidRPr="009026A4">
        <w:t xml:space="preserve"> système affiche alors l</w:t>
      </w:r>
      <w:r>
        <w:t>’Éditeur du générateur météorologique</w:t>
      </w:r>
      <w:ins w:id="646" w:author="St-Amant, Rémi" w:date="2018-02-26T12:36:00Z">
        <w:r w:rsidR="00B54089">
          <w:t xml:space="preserve"> (GM)</w:t>
        </w:r>
      </w:ins>
      <w:r>
        <w:t>,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67040AEB" w:rsidR="00F249CD" w:rsidRPr="009026A4" w:rsidRDefault="00F249CD" w:rsidP="00F249CD">
      <w:pPr>
        <w:jc w:val="both"/>
      </w:pPr>
      <w:r w:rsidRPr="009026A4">
        <w:t>Champ</w:t>
      </w:r>
      <w:r w:rsidRPr="009026A4">
        <w:rPr>
          <w:b/>
        </w:rPr>
        <w:t xml:space="preserve"> Nom</w:t>
      </w:r>
      <w:r>
        <w:t xml:space="preserve"> : Nom du </w:t>
      </w:r>
      <w:del w:id="647" w:author="St-Amant, Rémi" w:date="2018-02-26T12:36:00Z">
        <w:r w:rsidDel="004D65D7">
          <w:delText>(</w:delText>
        </w:r>
      </w:del>
      <w:r>
        <w:t>GM</w:t>
      </w:r>
      <w:del w:id="648" w:author="St-Amant, Rémi" w:date="2018-02-26T12:36:00Z">
        <w:r w:rsidDel="004D65D7">
          <w:delText>)</w:delText>
        </w:r>
      </w:del>
      <w:r>
        <w:t xml:space="preserve"> </w:t>
      </w:r>
      <w:r w:rsidRPr="009026A4">
        <w:t>à définir (qui figurera dans la fenêtre Projet).</w:t>
      </w:r>
    </w:p>
    <w:p w14:paraId="0FFFBE0F" w14:textId="77777777" w:rsidR="00F249CD" w:rsidRPr="009026A4" w:rsidRDefault="00F249CD" w:rsidP="00F249CD">
      <w:pPr>
        <w:jc w:val="both"/>
      </w:pPr>
    </w:p>
    <w:p w14:paraId="612B1207" w14:textId="642B08BE"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 xml:space="preserve">u </w:t>
      </w:r>
      <w:del w:id="649" w:author="St-Amant, Rémi" w:date="2018-02-26T12:36:00Z">
        <w:r w:rsidDel="00B54089">
          <w:delText>(</w:delText>
        </w:r>
      </w:del>
      <w:r>
        <w:t>G</w:t>
      </w:r>
      <w:del w:id="650" w:author="St-Amant, Rémi" w:date="2018-02-26T12:35:00Z">
        <w:r w:rsidDel="004D65D7">
          <w:delText xml:space="preserve"> </w:delText>
        </w:r>
      </w:del>
      <w:r>
        <w:t>M</w:t>
      </w:r>
      <w:del w:id="651" w:author="St-Amant, Rémi" w:date="2018-02-26T12:36:00Z">
        <w:r w:rsidDel="00B54089">
          <w:delText>)</w:delText>
        </w:r>
      </w:del>
      <w:r w:rsidRPr="009026A4">
        <w:t>, qui vous permettra de vous rappeler de l</w:t>
      </w:r>
      <w:r>
        <w:t>’</w:t>
      </w:r>
      <w:r w:rsidRPr="009026A4">
        <w:t>objet d</w:t>
      </w:r>
      <w:r>
        <w:t xml:space="preserve">u </w:t>
      </w:r>
      <w:del w:id="652" w:author="St-Amant, Rémi" w:date="2018-02-26T12:36:00Z">
        <w:r w:rsidDel="00B54089">
          <w:delText>(</w:delText>
        </w:r>
      </w:del>
      <w:r>
        <w:t>GM</w:t>
      </w:r>
      <w:del w:id="653" w:author="St-Amant, Rémi" w:date="2018-02-26T12:36:00Z">
        <w:r w:rsidDel="00B54089">
          <w:delText>)</w:delText>
        </w:r>
      </w:del>
      <w:r w:rsidRPr="009026A4">
        <w:t>, ou encore des détails additionnels sur celle-ci.</w:t>
      </w:r>
    </w:p>
    <w:p w14:paraId="0042B728" w14:textId="77777777" w:rsidR="00AA4272" w:rsidRDefault="00AA4272" w:rsidP="00F249CD">
      <w:pPr>
        <w:jc w:val="both"/>
      </w:pPr>
    </w:p>
    <w:p w14:paraId="171CBA93" w14:textId="436E401B"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del w:id="654" w:author="St-Amant, Rémi" w:date="2018-02-26T12:36:00Z">
        <w:r w:rsidR="00FB391D" w:rsidDel="00B54089">
          <w:delText>(</w:delText>
        </w:r>
      </w:del>
      <w:r w:rsidR="00FB391D">
        <w:t>GM</w:t>
      </w:r>
      <w:del w:id="655" w:author="St-Amant, Rémi" w:date="2018-02-26T12:36:00Z">
        <w:r w:rsidR="00FB391D" w:rsidDel="00B54089">
          <w:delText>)</w:delText>
        </w:r>
      </w:del>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w:t>
      </w:r>
      <w:proofErr w:type="spellStart"/>
      <w:r w:rsidRPr="009026A4">
        <w:t>Loc</w:t>
      </w:r>
      <w:proofErr w:type="spellEnd"/>
      <w:r w:rsidRPr="009026A4">
        <w:t>\ du projet courant.</w:t>
      </w:r>
    </w:p>
    <w:p w14:paraId="25927F45" w14:textId="327561BF" w:rsidR="008D4413" w:rsidRDefault="008D4413" w:rsidP="00AA4272">
      <w:pPr>
        <w:tabs>
          <w:tab w:val="left" w:pos="408"/>
        </w:tabs>
        <w:jc w:val="both"/>
      </w:pPr>
    </w:p>
    <w:p w14:paraId="6696C4A6" w14:textId="660D3D36"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2E48733B" w:rsidR="008D4413" w:rsidRDefault="008D4413" w:rsidP="00690C49">
      <w:pPr>
        <w:jc w:val="both"/>
        <w:rPr>
          <w:noProof/>
          <w:lang w:eastAsia="fr-CA"/>
        </w:rPr>
      </w:pPr>
      <w:r>
        <w:rPr>
          <w:noProof/>
          <w:lang w:val="en-CA" w:eastAsia="en-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46685" cy="146685"/>
                    </a:xfrm>
                    <a:prstGeom prst="rect">
                      <a:avLst/>
                    </a:prstGeom>
                    <a:noFill/>
                    <a:ln>
                      <a:noFill/>
                      <a:prstDash/>
                    </a:ln>
                  </pic:spPr>
                </pic:pic>
              </a:graphicData>
            </a:graphic>
          </wp:anchor>
        </w:drawing>
      </w:r>
      <w:r>
        <w:t xml:space="preserve">Ce bouton ouvre deux boîtes de dialogue, soit le gestionnaire </w:t>
      </w:r>
      <w:del w:id="656" w:author="St-Amant, Rémi" w:date="2018-02-26T12:37:00Z">
        <w:r w:rsidDel="00B54089">
          <w:delText xml:space="preserve"> </w:delText>
        </w:r>
      </w:del>
      <w:r>
        <w:t>de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76E19809" w:rsidR="008D4413" w:rsidRDefault="008D4413" w:rsidP="008D4413">
      <w:pPr>
        <w:jc w:val="both"/>
      </w:pPr>
      <w:r>
        <w:t xml:space="preserve">Cliquez  sur ce bouton </w:t>
      </w:r>
      <w:r>
        <w:rPr>
          <w:noProof/>
          <w:lang w:val="en-CA" w:eastAsia="en-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w:t>
      </w:r>
      <w:r w:rsidR="00323A9E">
        <w:t xml:space="preserve">e gestionnaire </w:t>
      </w:r>
      <w:ins w:id="657" w:author="St-Amant, Rémi" w:date="2018-02-26T12:42:00Z">
        <w:r w:rsidR="00B54089">
          <w:t xml:space="preserve">de fichier </w:t>
        </w:r>
      </w:ins>
      <w:r>
        <w:t>d’intrants du générateur météo et les Paramètres du générateur météo (GM).</w:t>
      </w:r>
    </w:p>
    <w:p w14:paraId="40C872EA" w14:textId="7179892B" w:rsidR="008D4413" w:rsidRDefault="008D4413" w:rsidP="00690C49">
      <w:pPr>
        <w:jc w:val="both"/>
      </w:pPr>
    </w:p>
    <w:p w14:paraId="60F99C80" w14:textId="3E027BE6" w:rsidR="00612852" w:rsidRPr="009026A4" w:rsidRDefault="00612852" w:rsidP="00612852">
      <w:pPr>
        <w:jc w:val="both"/>
      </w:pPr>
      <w:r w:rsidRPr="009026A4">
        <w:lastRenderedPageBreak/>
        <w:t>Champ</w:t>
      </w:r>
      <w:r w:rsidRPr="009026A4">
        <w:rPr>
          <w:b/>
        </w:rPr>
        <w:t xml:space="preserve"> Répétitions</w:t>
      </w:r>
      <w:r w:rsidRPr="009026A4">
        <w:t> : Ce champ vous permet d</w:t>
      </w:r>
      <w:r>
        <w:t>’</w:t>
      </w:r>
      <w:r w:rsidRPr="009026A4">
        <w:t xml:space="preserve">indiquer le nombre de répétitions que vous voulez pour une </w:t>
      </w:r>
      <w:r w:rsidR="00323A9E">
        <w:t xml:space="preserve">génération météo </w:t>
      </w:r>
      <w:r w:rsidRPr="009026A4">
        <w:t>donnée.</w:t>
      </w:r>
    </w:p>
    <w:p w14:paraId="62F5D767" w14:textId="77777777" w:rsidR="00612852" w:rsidRPr="009026A4" w:rsidRDefault="00612852" w:rsidP="00612852">
      <w:pPr>
        <w:jc w:val="both"/>
      </w:pPr>
    </w:p>
    <w:p w14:paraId="0C5582C2" w14:textId="4A2293A9" w:rsidR="00612852" w:rsidRPr="009026A4" w:rsidRDefault="00612852" w:rsidP="00612852">
      <w:pPr>
        <w:jc w:val="both"/>
      </w:pPr>
      <w:r w:rsidRPr="009026A4">
        <w:t>Vous devez tenir compte d</w:t>
      </w:r>
      <w:r w:rsidR="00323A9E">
        <w:t>’une chose</w:t>
      </w:r>
      <w:r w:rsidRPr="009026A4">
        <w:t xml:space="preserve"> quand vous décidez d</w:t>
      </w:r>
      <w:r>
        <w:t>’</w:t>
      </w:r>
      <w:r w:rsidRPr="009026A4">
        <w:t xml:space="preserve">utiliser ou non des répétitions : la source des intrants météorologiques. Si </w:t>
      </w:r>
      <w:r w:rsidR="00323A9E">
        <w:t xml:space="preserve">les intrants météo </w:t>
      </w:r>
      <w:r w:rsidRPr="009026A4">
        <w:t>utilise</w:t>
      </w:r>
      <w:r w:rsidR="00323A9E">
        <w:t>nt</w:t>
      </w:r>
      <w:r w:rsidRPr="009026A4">
        <w:t xml:space="preserve"> la désagrégation des </w:t>
      </w:r>
      <w:r w:rsidRPr="009026A4">
        <w:rPr>
          <w:i/>
        </w:rPr>
        <w:t>données normales</w:t>
      </w:r>
      <w:r w:rsidRPr="009026A4">
        <w:t>,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097F36DA" w:rsidR="00612852" w:rsidRPr="009026A4" w:rsidRDefault="00612852" w:rsidP="00612852">
      <w:pPr>
        <w:jc w:val="both"/>
      </w:pPr>
      <w:r w:rsidRPr="009026A4">
        <w:t xml:space="preserve">Nombre minimal de répétitions : </w:t>
      </w:r>
      <w:r w:rsidR="00323A9E">
        <w:t>5-</w:t>
      </w:r>
      <w:r w:rsidRPr="009026A4">
        <w:t>10</w:t>
      </w:r>
    </w:p>
    <w:p w14:paraId="42E5436A" w14:textId="77777777" w:rsidR="00612852" w:rsidRPr="009026A4" w:rsidRDefault="00612852" w:rsidP="00612852">
      <w:pPr>
        <w:jc w:val="both"/>
      </w:pPr>
    </w:p>
    <w:p w14:paraId="70581DD6" w14:textId="612436B1" w:rsidR="00612852" w:rsidRPr="009026A4" w:rsidRDefault="00612852" w:rsidP="00612852">
      <w:pPr>
        <w:jc w:val="both"/>
      </w:pPr>
      <w:r w:rsidRPr="009026A4">
        <w:t xml:space="preserve">Nombre couramment </w:t>
      </w:r>
      <w:r w:rsidR="00193D8E" w:rsidRPr="009026A4">
        <w:t>utiliser</w:t>
      </w:r>
      <w:r w:rsidRPr="009026A4">
        <w:t xml:space="preserve"> de répétitions : 30</w:t>
      </w:r>
      <w:r w:rsidR="00323A9E">
        <w:t>-</w:t>
      </w:r>
      <w:r w:rsidRPr="009026A4">
        <w:t>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93D8FED"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w:t>
      </w:r>
      <w:r w:rsidR="00323A9E">
        <w:t>Le facteur</w:t>
      </w:r>
      <w:r w:rsidRPr="009026A4">
        <w:t xml:space="preserve"> </w:t>
      </w:r>
      <w:r w:rsidR="00323A9E">
        <w:t xml:space="preserve">qui </w:t>
      </w:r>
      <w:r w:rsidRPr="009026A4">
        <w:t>peu</w:t>
      </w:r>
      <w:r w:rsidR="00323A9E">
        <w:t>t</w:t>
      </w:r>
      <w:r w:rsidRPr="009026A4">
        <w:t xml:space="preserve"> influer la variabilité entre les passes </w:t>
      </w:r>
      <w:r w:rsidR="00323A9E">
        <w:t xml:space="preserve">est </w:t>
      </w:r>
      <w:r w:rsidRPr="009026A4">
        <w:t xml:space="preserve">la variabilité de la désagrégation des </w:t>
      </w:r>
      <w:r w:rsidRPr="009026A4">
        <w:rPr>
          <w:i/>
        </w:rPr>
        <w:t>Données normales</w:t>
      </w:r>
      <w:r w:rsidR="00323A9E">
        <w:rPr>
          <w:i/>
        </w:rPr>
        <w:t xml:space="preserve">. </w:t>
      </w:r>
      <w:r w:rsidRPr="009026A4">
        <w:t>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6pt;height:33.8pt" o:ole="">
            <v:imagedata r:id="rId101" o:title=""/>
          </v:shape>
          <o:OLEObject Type="Embed" ProgID="Equation.3" ShapeID="_x0000_i1034" DrawAspect="Content" ObjectID="_1581241393" r:id="rId102"/>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3pt;height:16.3pt" o:ole="">
            <v:imagedata r:id="rId103" o:title=""/>
          </v:shape>
          <o:OLEObject Type="Embed" ProgID="Equation.3" ShapeID="_x0000_i1035" DrawAspect="Content" ObjectID="_1581241394" r:id="rId104"/>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3pt;height:19.4pt" o:ole="">
            <v:imagedata r:id="rId105" o:title=""/>
          </v:shape>
          <o:OLEObject Type="Embed" ProgID="Equation.3" ShapeID="_x0000_i1036" DrawAspect="Content" ObjectID="_1581241395" r:id="rId106"/>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3pt;height:19.4pt" o:ole="">
            <v:imagedata r:id="rId105" o:title=""/>
          </v:shape>
          <o:OLEObject Type="Embed" ProgID="Equation.3" ShapeID="_x0000_i1037" DrawAspect="Content" ObjectID="_1581241396" r:id="rId107"/>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6160E5">
      <w:pPr>
        <w:pStyle w:val="Titre2"/>
      </w:pPr>
      <w:bookmarkStart w:id="658" w:name="_Toc348100130"/>
      <w:bookmarkStart w:id="659" w:name="_Toc503271186"/>
      <w:r>
        <w:t>Fichier de</w:t>
      </w:r>
      <w:r w:rsidRPr="009026A4">
        <w:t xml:space="preserve"> localisations</w:t>
      </w:r>
      <w:bookmarkEnd w:id="658"/>
      <w:bookmarkEnd w:id="659"/>
    </w:p>
    <w:p w14:paraId="4701CE0D" w14:textId="372B93FA" w:rsidR="00C2471D" w:rsidRDefault="00C2471D" w:rsidP="00C2471D">
      <w:pPr>
        <w:jc w:val="both"/>
      </w:pPr>
    </w:p>
    <w:p w14:paraId="147459C0" w14:textId="0BE1EF20" w:rsidR="003A3FDA" w:rsidRPr="009026A4" w:rsidRDefault="003A3FDA" w:rsidP="003A3FDA">
      <w:pPr>
        <w:jc w:val="both"/>
      </w:pPr>
      <w:r>
        <w:t xml:space="preserve">    </w:t>
      </w:r>
      <w:r w:rsidRPr="009026A4">
        <w:t xml:space="preserve">Une liste de localisations est une collection de points de simulation pour lesquels BioSIM peut </w:t>
      </w:r>
      <w:del w:id="660" w:author="St-Amant, Rémi" w:date="2018-02-26T12:40:00Z">
        <w:r w:rsidRPr="009026A4" w:rsidDel="00B54089">
          <w:delText>exécuter un modèle</w:delText>
        </w:r>
      </w:del>
      <w:ins w:id="661" w:author="St-Amant, Rémi" w:date="2018-02-26T12:40:00Z">
        <w:r w:rsidR="00B54089">
          <w:t>générer une trace météorologique</w:t>
        </w:r>
      </w:ins>
      <w:r w:rsidRPr="009026A4">
        <w:t>. Les diverses listes de localisations sont gérées par l</w:t>
      </w:r>
      <w:r>
        <w:t>’</w:t>
      </w:r>
      <w:r w:rsidRPr="009026A4">
        <w:t xml:space="preserve">intermédiaire de la boîte de dialogue </w:t>
      </w:r>
      <w:del w:id="662" w:author="St-Amant, Rémi" w:date="2018-02-26T12:40:00Z">
        <w:r w:rsidRPr="009026A4" w:rsidDel="00B54089">
          <w:delText xml:space="preserve">Éditeur </w:delText>
        </w:r>
      </w:del>
      <w:ins w:id="663" w:author="St-Amant, Rémi" w:date="2018-02-26T12:41:00Z">
        <w:r w:rsidR="00B54089">
          <w:t>Gestionnaire</w:t>
        </w:r>
      </w:ins>
      <w:ins w:id="664" w:author="St-Amant, Rémi" w:date="2018-02-26T12:40:00Z">
        <w:r w:rsidR="00B54089">
          <w:t xml:space="preserve"> </w:t>
        </w:r>
      </w:ins>
      <w:r w:rsidRPr="009026A4">
        <w:t>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C2471D">
      <w:pPr>
        <w:pStyle w:val="Titre3"/>
      </w:pPr>
      <w:bookmarkStart w:id="665" w:name="_Toc348100131"/>
      <w:bookmarkStart w:id="666" w:name="_Toc503271187"/>
      <w:r w:rsidRPr="009026A4">
        <w:t>Format des fichiers</w:t>
      </w:r>
      <w:bookmarkEnd w:id="665"/>
      <w:bookmarkEnd w:id="666"/>
    </w:p>
    <w:p w14:paraId="67F52F5F" w14:textId="45567142" w:rsidR="00C2471D" w:rsidRDefault="00C2471D" w:rsidP="00C2471D">
      <w:pPr>
        <w:jc w:val="both"/>
      </w:pPr>
    </w:p>
    <w:p w14:paraId="55B2E8A1" w14:textId="77777777" w:rsidR="003A3FDA" w:rsidRPr="009026A4" w:rsidRDefault="003A3FDA" w:rsidP="003A3FDA">
      <w:pPr>
        <w:jc w:val="both"/>
      </w:pPr>
      <w:r w:rsidRPr="009026A4">
        <w:t>Le format de fichier utilisé dans BioSIM pour les listes de localisations est très simple : il s</w:t>
      </w:r>
      <w:r>
        <w:t>’</w:t>
      </w:r>
      <w:r w:rsidRPr="009026A4">
        <w:t xml:space="preserve">agit de fichiers CSV (fichiers dans lesquels les champs sont séparés par des virgules), et qui doivent </w:t>
      </w:r>
      <w:r w:rsidRPr="009026A4">
        <w:lastRenderedPageBreak/>
        <w:t>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un éditeur de fichier ASCII comme Notepad. Vous devez cependant 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 xml:space="preserve">exploitation en français), mais bel et bien le point décimal </w:t>
      </w:r>
      <w:proofErr w:type="gramStart"/>
      <w:r w:rsidRPr="009026A4">
        <w:t>« .</w:t>
      </w:r>
      <w:proofErr w:type="gramEnd"/>
      <w:r w:rsidRPr="009026A4">
        <w:t> ».</w:t>
      </w:r>
    </w:p>
    <w:p w14:paraId="4B934A58" w14:textId="77777777" w:rsidR="003A3FDA" w:rsidRPr="009026A4" w:rsidRDefault="003A3FDA" w:rsidP="003A3FDA">
      <w:pPr>
        <w:jc w:val="both"/>
      </w:pPr>
    </w:p>
    <w:p w14:paraId="6C97F459" w14:textId="32A19152" w:rsidR="003A3FDA" w:rsidRPr="009026A4" w:rsidRDefault="003A3FDA" w:rsidP="003A3FDA">
      <w:pPr>
        <w:jc w:val="both"/>
      </w:pPr>
      <w:r w:rsidRPr="009026A4">
        <w:t xml:space="preserve">Chaque fichier de listes de localisations comporte sept colonnes/variables définies au préalable : </w:t>
      </w:r>
      <w:r w:rsidR="004A6781">
        <w:t xml:space="preserve">cinq </w:t>
      </w:r>
      <w:r w:rsidRPr="009026A4">
        <w:t>sont obligatoires, car elles sont nécessaires à l</w:t>
      </w:r>
      <w:r>
        <w:t>’</w:t>
      </w:r>
      <w:r w:rsidRPr="009026A4">
        <w:t xml:space="preserve">exécution de la simulation, et </w:t>
      </w:r>
      <w:r w:rsidR="004A6781">
        <w:t xml:space="preserve">deux </w:t>
      </w:r>
      <w:r w:rsidRPr="009026A4">
        <w:t>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6D89CB78" w:rsidR="003A3FDA" w:rsidRPr="00235DB0" w:rsidRDefault="004A6781" w:rsidP="003A3FDA">
      <w:pPr>
        <w:rPr>
          <w:lang w:val="en-CA"/>
          <w:rPrChange w:id="667" w:author="St-Amant, Rémi" w:date="2018-02-26T12:44:00Z">
            <w:rPr/>
          </w:rPrChange>
        </w:rPr>
      </w:pPr>
      <w:proofErr w:type="spellStart"/>
      <w:r w:rsidRPr="00235DB0">
        <w:rPr>
          <w:lang w:val="en-CA"/>
          <w:rPrChange w:id="668" w:author="St-Amant, Rémi" w:date="2018-02-26T12:44:00Z">
            <w:rPr/>
          </w:rPrChange>
        </w:rPr>
        <w:t>KeyID</w:t>
      </w:r>
      <w:proofErr w:type="spellEnd"/>
      <w:r w:rsidRPr="00235DB0">
        <w:rPr>
          <w:lang w:val="en-CA"/>
          <w:rPrChange w:id="669" w:author="St-Amant, Rémi" w:date="2018-02-26T12:44:00Z">
            <w:rPr/>
          </w:rPrChange>
        </w:rPr>
        <w:t xml:space="preserve">, </w:t>
      </w:r>
      <w:r w:rsidR="003A3FDA" w:rsidRPr="00235DB0">
        <w:rPr>
          <w:lang w:val="en-CA"/>
          <w:rPrChange w:id="670" w:author="St-Amant, Rémi" w:date="2018-02-26T12:44:00Z">
            <w:rPr/>
          </w:rPrChange>
        </w:rPr>
        <w:t>Name,</w:t>
      </w:r>
      <w:r w:rsidRPr="00235DB0">
        <w:rPr>
          <w:lang w:val="en-CA"/>
          <w:rPrChange w:id="671" w:author="St-Amant, Rémi" w:date="2018-02-26T12:44:00Z">
            <w:rPr/>
          </w:rPrChange>
        </w:rPr>
        <w:t xml:space="preserve"> </w:t>
      </w:r>
      <w:r w:rsidR="003A3FDA" w:rsidRPr="00235DB0">
        <w:rPr>
          <w:lang w:val="en-CA"/>
          <w:rPrChange w:id="672" w:author="St-Amant, Rémi" w:date="2018-02-26T12:44:00Z">
            <w:rPr/>
          </w:rPrChange>
        </w:rPr>
        <w:t xml:space="preserve">Latitude, Longitude, </w:t>
      </w:r>
      <w:del w:id="673" w:author="St-Amant, Rémi" w:date="2018-02-26T12:44:00Z">
        <w:r w:rsidR="003A3FDA" w:rsidRPr="00235DB0" w:rsidDel="00235DB0">
          <w:rPr>
            <w:lang w:val="en-CA"/>
            <w:rPrChange w:id="674" w:author="St-Amant, Rémi" w:date="2018-02-26T12:44:00Z">
              <w:rPr/>
            </w:rPrChange>
          </w:rPr>
          <w:delText>Élévation</w:delText>
        </w:r>
      </w:del>
      <w:ins w:id="675" w:author="St-Amant, Rémi" w:date="2018-02-26T12:44:00Z">
        <w:r w:rsidR="00235DB0" w:rsidRPr="00235DB0">
          <w:rPr>
            <w:lang w:val="en-CA"/>
            <w:rPrChange w:id="676" w:author="St-Amant, Rémi" w:date="2018-02-26T12:44:00Z">
              <w:rPr/>
            </w:rPrChange>
          </w:rPr>
          <w:t>Elevation</w:t>
        </w:r>
      </w:ins>
      <w:r w:rsidR="003A3FDA" w:rsidRPr="00235DB0">
        <w:rPr>
          <w:lang w:val="en-CA"/>
          <w:rPrChange w:id="677" w:author="St-Amant, Rémi" w:date="2018-02-26T12:44:00Z">
            <w:rPr/>
          </w:rPrChange>
        </w:rPr>
        <w:t>, Slope*, Aspect</w:t>
      </w:r>
      <w:proofErr w:type="gramStart"/>
      <w:r w:rsidR="003A3FDA" w:rsidRPr="00235DB0">
        <w:rPr>
          <w:lang w:val="en-CA"/>
          <w:rPrChange w:id="678" w:author="St-Amant, Rémi" w:date="2018-02-26T12:44:00Z">
            <w:rPr/>
          </w:rPrChange>
        </w:rPr>
        <w:t>*, …*</w:t>
      </w:r>
      <w:proofErr w:type="gramEnd"/>
    </w:p>
    <w:p w14:paraId="2CF745C3" w14:textId="77777777" w:rsidR="003A3FDA" w:rsidRPr="00235DB0" w:rsidRDefault="003A3FDA" w:rsidP="003A3FDA">
      <w:pPr>
        <w:rPr>
          <w:lang w:val="en-CA"/>
          <w:rPrChange w:id="679" w:author="St-Amant, Rémi" w:date="2018-02-26T12:44:00Z">
            <w:rPr/>
          </w:rPrChange>
        </w:rPr>
      </w:pPr>
    </w:p>
    <w:p w14:paraId="253C03C3" w14:textId="441FECAA" w:rsidR="003A3FDA" w:rsidRPr="009026A4" w:rsidRDefault="003A3FDA" w:rsidP="003A3FDA">
      <w:r w:rsidRPr="009026A4">
        <w:t>Vous pouvez utiliser les colonnes additionnelles (…*) dans le fichier de listes de localisations. Si des colonnes additionnelles sont ajoutées aux sept colonnes régulières, elles seront traitées collectivement comme « </w:t>
      </w:r>
      <w:del w:id="680" w:author="St-Amant, Rémi" w:date="2018-02-26T12:44:00Z">
        <w:r w:rsidRPr="009026A4" w:rsidDel="00235DB0">
          <w:delText>Autres </w:delText>
        </w:r>
      </w:del>
      <w:ins w:id="681" w:author="St-Amant, Rémi" w:date="2018-02-26T12:44:00Z">
        <w:r w:rsidR="00235DB0">
          <w:t>Information</w:t>
        </w:r>
      </w:ins>
      <w:ins w:id="682" w:author="St-Amant, Rémi" w:date="2018-02-26T12:45:00Z">
        <w:r w:rsidR="00235DB0">
          <w:t>s</w:t>
        </w:r>
      </w:ins>
      <w:ins w:id="683" w:author="St-Amant, Rémi" w:date="2018-02-26T12:44:00Z">
        <w:r w:rsidR="00235DB0">
          <w:t xml:space="preserve"> spécifiques au site</w:t>
        </w:r>
        <w:r w:rsidR="00235DB0" w:rsidRPr="009026A4">
          <w:t> </w:t>
        </w:r>
      </w:ins>
      <w:r w:rsidRPr="009026A4">
        <w:t>» dans les exportations par BioSIM, si vous avez coché la case « </w:t>
      </w:r>
      <w:ins w:id="684" w:author="St-Amant, Rémi" w:date="2018-02-26T12:45:00Z">
        <w:r w:rsidR="00235DB0">
          <w:t>Informations spécifiques au site</w:t>
        </w:r>
        <w:r w:rsidR="00235DB0" w:rsidRPr="009026A4">
          <w:t> </w:t>
        </w:r>
        <w:r w:rsidR="00235DB0" w:rsidRPr="009026A4" w:rsidDel="00235DB0">
          <w:t xml:space="preserve"> </w:t>
        </w:r>
      </w:ins>
      <w:del w:id="685" w:author="St-Amant, Rémi" w:date="2018-02-26T12:45:00Z">
        <w:r w:rsidRPr="009026A4" w:rsidDel="00235DB0">
          <w:delText>Autres </w:delText>
        </w:r>
      </w:del>
      <w:r w:rsidRPr="009026A4">
        <w:t>» dans la fenêtre Export. Vous ne pouvez pas sélectionner un sous-ensemble de ces variables « </w:t>
      </w:r>
      <w:ins w:id="686" w:author="St-Amant, Rémi" w:date="2018-02-26T12:45:00Z">
        <w:r w:rsidR="00235DB0">
          <w:t>Informations spécifiques au site</w:t>
        </w:r>
        <w:r w:rsidR="00235DB0" w:rsidRPr="009026A4">
          <w:t> </w:t>
        </w:r>
        <w:r w:rsidR="00235DB0" w:rsidRPr="009026A4" w:rsidDel="00235DB0">
          <w:t xml:space="preserve"> </w:t>
        </w:r>
      </w:ins>
      <w:del w:id="687" w:author="St-Amant, Rémi" w:date="2018-02-26T12:45:00Z">
        <w:r w:rsidRPr="009026A4" w:rsidDel="00235DB0">
          <w:delText>Autres </w:delText>
        </w:r>
      </w:del>
      <w:r w:rsidRPr="009026A4">
        <w:t>», en vue de les exporter.</w:t>
      </w:r>
    </w:p>
    <w:p w14:paraId="0A6912FB" w14:textId="77777777" w:rsidR="003A3FDA" w:rsidRPr="009026A4" w:rsidRDefault="003A3FDA" w:rsidP="003A3FDA">
      <w:pPr>
        <w:jc w:val="both"/>
      </w:pPr>
    </w:p>
    <w:p w14:paraId="7C09D111" w14:textId="2AA98B4E" w:rsidR="003A3FDA" w:rsidRPr="009026A4" w:rsidRDefault="003A3FDA" w:rsidP="003A3FDA">
      <w:pPr>
        <w:jc w:val="both"/>
      </w:pPr>
      <w:r w:rsidRPr="009026A4">
        <w:t xml:space="preserve">Les </w:t>
      </w:r>
      <w:r w:rsidR="004A6781">
        <w:t>cinq</w:t>
      </w:r>
      <w:r w:rsidRPr="009026A4">
        <w:t xml:space="preserve"> colonnes obligatoires dans un fichier de listes de localisations BioSIM (</w:t>
      </w:r>
      <w:proofErr w:type="spellStart"/>
      <w:r w:rsidR="004A6781">
        <w:t>KeyID</w:t>
      </w:r>
      <w:proofErr w:type="spellEnd"/>
      <w:r w:rsidR="004A6781">
        <w:t xml:space="preserve">, </w:t>
      </w:r>
      <w:r w:rsidRPr="009026A4">
        <w:t xml:space="preserve">Name, Latitude, Longitude et </w:t>
      </w:r>
      <w:proofErr w:type="spellStart"/>
      <w:r w:rsidRPr="009026A4">
        <w:t>Elevation</w:t>
      </w:r>
      <w:proofErr w:type="spellEnd"/>
      <w:r w:rsidRPr="009026A4">
        <w:t>) ne doivent jamais contenir de cellules vides. En d</w:t>
      </w:r>
      <w:r>
        <w:t>’</w:t>
      </w:r>
      <w:r w:rsidRPr="009026A4">
        <w:t xml:space="preserve">autres mots, chaque emplacement doit avoir une valeur pour chacune de ces variables. Par ailleurs, les </w:t>
      </w:r>
      <w:r w:rsidR="004A6781">
        <w:t xml:space="preserve">deux </w:t>
      </w:r>
      <w:r w:rsidRPr="009026A4">
        <w:t xml:space="preserve">colonnes facultatives </w:t>
      </w:r>
      <w:proofErr w:type="gramStart"/>
      <w:r w:rsidRPr="009026A4">
        <w:t xml:space="preserve">( </w:t>
      </w:r>
      <w:proofErr w:type="spellStart"/>
      <w:r w:rsidRPr="009026A4">
        <w:t>Slope</w:t>
      </w:r>
      <w:proofErr w:type="spellEnd"/>
      <w:proofErr w:type="gramEnd"/>
      <w:r w:rsidRPr="009026A4">
        <w:t>*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 xml:space="preserve">DD = </w:t>
      </w:r>
      <w:proofErr w:type="gramStart"/>
      <w:r w:rsidRPr="00581494">
        <w:rPr>
          <w:lang w:val="en-CA"/>
        </w:rPr>
        <w:t>SIGN(</w:t>
      </w:r>
      <w:proofErr w:type="gramEnd"/>
      <w:r w:rsidRPr="00581494">
        <w:rPr>
          <w:lang w:val="en-CA"/>
        </w:rPr>
        <w:t>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t>Les élévations sont toujours exprimées en mètres (m).</w:t>
      </w:r>
    </w:p>
    <w:p w14:paraId="62D71973" w14:textId="77777777" w:rsidR="003A3FDA" w:rsidRPr="009026A4" w:rsidRDefault="003A3FDA" w:rsidP="003A3FDA">
      <w:pPr>
        <w:jc w:val="both"/>
        <w:rPr>
          <w:b/>
        </w:rPr>
      </w:pPr>
    </w:p>
    <w:p w14:paraId="70F84E6E" w14:textId="0B232720" w:rsidR="003A3FDA" w:rsidRPr="009026A4" w:rsidRDefault="003A3FDA" w:rsidP="003A3FDA">
      <w:pPr>
        <w:jc w:val="both"/>
      </w:pPr>
      <w:r w:rsidRPr="009026A4">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004A6781">
        <w:t xml:space="preserve">extracteur d’élévations dans l’éditeur de localisations </w:t>
      </w:r>
      <w:r w:rsidR="004A6781">
        <w:rPr>
          <w:noProof/>
          <w:snapToGrid/>
          <w:lang w:val="en-CA" w:eastAsia="en-CA"/>
        </w:rPr>
        <w:drawing>
          <wp:inline distT="0" distB="0" distL="0" distR="0" wp14:anchorId="2D390B73" wp14:editId="4B10F352">
            <wp:extent cx="169200" cy="15120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1DF41611"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w:t>
      </w:r>
      <w:proofErr w:type="spellStart"/>
      <w:r w:rsidRPr="009026A4">
        <w:t>Slope</w:t>
      </w:r>
      <w:proofErr w:type="spellEnd"/>
      <w:r w:rsidRPr="009026A4">
        <w:t>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 xml:space="preserve">aspect dans cette liste de localisations, mais vous désirez les utiliser dans cette simulation, </w:t>
      </w:r>
      <w:r w:rsidR="004A6781" w:rsidRPr="009026A4">
        <w:t>l</w:t>
      </w:r>
      <w:r w:rsidR="004A6781">
        <w:t xml:space="preserve">’extracteur de pente et aspect dans l’éditeur de localisations </w:t>
      </w:r>
      <w:r w:rsidR="004A6781">
        <w:rPr>
          <w:noProof/>
          <w:snapToGrid/>
          <w:lang w:val="en-CA" w:eastAsia="en-CA"/>
        </w:rPr>
        <w:drawing>
          <wp:inline distT="0" distB="0" distL="0" distR="0" wp14:anchorId="56A03756" wp14:editId="1E2D5304">
            <wp:extent cx="169200" cy="151200"/>
            <wp:effectExtent l="0" t="0" r="2540" b="12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w:t>
      </w:r>
      <w:proofErr w:type="spellStart"/>
      <w:r w:rsidRPr="009026A4">
        <w:t>Loc</w:t>
      </w:r>
      <w:proofErr w:type="spellEnd"/>
      <w:r w:rsidRPr="009026A4">
        <w:t>/ du projet (chaque projet a son propre sous-répertoire d</w:t>
      </w:r>
      <w:r>
        <w:t>’</w:t>
      </w:r>
      <w:r w:rsidRPr="009026A4">
        <w:t>emplacements).</w:t>
      </w:r>
    </w:p>
    <w:p w14:paraId="31F966D9" w14:textId="77777777" w:rsidR="003A3FDA" w:rsidRPr="009026A4" w:rsidRDefault="003A3FDA" w:rsidP="003A3FDA">
      <w:pPr>
        <w:jc w:val="both"/>
      </w:pPr>
    </w:p>
    <w:p w14:paraId="47EB681A" w14:textId="60665243"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w:t>
      </w:r>
      <w:r w:rsidR="004A6781">
        <w:t xml:space="preserve">et que </w:t>
      </w:r>
      <w:r w:rsidRPr="009026A4">
        <w:t>votre liste de localisations originale contient un ensemble de variables « </w:t>
      </w:r>
      <w:ins w:id="688" w:author="St-Amant, Rémi" w:date="2018-02-26T12:47:00Z">
        <w:r w:rsidR="007740E8">
          <w:t>Informations spécifiques au site</w:t>
        </w:r>
        <w:r w:rsidR="007740E8" w:rsidRPr="009026A4">
          <w:t> </w:t>
        </w:r>
      </w:ins>
      <w:del w:id="689" w:author="St-Amant, Rémi" w:date="2018-02-26T12:47:00Z">
        <w:r w:rsidRPr="009026A4" w:rsidDel="007740E8">
          <w:delText>Autres </w:delText>
        </w:r>
      </w:del>
      <w:r w:rsidRPr="009026A4">
        <w:t>», BioSIM place les colonnes additionnelles après les cinq colonnes préétablies (</w:t>
      </w:r>
      <w:proofErr w:type="spellStart"/>
      <w:r w:rsidR="004A6781">
        <w:t>Key</w:t>
      </w:r>
      <w:r w:rsidRPr="009026A4">
        <w:t>ID</w:t>
      </w:r>
      <w:proofErr w:type="spellEnd"/>
      <w:r w:rsidRPr="009026A4">
        <w:t xml:space="preserve">, </w:t>
      </w:r>
      <w:r w:rsidR="004A6781" w:rsidRPr="009026A4">
        <w:t>Name,</w:t>
      </w:r>
      <w:r w:rsidR="004A6781">
        <w:t xml:space="preserve"> </w:t>
      </w:r>
      <w:r w:rsidRPr="009026A4">
        <w:t xml:space="preserve">Latitude, Longitude, </w:t>
      </w:r>
      <w:proofErr w:type="spellStart"/>
      <w:r w:rsidRPr="009026A4">
        <w:t>Elevation</w:t>
      </w:r>
      <w:proofErr w:type="spellEnd"/>
      <w:r w:rsidRPr="009026A4">
        <w:t>).</w:t>
      </w:r>
    </w:p>
    <w:p w14:paraId="2043C593" w14:textId="77777777" w:rsidR="003A3FDA" w:rsidRPr="009026A4" w:rsidRDefault="003A3FDA" w:rsidP="00C2471D">
      <w:pPr>
        <w:jc w:val="both"/>
      </w:pPr>
    </w:p>
    <w:p w14:paraId="442746F3" w14:textId="5D6C35D9" w:rsidR="00C2471D" w:rsidRDefault="00AF4C15" w:rsidP="00C2471D">
      <w:pPr>
        <w:pStyle w:val="Titre3"/>
      </w:pPr>
      <w:bookmarkStart w:id="690" w:name="_Toc348100132"/>
      <w:bookmarkStart w:id="691" w:name="_Toc503271188"/>
      <w:r>
        <w:t>Gestionnaire</w:t>
      </w:r>
      <w:r w:rsidR="00C2471D" w:rsidRPr="009026A4">
        <w:t xml:space="preserve"> de fichiers de localisations</w:t>
      </w:r>
      <w:bookmarkEnd w:id="690"/>
      <w:bookmarkEnd w:id="691"/>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val="en-CA" w:eastAsia="en-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w:t>
      </w:r>
      <w:proofErr w:type="spellStart"/>
      <w:r w:rsidRPr="009026A4">
        <w:t>Loc</w:t>
      </w:r>
      <w:proofErr w:type="spellEnd"/>
      <w:r w:rsidRPr="009026A4">
        <w:t>\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val="en-CA" w:eastAsia="en-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val="en-CA" w:eastAsia="en-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val="en-CA" w:eastAsia="en-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val="en-CA" w:eastAsia="en-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val="en-CA" w:eastAsia="en-CA"/>
        </w:rPr>
        <w:lastRenderedPageBreak/>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w:t>
      </w:r>
      <w:proofErr w:type="spellStart"/>
      <w:r w:rsidRPr="009026A4">
        <w:t>ShowMap</w:t>
      </w:r>
      <w:proofErr w:type="spellEnd"/>
      <w:r w:rsidRPr="009026A4">
        <w:t xml:space="preserve"> : Envoie la liste de localisations sélectionnée vers le logiciel </w:t>
      </w:r>
      <w:proofErr w:type="spellStart"/>
      <w:r w:rsidRPr="009026A4">
        <w:t>ShowMap</w:t>
      </w:r>
      <w:proofErr w:type="spellEnd"/>
      <w:r w:rsidRPr="009026A4">
        <w:t>, qui permet de voir les emplacements sous forme de points sur une carte.</w:t>
      </w:r>
    </w:p>
    <w:p w14:paraId="7FBE4795" w14:textId="77777777" w:rsidR="00AF4C15" w:rsidRPr="009026A4" w:rsidRDefault="00AF4C15" w:rsidP="00AF4C15">
      <w:pPr>
        <w:jc w:val="both"/>
      </w:pPr>
    </w:p>
    <w:p w14:paraId="41CD1E22" w14:textId="79F8B4A5" w:rsidR="00AF4C15" w:rsidRPr="009026A4" w:rsidRDefault="00AF4C15" w:rsidP="00AF4C15">
      <w:pPr>
        <w:jc w:val="both"/>
      </w:pPr>
      <w:r w:rsidRPr="009026A4">
        <w:rPr>
          <w:noProof/>
          <w:lang w:val="en-CA" w:eastAsia="en-CA"/>
        </w:rPr>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r w:rsidR="00BC7C3F">
        <w:t xml:space="preserve">Chiffrier </w:t>
      </w:r>
      <w:del w:id="692" w:author="St-Amant, Rémi" w:date="2018-02-26T12:47:00Z">
        <w:r w:rsidRPr="009026A4" w:rsidDel="007740E8">
          <w:delText> </w:delText>
        </w:r>
      </w:del>
      <w:r w:rsidRPr="009026A4">
        <w:t xml:space="preserve">: Envoie le fichier de listes de localisations sélectionné vers le tableur que vous avez précédemment indiqué dans la page </w:t>
      </w:r>
      <w:r w:rsidRPr="009026A4">
        <w:rPr>
          <w:i/>
        </w:rPr>
        <w:t>Liens</w:t>
      </w:r>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val="en-CA" w:eastAsia="en-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w:t>
      </w:r>
      <w:proofErr w:type="spellStart"/>
      <w:r w:rsidRPr="009026A4">
        <w:t>Loc</w:t>
      </w:r>
      <w:proofErr w:type="spellEnd"/>
      <w:r w:rsidRPr="009026A4">
        <w:t>\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aide de ces deux éditeurs seront enregistrées dans le sous-répertoire \</w:t>
      </w:r>
      <w:proofErr w:type="spellStart"/>
      <w:r w:rsidRPr="009026A4">
        <w:t>Loc</w:t>
      </w:r>
      <w:proofErr w:type="spellEnd"/>
      <w:r w:rsidRPr="009026A4">
        <w:t xml:space="preserve">\ du projet, quand vous cliquez sur le bouton </w:t>
      </w:r>
      <w:r w:rsidRPr="009026A4">
        <w:rPr>
          <w:noProof/>
          <w:lang w:val="en-CA" w:eastAsia="en-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C2471D">
      <w:pPr>
        <w:pStyle w:val="Titre3"/>
      </w:pPr>
      <w:bookmarkStart w:id="693" w:name="_Toc348100133"/>
      <w:bookmarkStart w:id="694" w:name="_Toc503271189"/>
      <w:r w:rsidRPr="009026A4">
        <w:t>Éditeur de listes de localisations</w:t>
      </w:r>
      <w:bookmarkEnd w:id="693"/>
      <w:bookmarkEnd w:id="694"/>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val="en-CA" w:eastAsia="en-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val="en-CA" w:eastAsia="en-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val="en-CA" w:eastAsia="en-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val="en-CA" w:eastAsia="en-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val="en-CA" w:eastAsia="en-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18">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5FC0DFC1" w:rsidR="003F116B" w:rsidRPr="00694F37" w:rsidRDefault="00694F37" w:rsidP="00694F37">
      <w:pPr>
        <w:jc w:val="both"/>
        <w:rPr>
          <w:b/>
        </w:rPr>
      </w:pPr>
      <w:r w:rsidRPr="00694F37">
        <w:rPr>
          <w:b/>
        </w:rPr>
        <w:t>Extraire point</w:t>
      </w:r>
      <w:r w:rsidR="00F06F3D">
        <w:rPr>
          <w:b/>
        </w:rPr>
        <w:t xml:space="preserve"> : </w:t>
      </w:r>
      <w:r w:rsidR="00F06F3D" w:rsidRPr="00F06F3D">
        <w:t xml:space="preserve">Extraire </w:t>
      </w:r>
      <w:ins w:id="695" w:author="St-Amant, Rémi" w:date="2018-02-26T12:50:00Z">
        <w:r w:rsidR="00F02F09">
          <w:t>l’élévation</w:t>
        </w:r>
      </w:ins>
      <w:ins w:id="696" w:author="St-Amant, Rémi" w:date="2018-02-26T12:51:00Z">
        <w:r w:rsidR="00F02F09">
          <w:t>,</w:t>
        </w:r>
      </w:ins>
      <w:ins w:id="697" w:author="St-Amant, Rémi" w:date="2018-02-26T12:50:00Z">
        <w:r w:rsidR="00F02F09">
          <w:t xml:space="preserve"> la pe</w:t>
        </w:r>
      </w:ins>
      <w:ins w:id="698" w:author="St-Amant, Rémi" w:date="2018-02-26T12:51:00Z">
        <w:r w:rsidR="00F02F09">
          <w:t>n</w:t>
        </w:r>
      </w:ins>
      <w:ins w:id="699" w:author="St-Amant, Rémi" w:date="2018-02-26T12:50:00Z">
        <w:r w:rsidR="00F02F09">
          <w:t>te l’orientation ou la distance au littorale.</w:t>
        </w:r>
      </w:ins>
      <w:del w:id="700" w:author="St-Amant, Rémi" w:date="2018-02-26T12:50:00Z">
        <w:r w:rsidR="00F06F3D" w:rsidRPr="00F06F3D" w:rsidDel="00F02F09">
          <w:delText xml:space="preserve">les données d’emplacement spécifique </w:delText>
        </w:r>
        <w:r w:rsidR="00701185" w:rsidDel="00F02F09">
          <w:delText>d’un DEM</w:delText>
        </w:r>
      </w:del>
      <w:del w:id="701" w:author="St-Amant, Rémi" w:date="2018-02-26T12:51:00Z">
        <w:r w:rsidR="00F06F3D" w:rsidRPr="00F06F3D" w:rsidDel="00F02F09">
          <w:delText>.</w:delText>
        </w:r>
      </w:del>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val="en-CA" w:eastAsia="en-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val="en-CA" w:eastAsia="en-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C2471D">
      <w:pPr>
        <w:pStyle w:val="Titre3"/>
      </w:pPr>
      <w:bookmarkStart w:id="702" w:name="_Toc348100134"/>
      <w:bookmarkStart w:id="703" w:name="_Toc503271190"/>
      <w:r w:rsidRPr="009026A4">
        <w:t>Générateur de localisations</w:t>
      </w:r>
      <w:bookmarkEnd w:id="702"/>
      <w:bookmarkEnd w:id="703"/>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val="en-CA" w:eastAsia="en-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18355223"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w:t>
      </w:r>
      <w:del w:id="704" w:author="St-Amant, Rémi" w:date="2018-02-26T12:23:00Z">
        <w:r w:rsidRPr="009026A4" w:rsidDel="008439DB">
          <w:delText>l</w:delText>
        </w:r>
        <w:r w:rsidDel="008439DB">
          <w:delText>’</w:delText>
        </w:r>
        <w:r w:rsidRPr="009026A4" w:rsidDel="008439DB">
          <w:delText>Éditeur de données liées</w:delText>
        </w:r>
      </w:del>
      <w:ins w:id="705" w:author="St-Amant, Rémi" w:date="2018-02-27T09:36:00Z">
        <w:r w:rsidR="00383020">
          <w:t>le Gestionnaire de fichiers</w:t>
        </w:r>
      </w:ins>
      <w:r w:rsidRPr="009026A4">
        <w:t xml:space="preserve"> vous permet d</w:t>
      </w:r>
      <w:r>
        <w:t>’</w:t>
      </w:r>
      <w:r w:rsidRPr="009026A4">
        <w:t>associer les nouvelles cartes à BioSIM (vous y accédez à l</w:t>
      </w:r>
      <w:r>
        <w:t>’</w:t>
      </w:r>
      <w:r w:rsidRPr="009026A4">
        <w:t xml:space="preserve">aide du bouton de navigation </w:t>
      </w:r>
      <w:r w:rsidRPr="009026A4">
        <w:rPr>
          <w:noProof/>
          <w:lang w:val="en-CA" w:eastAsia="en-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C2471D">
      <w:pPr>
        <w:pStyle w:val="Titre3"/>
      </w:pPr>
      <w:bookmarkStart w:id="706" w:name="_Toc348100135"/>
      <w:r w:rsidRPr="009026A4">
        <w:t xml:space="preserve"> </w:t>
      </w:r>
      <w:bookmarkStart w:id="707" w:name="_Toc503271191"/>
      <w:proofErr w:type="gramStart"/>
      <w:r w:rsidRPr="009026A4">
        <w:t>Nombre de points</w:t>
      </w:r>
      <w:proofErr w:type="gramEnd"/>
      <w:r w:rsidRPr="009026A4">
        <w:t xml:space="preserve"> requis pour obtenir de bons résultats cartographiques</w:t>
      </w:r>
      <w:bookmarkEnd w:id="706"/>
      <w:bookmarkEnd w:id="707"/>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62DC632B"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 xml:space="preserve">augmenter la densité des points dans les régions montagneuses (la densité des points varie avec la topographie). </w:t>
      </w:r>
      <w:del w:id="708" w:author="St-Amant, Rémi" w:date="2018-02-26T12:55:00Z">
        <w:r w:rsidRPr="009026A4" w:rsidDel="00F02F09">
          <w:delText>C</w:delText>
        </w:r>
        <w:r w:rsidDel="00F02F09">
          <w:delText>’</w:delText>
        </w:r>
        <w:r w:rsidRPr="009026A4" w:rsidDel="00F02F09">
          <w:delText>est une valeur recommandée.</w:delText>
        </w:r>
      </w:del>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val="en-CA" w:eastAsia="en-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 xml:space="preserve">élévation extrême pour la région (minimum et maximum) seront </w:t>
      </w:r>
      <w:proofErr w:type="spellStart"/>
      <w:r w:rsidRPr="009026A4">
        <w:t>suréchantillonnés</w:t>
      </w:r>
      <w:proofErr w:type="spellEnd"/>
      <w:r w:rsidRPr="009026A4">
        <w:t>,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val="en-CA" w:eastAsia="en-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val="en-CA" w:eastAsia="en-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val="en-CA" w:eastAsia="en-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val="en-CA" w:eastAsia="en-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val="en-CA" w:eastAsia="en-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B5C04A0"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ins w:id="709" w:author="St-Amant, Rémi" w:date="2018-02-26T12:59:00Z">
        <w:r w:rsidR="00A810E0">
          <w:rPr>
            <w:i/>
          </w:rPr>
          <w:t>,</w:t>
        </w:r>
      </w:ins>
      <w:r w:rsidRPr="009026A4">
        <w:t xml:space="preserve"> ou stations de </w:t>
      </w:r>
      <w:r w:rsidRPr="009026A4">
        <w:rPr>
          <w:i/>
        </w:rPr>
        <w:t>Données quotidiennes</w:t>
      </w:r>
      <w:ins w:id="710" w:author="St-Amant, Rémi" w:date="2018-02-26T12:59:00Z">
        <w:r w:rsidR="00A810E0" w:rsidRPr="00A810E0">
          <w:t xml:space="preserve"> </w:t>
        </w:r>
        <w:r w:rsidR="00A810E0" w:rsidRPr="009026A4">
          <w:t xml:space="preserve">ou stations de </w:t>
        </w:r>
        <w:r w:rsidR="00A810E0" w:rsidRPr="009026A4">
          <w:rPr>
            <w:i/>
          </w:rPr>
          <w:t xml:space="preserve">Données </w:t>
        </w:r>
        <w:r w:rsidR="00A810E0">
          <w:rPr>
            <w:i/>
          </w:rPr>
          <w:t>horaires</w:t>
        </w:r>
      </w:ins>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val="en-CA" w:eastAsia="en-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1D0AAEE4"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 xml:space="preserve">année, indiquez </w:t>
      </w:r>
      <w:ins w:id="711" w:author="St-Amant, Rémi" w:date="2018-02-26T13:00:00Z">
        <w:r w:rsidR="00A810E0">
          <w:t>-999</w:t>
        </w:r>
      </w:ins>
      <w:del w:id="712" w:author="St-Amant, Rémi" w:date="2018-02-26T13:00:00Z">
        <w:r w:rsidRPr="009026A4" w:rsidDel="00A810E0">
          <w:delText>0</w:delText>
        </w:r>
      </w:del>
      <w:r w:rsidRPr="009026A4">
        <w:t xml:space="preserve">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val="en-CA" w:eastAsia="en-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C2471D">
      <w:pPr>
        <w:pStyle w:val="Titre3"/>
      </w:pPr>
      <w:bookmarkStart w:id="713" w:name="_Toc348100136"/>
      <w:bookmarkStart w:id="714" w:name="_Toc503271192"/>
      <w:r w:rsidRPr="009026A4">
        <w:t>Création d</w:t>
      </w:r>
      <w:r>
        <w:t>’</w:t>
      </w:r>
      <w:r w:rsidRPr="009026A4">
        <w:t>une liste de localisations dans Excel</w:t>
      </w:r>
      <w:bookmarkEnd w:id="713"/>
      <w:bookmarkEnd w:id="714"/>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val="en-CA" w:eastAsia="en-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élévation, vous devez ajouter une colonne « </w:t>
      </w:r>
      <w:proofErr w:type="spellStart"/>
      <w:r w:rsidRPr="009026A4">
        <w:t>Élevation</w:t>
      </w:r>
      <w:proofErr w:type="spellEnd"/>
      <w:r w:rsidRPr="009026A4">
        <w:t xml:space="preserve">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 xml:space="preserve">application </w:t>
      </w:r>
      <w:proofErr w:type="spellStart"/>
      <w:r w:rsidRPr="009026A4">
        <w:t>ShowMap</w:t>
      </w:r>
      <w:proofErr w:type="spellEnd"/>
      <w:r w:rsidRPr="009026A4">
        <w:t>.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19A7C9A" w:rsidR="00F06F3D" w:rsidRPr="009026A4" w:rsidRDefault="00F06F3D" w:rsidP="000C369D">
      <w:pPr>
        <w:numPr>
          <w:ilvl w:val="0"/>
          <w:numId w:val="9"/>
        </w:numPr>
        <w:jc w:val="both"/>
      </w:pPr>
      <w:r w:rsidRPr="009026A4">
        <w:t xml:space="preserve">Le fichier doit contenir les </w:t>
      </w:r>
      <w:del w:id="715" w:author="St-Amant, Rémi" w:date="2018-02-26T13:00:00Z">
        <w:r w:rsidRPr="009026A4" w:rsidDel="00AE5964">
          <w:delText xml:space="preserve">quatre </w:delText>
        </w:r>
      </w:del>
      <w:r w:rsidRPr="009026A4">
        <w:t>colonnes obligatoires (</w:t>
      </w:r>
      <w:proofErr w:type="spellStart"/>
      <w:ins w:id="716" w:author="St-Amant, Rémi" w:date="2018-02-26T13:00:00Z">
        <w:r w:rsidR="00AE5964">
          <w:t>KeyID</w:t>
        </w:r>
        <w:proofErr w:type="spellEnd"/>
        <w:r w:rsidR="00AE5964">
          <w:t xml:space="preserve">, </w:t>
        </w:r>
      </w:ins>
      <w:r w:rsidRPr="009026A4">
        <w:t xml:space="preserve">Name, Latitude, Longitude, </w:t>
      </w:r>
      <w:proofErr w:type="spellStart"/>
      <w:r w:rsidRPr="009026A4">
        <w:t>Elevation</w:t>
      </w:r>
      <w:proofErr w:type="spellEnd"/>
      <w:r w:rsidRPr="009026A4">
        <w:t>)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val="en-CA" w:eastAsia="en-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w:t>
      </w:r>
      <w:proofErr w:type="spellStart"/>
      <w:r w:rsidRPr="009026A4">
        <w:t>Loc</w:t>
      </w:r>
      <w:proofErr w:type="spellEnd"/>
      <w:r w:rsidRPr="009026A4">
        <w:t>\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val="en-CA" w:eastAsia="en-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31C8E138" w:rsidR="00F06F3D" w:rsidRPr="00581494" w:rsidRDefault="00701185" w:rsidP="00F06F3D">
      <w:pPr>
        <w:jc w:val="both"/>
        <w:rPr>
          <w:color w:val="0000FF"/>
          <w:szCs w:val="24"/>
          <w:lang w:val="en-CA"/>
        </w:rPr>
      </w:pPr>
      <w:proofErr w:type="spellStart"/>
      <w:r>
        <w:rPr>
          <w:color w:val="0000FF"/>
          <w:lang w:val="en-CA"/>
        </w:rPr>
        <w:t>Key</w:t>
      </w:r>
      <w:r w:rsidR="00F06F3D" w:rsidRPr="00581494">
        <w:rPr>
          <w:color w:val="0000FF"/>
          <w:lang w:val="en-CA"/>
        </w:rPr>
        <w:t>ID</w:t>
      </w:r>
      <w:proofErr w:type="gramStart"/>
      <w:r w:rsidR="00F06F3D" w:rsidRPr="00581494">
        <w:rPr>
          <w:color w:val="0000FF"/>
          <w:lang w:val="en-CA"/>
        </w:rPr>
        <w:t>,</w:t>
      </w:r>
      <w:r w:rsidRPr="00581494">
        <w:rPr>
          <w:color w:val="0000FF"/>
          <w:lang w:val="en-CA"/>
        </w:rPr>
        <w:t>Name,</w:t>
      </w:r>
      <w:r w:rsidR="00F06F3D" w:rsidRPr="00581494">
        <w:rPr>
          <w:color w:val="0000FF"/>
          <w:lang w:val="en-CA"/>
        </w:rPr>
        <w:t>Latitude,Longitude,Elevation</w:t>
      </w:r>
      <w:proofErr w:type="spellEnd"/>
      <w:proofErr w:type="gramEnd"/>
      <w:r w:rsidR="00F06F3D" w:rsidRPr="00581494">
        <w:rPr>
          <w:color w:val="0000FF"/>
          <w:lang w:val="en-CA"/>
        </w:rPr>
        <w:t>(m)</w:t>
      </w:r>
    </w:p>
    <w:p w14:paraId="77312572" w14:textId="6928DCF8" w:rsidR="00F06F3D" w:rsidRPr="00581494" w:rsidRDefault="00F06F3D" w:rsidP="00F06F3D">
      <w:pPr>
        <w:jc w:val="both"/>
        <w:rPr>
          <w:szCs w:val="24"/>
          <w:lang w:val="en-CA"/>
        </w:rPr>
      </w:pPr>
      <w:r w:rsidRPr="00581494">
        <w:rPr>
          <w:color w:val="0000FF"/>
          <w:lang w:val="en-CA"/>
        </w:rPr>
        <w:t>1</w:t>
      </w:r>
      <w:proofErr w:type="gramStart"/>
      <w:r w:rsidRPr="00581494">
        <w:rPr>
          <w:color w:val="0000FF"/>
          <w:lang w:val="en-CA"/>
        </w:rPr>
        <w:t>,</w:t>
      </w:r>
      <w:r w:rsidR="00701185" w:rsidRPr="00581494">
        <w:rPr>
          <w:color w:val="0000FF"/>
          <w:lang w:val="en-CA"/>
        </w:rPr>
        <w:t>Duchesnay,</w:t>
      </w:r>
      <w:r w:rsidRPr="00581494">
        <w:rPr>
          <w:color w:val="0000FF"/>
          <w:lang w:val="en-CA"/>
        </w:rPr>
        <w:t>46.869</w:t>
      </w:r>
      <w:proofErr w:type="gramEnd"/>
      <w:r w:rsidRPr="00581494">
        <w:rPr>
          <w:color w:val="0000FF"/>
          <w:lang w:val="en-CA"/>
        </w:rPr>
        <w:t>,-71.64,168</w:t>
      </w:r>
      <w:r w:rsidRPr="00581494">
        <w:rPr>
          <w:lang w:val="en-CA"/>
        </w:rPr>
        <w:br/>
      </w:r>
      <w:r w:rsidRPr="00581494">
        <w:rPr>
          <w:color w:val="0000FF"/>
          <w:lang w:val="en-CA"/>
        </w:rPr>
        <w:t>2,</w:t>
      </w:r>
      <w:r w:rsidR="00701185" w:rsidRPr="00581494">
        <w:rPr>
          <w:color w:val="0000FF"/>
          <w:lang w:val="en-CA"/>
        </w:rPr>
        <w:t>St-Alban,</w:t>
      </w:r>
      <w:r w:rsidRPr="00581494">
        <w:rPr>
          <w:color w:val="0000FF"/>
          <w:lang w:val="en-CA"/>
        </w:rPr>
        <w:t>46.738,-72.066,78</w:t>
      </w:r>
      <w:r w:rsidRPr="00581494">
        <w:rPr>
          <w:lang w:val="en-CA"/>
        </w:rPr>
        <w:br/>
      </w:r>
      <w:r w:rsidRPr="00581494">
        <w:rPr>
          <w:color w:val="0000FF"/>
          <w:lang w:val="en-CA"/>
        </w:rPr>
        <w:t>3,</w:t>
      </w:r>
      <w:r w:rsidR="00701185" w:rsidRPr="00581494">
        <w:rPr>
          <w:color w:val="0000FF"/>
          <w:lang w:val="en-CA"/>
        </w:rPr>
        <w:t>Scott,</w:t>
      </w:r>
      <w:r w:rsidRPr="00581494">
        <w:rPr>
          <w:color w:val="0000FF"/>
          <w:lang w:val="en-CA"/>
        </w:rPr>
        <w:t>46.506,-71.068,149</w:t>
      </w:r>
    </w:p>
    <w:p w14:paraId="445B03DB" w14:textId="77777777" w:rsidR="00C2471D" w:rsidRPr="005477CA" w:rsidRDefault="00C2471D" w:rsidP="00F06F3D">
      <w:pPr>
        <w:jc w:val="center"/>
        <w:rPr>
          <w:lang w:val="en-CA"/>
        </w:rPr>
      </w:pPr>
    </w:p>
    <w:p w14:paraId="1552D602" w14:textId="66DEC71B" w:rsidR="00C2471D" w:rsidRDefault="00C2471D" w:rsidP="006160E5">
      <w:pPr>
        <w:pStyle w:val="Titre2"/>
      </w:pPr>
      <w:bookmarkStart w:id="717" w:name="_Toc503271193"/>
      <w:r>
        <w:t xml:space="preserve">Fichier d’intrants du </w:t>
      </w:r>
      <w:del w:id="718" w:author="St-Amant, Rémi" w:date="2018-02-26T13:01:00Z">
        <w:r w:rsidDel="00725A10">
          <w:delText>(</w:delText>
        </w:r>
      </w:del>
      <w:r>
        <w:t>GM</w:t>
      </w:r>
      <w:del w:id="719" w:author="St-Amant, Rémi" w:date="2018-02-26T13:01:00Z">
        <w:r w:rsidDel="00725A10">
          <w:delText>)</w:delText>
        </w:r>
      </w:del>
      <w:bookmarkEnd w:id="717"/>
    </w:p>
    <w:p w14:paraId="2798D20E" w14:textId="77777777" w:rsidR="004607F3" w:rsidRPr="004607F3" w:rsidRDefault="004607F3" w:rsidP="004607F3"/>
    <w:p w14:paraId="2C9972DE" w14:textId="60E1AC8F" w:rsidR="004607F3" w:rsidRPr="009026A4" w:rsidRDefault="004607F3" w:rsidP="004607F3">
      <w:r>
        <w:t xml:space="preserve">   </w:t>
      </w:r>
      <w:r w:rsidRPr="009026A4">
        <w:t>Dans BioSIM, l</w:t>
      </w:r>
      <w:r>
        <w:t>’</w:t>
      </w:r>
      <w:r w:rsidRPr="009026A4">
        <w:t xml:space="preserve">interface </w:t>
      </w:r>
      <w:r>
        <w:t>f</w:t>
      </w:r>
      <w:r w:rsidRPr="004607F3">
        <w:t xml:space="preserve">ichier d’intrants du </w:t>
      </w:r>
      <w:del w:id="720" w:author="St-Amant, Rémi" w:date="2018-02-26T13:01:00Z">
        <w:r w:rsidRPr="004607F3" w:rsidDel="00725A10">
          <w:delText>(</w:delText>
        </w:r>
      </w:del>
      <w:r w:rsidRPr="004607F3">
        <w:t>GM</w:t>
      </w:r>
      <w:del w:id="721" w:author="St-Amant, Rémi" w:date="2018-02-26T13:01:00Z">
        <w:r w:rsidRPr="004607F3" w:rsidDel="00725A10">
          <w:delText>)</w:delText>
        </w:r>
      </w:del>
      <w:r>
        <w:t xml:space="preserve"> </w:t>
      </w:r>
      <w:r w:rsidRPr="009026A4">
        <w:t>comprend deux boîtes de dialogue : l</w:t>
      </w:r>
      <w:r w:rsidR="00701185">
        <w:t xml:space="preserve">e gestionnaire de fichier </w:t>
      </w:r>
      <w:r w:rsidRPr="009026A4">
        <w:t>d</w:t>
      </w:r>
      <w:r>
        <w:t>’</w:t>
      </w:r>
      <w:r w:rsidRPr="009026A4">
        <w:t>intrants du générateur météo et les Paramètres du générate</w:t>
      </w:r>
      <w:r w:rsidR="00701185">
        <w:t>ur météo</w:t>
      </w:r>
      <w:r w:rsidRPr="009026A4">
        <w:t>.</w:t>
      </w:r>
    </w:p>
    <w:p w14:paraId="1149A2E4" w14:textId="77777777" w:rsidR="00C2471D" w:rsidRPr="00C2471D" w:rsidRDefault="00C2471D" w:rsidP="00C2471D"/>
    <w:p w14:paraId="48197FFF" w14:textId="1C056885" w:rsidR="00C2471D" w:rsidRDefault="00C2471D" w:rsidP="00C2471D">
      <w:pPr>
        <w:pStyle w:val="Titre3"/>
      </w:pPr>
      <w:bookmarkStart w:id="722" w:name="_Toc348100128"/>
      <w:bookmarkStart w:id="723" w:name="_Toc503271194"/>
      <w:r w:rsidRPr="009026A4">
        <w:t xml:space="preserve">Interface de </w:t>
      </w:r>
      <w:r w:rsidR="004607F3">
        <w:t>gestionnaire des fichiers</w:t>
      </w:r>
      <w:r w:rsidRPr="009026A4">
        <w:t xml:space="preserve"> d</w:t>
      </w:r>
      <w:r>
        <w:t>’</w:t>
      </w:r>
      <w:r w:rsidRPr="009026A4">
        <w:t>intrants du générateur météo</w:t>
      </w:r>
      <w:bookmarkEnd w:id="722"/>
      <w:r w:rsidR="004607F3">
        <w:t>rologique</w:t>
      </w:r>
      <w:bookmarkEnd w:id="723"/>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val="en-CA" w:eastAsia="en-CA"/>
        </w:rPr>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val="en-CA" w:eastAsia="en-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val="en-CA" w:eastAsia="en-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val="en-CA" w:eastAsia="en-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val="en-CA" w:eastAsia="en-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11B0D464" w:rsidR="004607F3" w:rsidRPr="009026A4" w:rsidRDefault="004607F3" w:rsidP="004607F3">
      <w:pPr>
        <w:jc w:val="both"/>
      </w:pPr>
      <w:r w:rsidRPr="009026A4">
        <w:rPr>
          <w:noProof/>
          <w:lang w:val="en-CA" w:eastAsia="en-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w:t>
      </w:r>
      <w:del w:id="724" w:author="St-Amant, Rémi" w:date="2018-02-26T13:02:00Z">
        <w:r w:rsidRPr="009026A4" w:rsidDel="00725A10">
          <w:delText xml:space="preserve"> utilisés chaque fois que vous sélectionnez ce modèle</w:delText>
        </w:r>
      </w:del>
      <w:r w:rsidRPr="009026A4">
        <w:t>).</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C2471D">
      <w:pPr>
        <w:pStyle w:val="Titre3"/>
      </w:pPr>
      <w:bookmarkStart w:id="725" w:name="_Toc348100129"/>
      <w:bookmarkStart w:id="726" w:name="_Toc503271195"/>
      <w:r w:rsidRPr="009026A4">
        <w:t>Interface des Paramètres du générateur météo (GM)</w:t>
      </w:r>
      <w:bookmarkEnd w:id="725"/>
      <w:bookmarkEnd w:id="726"/>
    </w:p>
    <w:p w14:paraId="386039D8" w14:textId="4A8B1EA4" w:rsidR="00E12289" w:rsidRDefault="00E12289" w:rsidP="00E12289"/>
    <w:p w14:paraId="0A793005" w14:textId="56235105" w:rsidR="00E12289" w:rsidRDefault="00725A10" w:rsidP="00E12289">
      <w:r w:rsidRPr="00334DBD">
        <w:rPr>
          <w:b/>
          <w:noProof/>
          <w:lang w:val="en-CA" w:eastAsia="en-CA"/>
        </w:rPr>
        <w:lastRenderedPageBreak/>
        <w:drawing>
          <wp:anchor distT="0" distB="0" distL="114300" distR="114300" simplePos="0" relativeHeight="251706880" behindDoc="1" locked="0" layoutInCell="1" allowOverlap="1" wp14:anchorId="3CE73425" wp14:editId="2213C37C">
            <wp:simplePos x="0" y="0"/>
            <wp:positionH relativeFrom="column">
              <wp:posOffset>3818752</wp:posOffset>
            </wp:positionH>
            <wp:positionV relativeFrom="paragraph">
              <wp:posOffset>13059</wp:posOffset>
            </wp:positionV>
            <wp:extent cx="2721610" cy="2584450"/>
            <wp:effectExtent l="0" t="0" r="2540" b="6350"/>
            <wp:wrapTight wrapText="bothSides">
              <wp:wrapPolygon edited="0">
                <wp:start x="0" y="0"/>
                <wp:lineTo x="0" y="21494"/>
                <wp:lineTo x="21469" y="21494"/>
                <wp:lineTo x="2146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aramètres_du_générateur_météo(GM)"/>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21610" cy="2584450"/>
                    </a:xfrm>
                    <a:prstGeom prst="rect">
                      <a:avLst/>
                    </a:prstGeom>
                    <a:noFill/>
                  </pic:spPr>
                </pic:pic>
              </a:graphicData>
            </a:graphic>
            <wp14:sizeRelH relativeFrom="page">
              <wp14:pctWidth>0</wp14:pctWidth>
            </wp14:sizeRelH>
            <wp14:sizeRelV relativeFrom="page">
              <wp14:pctHeight>0</wp14:pctHeight>
            </wp14:sizeRelV>
          </wp:anchor>
        </w:drawing>
      </w:r>
      <w:r w:rsidR="00334DBD" w:rsidRPr="00334DBD">
        <w:rPr>
          <w:b/>
        </w:rPr>
        <w:t>Source des données</w:t>
      </w:r>
      <w:r w:rsidR="00ED1886" w:rsidRPr="00ED1886">
        <w:t xml:space="preserve"> </w:t>
      </w:r>
      <w:r w:rsidR="00ED1886">
        <w:t>(liste déroulante)</w:t>
      </w:r>
      <w:r w:rsidR="00334DBD">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4334B958" w:rsidR="00C74A62" w:rsidRDefault="00334DBD" w:rsidP="00193D8E">
      <w:r w:rsidRPr="00334DBD">
        <w:rPr>
          <w:b/>
        </w:rPr>
        <w:t>Variables générées</w:t>
      </w:r>
      <w:r w:rsidR="00193D8E">
        <w:t> : permet de choisir les variables climatiques à générées par le générateur météorologique</w:t>
      </w:r>
      <w:r w:rsidR="00701185">
        <w:t xml:space="preserve">. Quand l’objectif est d’exécuter un modèle, on peut retrouver les variables </w:t>
      </w:r>
      <w:r w:rsidR="00F819DF">
        <w:t>en</w:t>
      </w:r>
      <w:r w:rsidR="00193D8E">
        <w:t xml:space="preserve"> </w:t>
      </w:r>
      <w:r w:rsidR="00193D8E">
        <w:rPr>
          <w:rStyle w:val="Lienhypertexte"/>
          <w:color w:val="000000"/>
          <w:u w:val="none"/>
        </w:rPr>
        <w:t>c</w:t>
      </w:r>
      <w:r w:rsidR="00F819DF">
        <w:rPr>
          <w:rStyle w:val="Lienhypertexte"/>
          <w:color w:val="000000"/>
          <w:u w:val="none"/>
        </w:rPr>
        <w:t>liquant</w:t>
      </w:r>
      <w:r w:rsidR="00193D8E">
        <w:rPr>
          <w:rStyle w:val="Lienhypertexte"/>
          <w:color w:val="000000"/>
          <w:u w:val="none"/>
        </w:rPr>
        <w:t xml:space="preserve"> sur le bouton (…) </w:t>
      </w:r>
      <w:r w:rsidR="00701185">
        <w:rPr>
          <w:rStyle w:val="Lienhypertexte"/>
          <w:color w:val="000000"/>
          <w:u w:val="none"/>
        </w:rPr>
        <w:t xml:space="preserve">et </w:t>
      </w:r>
      <w:r w:rsidR="00600FCD" w:rsidRPr="00600FCD">
        <w:rPr>
          <w:rStyle w:val="Lienhypertexte"/>
          <w:b/>
          <w:color w:val="000000"/>
          <w:u w:val="none"/>
        </w:rPr>
        <w:t xml:space="preserve">Sélectionner les variables climatiques à partir d’un modèle </w:t>
      </w:r>
      <w:r w:rsidR="00600FCD">
        <w:t>(liste déroulante), il est toujours possible d’ajouter d’autre</w:t>
      </w:r>
      <w:r w:rsidR="00701185">
        <w:t>s</w:t>
      </w:r>
      <w:r w:rsidR="00600FCD">
        <w:t xml:space="preserve"> variable</w:t>
      </w:r>
      <w:r w:rsidR="00701185">
        <w:t>s</w:t>
      </w:r>
      <w:r w:rsidR="00600FCD">
        <w:t xml:space="preserve"> </w:t>
      </w:r>
      <w:r w:rsidR="00F819DF">
        <w:t>e</w:t>
      </w:r>
      <w:r w:rsidR="00600FCD">
        <w:t>n coch</w:t>
      </w:r>
      <w:r w:rsidR="00F819DF">
        <w:t>ant</w:t>
      </w:r>
      <w:r w:rsidR="00600FCD">
        <w:t xml:space="preserve"> le case </w:t>
      </w:r>
      <w:r w:rsidR="00600FCD" w:rsidRPr="009026A4">
        <w:rPr>
          <w:noProof/>
          <w:lang w:val="en-CA" w:eastAsia="en-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Lienhypertexte"/>
          <w:color w:val="000000"/>
          <w:u w:val="none"/>
        </w:rPr>
        <w:t xml:space="preserve">.  </w:t>
      </w:r>
    </w:p>
    <w:p w14:paraId="582849B1" w14:textId="14059E96" w:rsidR="00334DBD" w:rsidRPr="00E12289" w:rsidRDefault="00334DBD" w:rsidP="00E12289"/>
    <w:p w14:paraId="0FCD26DD" w14:textId="18CB1DA6" w:rsidR="00E12289" w:rsidRDefault="00AC18F9" w:rsidP="00E12289">
      <w:pPr>
        <w:jc w:val="both"/>
      </w:pPr>
      <w:r w:rsidRPr="00D66C4A">
        <w:rPr>
          <w:b/>
        </w:rPr>
        <w:t>Normales</w:t>
      </w:r>
      <w:r w:rsidR="00E12289" w:rsidRPr="009026A4">
        <w:t> : Lance des simulations qui utilisent comme intrants les données météorologiques désagrégées provenant des stations de la base de données normales (</w:t>
      </w:r>
      <w:r w:rsidR="00BF62BD">
        <w:t xml:space="preserve">Source </w:t>
      </w:r>
      <w:r w:rsidR="00BF62BD" w:rsidRPr="00BF62BD">
        <w:rPr>
          <w:i/>
        </w:rPr>
        <w:t>à partir de</w:t>
      </w:r>
      <w:r w:rsidR="00BF62BD">
        <w:t xml:space="preserve"> </w:t>
      </w:r>
      <w:r w:rsidR="00E12289" w:rsidRPr="009026A4">
        <w:rPr>
          <w:i/>
        </w:rPr>
        <w:t>normales</w:t>
      </w:r>
      <w:r w:rsidR="00BF62BD">
        <w:rPr>
          <w:i/>
        </w:rPr>
        <w:t xml:space="preserve"> mensuelles</w:t>
      </w:r>
      <w:r w:rsidR="00E12289" w:rsidRPr="009026A4">
        <w:t>).</w:t>
      </w:r>
    </w:p>
    <w:p w14:paraId="41552BDF" w14:textId="1A7EEA56" w:rsidR="00193D8E" w:rsidRDefault="00193D8E" w:rsidP="00E12289">
      <w:pPr>
        <w:jc w:val="both"/>
      </w:pPr>
      <w:r w:rsidRPr="00193D8E">
        <w:t xml:space="preserve">Les Données normales sont toujours employées pour </w:t>
      </w:r>
      <w:ins w:id="727" w:author="St-Amant, Rémi" w:date="2018-02-26T13:03:00Z">
        <w:r w:rsidR="00725A10">
          <w:t xml:space="preserve">calculer </w:t>
        </w:r>
      </w:ins>
      <w:ins w:id="728" w:author="St-Amant, Rémi" w:date="2018-02-26T13:04:00Z">
        <w:r w:rsidR="00725A10">
          <w:t>l</w:t>
        </w:r>
      </w:ins>
      <w:ins w:id="729" w:author="St-Amant, Rémi" w:date="2018-02-26T13:03:00Z">
        <w:r w:rsidR="00725A10">
          <w:t>es gradi</w:t>
        </w:r>
      </w:ins>
      <w:ins w:id="730" w:author="St-Amant, Rémi" w:date="2018-02-26T13:04:00Z">
        <w:r w:rsidR="00725A10">
          <w:t>e</w:t>
        </w:r>
      </w:ins>
      <w:ins w:id="731" w:author="St-Amant, Rémi" w:date="2018-02-26T13:03:00Z">
        <w:r w:rsidR="00725A10">
          <w:t>n</w:t>
        </w:r>
      </w:ins>
      <w:ins w:id="732" w:author="St-Amant, Rémi" w:date="2018-02-26T13:04:00Z">
        <w:r w:rsidR="00725A10">
          <w:t>t</w:t>
        </w:r>
      </w:ins>
      <w:ins w:id="733" w:author="St-Amant, Rémi" w:date="2018-02-26T13:03:00Z">
        <w:r w:rsidR="00725A10">
          <w:t xml:space="preserve">s et pour </w:t>
        </w:r>
      </w:ins>
      <w:r w:rsidRPr="00193D8E">
        <w:t>combler les valeurs manquantes (ou faire des prévisions).</w:t>
      </w:r>
    </w:p>
    <w:p w14:paraId="5DBBB184" w14:textId="2498AC71" w:rsidR="00C74A62" w:rsidRDefault="00C74A62" w:rsidP="00E12289">
      <w:pPr>
        <w:jc w:val="both"/>
      </w:pPr>
    </w:p>
    <w:p w14:paraId="62BD6F50" w14:textId="59E06A6B" w:rsidR="00E12289" w:rsidRPr="009026A4" w:rsidRDefault="00BF62BD" w:rsidP="00E12289">
      <w:pPr>
        <w:jc w:val="both"/>
        <w:rPr>
          <w:bCs/>
        </w:rPr>
      </w:pPr>
      <w:r>
        <w:rPr>
          <w:b/>
        </w:rPr>
        <w:t>Observations</w:t>
      </w:r>
      <w:r w:rsidR="00E12289" w:rsidRPr="009026A4">
        <w:t> :</w:t>
      </w:r>
      <w:r w:rsidR="00E12289" w:rsidRPr="009026A4">
        <w:rPr>
          <w:b/>
        </w:rPr>
        <w:t xml:space="preserve"> </w:t>
      </w:r>
      <w:r w:rsidR="00E12289" w:rsidRPr="009026A4">
        <w:t>Effectue des simulations en utilisant comme intrants les données météorologiques provenant des stations de la base de données quotidiennes</w:t>
      </w:r>
      <w:ins w:id="734" w:author="St-Amant, Rémi" w:date="2018-02-26T13:04:00Z">
        <w:r w:rsidR="00725A10">
          <w:t>/horaires</w:t>
        </w:r>
      </w:ins>
      <w:r w:rsidR="00E12289" w:rsidRPr="009026A4">
        <w:t xml:space="preserve"> (</w:t>
      </w:r>
      <w:r>
        <w:t>source</w:t>
      </w:r>
      <w:r w:rsidR="00E12289" w:rsidRPr="009026A4">
        <w:t xml:space="preserve"> </w:t>
      </w:r>
      <w:r>
        <w:rPr>
          <w:i/>
        </w:rPr>
        <w:t>à partir d’observations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3C96E0F0"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 xml:space="preserve">pour chaque type de données (Normales, Quotidiennes, Horaire ou </w:t>
      </w:r>
      <w:proofErr w:type="spellStart"/>
      <w:r>
        <w:t>Gribs</w:t>
      </w:r>
      <w:proofErr w:type="spellEnd"/>
      <w:r>
        <w:t xml:space="preserve">) qui sera utilisée </w:t>
      </w:r>
      <w:del w:id="735" w:author="St-Amant, Rémi" w:date="2018-02-26T13:04:00Z">
        <w:r w:rsidDel="00725A10">
          <w:delText xml:space="preserve">pour </w:delText>
        </w:r>
      </w:del>
      <w:r>
        <w:t>dans</w:t>
      </w:r>
      <w:r w:rsidRPr="009026A4">
        <w:t xml:space="preserve"> </w:t>
      </w:r>
      <w:del w:id="736" w:author="St-Amant, Rémi" w:date="2018-02-26T13:04:00Z">
        <w:r w:rsidRPr="009026A4" w:rsidDel="00725A10">
          <w:delText>simulation</w:delText>
        </w:r>
      </w:del>
      <w:ins w:id="737" w:author="St-Amant, Rémi" w:date="2018-02-26T13:04:00Z">
        <w:r w:rsidR="00725A10">
          <w:t>la génération météo</w:t>
        </w:r>
      </w:ins>
      <w:r w:rsidRPr="009026A4">
        <w:t>.</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val="en-CA" w:eastAsia="en-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1C2DBD0"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 xml:space="preserve">Nombre de stations les plus proches </w:t>
      </w:r>
      <w:r w:rsidR="00BF62BD">
        <w:t xml:space="preserve">qui seront sélectionnées </w:t>
      </w:r>
      <w:r w:rsidRPr="009026A4">
        <w:t xml:space="preserve">dans la base de données </w:t>
      </w:r>
      <w:r w:rsidR="00BF62BD">
        <w:t xml:space="preserve">pour </w:t>
      </w:r>
      <w:r w:rsidRPr="009026A4">
        <w:t>chaque emplacement de simulation.</w:t>
      </w:r>
    </w:p>
    <w:p w14:paraId="1595A750" w14:textId="77777777" w:rsidR="00E12289" w:rsidRPr="009026A4" w:rsidRDefault="00E12289" w:rsidP="00E12289">
      <w:pPr>
        <w:tabs>
          <w:tab w:val="left" w:pos="2212"/>
        </w:tabs>
        <w:jc w:val="both"/>
        <w:rPr>
          <w:bCs/>
        </w:rPr>
      </w:pPr>
    </w:p>
    <w:p w14:paraId="29406954" w14:textId="03D8C44C"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00BF62BD">
        <w:rPr>
          <w:i/>
        </w:rPr>
        <w:t xml:space="preserve">à partir de </w:t>
      </w:r>
      <w:r w:rsidRPr="009026A4">
        <w:rPr>
          <w:i/>
        </w:rPr>
        <w:t>normales</w:t>
      </w:r>
      <w:r w:rsidR="00BF62BD">
        <w:rPr>
          <w:i/>
        </w:rPr>
        <w:t xml:space="preserve"> mensuelles</w:t>
      </w:r>
      <w:r w:rsidRPr="009026A4">
        <w:t>, car certains modèles requièrent plus d</w:t>
      </w:r>
      <w:r>
        <w:t>’</w:t>
      </w:r>
      <w:r w:rsidRPr="009026A4">
        <w:t>une année de données météorologiques. Ce champ vous permet d</w:t>
      </w:r>
      <w:r>
        <w:t>’</w:t>
      </w:r>
      <w:r w:rsidRPr="009026A4">
        <w:t>indiquer le nombre d</w:t>
      </w:r>
      <w:r>
        <w:t>’</w:t>
      </w:r>
      <w:r w:rsidRPr="009026A4">
        <w:t>années pour lesquelles vous voulez exécuter la simulation. Prenez note que les données météorologiques sont générées de façon aléatoire à partir de données normales.</w:t>
      </w:r>
    </w:p>
    <w:p w14:paraId="180F1EAD" w14:textId="3F76755B" w:rsidR="00E12289" w:rsidRPr="00E12289" w:rsidRDefault="00E12289" w:rsidP="00E12289">
      <w:pPr>
        <w:tabs>
          <w:tab w:val="left" w:pos="2212"/>
        </w:tabs>
        <w:jc w:val="both"/>
        <w:rPr>
          <w:bCs/>
        </w:rPr>
      </w:pPr>
      <w:r w:rsidRPr="009026A4">
        <w:tab/>
      </w:r>
    </w:p>
    <w:p w14:paraId="17189503" w14:textId="75D233F5" w:rsidR="00E12289" w:rsidRPr="009026A4" w:rsidRDefault="00E12289" w:rsidP="00E12289">
      <w:pPr>
        <w:jc w:val="both"/>
      </w:pPr>
      <w:r w:rsidRPr="009026A4">
        <w:t>Champs</w:t>
      </w:r>
      <w:r w:rsidRPr="009026A4">
        <w:rPr>
          <w:b/>
        </w:rPr>
        <w:t xml:space="preserve"> Première année</w:t>
      </w:r>
      <w:r w:rsidRPr="009026A4">
        <w:t xml:space="preserve"> et</w:t>
      </w:r>
      <w:r w:rsidRPr="009026A4">
        <w:rPr>
          <w:b/>
        </w:rPr>
        <w:t xml:space="preserve"> Dernière année</w:t>
      </w:r>
      <w:r w:rsidRPr="009026A4">
        <w:t> : Ces champs sont activés quand vous sélectionnez le mo</w:t>
      </w:r>
      <w:r w:rsidR="00BF62BD">
        <w:t xml:space="preserve">de </w:t>
      </w:r>
      <w:r w:rsidR="00BF62BD">
        <w:rPr>
          <w:i/>
        </w:rPr>
        <w:t>à partir d’observations</w:t>
      </w:r>
      <w:r w:rsidRPr="009026A4">
        <w:t xml:space="preserve">. Vous devez entrer la première année et la dernière année inclusivement pour lesquelles vous voulez </w:t>
      </w:r>
      <w:r w:rsidR="00BF62BD">
        <w:t>une trace météorologique</w:t>
      </w:r>
      <w:r w:rsidRPr="009026A4">
        <w:t>.</w:t>
      </w:r>
    </w:p>
    <w:p w14:paraId="2519567A" w14:textId="77777777" w:rsidR="00E12289" w:rsidRPr="009026A4" w:rsidRDefault="00E12289" w:rsidP="00E12289">
      <w:pPr>
        <w:jc w:val="both"/>
      </w:pPr>
    </w:p>
    <w:p w14:paraId="58175D9C" w14:textId="4C47E054" w:rsidR="00E12289" w:rsidRPr="009026A4" w:rsidRDefault="00E12289" w:rsidP="00E12289">
      <w:pPr>
        <w:jc w:val="both"/>
      </w:pPr>
      <w:r w:rsidRPr="009026A4">
        <w:t xml:space="preserve">Case </w:t>
      </w:r>
      <w:r w:rsidRPr="009026A4">
        <w:rPr>
          <w:noProof/>
          <w:lang w:val="en-CA" w:eastAsia="en-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00BF62BD">
        <w:rPr>
          <w:i/>
        </w:rPr>
        <w:t>à partir d’observation</w:t>
      </w:r>
      <w:r w:rsidRPr="009026A4">
        <w:t xml:space="preserve">) : Lorsque cette case est cochée, le générateur météo utilisera les prévisions disponibles dans les </w:t>
      </w:r>
      <w:r w:rsidRPr="009026A4">
        <w:rPr>
          <w:i/>
        </w:rPr>
        <w:t>Données quotidiennes</w:t>
      </w:r>
      <w:ins w:id="738" w:author="St-Amant, Rémi" w:date="2018-02-26T13:06:00Z">
        <w:r w:rsidR="00957073">
          <w:rPr>
            <w:i/>
          </w:rPr>
          <w:t>/</w:t>
        </w:r>
      </w:ins>
      <w:del w:id="739" w:author="St-Amant, Rémi" w:date="2018-02-26T13:06:00Z">
        <w:r w:rsidR="00BF62BD" w:rsidDel="00957073">
          <w:rPr>
            <w:i/>
          </w:rPr>
          <w:delText xml:space="preserve"> ou </w:delText>
        </w:r>
      </w:del>
      <w:r w:rsidR="00BF62BD">
        <w:rPr>
          <w:i/>
        </w:rPr>
        <w:t>horaires</w:t>
      </w:r>
      <w:r w:rsidRPr="009026A4">
        <w:t xml:space="preserve"> (au lieu </w:t>
      </w:r>
      <w:r w:rsidR="00BF62BD">
        <w:t>d’utiliser les données normales</w:t>
      </w:r>
      <w:r w:rsidRPr="009026A4">
        <w:t>). Les données sont considérées comme des « prévisions » lorsque leur date est postérieure à la date courante.</w:t>
      </w:r>
    </w:p>
    <w:p w14:paraId="136F1AF7" w14:textId="5BC95381" w:rsidR="00E12289" w:rsidRDefault="00E12289" w:rsidP="00E12289">
      <w:pPr>
        <w:jc w:val="both"/>
      </w:pPr>
    </w:p>
    <w:p w14:paraId="55955CF8" w14:textId="0B300C29" w:rsidR="00260192" w:rsidRDefault="00260192" w:rsidP="00E12289">
      <w:pPr>
        <w:jc w:val="both"/>
      </w:pPr>
      <w:r w:rsidRPr="00260192">
        <w:rPr>
          <w:b/>
        </w:rPr>
        <w:t>Rayon de recherche</w:t>
      </w:r>
      <w:r>
        <w:t xml:space="preserve"> : permet de limiter le rayon de recherche pour chacune des variables climatiques. </w:t>
      </w:r>
    </w:p>
    <w:p w14:paraId="6C464701" w14:textId="77777777" w:rsidR="00260192" w:rsidRPr="009026A4" w:rsidRDefault="00260192"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66A7227B" w:rsidR="00E12289"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 xml:space="preserve">une série chronologique de données </w:t>
      </w:r>
      <w:del w:id="740" w:author="St-Amant, Rémi" w:date="2018-02-26T13:06:00Z">
        <w:r w:rsidRPr="009026A4" w:rsidDel="00957073">
          <w:delText xml:space="preserve">météorologiques générée pour une simulation </w:delText>
        </w:r>
      </w:del>
      <w:r w:rsidRPr="009026A4">
        <w:t>soit identique à celles obtenues d</w:t>
      </w:r>
      <w:r>
        <w:t>’</w:t>
      </w:r>
      <w:r w:rsidRPr="009026A4">
        <w:t>une exécution à l</w:t>
      </w:r>
      <w:r>
        <w:t>’</w:t>
      </w:r>
      <w:r w:rsidRPr="009026A4">
        <w:t>autre. Par défaut, l</w:t>
      </w:r>
      <w:ins w:id="741" w:author="St-Amant, Rémi" w:date="2018-02-26T13:07:00Z">
        <w:r w:rsidR="00957073">
          <w:t xml:space="preserve">e générateur météo </w:t>
        </w:r>
      </w:ins>
      <w:del w:id="742" w:author="St-Amant, Rémi" w:date="2018-02-26T13:07:00Z">
        <w:r w:rsidRPr="009026A4" w:rsidDel="00957073">
          <w:delText xml:space="preserve">a simulation </w:delText>
        </w:r>
      </w:del>
      <w:r w:rsidRPr="009026A4">
        <w:t xml:space="preserve">utilise la valeur « Graines aléatoires » (chaque exécution du modèle produit des régimes météo </w:t>
      </w:r>
      <w:proofErr w:type="spellStart"/>
      <w:r w:rsidRPr="009026A4">
        <w:t>stochastiquement</w:t>
      </w:r>
      <w:proofErr w:type="spellEnd"/>
      <w:r w:rsidRPr="009026A4">
        <w:t xml:space="preserve"> différents si on utilise les </w:t>
      </w:r>
      <w:r w:rsidRPr="009026A4">
        <w:rPr>
          <w:i/>
        </w:rPr>
        <w:t>Données normales</w:t>
      </w:r>
      <w:r w:rsidRPr="009026A4">
        <w:t>).</w:t>
      </w:r>
    </w:p>
    <w:p w14:paraId="1A198250" w14:textId="2ABE4BFC" w:rsidR="00BF62BD" w:rsidRDefault="00BF62BD" w:rsidP="00E12289">
      <w:pPr>
        <w:jc w:val="both"/>
      </w:pPr>
    </w:p>
    <w:p w14:paraId="6175D8A3" w14:textId="27167B88" w:rsidR="00BF62BD" w:rsidRDefault="00BF62BD" w:rsidP="00E12289">
      <w:pPr>
        <w:jc w:val="both"/>
      </w:pPr>
      <w:r>
        <w:t xml:space="preserve">Variable pouvant </w:t>
      </w:r>
      <w:r w:rsidR="00260192">
        <w:t>être dérivées : Permet de dériver certaines variables même s’il n’y a pas de valeurs dans les bases de données. Par exemple température moyenne, humidité, radiation solaire.</w:t>
      </w:r>
    </w:p>
    <w:p w14:paraId="248DE467" w14:textId="5FEA52EB" w:rsidR="00260192" w:rsidRDefault="00260192" w:rsidP="00E12289">
      <w:pPr>
        <w:jc w:val="both"/>
      </w:pPr>
    </w:p>
    <w:p w14:paraId="3B7BEF71" w14:textId="264296F8" w:rsidR="00260192" w:rsidRDefault="00260192" w:rsidP="00E12289">
      <w:pPr>
        <w:jc w:val="both"/>
      </w:pPr>
      <w:r w:rsidRPr="00103739">
        <w:rPr>
          <w:b/>
        </w:rPr>
        <w:t>Ignorer la station météo la plus pr</w:t>
      </w:r>
      <w:r w:rsidR="00103739" w:rsidRPr="00103739">
        <w:rPr>
          <w:b/>
        </w:rPr>
        <w:t>ès du point de simulation</w:t>
      </w:r>
      <w:r>
        <w:t> : Permet de ne pas utiliser la station météo la plus prêt pour pouvoir faire des validations.</w:t>
      </w:r>
    </w:p>
    <w:p w14:paraId="6C005E50" w14:textId="28CBD808" w:rsidR="00260192" w:rsidRDefault="00260192" w:rsidP="00E12289">
      <w:pPr>
        <w:jc w:val="both"/>
      </w:pPr>
    </w:p>
    <w:p w14:paraId="2F2B674D" w14:textId="405A8F3A" w:rsidR="00260192" w:rsidRDefault="00260192" w:rsidP="00E12289">
      <w:pPr>
        <w:jc w:val="both"/>
      </w:pPr>
      <w:r w:rsidRPr="00103739">
        <w:rPr>
          <w:b/>
        </w:rPr>
        <w:t>Sauter la vérification des bases de données</w:t>
      </w:r>
      <w:r>
        <w:t xml:space="preserve"> : </w:t>
      </w:r>
    </w:p>
    <w:p w14:paraId="6D356E66" w14:textId="4387097C" w:rsidR="00260192" w:rsidRDefault="00260192" w:rsidP="00E12289">
      <w:pPr>
        <w:jc w:val="both"/>
      </w:pPr>
    </w:p>
    <w:p w14:paraId="2E83B47D" w14:textId="746139A0" w:rsidR="00260192" w:rsidRPr="009026A4" w:rsidRDefault="00260192" w:rsidP="00E12289">
      <w:pPr>
        <w:jc w:val="both"/>
      </w:pPr>
      <w:r w:rsidRPr="00103739">
        <w:rPr>
          <w:b/>
        </w:rPr>
        <w:t>Ne pas compléter les valeurs manquantes avec des normales</w:t>
      </w:r>
      <w:r>
        <w:t xml:space="preserve"> : </w:t>
      </w:r>
    </w:p>
    <w:p w14:paraId="57C58D39" w14:textId="1C0623D4" w:rsidR="00C2471D" w:rsidRDefault="00C2471D" w:rsidP="00C2471D"/>
    <w:p w14:paraId="329934D0" w14:textId="77777777" w:rsidR="00103739" w:rsidRPr="00C2471D" w:rsidRDefault="00103739" w:rsidP="00C2471D"/>
    <w:p w14:paraId="0585E3D5" w14:textId="5C94A6EC" w:rsidR="009401CA" w:rsidRPr="009026A4" w:rsidRDefault="00C2471D" w:rsidP="00AB65C2">
      <w:pPr>
        <w:pStyle w:val="Titre1"/>
      </w:pPr>
      <w:bookmarkStart w:id="743" w:name="_Toc503271196"/>
      <w:r w:rsidRPr="00C2471D">
        <w:t>Exécution d’un modèle</w:t>
      </w:r>
      <w:bookmarkEnd w:id="743"/>
      <w:r w:rsidRPr="00C2471D">
        <w:t xml:space="preserve"> </w:t>
      </w:r>
    </w:p>
    <w:p w14:paraId="7D49B369" w14:textId="69FA95DC" w:rsidR="000C681E" w:rsidRDefault="000C681E" w:rsidP="000C681E">
      <w:pPr>
        <w:ind w:left="360"/>
        <w:jc w:val="both"/>
      </w:pPr>
    </w:p>
    <w:p w14:paraId="11C7B4FA" w14:textId="7DBEC266"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w:t>
      </w:r>
      <w:del w:id="744" w:author="St-Amant, Rémi" w:date="2018-02-26T13:08:00Z">
        <w:r w:rsidR="00A6712C" w:rsidDel="00957073">
          <w:delText xml:space="preserve">une </w:delText>
        </w:r>
      </w:del>
      <w:ins w:id="745" w:author="St-Amant, Rémi" w:date="2018-02-26T13:08:00Z">
        <w:r w:rsidR="00957073">
          <w:t>l’</w:t>
        </w:r>
      </w:ins>
      <w:r w:rsidR="00A6712C">
        <w:t xml:space="preserve">exécution d’un modelé, soit en sélection le générateur météo déjà crée et cliquez sur le bouton  Ajouter exécution d'un modèle </w:t>
      </w:r>
      <w:r w:rsidR="00103739">
        <w:rPr>
          <w:noProof/>
          <w:lang w:val="en-CA" w:eastAsia="en-CA"/>
        </w:rPr>
        <w:drawing>
          <wp:inline distT="0" distB="0" distL="0" distR="0" wp14:anchorId="7C2B8B3B" wp14:editId="2D89500B">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0678" cy="150281"/>
                    </a:xfrm>
                    <a:prstGeom prst="rect">
                      <a:avLst/>
                    </a:prstGeom>
                    <a:noFill/>
                    <a:ln>
                      <a:noFill/>
                      <a:prstDash/>
                    </a:ln>
                  </pic:spPr>
                </pic:pic>
              </a:graphicData>
            </a:graphic>
          </wp:inline>
        </w:drawing>
      </w:r>
      <w:r w:rsidR="00103739" w:rsidRPr="00103739">
        <w:t xml:space="preserve"> </w:t>
      </w:r>
      <w:r w:rsidR="00103739">
        <w:t xml:space="preserve">dans </w:t>
      </w:r>
      <w:r w:rsidR="00A6712C">
        <w:t>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val="en-CA" w:eastAsia="en-CA"/>
        </w:rPr>
        <w:lastRenderedPageBreak/>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12F027E5" w:rsidR="00A6712C" w:rsidRPr="009026A4" w:rsidRDefault="00A6712C" w:rsidP="00A6712C">
      <w:pPr>
        <w:jc w:val="both"/>
      </w:pPr>
      <w:r w:rsidRPr="009026A4">
        <w:t>Voici les boutons de l</w:t>
      </w:r>
      <w:r>
        <w:t>’</w:t>
      </w:r>
      <w:r w:rsidRPr="009026A4">
        <w:t xml:space="preserve">Éditeur </w:t>
      </w:r>
      <w:del w:id="746" w:author="St-Amant, Rémi" w:date="2018-02-26T13:09:00Z">
        <w:r w:rsidRPr="009026A4" w:rsidDel="00957073">
          <w:delText>de simulation</w:delText>
        </w:r>
      </w:del>
      <w:ins w:id="747" w:author="St-Amant, Rémi" w:date="2018-02-26T13:09:00Z">
        <w:r w:rsidR="00957073">
          <w:t>d’exécution d’un modèle</w:t>
        </w:r>
      </w:ins>
      <w:r w:rsidRPr="009026A4">
        <w:t>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0A01E20B" w:rsidR="00A6712C" w:rsidRPr="009026A4" w:rsidDel="00957073" w:rsidRDefault="00A6712C" w:rsidP="00A6712C">
      <w:pPr>
        <w:jc w:val="both"/>
        <w:rPr>
          <w:del w:id="748" w:author="St-Amant, Rémi" w:date="2018-02-26T13:09:00Z"/>
        </w:rPr>
      </w:pPr>
      <w:del w:id="749" w:author="St-Amant, Rémi" w:date="2018-02-26T13:09:00Z">
        <w:r w:rsidRPr="009026A4" w:rsidDel="00957073">
          <w:rPr>
            <w:noProof/>
            <w:lang w:val="en-CA" w:eastAsia="en-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rsidDel="00957073">
          <w:delText xml:space="preserve"> Case </w:delText>
        </w:r>
        <w:r w:rsidRPr="009026A4" w:rsidDel="00957073">
          <w:rPr>
            <w:b/>
          </w:rPr>
          <w:delText>Utiliser hxGrid</w:delText>
        </w:r>
        <w:r w:rsidRPr="009026A4" w:rsidDel="00957073">
          <w:delText xml:space="preserve"> (grisée) : Cette option s</w:delText>
        </w:r>
        <w:r w:rsidDel="00957073">
          <w:delText>’</w:delText>
        </w:r>
        <w:r w:rsidRPr="009026A4" w:rsidDel="00957073">
          <w:delText>adresse aux utilisateurs avancés qui désirent effectuer un calcul en parallèle sur réseau (pour plus d</w:delText>
        </w:r>
        <w:r w:rsidDel="00957073">
          <w:delText>’</w:delText>
        </w:r>
        <w:r w:rsidRPr="009026A4" w:rsidDel="00957073">
          <w:delText xml:space="preserve">information à ce sujet, veuillez consulter la page </w:delText>
        </w:r>
        <w:r w:rsidRPr="009026A4" w:rsidDel="00957073">
          <w:rPr>
            <w:i/>
          </w:rPr>
          <w:delText>Options avancées</w:delText>
        </w:r>
        <w:r w:rsidRPr="009026A4" w:rsidDel="00957073">
          <w:delText xml:space="preserve"> de la boîte de dialogue Options).</w:delText>
        </w:r>
      </w:del>
    </w:p>
    <w:p w14:paraId="02C4C6E8" w14:textId="46C89C36" w:rsidR="00A6712C" w:rsidRPr="009026A4" w:rsidDel="00957073" w:rsidRDefault="00A6712C" w:rsidP="00A6712C">
      <w:pPr>
        <w:jc w:val="both"/>
        <w:rPr>
          <w:del w:id="750" w:author="St-Amant, Rémi" w:date="2018-02-26T13:09:00Z"/>
        </w:rPr>
      </w:pPr>
    </w:p>
    <w:p w14:paraId="520F53D9" w14:textId="6FEB36EE" w:rsidR="00A6712C" w:rsidRDefault="00A6712C" w:rsidP="00A6712C">
      <w:pPr>
        <w:jc w:val="both"/>
      </w:pPr>
      <w:r w:rsidRPr="009026A4">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val="en-CA" w:eastAsia="en-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val="en-CA" w:eastAsia="en-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val="en-CA" w:eastAsia="en-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CE08826"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del w:id="751" w:author="St-Amant, Rémi" w:date="2018-02-26T13:11:00Z">
        <w:r w:rsidR="00443B84" w:rsidDel="00957073">
          <w:fldChar w:fldCharType="begin"/>
        </w:r>
        <w:r w:rsidR="00443B84" w:rsidDel="00957073">
          <w:delInstrText xml:space="preserve"> HYPERLINK \l "_Interface_de_l’Éditeur" </w:delInstrText>
        </w:r>
        <w:r w:rsidR="00443B84" w:rsidDel="00957073">
          <w:fldChar w:fldCharType="separate"/>
        </w:r>
        <w:r w:rsidRPr="00957073" w:rsidDel="00957073">
          <w:rPr>
            <w:i/>
            <w:rPrChange w:id="752" w:author="St-Amant, Rémi" w:date="2018-02-26T13:11:00Z">
              <w:rPr>
                <w:rStyle w:val="Lienhypertexte"/>
                <w:i/>
              </w:rPr>
            </w:rPrChange>
          </w:rPr>
          <w:delText>Modèles et Éditeur de modèles</w:delText>
        </w:r>
        <w:r w:rsidR="00443B84" w:rsidDel="00957073">
          <w:rPr>
            <w:rStyle w:val="Lienhypertexte"/>
            <w:i/>
          </w:rPr>
          <w:fldChar w:fldCharType="end"/>
        </w:r>
      </w:del>
      <w:ins w:id="753" w:author="St-Amant, Rémi" w:date="2018-02-26T13:11:00Z">
        <w:r w:rsidR="00957073" w:rsidRPr="00957073">
          <w:rPr>
            <w:i/>
            <w:rPrChange w:id="754" w:author="St-Amant, Rémi" w:date="2018-02-26T13:11:00Z">
              <w:rPr>
                <w:rStyle w:val="Lienhypertexte"/>
                <w:i/>
              </w:rPr>
            </w:rPrChange>
          </w:rPr>
          <w:t>Modèles et Éditeur de modèles</w:t>
        </w:r>
      </w:ins>
      <w:r w:rsidRPr="009026A4">
        <w:t>.</w:t>
      </w:r>
    </w:p>
    <w:p w14:paraId="153AE2CA" w14:textId="2CC650A9" w:rsidR="00DE26E1" w:rsidRDefault="00DE26E1" w:rsidP="008F1E30">
      <w:pPr>
        <w:jc w:val="both"/>
      </w:pPr>
    </w:p>
    <w:p w14:paraId="7CFB8C8B" w14:textId="6239F90C"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w:t>
      </w:r>
      <w:del w:id="755" w:author="St-Amant, Rémi" w:date="2018-02-26T13:11:00Z">
        <w:r w:rsidRPr="009026A4" w:rsidDel="00957073">
          <w:delText xml:space="preserve"> dans la définition d</w:delText>
        </w:r>
        <w:r w:rsidDel="00957073">
          <w:delText>’</w:delText>
        </w:r>
        <w:r w:rsidRPr="009026A4" w:rsidDel="00957073">
          <w:delText>une simulation</w:delText>
        </w:r>
      </w:del>
      <w:r w:rsidRPr="009026A4">
        <w:t>. Les paramètres que vous pouvez utiliser sont alors propres au modèle. Il peut s</w:t>
      </w:r>
      <w:r>
        <w:t>’</w:t>
      </w:r>
      <w:r w:rsidRPr="009026A4">
        <w:t xml:space="preserve">agir </w:t>
      </w:r>
      <w:del w:id="756" w:author="St-Amant, Rémi" w:date="2018-02-26T13:12:00Z">
        <w:r w:rsidRPr="009026A4" w:rsidDel="00957073">
          <w:delText>des valeurs par défaut fournies par la définition de l</w:delText>
        </w:r>
        <w:r w:rsidDel="00957073">
          <w:delText>’</w:delText>
        </w:r>
        <w:r w:rsidRPr="009026A4" w:rsidDel="00957073">
          <w:delText xml:space="preserve">interface du modèle ou </w:delText>
        </w:r>
      </w:del>
      <w:r w:rsidRPr="009026A4">
        <w:t>d</w:t>
      </w:r>
      <w:r>
        <w:t>’</w:t>
      </w:r>
      <w:r w:rsidRPr="009026A4">
        <w:t>un ensemble de valeurs que vous avez défini et enregistré dans le sous-répertoire \</w:t>
      </w:r>
      <w:proofErr w:type="spellStart"/>
      <w:r>
        <w:t>ParametersVariations</w:t>
      </w:r>
      <w:proofErr w:type="spellEnd"/>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lastRenderedPageBreak/>
        <w:t>Le bouton </w:t>
      </w:r>
      <w:r w:rsidRPr="009026A4">
        <w:rPr>
          <w:noProof/>
          <w:lang w:val="en-CA" w:eastAsia="en-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Lienhypertexte"/>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048D7E37"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 xml:space="preserve">option « Graine fixe » est utilisée quand vous voulez </w:t>
      </w:r>
      <w:del w:id="757" w:author="St-Amant, Rémi" w:date="2018-02-26T13:13:00Z">
        <w:r w:rsidRPr="009026A4" w:rsidDel="00957073">
          <w:delText>qu</w:delText>
        </w:r>
        <w:r w:rsidDel="00957073">
          <w:delText>’</w:delText>
        </w:r>
        <w:r w:rsidRPr="009026A4" w:rsidDel="00957073">
          <w:delText xml:space="preserve">une </w:delText>
        </w:r>
      </w:del>
      <w:del w:id="758" w:author="St-Amant, Rémi" w:date="2018-02-26T13:12:00Z">
        <w:r w:rsidRPr="009026A4" w:rsidDel="00957073">
          <w:delText>série chronologique de données météorologiques générée</w:delText>
        </w:r>
      </w:del>
      <w:ins w:id="759" w:author="St-Amant, Rémi" w:date="2018-02-26T13:12:00Z">
        <w:r w:rsidR="00957073">
          <w:t xml:space="preserve">que </w:t>
        </w:r>
      </w:ins>
      <w:ins w:id="760" w:author="St-Amant, Rémi" w:date="2018-02-26T13:13:00Z">
        <w:r w:rsidR="00957073">
          <w:t xml:space="preserve">les résultats du </w:t>
        </w:r>
      </w:ins>
      <w:ins w:id="761" w:author="St-Amant, Rémi" w:date="2018-02-26T13:12:00Z">
        <w:r w:rsidR="00957073">
          <w:t xml:space="preserve">modèle </w:t>
        </w:r>
      </w:ins>
      <w:del w:id="762" w:author="St-Amant, Rémi" w:date="2018-02-26T13:13:00Z">
        <w:r w:rsidRPr="009026A4" w:rsidDel="00957073">
          <w:delText xml:space="preserve"> pour une simulation </w:delText>
        </w:r>
      </w:del>
      <w:r w:rsidRPr="009026A4">
        <w:t xml:space="preserve">soit identique </w:t>
      </w:r>
      <w:del w:id="763" w:author="St-Amant, Rémi" w:date="2018-02-26T13:13:00Z">
        <w:r w:rsidRPr="009026A4" w:rsidDel="00957073">
          <w:delText xml:space="preserve">à celles obtenues </w:delText>
        </w:r>
      </w:del>
      <w:r w:rsidRPr="009026A4">
        <w:t>d</w:t>
      </w:r>
      <w:r>
        <w:t>’</w:t>
      </w:r>
      <w:r w:rsidRPr="009026A4">
        <w:t>une exécution à l</w:t>
      </w:r>
      <w:r>
        <w:t>’</w:t>
      </w:r>
      <w:r w:rsidRPr="009026A4">
        <w:t>autre. Par défaut, l</w:t>
      </w:r>
      <w:ins w:id="764" w:author="St-Amant, Rémi" w:date="2018-02-26T13:13:00Z">
        <w:r w:rsidR="00957073">
          <w:t xml:space="preserve">’Exécution d’un modèle </w:t>
        </w:r>
      </w:ins>
      <w:del w:id="765" w:author="St-Amant, Rémi" w:date="2018-02-26T13:13:00Z">
        <w:r w:rsidRPr="009026A4" w:rsidDel="00957073">
          <w:delText xml:space="preserve">a simulation </w:delText>
        </w:r>
      </w:del>
      <w:r w:rsidRPr="009026A4">
        <w:t>utilise la valeur « Graines aléatoires »</w:t>
      </w:r>
      <w:del w:id="766" w:author="St-Amant, Rémi" w:date="2018-02-26T13:14:00Z">
        <w:r w:rsidRPr="009026A4" w:rsidDel="00957073">
          <w:delText xml:space="preserve"> (chaque exécution du modèle produit des régimes météo stochastiquement différents si on utilise les </w:delText>
        </w:r>
        <w:r w:rsidRPr="009026A4" w:rsidDel="00957073">
          <w:rPr>
            <w:i/>
          </w:rPr>
          <w:delText>Données normales</w:delText>
        </w:r>
        <w:r w:rsidRPr="009026A4" w:rsidDel="00957073">
          <w:delText>)</w:delText>
        </w:r>
      </w:del>
      <w:r w:rsidRPr="009026A4">
        <w:t>.</w:t>
      </w:r>
    </w:p>
    <w:p w14:paraId="57E265FE" w14:textId="6061DD98" w:rsidR="00415AEB" w:rsidRDefault="00415AEB" w:rsidP="00415AEB">
      <w:pPr>
        <w:jc w:val="both"/>
      </w:pPr>
    </w:p>
    <w:p w14:paraId="17E5ECD1" w14:textId="67FECD00"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 xml:space="preserve">indiquer le nombre de répétitions que vous voulez pour </w:t>
      </w:r>
      <w:del w:id="767" w:author="St-Amant, Rémi" w:date="2018-02-26T13:14:00Z">
        <w:r w:rsidRPr="009026A4" w:rsidDel="00957073">
          <w:delText>une simulation donnée</w:delText>
        </w:r>
      </w:del>
      <w:ins w:id="768" w:author="St-Amant, Rémi" w:date="2018-02-26T13:14:00Z">
        <w:r w:rsidR="00957073">
          <w:t>l’exécution d’un modèle</w:t>
        </w:r>
      </w:ins>
      <w:r w:rsidR="00BB471F">
        <w:t>. Seule les modèles stochastiques ont besoin de répétitions</w:t>
      </w:r>
      <w:r w:rsidRPr="009026A4">
        <w:t>.</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6160E5">
      <w:pPr>
        <w:pStyle w:val="Titre2"/>
      </w:pPr>
      <w:bookmarkStart w:id="769" w:name="_Toc348100124"/>
      <w:bookmarkStart w:id="770" w:name="_Toc503271197"/>
      <w:r w:rsidRPr="009026A4">
        <w:t>Éditeur d</w:t>
      </w:r>
      <w:r w:rsidR="0098105F">
        <w:t>’</w:t>
      </w:r>
      <w:r w:rsidRPr="009026A4">
        <w:t>intrants du modèle</w:t>
      </w:r>
      <w:bookmarkEnd w:id="769"/>
      <w:bookmarkEnd w:id="770"/>
    </w:p>
    <w:p w14:paraId="0072C96C" w14:textId="77777777" w:rsidR="00E725E4" w:rsidRPr="00E725E4" w:rsidRDefault="00E725E4" w:rsidP="00E725E4"/>
    <w:p w14:paraId="1BEEC51B" w14:textId="6B3147E0" w:rsidR="00E725E4" w:rsidRPr="00E725E4" w:rsidRDefault="00E725E4" w:rsidP="00E725E4">
      <w:r w:rsidRPr="009026A4">
        <w:t>L</w:t>
      </w:r>
      <w:r>
        <w:t>’</w:t>
      </w:r>
      <w:r w:rsidRPr="009026A4">
        <w:t>Éditeur d</w:t>
      </w:r>
      <w:r>
        <w:t>’</w:t>
      </w:r>
      <w:r w:rsidRPr="009026A4">
        <w:t>intrants du modèle comporte deux boîtes de dialogue : l</w:t>
      </w:r>
      <w:r w:rsidR="00BB471F">
        <w:t xml:space="preserve">e gestionnaire </w:t>
      </w:r>
      <w:ins w:id="771" w:author="St-Amant, Rémi" w:date="2018-02-26T13:14:00Z">
        <w:r w:rsidR="003C4852">
          <w:t xml:space="preserve">des fichiers </w:t>
        </w:r>
      </w:ins>
      <w:r w:rsidRPr="009026A4">
        <w:t>d</w:t>
      </w:r>
      <w:r>
        <w:t>’</w:t>
      </w:r>
      <w:r w:rsidRPr="009026A4">
        <w:t>intrants du modèle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482E10D5" w:rsidR="00E725E4" w:rsidRPr="009026A4" w:rsidRDefault="009401CA" w:rsidP="000C369D">
      <w:pPr>
        <w:pStyle w:val="Titre3"/>
      </w:pPr>
      <w:bookmarkStart w:id="772" w:name="_Interface_de_l’Éditeur"/>
      <w:bookmarkStart w:id="773" w:name="_Toc348100125"/>
      <w:bookmarkStart w:id="774" w:name="_Toc503271198"/>
      <w:bookmarkEnd w:id="772"/>
      <w:r w:rsidRPr="009026A4">
        <w:t>Interface d</w:t>
      </w:r>
      <w:ins w:id="775" w:author="St-Amant, Rémi" w:date="2018-02-26T13:15:00Z">
        <w:r w:rsidR="003C4852">
          <w:t>u gestionnaire de fichiers</w:t>
        </w:r>
        <w:r w:rsidR="003C4852" w:rsidRPr="009026A4" w:rsidDel="003C4852">
          <w:t xml:space="preserve"> </w:t>
        </w:r>
      </w:ins>
      <w:del w:id="776" w:author="St-Amant, Rémi" w:date="2018-02-26T13:15:00Z">
        <w:r w:rsidRPr="009026A4" w:rsidDel="003C4852">
          <w:delText>e l</w:delText>
        </w:r>
        <w:r w:rsidR="0098105F" w:rsidDel="003C4852">
          <w:delText>’</w:delText>
        </w:r>
        <w:r w:rsidRPr="009026A4" w:rsidDel="003C4852">
          <w:delText xml:space="preserve">Éditeur </w:delText>
        </w:r>
      </w:del>
      <w:r w:rsidRPr="009026A4">
        <w:t>d</w:t>
      </w:r>
      <w:r w:rsidR="0098105F">
        <w:t>’</w:t>
      </w:r>
      <w:r w:rsidRPr="009026A4">
        <w:t>intrants du modèle</w:t>
      </w:r>
      <w:bookmarkEnd w:id="773"/>
      <w:bookmarkEnd w:id="774"/>
    </w:p>
    <w:p w14:paraId="39C02672" w14:textId="77777777" w:rsidR="00E725E4" w:rsidRPr="009026A4" w:rsidRDefault="00E725E4" w:rsidP="00E725E4">
      <w:r w:rsidRPr="009026A4">
        <w:rPr>
          <w:noProof/>
          <w:lang w:val="en-CA" w:eastAsia="en-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0664A9D0" w:rsidR="00E725E4" w:rsidRPr="009026A4" w:rsidRDefault="00E725E4" w:rsidP="00E725E4">
      <w:pPr>
        <w:jc w:val="both"/>
      </w:pPr>
      <w:r w:rsidRPr="009026A4">
        <w:t>Vous pouvez utiliser l</w:t>
      </w:r>
      <w:r w:rsidR="00BB471F">
        <w:t xml:space="preserve">e gestionnaire </w:t>
      </w:r>
      <w:ins w:id="777" w:author="St-Amant, Rémi" w:date="2018-02-26T13:15:00Z">
        <w:r w:rsidR="003C4852">
          <w:t xml:space="preserve">de fichiers </w:t>
        </w:r>
      </w:ins>
      <w:r w:rsidRPr="009026A4">
        <w:t>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383E9387" w:rsidR="00E725E4" w:rsidRPr="009026A4" w:rsidRDefault="00E725E4" w:rsidP="00E725E4">
      <w:pPr>
        <w:jc w:val="both"/>
      </w:pPr>
      <w:r w:rsidRPr="009026A4">
        <w:t>Voici les boutons et les champs d</w:t>
      </w:r>
      <w:r w:rsidR="00BB471F">
        <w:t xml:space="preserve">u gestionnaire </w:t>
      </w:r>
      <w:r w:rsidRPr="009026A4">
        <w:t>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val="en-CA" w:eastAsia="en-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val="en-CA" w:eastAsia="en-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val="en-CA" w:eastAsia="en-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val="en-CA" w:eastAsia="en-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val="en-CA" w:eastAsia="en-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C2471D">
      <w:pPr>
        <w:pStyle w:val="Titre3"/>
      </w:pPr>
      <w:bookmarkStart w:id="778" w:name="_Toc348100126"/>
      <w:bookmarkStart w:id="779" w:name="_Toc503271199"/>
      <w:r w:rsidRPr="009026A4">
        <w:lastRenderedPageBreak/>
        <w:t>Interface propre au modèle (exemple)</w:t>
      </w:r>
      <w:bookmarkEnd w:id="778"/>
      <w:bookmarkEnd w:id="779"/>
    </w:p>
    <w:p w14:paraId="66AC0E99" w14:textId="7D314592" w:rsidR="009401CA" w:rsidRPr="009026A4" w:rsidRDefault="00AF69CA" w:rsidP="009401CA">
      <w:r w:rsidRPr="009026A4">
        <w:rPr>
          <w:noProof/>
          <w:lang w:val="en-CA" w:eastAsia="en-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6228F03F"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proofErr w:type="spellStart"/>
      <w:r w:rsidR="00AF69CA">
        <w:t>DegreeDay</w:t>
      </w:r>
      <w:proofErr w:type="spellEnd"/>
      <w:r w:rsidR="00AF69CA">
        <w:t xml:space="preserve"> (</w:t>
      </w:r>
      <w:proofErr w:type="spellStart"/>
      <w:r w:rsidR="00AF69CA">
        <w:t>Annual</w:t>
      </w:r>
      <w:proofErr w:type="spellEnd"/>
      <w:r w:rsidR="00AF69CA">
        <w:t>)</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val="en-CA" w:eastAsia="en-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w:t>
      </w:r>
      <w:r w:rsidR="00BB471F">
        <w:t>c</w:t>
      </w:r>
      <w:r w:rsidRPr="009026A4">
        <w:t>t]. Par exemple, [Proje</w:t>
      </w:r>
      <w:r w:rsidR="00BB471F">
        <w:t>c</w:t>
      </w:r>
      <w:r w:rsidRPr="009026A4">
        <w:t>t]\Data\Deposit.dat désigne le fichier Deposit.dat dans le sous-répertoire \Data\ du projet.</w:t>
      </w:r>
    </w:p>
    <w:p w14:paraId="4E8B4406" w14:textId="77777777" w:rsidR="00E725E4" w:rsidRPr="009026A4" w:rsidRDefault="00E725E4" w:rsidP="00E725E4">
      <w:pPr>
        <w:jc w:val="both"/>
      </w:pPr>
    </w:p>
    <w:p w14:paraId="5B03576F" w14:textId="78EB9B35"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val="en-CA" w:eastAsia="en-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dans </w:t>
      </w:r>
      <w:del w:id="780" w:author="St-Amant, Rémi" w:date="2018-02-26T13:18:00Z">
        <w:r w:rsidRPr="009026A4" w:rsidDel="009A639F">
          <w:delText>l</w:delText>
        </w:r>
        <w:r w:rsidDel="009A639F">
          <w:delText>’</w:delText>
        </w:r>
        <w:r w:rsidRPr="009026A4" w:rsidDel="009A639F">
          <w:delText>Éditeur d</w:delText>
        </w:r>
        <w:r w:rsidDel="009A639F">
          <w:delText>’</w:delText>
        </w:r>
        <w:r w:rsidRPr="009026A4" w:rsidDel="009A639F">
          <w:delText>intrants du modèle</w:delText>
        </w:r>
      </w:del>
      <w:ins w:id="781" w:author="St-Amant, Rémi" w:date="2018-02-26T13:18:00Z">
        <w:r w:rsidR="009A639F">
          <w:t>le gestionnaire de fichiers d’intrants du modèle</w:t>
        </w:r>
      </w:ins>
      <w:r w:rsidRPr="009026A4">
        <w:t>, taper un nom de fichier d</w:t>
      </w:r>
      <w:r>
        <w:t>’</w:t>
      </w:r>
      <w:r w:rsidRPr="009026A4">
        <w:t>intrant du modèle, puis modifier les valeurs voulues des paramètres dans l</w:t>
      </w:r>
      <w:r>
        <w:t>’</w:t>
      </w:r>
      <w:r w:rsidRPr="009026A4">
        <w:t xml:space="preserve">interface du modèle. Cliquez sur </w:t>
      </w:r>
      <w:r w:rsidRPr="009026A4">
        <w:rPr>
          <w:noProof/>
          <w:lang w:val="en-CA" w:eastAsia="en-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w:t>
      </w:r>
      <w:del w:id="782" w:author="St-Amant, Rémi" w:date="2018-02-26T13:18:00Z">
        <w:r w:rsidRPr="009026A4" w:rsidDel="009A639F">
          <w:delText>l</w:delText>
        </w:r>
        <w:r w:rsidDel="009A639F">
          <w:delText>’</w:delText>
        </w:r>
        <w:r w:rsidRPr="009026A4" w:rsidDel="009A639F">
          <w:delText>Éditeur d</w:delText>
        </w:r>
        <w:r w:rsidDel="009A639F">
          <w:delText>’</w:delText>
        </w:r>
        <w:r w:rsidRPr="009026A4" w:rsidDel="009A639F">
          <w:delText>intrants du modèle</w:delText>
        </w:r>
      </w:del>
      <w:ins w:id="783" w:author="St-Amant, Rémi" w:date="2018-02-26T13:18:00Z">
        <w:r w:rsidR="009A639F">
          <w:t>le gestionnaire de fichiers d’intrants du modèle</w:t>
        </w:r>
      </w:ins>
      <w:r w:rsidRPr="009026A4">
        <w:t xml:space="preserve"> pour enregistrer les nouvelles valeurs des paramètres dans le fichier d</w:t>
      </w:r>
      <w:r>
        <w:t>’</w:t>
      </w:r>
      <w:r w:rsidRPr="009026A4">
        <w:t>intrants du modèle spécifié.</w:t>
      </w:r>
    </w:p>
    <w:p w14:paraId="66C3496F" w14:textId="77777777" w:rsidR="009401CA" w:rsidRPr="005477CA" w:rsidRDefault="009401CA" w:rsidP="009401CA"/>
    <w:p w14:paraId="2AEE5CF6" w14:textId="77777777" w:rsidR="009401CA" w:rsidRPr="009026A4" w:rsidRDefault="009401CA" w:rsidP="006160E5">
      <w:pPr>
        <w:pStyle w:val="Titre2"/>
      </w:pPr>
      <w:bookmarkStart w:id="784" w:name="_Toc348100137"/>
      <w:bookmarkStart w:id="785" w:name="_Toc503271200"/>
      <w:r w:rsidRPr="009026A4">
        <w:t>Boîte de dialogue Variation des paramètres</w:t>
      </w:r>
      <w:bookmarkEnd w:id="784"/>
      <w:bookmarkEnd w:id="785"/>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1A7EE32"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 xml:space="preserve">une même série </w:t>
      </w:r>
      <w:del w:id="786" w:author="St-Amant, Rémi" w:date="2018-02-26T13:19:00Z">
        <w:r w:rsidRPr="009026A4" w:rsidDel="009A639F">
          <w:delText>de simulations</w:delText>
        </w:r>
      </w:del>
      <w:ins w:id="787" w:author="St-Amant, Rémi" w:date="2018-02-26T13:19:00Z">
        <w:r w:rsidR="009A639F">
          <w:t>d’exécution de modèle</w:t>
        </w:r>
      </w:ins>
      <w:r w:rsidRPr="009026A4">
        <w:t>. Cela peut s</w:t>
      </w:r>
      <w:r>
        <w:t>’</w:t>
      </w:r>
      <w:r w:rsidRPr="009026A4">
        <w:t>avérer utile, par exemple, dans les analyses de sensibilité. Lorsqu</w:t>
      </w:r>
      <w:r>
        <w:t>’</w:t>
      </w:r>
      <w:r w:rsidRPr="009026A4">
        <w:t xml:space="preserve">un paramètre varie, toute la série de </w:t>
      </w:r>
      <w:del w:id="788" w:author="St-Amant, Rémi" w:date="2018-02-26T13:19:00Z">
        <w:r w:rsidRPr="009026A4" w:rsidDel="009A639F">
          <w:delText xml:space="preserve">simulations </w:delText>
        </w:r>
      </w:del>
      <w:ins w:id="789" w:author="St-Amant, Rémi" w:date="2018-02-26T13:19:00Z">
        <w:r w:rsidR="009A639F">
          <w:t>d’exécution de modèle</w:t>
        </w:r>
        <w:r w:rsidR="009A639F" w:rsidRPr="009026A4">
          <w:t xml:space="preserve"> </w:t>
        </w:r>
      </w:ins>
      <w:r w:rsidRPr="009026A4">
        <w:t>(localisations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val="en-CA" w:eastAsia="en-CA"/>
        </w:rPr>
        <w:drawing>
          <wp:anchor distT="0" distB="0" distL="114300" distR="114300" simplePos="0" relativeHeight="251715072" behindDoc="1" locked="0" layoutInCell="1" allowOverlap="1" wp14:anchorId="50349E3D" wp14:editId="51629318">
            <wp:simplePos x="0" y="0"/>
            <wp:positionH relativeFrom="column">
              <wp:posOffset>3502998</wp:posOffset>
            </wp:positionH>
            <wp:positionV relativeFrom="paragraph">
              <wp:posOffset>132435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2BCA1C00" w:rsidR="00440DF4" w:rsidRDefault="000D7C36" w:rsidP="000D7C36">
      <w:pPr>
        <w:jc w:val="both"/>
      </w:pPr>
      <w:r w:rsidRPr="009026A4">
        <w:t>La liste</w:t>
      </w:r>
      <w:r w:rsidRPr="009026A4">
        <w:rPr>
          <w:b/>
        </w:rPr>
        <w:t xml:space="preserve"> Paramètres </w:t>
      </w:r>
      <w:ins w:id="790" w:author="St-Amant, Rémi" w:date="2018-02-26T13:20:00Z">
        <w:r w:rsidR="009A639F">
          <w:rPr>
            <w:b/>
          </w:rPr>
          <w:t xml:space="preserve">à faire </w:t>
        </w:r>
      </w:ins>
      <w:del w:id="791" w:author="St-Amant, Rémi" w:date="2018-02-26T13:20:00Z">
        <w:r w:rsidRPr="009026A4" w:rsidDel="009A639F">
          <w:rPr>
            <w:b/>
          </w:rPr>
          <w:delText xml:space="preserve">qui </w:delText>
        </w:r>
      </w:del>
      <w:r w:rsidRPr="009026A4">
        <w:rPr>
          <w:b/>
        </w:rPr>
        <w:t>varie</w:t>
      </w:r>
      <w:ins w:id="792" w:author="St-Amant, Rémi" w:date="2018-02-26T13:20:00Z">
        <w:r w:rsidR="009A639F">
          <w:rPr>
            <w:b/>
          </w:rPr>
          <w:t>r</w:t>
        </w:r>
      </w:ins>
      <w:del w:id="793" w:author="St-Amant, Rémi" w:date="2018-02-26T13:20:00Z">
        <w:r w:rsidRPr="009026A4" w:rsidDel="009A639F">
          <w:rPr>
            <w:b/>
          </w:rPr>
          <w:delText>nt</w:delText>
        </w:r>
      </w:del>
      <w:r w:rsidRPr="009026A4">
        <w:t xml:space="preserve"> à </w:t>
      </w:r>
      <w:del w:id="794" w:author="St-Amant, Rémi" w:date="2018-02-26T13:22:00Z">
        <w:r w:rsidRPr="009026A4" w:rsidDel="009A639F">
          <w:delText xml:space="preserve">la </w:delText>
        </w:r>
      </w:del>
      <w:r w:rsidRPr="009026A4">
        <w:t>droite vous permet de choisir les paramètres</w:t>
      </w:r>
      <w:del w:id="795" w:author="St-Amant, Rémi" w:date="2018-02-26T13:22:00Z">
        <w:r w:rsidRPr="009026A4" w:rsidDel="009A639F">
          <w:delText xml:space="preserve"> propres au modèle</w:delText>
        </w:r>
      </w:del>
      <w:del w:id="796" w:author="St-Amant, Rémi" w:date="2018-02-26T13:21:00Z">
        <w:r w:rsidRPr="009026A4" w:rsidDel="009A639F">
          <w:delText xml:space="preserve"> qui figurent dans la liste de gauche (</w:delText>
        </w:r>
        <w:r w:rsidRPr="009026A4" w:rsidDel="009A639F">
          <w:rPr>
            <w:b/>
          </w:rPr>
          <w:delText>Paramètres qui ne varient pas</w:delText>
        </w:r>
        <w:r w:rsidRPr="009026A4" w:rsidDel="009A639F">
          <w:delText>)</w:delText>
        </w:r>
      </w:del>
      <w:r w:rsidRPr="009026A4">
        <w:t xml:space="preserve">, dans la boîte de dialogue Variation des paramètres (à laquelle vous accédez en cliquant sur le bouton </w:t>
      </w:r>
      <w:r w:rsidRPr="009026A4">
        <w:rPr>
          <w:noProof/>
          <w:lang w:val="en-CA" w:eastAsia="en-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val="en-CA" w:eastAsia="en-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val="en-CA" w:eastAsia="en-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Titre1"/>
      </w:pPr>
      <w:bookmarkStart w:id="797" w:name="_Toc162664007"/>
      <w:bookmarkStart w:id="798" w:name="_Toc348100138"/>
      <w:bookmarkStart w:id="799" w:name="_Toc503271201"/>
      <w:r w:rsidRPr="009026A4">
        <w:t>Définition des analyses</w:t>
      </w:r>
      <w:bookmarkEnd w:id="797"/>
      <w:bookmarkEnd w:id="798"/>
      <w:bookmarkEnd w:id="799"/>
    </w:p>
    <w:p w14:paraId="1F4BBC84" w14:textId="77777777" w:rsidR="009401CA" w:rsidRPr="009026A4" w:rsidRDefault="009401CA" w:rsidP="009401CA">
      <w:pPr>
        <w:jc w:val="both"/>
      </w:pPr>
    </w:p>
    <w:p w14:paraId="378BE3D4" w14:textId="72D9F3CD" w:rsidR="009401CA" w:rsidRPr="009026A4" w:rsidRDefault="009401CA" w:rsidP="009401CA">
      <w:pPr>
        <w:jc w:val="both"/>
      </w:pPr>
      <w:r w:rsidRPr="009026A4">
        <w:t xml:space="preserve">Une fois un élément </w:t>
      </w:r>
      <w:del w:id="800" w:author="St-Amant, Rémi" w:date="2018-02-26T13:23:00Z">
        <w:r w:rsidRPr="009026A4" w:rsidDel="009A639F">
          <w:delText xml:space="preserve">(par exemple, une simulation) </w:delText>
        </w:r>
      </w:del>
      <w:r w:rsidRPr="009026A4">
        <w:t>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06F5119D"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del w:id="801" w:author="St-Amant, Rémi" w:date="2018-02-26T13:25:00Z">
        <w:r w:rsidR="00443B84" w:rsidDel="005A16CA">
          <w:fldChar w:fldCharType="begin"/>
        </w:r>
        <w:r w:rsidR="00443B84" w:rsidDel="005A16CA">
          <w:delInstrText xml:space="preserve"> HYPERLINK \l "_Defining_an_Analysis" </w:delInstrText>
        </w:r>
        <w:r w:rsidR="00443B84" w:rsidDel="005A16CA">
          <w:fldChar w:fldCharType="separate"/>
        </w:r>
        <w:r w:rsidRPr="005A16CA" w:rsidDel="005A16CA">
          <w:rPr>
            <w:rPrChange w:id="802" w:author="St-Amant, Rémi" w:date="2018-02-26T13:25:00Z">
              <w:rPr>
                <w:rStyle w:val="Lienhypertexte"/>
              </w:rPr>
            </w:rPrChange>
          </w:rPr>
          <w:delText>boîte de dialogue Éditeur d</w:delText>
        </w:r>
        <w:r w:rsidR="0098105F" w:rsidRPr="005A16CA" w:rsidDel="005A16CA">
          <w:rPr>
            <w:rPrChange w:id="803" w:author="St-Amant, Rémi" w:date="2018-02-26T13:25:00Z">
              <w:rPr>
                <w:rStyle w:val="Lienhypertexte"/>
              </w:rPr>
            </w:rPrChange>
          </w:rPr>
          <w:delText>’</w:delText>
        </w:r>
        <w:r w:rsidRPr="005A16CA" w:rsidDel="005A16CA">
          <w:rPr>
            <w:rPrChange w:id="804" w:author="St-Amant, Rémi" w:date="2018-02-26T13:25:00Z">
              <w:rPr>
                <w:rStyle w:val="Lienhypertexte"/>
              </w:rPr>
            </w:rPrChange>
          </w:rPr>
          <w:delText>analyse</w:delText>
        </w:r>
        <w:r w:rsidR="00443B84" w:rsidDel="005A16CA">
          <w:rPr>
            <w:rStyle w:val="Lienhypertexte"/>
          </w:rPr>
          <w:fldChar w:fldCharType="end"/>
        </w:r>
      </w:del>
      <w:ins w:id="805" w:author="St-Amant, Rémi" w:date="2018-02-26T13:25:00Z">
        <w:r w:rsidR="005A16CA" w:rsidRPr="005A16CA">
          <w:rPr>
            <w:rPrChange w:id="806" w:author="St-Amant, Rémi" w:date="2018-02-26T13:25:00Z">
              <w:rPr>
                <w:rStyle w:val="Lienhypertexte"/>
              </w:rPr>
            </w:rPrChange>
          </w:rPr>
          <w:t>boîte de dialogue Éditeur d’analyse</w:t>
        </w:r>
      </w:ins>
      <w:r w:rsidRPr="009026A4">
        <w:t xml:space="preserve">. Pour accéder à cette boîte de dialogue, sélectionnez [Projet] [Ajouter analyse...] dans la barre de menus, cliquez sur le bouton Ajouter analyse </w:t>
      </w:r>
      <w:r w:rsidR="008F78E1" w:rsidRPr="009026A4">
        <w:rPr>
          <w:noProof/>
          <w:lang w:val="en-CA" w:eastAsia="en-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3EC4D2D2"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r w:rsidRPr="009026A4">
        <w:rPr>
          <w:i/>
        </w:rPr>
        <w:t>Quoi</w:t>
      </w:r>
      <w:r w:rsidR="00D859D9">
        <w:rPr>
          <w:i/>
        </w:rPr>
        <w:t>,</w:t>
      </w:r>
      <w:ins w:id="807" w:author="St-Amant, Rémi" w:date="2018-02-26T13:25:00Z">
        <w:r w:rsidR="005A16CA">
          <w:rPr>
            <w:i/>
          </w:rPr>
          <w:t xml:space="preserve"> </w:t>
        </w:r>
      </w:ins>
      <w:r w:rsidR="00D859D9">
        <w:rPr>
          <w:i/>
        </w:rPr>
        <w:t>Quelle</w:t>
      </w:r>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619FA048" w:rsidR="009401CA" w:rsidRPr="009026A4" w:rsidRDefault="009401CA" w:rsidP="009401CA">
      <w:pPr>
        <w:jc w:val="both"/>
      </w:pPr>
      <w:r w:rsidRPr="009026A4">
        <w:t xml:space="preserve">Les </w:t>
      </w:r>
      <w:del w:id="808" w:author="St-Amant, Rémi" w:date="2018-02-26T13:26:00Z">
        <w:r w:rsidRPr="009026A4" w:rsidDel="005A16CA">
          <w:delText xml:space="preserve">trois </w:delText>
        </w:r>
      </w:del>
      <w:ins w:id="809" w:author="St-Amant, Rémi" w:date="2018-02-26T13:26:00Z">
        <w:r w:rsidR="005A16CA">
          <w:t xml:space="preserve">quatre </w:t>
        </w:r>
      </w:ins>
      <w:r w:rsidRPr="009026A4">
        <w:t>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6160E5">
      <w:pPr>
        <w:pStyle w:val="Titre2"/>
      </w:pPr>
      <w:bookmarkStart w:id="810" w:name="_Toc348100139"/>
      <w:bookmarkStart w:id="811" w:name="_Toc503271202"/>
      <w:r w:rsidRPr="009026A4">
        <w:lastRenderedPageBreak/>
        <w:t>Onglet Général</w:t>
      </w:r>
      <w:bookmarkEnd w:id="810"/>
      <w:bookmarkEnd w:id="811"/>
      <w:r w:rsidRPr="009026A4">
        <w:tab/>
      </w:r>
    </w:p>
    <w:p w14:paraId="6F153D91" w14:textId="2272508C" w:rsidR="009401CA" w:rsidRPr="009026A4" w:rsidRDefault="006E6B35" w:rsidP="009401CA">
      <w:r w:rsidRPr="009026A4">
        <w:rPr>
          <w:noProof/>
          <w:lang w:val="en-CA" w:eastAsia="en-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w:t>
      </w:r>
      <w:del w:id="812" w:author="St-Amant, Rémi" w:date="2018-02-27T09:57:00Z">
        <w:r w:rsidRPr="009026A4" w:rsidDel="0095212D">
          <w:delText>(estompé)</w:delText>
        </w:r>
      </w:del>
      <w:r w:rsidRPr="009026A4">
        <w:t>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6160E5">
      <w:pPr>
        <w:pStyle w:val="Titre2"/>
      </w:pPr>
      <w:r w:rsidRPr="009026A4">
        <w:br w:type="page"/>
      </w:r>
      <w:bookmarkStart w:id="813" w:name="_Toc348100140"/>
      <w:bookmarkStart w:id="814" w:name="_Toc503271203"/>
      <w:r w:rsidRPr="009026A4">
        <w:lastRenderedPageBreak/>
        <w:t>Onglet Où</w:t>
      </w:r>
      <w:bookmarkEnd w:id="813"/>
      <w:bookmarkEnd w:id="814"/>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val="en-CA" w:eastAsia="en-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val="en-CA" w:eastAsia="en-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val="en-CA" w:eastAsia="en-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815" w:name="_Defining_an_Analysis"/>
      <w:bookmarkEnd w:id="815"/>
    </w:p>
    <w:p w14:paraId="539963FA" w14:textId="77777777" w:rsidR="009401CA" w:rsidRPr="009026A4" w:rsidRDefault="009401CA" w:rsidP="006160E5">
      <w:pPr>
        <w:pStyle w:val="Titre2"/>
      </w:pPr>
      <w:bookmarkStart w:id="816" w:name="_Toc348100141"/>
      <w:bookmarkStart w:id="817" w:name="_Toc503271204"/>
      <w:r w:rsidRPr="009026A4">
        <w:t>Onglet Quand</w:t>
      </w:r>
      <w:bookmarkEnd w:id="816"/>
      <w:bookmarkEnd w:id="817"/>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val="en-CA" w:eastAsia="en-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val="en-CA" w:eastAsia="en-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 xml:space="preserve">Le format de date (début et fin) varie en fonction du mode et </w:t>
      </w:r>
      <w:proofErr w:type="gramStart"/>
      <w:r w:rsidRPr="009026A4">
        <w:t>du type temporels</w:t>
      </w:r>
      <w:proofErr w:type="gramEnd"/>
      <w:r w:rsidRPr="009026A4">
        <w:t xml:space="preserve">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128EEB55" w:rsidR="009401CA" w:rsidRPr="009026A4" w:rsidRDefault="009401CA" w:rsidP="009401CA">
      <w:pPr>
        <w:jc w:val="both"/>
      </w:pPr>
      <w:r w:rsidRPr="009026A4">
        <w:t xml:space="preserve">Vous pouvez utiliser les cases à cocher </w:t>
      </w:r>
      <w:r w:rsidR="008F78E1" w:rsidRPr="009026A4">
        <w:rPr>
          <w:noProof/>
          <w:lang w:val="en-CA" w:eastAsia="en-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w:t>
      </w:r>
      <w:ins w:id="818" w:author="St-Amant, Rémi" w:date="2018-02-26T13:27:00Z">
        <w:r w:rsidR="002F7155">
          <w:t>,</w:t>
        </w:r>
      </w:ins>
      <w:r w:rsidRPr="009026A4">
        <w:t xml:space="preserve"> </w:t>
      </w:r>
      <w:del w:id="819" w:author="St-Amant, Rémi" w:date="2018-02-26T13:28:00Z">
        <w:r w:rsidRPr="009026A4" w:rsidDel="002F7155">
          <w:delText xml:space="preserve">ou </w:delText>
        </w:r>
      </w:del>
      <w:r w:rsidRPr="009026A4">
        <w:t>quotidien</w:t>
      </w:r>
      <w:ins w:id="820" w:author="St-Amant, Rémi" w:date="2018-02-26T13:28:00Z">
        <w:r w:rsidR="002F7155">
          <w:t xml:space="preserve"> ou horaire</w:t>
        </w:r>
      </w:ins>
      <w:r w:rsidRPr="009026A4">
        <w:t>). Dans le cas d</w:t>
      </w:r>
      <w:r w:rsidR="0098105F">
        <w:t>’</w:t>
      </w:r>
      <w:r w:rsidRPr="009026A4">
        <w:t xml:space="preserve">une </w:t>
      </w:r>
      <w:del w:id="821" w:author="St-Amant, Rémi" w:date="2018-02-26T13:29:00Z">
        <w:r w:rsidRPr="009026A4" w:rsidDel="002F7155">
          <w:delText xml:space="preserve">simulation </w:delText>
        </w:r>
      </w:del>
      <w:ins w:id="822" w:author="St-Amant, Rémi" w:date="2018-02-26T13:29:00Z">
        <w:r w:rsidR="002F7155">
          <w:t xml:space="preserve">exécution de modèle </w:t>
        </w:r>
      </w:ins>
      <w:r w:rsidRPr="009026A4">
        <w:t>de type quotidienne, la date courante est décalée du nombre de jours entré dans la zone de texte; dans le cas d</w:t>
      </w:r>
      <w:r w:rsidR="0098105F">
        <w:t>’</w:t>
      </w:r>
      <w:r w:rsidRPr="009026A4">
        <w:t xml:space="preserve">une </w:t>
      </w:r>
      <w:ins w:id="823" w:author="St-Amant, Rémi" w:date="2018-02-26T13:29:00Z">
        <w:r w:rsidR="002F7155">
          <w:t xml:space="preserve">exécution de modèle </w:t>
        </w:r>
      </w:ins>
      <w:del w:id="824" w:author="St-Amant, Rémi" w:date="2018-02-26T13:29:00Z">
        <w:r w:rsidRPr="009026A4" w:rsidDel="002F7155">
          <w:delText xml:space="preserve">simulation </w:delText>
        </w:r>
      </w:del>
      <w:r w:rsidRPr="009026A4">
        <w:t xml:space="preserve">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val="en-CA" w:eastAsia="en-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val="en-CA" w:eastAsia="en-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6160E5">
      <w:pPr>
        <w:pStyle w:val="Titre2"/>
      </w:pPr>
      <w:bookmarkStart w:id="825" w:name="_Toc348100142"/>
      <w:bookmarkStart w:id="826" w:name="_Toc503271205"/>
      <w:r w:rsidRPr="009026A4">
        <w:t>Onglet Quoi</w:t>
      </w:r>
      <w:bookmarkEnd w:id="825"/>
      <w:bookmarkEnd w:id="826"/>
    </w:p>
    <w:p w14:paraId="1360D315" w14:textId="77777777" w:rsidR="009401CA" w:rsidRPr="009026A4" w:rsidRDefault="008F78E1" w:rsidP="009401CA">
      <w:pPr>
        <w:jc w:val="both"/>
      </w:pPr>
      <w:r w:rsidRPr="009026A4">
        <w:rPr>
          <w:noProof/>
          <w:lang w:val="en-CA" w:eastAsia="en-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5CBE906B"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il peut servir à faciliter la lecture des données</w:t>
      </w:r>
      <w:del w:id="827" w:author="St-Amant, Rémi" w:date="2018-02-26T13:29:00Z">
        <w:r w:rsidRPr="009026A4" w:rsidDel="002F7155">
          <w:delText xml:space="preserve"> </w:delText>
        </w:r>
      </w:del>
      <w:r w:rsidR="00FD6590">
        <w:t>.</w:t>
      </w:r>
    </w:p>
    <w:p w14:paraId="6ABB5322" w14:textId="77777777" w:rsidR="009401CA" w:rsidRPr="009026A4" w:rsidRDefault="009401CA" w:rsidP="009401CA">
      <w:pPr>
        <w:jc w:val="both"/>
      </w:pPr>
    </w:p>
    <w:p w14:paraId="2F712854" w14:textId="0451E2A6" w:rsidR="009401CA" w:rsidRDefault="009401CA" w:rsidP="009401CA">
      <w:pPr>
        <w:jc w:val="both"/>
      </w:pPr>
      <w:r w:rsidRPr="009026A4">
        <w:t xml:space="preserve">Pour sélectionner un sous-ensemble de </w:t>
      </w:r>
      <w:del w:id="828" w:author="St-Amant, Rémi" w:date="2018-02-26T13:30:00Z">
        <w:r w:rsidRPr="009026A4" w:rsidDel="002F7155">
          <w:delText>variables</w:delText>
        </w:r>
      </w:del>
      <w:ins w:id="829" w:author="St-Amant, Rémi" w:date="2018-02-26T13:30:00Z">
        <w:r w:rsidR="002F7155">
          <w:t>paramètre</w:t>
        </w:r>
      </w:ins>
      <w:r w:rsidRPr="009026A4">
        <w:t>, cochez la case</w:t>
      </w:r>
      <w:r w:rsidR="000772EB" w:rsidRPr="009026A4">
        <w:t xml:space="preserve"> </w:t>
      </w:r>
      <w:r w:rsidR="008F78E1" w:rsidRPr="009026A4">
        <w:rPr>
          <w:noProof/>
          <w:lang w:val="en-CA" w:eastAsia="en-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 xml:space="preserve">Sélectionner un sous-ensemble de </w:t>
      </w:r>
      <w:del w:id="830" w:author="St-Amant, Rémi" w:date="2018-02-26T13:30:00Z">
        <w:r w:rsidRPr="009026A4" w:rsidDel="002F7155">
          <w:rPr>
            <w:rFonts w:ascii="Courier New" w:hAnsi="Courier New"/>
            <w:sz w:val="22"/>
          </w:rPr>
          <w:delText>variables</w:delText>
        </w:r>
      </w:del>
      <w:ins w:id="831" w:author="St-Amant, Rémi" w:date="2018-02-26T13:30:00Z">
        <w:r w:rsidR="002F7155">
          <w:rPr>
            <w:rFonts w:ascii="Courier New" w:hAnsi="Courier New"/>
            <w:sz w:val="22"/>
          </w:rPr>
          <w:t>paramètres</w:t>
        </w:r>
      </w:ins>
      <w:r w:rsidRPr="009026A4">
        <w:t>, puis sélectionnez (</w:t>
      </w:r>
      <w:r w:rsidR="008F78E1" w:rsidRPr="009026A4">
        <w:rPr>
          <w:noProof/>
          <w:lang w:val="en-CA" w:eastAsia="en-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w:t>
      </w:r>
      <w:del w:id="832" w:author="St-Amant, Rémi" w:date="2018-02-26T13:30:00Z">
        <w:r w:rsidRPr="009026A4" w:rsidDel="002F7155">
          <w:delText xml:space="preserve">variables </w:delText>
        </w:r>
      </w:del>
      <w:ins w:id="833" w:author="St-Amant, Rémi" w:date="2018-02-26T13:30:00Z">
        <w:r w:rsidR="002F7155">
          <w:t xml:space="preserve">paramètres </w:t>
        </w:r>
      </w:ins>
      <w:r w:rsidRPr="009026A4">
        <w:t xml:space="preserve">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6160E5">
      <w:pPr>
        <w:pStyle w:val="Titre2"/>
      </w:pPr>
      <w:bookmarkStart w:id="834" w:name="_Toc503271206"/>
      <w:r>
        <w:t>Ongle Quelle</w:t>
      </w:r>
      <w:bookmarkEnd w:id="834"/>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val="en-CA" w:eastAsia="en-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val="en-CA" w:eastAsia="en-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val="en-CA" w:eastAsia="en-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2324E45A" w14:textId="0B792664" w:rsidR="009401CA" w:rsidRDefault="009401CA" w:rsidP="006160E5">
      <w:pPr>
        <w:pStyle w:val="Titre2"/>
        <w:numPr>
          <w:ilvl w:val="0"/>
          <w:numId w:val="0"/>
        </w:numPr>
        <w:ind w:left="240"/>
      </w:pPr>
    </w:p>
    <w:p w14:paraId="41C28BAA" w14:textId="77777777" w:rsidR="00FD6590" w:rsidRPr="009026A4" w:rsidRDefault="00FD6590" w:rsidP="009401CA">
      <w:pPr>
        <w:jc w:val="both"/>
      </w:pPr>
    </w:p>
    <w:p w14:paraId="3FF86044" w14:textId="3361BF13" w:rsidR="00FD6590" w:rsidRPr="00FD6590" w:rsidRDefault="009401CA" w:rsidP="006160E5">
      <w:pPr>
        <w:pStyle w:val="Titre2"/>
      </w:pPr>
      <w:bookmarkStart w:id="835" w:name="_Toc348100143"/>
      <w:bookmarkStart w:id="836" w:name="_Toc503271207"/>
      <w:r w:rsidRPr="009026A4">
        <w:t xml:space="preserve">Onglet </w:t>
      </w:r>
      <w:r w:rsidRPr="00A02D77">
        <w:t>Comment</w:t>
      </w:r>
      <w:bookmarkEnd w:id="835"/>
      <w:bookmarkEnd w:id="836"/>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val="en-CA" w:eastAsia="en-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5D486536" w:rsidR="009401CA" w:rsidRPr="009026A4" w:rsidRDefault="009401CA" w:rsidP="009401CA">
      <w:pPr>
        <w:jc w:val="both"/>
      </w:pPr>
      <w:r w:rsidRPr="009026A4">
        <w:t xml:space="preserve">Par exemple, après une </w:t>
      </w:r>
      <w:del w:id="837" w:author="St-Amant, Rémi" w:date="2018-02-26T13:31:00Z">
        <w:r w:rsidRPr="009026A4" w:rsidDel="005079ED">
          <w:delText>simulation</w:delText>
        </w:r>
      </w:del>
      <w:ins w:id="838" w:author="St-Amant, Rémi" w:date="2018-02-26T13:31:00Z">
        <w:r w:rsidR="005079ED">
          <w:t>génération météo ou une exécution de modèle</w:t>
        </w:r>
      </w:ins>
      <w:r w:rsidRPr="009026A4">
        <w:t>,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val="en-CA" w:eastAsia="en-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02C7A184"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w:t>
      </w:r>
      <w:del w:id="839" w:author="St-Amant, Rémi" w:date="2018-02-26T13:32:00Z">
        <w:r w:rsidRPr="009026A4" w:rsidDel="005079ED">
          <w:delText xml:space="preserve"> de simulation</w:delText>
        </w:r>
      </w:del>
      <w:r w:rsidRPr="009026A4">
        <w:t>,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val="en-CA" w:eastAsia="en-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proofErr w:type="gramStart"/>
      <w:r w:rsidRPr="009026A4">
        <w:t>toutes</w:t>
      </w:r>
      <w:proofErr w:type="gramEnd"/>
      <w:r w:rsidRPr="009026A4">
        <w:t xml:space="preserve"> les statistiques (par défaut);</w:t>
      </w:r>
    </w:p>
    <w:p w14:paraId="0ABB3754" w14:textId="77777777" w:rsidR="009401CA" w:rsidRPr="009026A4" w:rsidRDefault="009401CA" w:rsidP="000C369D">
      <w:pPr>
        <w:numPr>
          <w:ilvl w:val="0"/>
          <w:numId w:val="13"/>
        </w:numPr>
        <w:jc w:val="both"/>
      </w:pPr>
      <w:proofErr w:type="gramStart"/>
      <w:r w:rsidRPr="009026A4">
        <w:lastRenderedPageBreak/>
        <w:t>valeur</w:t>
      </w:r>
      <w:proofErr w:type="gramEnd"/>
      <w:r w:rsidRPr="009026A4">
        <w:t xml:space="preserve"> la plus basse;</w:t>
      </w:r>
    </w:p>
    <w:p w14:paraId="4B465A92" w14:textId="77777777" w:rsidR="009401CA" w:rsidRPr="009026A4" w:rsidRDefault="009401CA" w:rsidP="000C369D">
      <w:pPr>
        <w:numPr>
          <w:ilvl w:val="0"/>
          <w:numId w:val="13"/>
        </w:numPr>
        <w:jc w:val="both"/>
      </w:pPr>
      <w:proofErr w:type="gramStart"/>
      <w:r w:rsidRPr="009026A4">
        <w:t>moyenne</w:t>
      </w:r>
      <w:proofErr w:type="gramEnd"/>
      <w:r w:rsidRPr="009026A4">
        <w:t>;</w:t>
      </w:r>
    </w:p>
    <w:p w14:paraId="650D70B3" w14:textId="77777777" w:rsidR="009401CA" w:rsidRPr="009026A4" w:rsidRDefault="009401CA" w:rsidP="000C369D">
      <w:pPr>
        <w:numPr>
          <w:ilvl w:val="0"/>
          <w:numId w:val="13"/>
        </w:numPr>
        <w:jc w:val="both"/>
      </w:pPr>
      <w:proofErr w:type="gramStart"/>
      <w:r w:rsidRPr="009026A4">
        <w:t>somme</w:t>
      </w:r>
      <w:proofErr w:type="gramEnd"/>
      <w:r w:rsidRPr="009026A4">
        <w:t>;</w:t>
      </w:r>
    </w:p>
    <w:p w14:paraId="4FA95ED0" w14:textId="77777777" w:rsidR="009401CA" w:rsidRPr="009026A4" w:rsidRDefault="009401CA" w:rsidP="000C369D">
      <w:pPr>
        <w:numPr>
          <w:ilvl w:val="0"/>
          <w:numId w:val="13"/>
        </w:numPr>
        <w:jc w:val="both"/>
      </w:pPr>
      <w:proofErr w:type="gramStart"/>
      <w:r w:rsidRPr="009026A4">
        <w:t>somme</w:t>
      </w:r>
      <w:proofErr w:type="gramEnd"/>
      <w:r w:rsidRPr="009026A4">
        <w:t xml:space="preserve"> des carrés;</w:t>
      </w:r>
    </w:p>
    <w:p w14:paraId="2FA73EF6" w14:textId="77777777" w:rsidR="009401CA" w:rsidRPr="009026A4" w:rsidRDefault="009401CA" w:rsidP="000C369D">
      <w:pPr>
        <w:numPr>
          <w:ilvl w:val="0"/>
          <w:numId w:val="13"/>
        </w:numPr>
        <w:jc w:val="both"/>
      </w:pPr>
      <w:proofErr w:type="gramStart"/>
      <w:r w:rsidRPr="009026A4">
        <w:t>écart</w:t>
      </w:r>
      <w:proofErr w:type="gramEnd"/>
      <w:r w:rsidRPr="009026A4">
        <w:t>-type;</w:t>
      </w:r>
    </w:p>
    <w:p w14:paraId="3E271E56" w14:textId="77777777" w:rsidR="009401CA" w:rsidRPr="009026A4" w:rsidRDefault="009401CA" w:rsidP="000C369D">
      <w:pPr>
        <w:numPr>
          <w:ilvl w:val="0"/>
          <w:numId w:val="13"/>
        </w:numPr>
        <w:jc w:val="both"/>
      </w:pPr>
      <w:proofErr w:type="gramStart"/>
      <w:r w:rsidRPr="009026A4">
        <w:t>erreur</w:t>
      </w:r>
      <w:proofErr w:type="gramEnd"/>
      <w:r w:rsidRPr="009026A4">
        <w:t>-type;</w:t>
      </w:r>
    </w:p>
    <w:p w14:paraId="7DC3A134" w14:textId="77777777" w:rsidR="009401CA" w:rsidRPr="009026A4" w:rsidRDefault="009401CA" w:rsidP="000C369D">
      <w:pPr>
        <w:numPr>
          <w:ilvl w:val="0"/>
          <w:numId w:val="13"/>
        </w:numPr>
        <w:jc w:val="both"/>
      </w:pPr>
      <w:proofErr w:type="gramStart"/>
      <w:r w:rsidRPr="009026A4">
        <w:t>coefficient</w:t>
      </w:r>
      <w:proofErr w:type="gramEnd"/>
      <w:r w:rsidRPr="009026A4">
        <w:t xml:space="preserve"> de variation;</w:t>
      </w:r>
    </w:p>
    <w:p w14:paraId="550C5188" w14:textId="77777777" w:rsidR="009401CA" w:rsidRPr="009026A4" w:rsidRDefault="009401CA" w:rsidP="000C369D">
      <w:pPr>
        <w:numPr>
          <w:ilvl w:val="0"/>
          <w:numId w:val="13"/>
        </w:numPr>
        <w:jc w:val="both"/>
      </w:pPr>
      <w:proofErr w:type="gramStart"/>
      <w:r w:rsidRPr="009026A4">
        <w:t>écart</w:t>
      </w:r>
      <w:proofErr w:type="gramEnd"/>
      <w:r w:rsidRPr="009026A4">
        <w:t>;</w:t>
      </w:r>
    </w:p>
    <w:p w14:paraId="54A0C22B" w14:textId="77777777" w:rsidR="009401CA" w:rsidRPr="009026A4" w:rsidRDefault="009401CA" w:rsidP="000C369D">
      <w:pPr>
        <w:numPr>
          <w:ilvl w:val="0"/>
          <w:numId w:val="13"/>
        </w:numPr>
        <w:jc w:val="both"/>
      </w:pPr>
      <w:proofErr w:type="gramStart"/>
      <w:r w:rsidRPr="009026A4">
        <w:t>valeur</w:t>
      </w:r>
      <w:proofErr w:type="gramEnd"/>
      <w:r w:rsidRPr="009026A4">
        <w:t xml:space="preserve">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val="en-CA" w:eastAsia="en-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sont à leur minimum;</w:t>
      </w:r>
    </w:p>
    <w:p w14:paraId="6EFD5BD6"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&gt;= …;</w:t>
      </w:r>
    </w:p>
    <w:p w14:paraId="08B922F9"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les variables &lt;= …;</w:t>
      </w:r>
    </w:p>
    <w:p w14:paraId="417F523F"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&gt;= …;</w:t>
      </w:r>
    </w:p>
    <w:p w14:paraId="4C82FFAC" w14:textId="77777777" w:rsidR="009401CA" w:rsidRPr="009026A4" w:rsidRDefault="009401CA" w:rsidP="000C369D">
      <w:pPr>
        <w:numPr>
          <w:ilvl w:val="0"/>
          <w:numId w:val="5"/>
        </w:numPr>
        <w:tabs>
          <w:tab w:val="left" w:pos="720"/>
        </w:tabs>
        <w:snapToGrid w:val="0"/>
        <w:jc w:val="both"/>
      </w:pPr>
      <w:proofErr w:type="gramStart"/>
      <w:r w:rsidRPr="009026A4">
        <w:t>dernière</w:t>
      </w:r>
      <w:proofErr w:type="gramEnd"/>
      <w:r w:rsidRPr="009026A4">
        <w:t xml:space="preserve"> fois où les variables &lt;= …;</w:t>
      </w:r>
    </w:p>
    <w:p w14:paraId="58973995" w14:textId="77777777" w:rsidR="009401CA" w:rsidRPr="009026A4" w:rsidRDefault="009401CA" w:rsidP="000C369D">
      <w:pPr>
        <w:numPr>
          <w:ilvl w:val="0"/>
          <w:numId w:val="5"/>
        </w:numPr>
        <w:tabs>
          <w:tab w:val="left" w:pos="720"/>
        </w:tabs>
        <w:snapToGrid w:val="0"/>
        <w:jc w:val="both"/>
      </w:pPr>
      <w:proofErr w:type="gramStart"/>
      <w:r w:rsidRPr="009026A4">
        <w:t>première</w:t>
      </w:r>
      <w:proofErr w:type="gramEnd"/>
      <w:r w:rsidRPr="009026A4">
        <w:t xml:space="preserve"> fois où le pourcentage cumulatif des variables &gt; = ... (dans ce cas, la somme de la variable de sortie est calculée au fil du temps, et est divisée par la somme totale);</w:t>
      </w:r>
    </w:p>
    <w:p w14:paraId="3C88E9A3" w14:textId="5F1D9B74" w:rsidR="009401CA" w:rsidRPr="009026A4" w:rsidRDefault="009401CA" w:rsidP="000C369D">
      <w:pPr>
        <w:numPr>
          <w:ilvl w:val="0"/>
          <w:numId w:val="5"/>
        </w:numPr>
        <w:tabs>
          <w:tab w:val="left" w:pos="720"/>
        </w:tabs>
        <w:snapToGrid w:val="0"/>
        <w:jc w:val="both"/>
      </w:pPr>
      <w:r w:rsidRPr="009026A4">
        <w:t xml:space="preserve">dernière fois où les variables </w:t>
      </w:r>
      <w:ins w:id="840" w:author="St-Amant, Rémi" w:date="2018-02-26T13:33:00Z">
        <w:r w:rsidR="005079ED">
          <w:t>(en pourcentage du max) &gt;</w:t>
        </w:r>
      </w:ins>
      <w:del w:id="841" w:author="St-Amant, Rémi" w:date="2018-02-26T13:33:00Z">
        <w:r w:rsidRPr="009026A4" w:rsidDel="005079ED">
          <w:delText>&lt;</w:delText>
        </w:r>
      </w:del>
      <w:r w:rsidRPr="009026A4">
        <w:t>= …;</w:t>
      </w:r>
    </w:p>
    <w:p w14:paraId="6B77EA41" w14:textId="77777777" w:rsidR="009401CA" w:rsidRPr="009026A4" w:rsidRDefault="009401CA" w:rsidP="000C369D">
      <w:pPr>
        <w:numPr>
          <w:ilvl w:val="0"/>
          <w:numId w:val="5"/>
        </w:numPr>
        <w:tabs>
          <w:tab w:val="left" w:pos="720"/>
        </w:tabs>
        <w:snapToGrid w:val="0"/>
        <w:jc w:val="both"/>
      </w:pPr>
      <w:proofErr w:type="gramStart"/>
      <w:r w:rsidRPr="009026A4">
        <w:t>moment</w:t>
      </w:r>
      <w:proofErr w:type="gramEnd"/>
      <w:r w:rsidRPr="009026A4">
        <w:t xml:space="preserve"> où les variables se sont stabilisées (tolérance…).</w:t>
      </w:r>
    </w:p>
    <w:p w14:paraId="7262A9DC" w14:textId="77777777" w:rsidR="009401CA" w:rsidRPr="009026A4" w:rsidRDefault="009401CA" w:rsidP="009401CA">
      <w:pPr>
        <w:jc w:val="both"/>
      </w:pPr>
    </w:p>
    <w:p w14:paraId="4E1B4CA4" w14:textId="17AB4970"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val="en-CA" w:eastAsia="en-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w:t>
      </w:r>
      <w:ins w:id="842" w:author="St-Amant, Rémi" w:date="2018-02-26T13:34:00Z">
        <w:r w:rsidR="005079ED">
          <w:t>=</w:t>
        </w:r>
      </w:ins>
      <w:r w:rsidRPr="009026A4">
        <w: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36FD0CE"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del w:id="843" w:author="St-Amant, Rémi" w:date="2018-02-26T13:35:00Z">
        <w:r w:rsidRPr="009026A4" w:rsidDel="005079ED">
          <w:delText xml:space="preserve">la case </w:delText>
        </w:r>
        <w:r w:rsidRPr="009026A4" w:rsidDel="005079ED">
          <w:rPr>
            <w:rFonts w:ascii="Courier New" w:hAnsi="Courier New"/>
            <w:sz w:val="22"/>
          </w:rPr>
          <w:delText>Dans la référence temporelle, laisser tomber l</w:delText>
        </w:r>
        <w:r w:rsidR="0098105F" w:rsidDel="005079ED">
          <w:rPr>
            <w:rFonts w:ascii="Courier New" w:hAnsi="Courier New"/>
            <w:sz w:val="22"/>
          </w:rPr>
          <w:delText>’</w:delText>
        </w:r>
        <w:r w:rsidRPr="009026A4" w:rsidDel="005079ED">
          <w:rPr>
            <w:rFonts w:ascii="Courier New" w:hAnsi="Courier New"/>
            <w:sz w:val="22"/>
          </w:rPr>
          <w:delText>année</w:delText>
        </w:r>
        <w:r w:rsidRPr="009026A4" w:rsidDel="005079ED">
          <w:delText xml:space="preserve"> doit être cochée </w:delText>
        </w:r>
        <w:r w:rsidR="008F78E1" w:rsidRPr="009026A4" w:rsidDel="005079ED">
          <w:rPr>
            <w:noProof/>
            <w:lang w:val="en-CA" w:eastAsia="en-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del>
      <w:ins w:id="844" w:author="St-Amant, Rémi" w:date="2018-02-26T13:35:00Z">
        <w:r w:rsidR="005079ED">
          <w:t xml:space="preserve">une analyse de fonction doit être définie pour transformer </w:t>
        </w:r>
      </w:ins>
      <w:ins w:id="845" w:author="St-Amant, Rémi" w:date="2018-02-26T13:36:00Z">
        <w:r w:rsidR="005079ED">
          <w:t>l</w:t>
        </w:r>
      </w:ins>
      <w:ins w:id="846" w:author="St-Amant, Rémi" w:date="2018-02-26T13:35:00Z">
        <w:r w:rsidR="005079ED" w:rsidRPr="009026A4">
          <w:t xml:space="preserve">es références temporelles </w:t>
        </w:r>
        <w:r w:rsidR="005079ED">
          <w:t>en chiffres (par exemple jour julien)</w:t>
        </w:r>
      </w:ins>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val="en-CA" w:eastAsia="en-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77777777" w:rsidR="009401CA" w:rsidRPr="009026A4" w:rsidRDefault="009401CA" w:rsidP="00AB65C2">
      <w:pPr>
        <w:pStyle w:val="Titre1"/>
      </w:pPr>
      <w:r w:rsidRPr="009026A4">
        <w:br w:type="page"/>
      </w:r>
      <w:bookmarkStart w:id="847" w:name="_Map_Editor_dialog"/>
      <w:bookmarkStart w:id="848" w:name="_Toc348100144"/>
      <w:bookmarkStart w:id="849" w:name="_Toc503271208"/>
      <w:bookmarkEnd w:id="847"/>
      <w:r w:rsidRPr="009026A4">
        <w:lastRenderedPageBreak/>
        <w:t>Génération de cartes (interpolation spatiale)</w:t>
      </w:r>
      <w:bookmarkEnd w:id="848"/>
      <w:bookmarkEnd w:id="849"/>
    </w:p>
    <w:p w14:paraId="5D234FE1" w14:textId="77777777" w:rsidR="009401CA" w:rsidRPr="009026A4" w:rsidRDefault="009401CA" w:rsidP="009401CA"/>
    <w:p w14:paraId="2EBC4C99" w14:textId="77777777"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77777777" w:rsidR="00944BB8" w:rsidRDefault="00944BB8" w:rsidP="000C369D">
      <w:pPr>
        <w:numPr>
          <w:ilvl w:val="0"/>
          <w:numId w:val="11"/>
        </w:numPr>
        <w:jc w:val="both"/>
      </w:pPr>
      <w:r>
        <w:t>Ajouter un générateur météorologique</w:t>
      </w:r>
    </w:p>
    <w:p w14:paraId="0F6E3D32" w14:textId="77777777" w:rsidR="00BB471F" w:rsidRPr="009026A4" w:rsidRDefault="00BB471F" w:rsidP="00BB471F">
      <w:pPr>
        <w:numPr>
          <w:ilvl w:val="0"/>
          <w:numId w:val="11"/>
        </w:numPr>
        <w:jc w:val="both"/>
        <w:rPr>
          <w:moveTo w:id="850" w:author="St-Amant, Rémi" w:date="2018-01-29T16:18:00Z"/>
        </w:rPr>
      </w:pPr>
      <w:moveToRangeStart w:id="851" w:author="St-Amant, Rémi" w:date="2018-01-29T16:18:00Z" w:name="move505006066"/>
      <w:moveTo w:id="852" w:author="St-Amant, Rémi" w:date="2018-01-29T16:18:00Z">
        <w:r w:rsidRPr="009026A4">
          <w:t>Générer une liste de localisations à partir d</w:t>
        </w:r>
        <w:r>
          <w:t>’</w:t>
        </w:r>
        <w:r w:rsidRPr="009026A4">
          <w:t>un DEM de la zone à cartographier</w:t>
        </w:r>
      </w:moveTo>
    </w:p>
    <w:moveToRangeEnd w:id="851"/>
    <w:p w14:paraId="2C21EB61" w14:textId="647AD031" w:rsidR="009401CA" w:rsidRPr="009026A4" w:rsidRDefault="00944BB8" w:rsidP="000C369D">
      <w:pPr>
        <w:numPr>
          <w:ilvl w:val="0"/>
          <w:numId w:val="11"/>
        </w:numPr>
        <w:jc w:val="both"/>
      </w:pPr>
      <w:r>
        <w:t xml:space="preserve">Ajouter un exécution d’un </w:t>
      </w:r>
      <w:r w:rsidR="00D45C41">
        <w:t>modèle</w:t>
      </w:r>
      <w:r>
        <w:t xml:space="preserve"> </w:t>
      </w:r>
    </w:p>
    <w:p w14:paraId="2C4FB830" w14:textId="4A971A89" w:rsidR="009401CA" w:rsidRPr="009026A4" w:rsidDel="00BB471F" w:rsidRDefault="009401CA" w:rsidP="000C369D">
      <w:pPr>
        <w:numPr>
          <w:ilvl w:val="0"/>
          <w:numId w:val="11"/>
        </w:numPr>
        <w:jc w:val="both"/>
        <w:rPr>
          <w:moveFrom w:id="853" w:author="St-Amant, Rémi" w:date="2018-01-29T16:18:00Z"/>
        </w:rPr>
      </w:pPr>
      <w:moveFromRangeStart w:id="854" w:author="St-Amant, Rémi" w:date="2018-01-29T16:18:00Z" w:name="move505006066"/>
      <w:moveFrom w:id="855" w:author="St-Amant, Rémi" w:date="2018-01-29T16:18:00Z">
        <w:r w:rsidRPr="009026A4" w:rsidDel="00BB471F">
          <w:t>Générer une liste de localisations à partir d</w:t>
        </w:r>
        <w:r w:rsidR="0098105F" w:rsidDel="00BB471F">
          <w:t>’</w:t>
        </w:r>
        <w:r w:rsidRPr="009026A4" w:rsidDel="00BB471F">
          <w:t>un DEM de la zone à cartographier</w:t>
        </w:r>
      </w:moveFrom>
    </w:p>
    <w:moveFromRangeEnd w:id="854"/>
    <w:p w14:paraId="0959DC03" w14:textId="3C273126" w:rsidR="009401CA" w:rsidRDefault="009401CA" w:rsidP="000C369D">
      <w:pPr>
        <w:numPr>
          <w:ilvl w:val="0"/>
          <w:numId w:val="11"/>
        </w:numPr>
        <w:jc w:val="both"/>
        <w:rPr>
          <w:ins w:id="856" w:author="St-Amant, Rémi" w:date="2018-02-26T13:43:00Z"/>
        </w:rPr>
      </w:pPr>
      <w:r w:rsidRPr="009026A4">
        <w:t>Ajouter une analyse des variables d</w:t>
      </w:r>
      <w:r w:rsidR="0098105F">
        <w:t>’</w:t>
      </w:r>
      <w:r w:rsidRPr="009026A4">
        <w:t>intérêt</w:t>
      </w:r>
    </w:p>
    <w:p w14:paraId="46954085" w14:textId="20AAC524" w:rsidR="007C1CC8" w:rsidRPr="009026A4" w:rsidRDefault="007C1CC8" w:rsidP="000C369D">
      <w:pPr>
        <w:numPr>
          <w:ilvl w:val="0"/>
          <w:numId w:val="11"/>
        </w:numPr>
        <w:jc w:val="both"/>
      </w:pPr>
      <w:ins w:id="857" w:author="St-Amant, Rémi" w:date="2018-02-26T13:43:00Z">
        <w:r>
          <w:t>Ajouter une analyse de fonction pour transformer les référence</w:t>
        </w:r>
      </w:ins>
      <w:ins w:id="858" w:author="St-Amant, Rémi" w:date="2018-02-26T13:44:00Z">
        <w:r>
          <w:t>s</w:t>
        </w:r>
      </w:ins>
      <w:ins w:id="859" w:author="St-Amant, Rémi" w:date="2018-02-26T13:43:00Z">
        <w:r>
          <w:t xml:space="preserve"> temporelles en </w:t>
        </w:r>
      </w:ins>
      <w:ins w:id="860" w:author="St-Amant, Rémi" w:date="2018-02-27T09:17:00Z">
        <w:r w:rsidR="001D5250">
          <w:t>nombres</w:t>
        </w:r>
      </w:ins>
      <w:ins w:id="861" w:author="St-Amant, Rémi" w:date="2018-02-26T13:43:00Z">
        <w:r>
          <w:t>.</w:t>
        </w:r>
      </w:ins>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2D5AC0AA"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la </w:t>
      </w:r>
      <w:del w:id="862" w:author="St-Amant, Rémi" w:date="2018-02-26T13:44:00Z">
        <w:r w:rsidRPr="009026A4" w:rsidDel="007C1CC8">
          <w:delText>simulation</w:delText>
        </w:r>
      </w:del>
      <w:ins w:id="863" w:author="St-Amant, Rémi" w:date="2018-02-26T13:44:00Z">
        <w:r w:rsidR="007C1CC8">
          <w:t>génération météorologique</w:t>
        </w:r>
      </w:ins>
      <w:r w:rsidRPr="009026A4">
        <w:t>. Plus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del w:id="864" w:author="St-Amant, Rémi" w:date="2018-02-27T09:10:00Z">
        <w:r w:rsidR="00443B84" w:rsidDel="001D5250">
          <w:fldChar w:fldCharType="begin"/>
        </w:r>
        <w:r w:rsidR="00443B84" w:rsidDel="001D5250">
          <w:delInstrText xml:space="preserve"> HYPERLINK </w:delInstrText>
        </w:r>
        <w:r w:rsidR="00443B84" w:rsidDel="001D5250">
          <w:fldChar w:fldCharType="separate"/>
        </w:r>
        <w:r w:rsidRPr="001D5250" w:rsidDel="001D5250">
          <w:rPr>
            <w:rPrChange w:id="865" w:author="St-Amant, Rémi" w:date="2018-02-27T09:10:00Z">
              <w:rPr>
                <w:rStyle w:val="Lienhypertexte"/>
              </w:rPr>
            </w:rPrChange>
          </w:rPr>
          <w:delText>Éditeur de listes de localisations</w:delText>
        </w:r>
        <w:r w:rsidR="00443B84" w:rsidDel="001D5250">
          <w:rPr>
            <w:rStyle w:val="Lienhypertexte"/>
          </w:rPr>
          <w:fldChar w:fldCharType="end"/>
        </w:r>
      </w:del>
      <w:ins w:id="866" w:author="St-Amant, Rémi" w:date="2018-02-27T09:10:00Z">
        <w:r w:rsidR="001D5250" w:rsidRPr="001D5250">
          <w:rPr>
            <w:rPrChange w:id="867" w:author="St-Amant, Rémi" w:date="2018-02-27T09:10:00Z">
              <w:rPr>
                <w:rStyle w:val="Lienhypertexte"/>
              </w:rPr>
            </w:rPrChange>
          </w:rPr>
          <w:t>Éditeur de listes de localisations</w:t>
        </w:r>
      </w:ins>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77777777" w:rsidR="009401CA" w:rsidRPr="009026A4" w:rsidRDefault="009401CA" w:rsidP="009401CA">
      <w:pPr>
        <w:jc w:val="both"/>
        <w:rPr>
          <w:b/>
        </w:rPr>
      </w:pPr>
    </w:p>
    <w:p w14:paraId="1AFE27D0" w14:textId="31276BE2"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 xml:space="preserve">utilisateur peut convertir les </w:t>
      </w:r>
      <w:del w:id="868" w:author="St-Amant, Rémi" w:date="2018-02-26T13:45:00Z">
        <w:r w:rsidRPr="009026A4" w:rsidDel="007C1CC8">
          <w:delText>extrants de simulation</w:delText>
        </w:r>
      </w:del>
      <w:ins w:id="869" w:author="St-Amant, Rémi" w:date="2018-02-26T13:45:00Z">
        <w:r w:rsidR="007C1CC8">
          <w:t xml:space="preserve">résultats d’un composante </w:t>
        </w:r>
      </w:ins>
      <w:del w:id="870" w:author="St-Amant, Rémi" w:date="2018-02-26T13:45:00Z">
        <w:r w:rsidRPr="009026A4" w:rsidDel="007C1CC8">
          <w:delText xml:space="preserve"> </w:delText>
        </w:r>
      </w:del>
      <w:r w:rsidRPr="009026A4">
        <w:t>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77777777" w:rsidR="009401CA" w:rsidRPr="009026A4" w:rsidRDefault="009401CA" w:rsidP="009401CA">
      <w:pPr>
        <w:jc w:val="both"/>
        <w:rPr>
          <w:b/>
        </w:rPr>
      </w:pPr>
    </w:p>
    <w:p w14:paraId="6D0235B0" w14:textId="77777777" w:rsidR="009401CA" w:rsidRPr="009026A4" w:rsidRDefault="009401CA" w:rsidP="009401CA">
      <w:pPr>
        <w:jc w:val="both"/>
        <w:rPr>
          <w:b/>
        </w:rPr>
      </w:pPr>
    </w:p>
    <w:p w14:paraId="08D289B1" w14:textId="7B444BE7" w:rsidR="009401CA" w:rsidRPr="009026A4" w:rsidRDefault="009401CA" w:rsidP="006160E5">
      <w:pPr>
        <w:pStyle w:val="Titre2"/>
      </w:pPr>
      <w:bookmarkStart w:id="871" w:name="_Toc348100145"/>
      <w:bookmarkStart w:id="872" w:name="_Toc503271209"/>
      <w:r w:rsidRPr="009026A4">
        <w:t>Boîte de dialogue Cartographie</w:t>
      </w:r>
      <w:bookmarkEnd w:id="871"/>
      <w:bookmarkEnd w:id="872"/>
    </w:p>
    <w:p w14:paraId="0FF8FC62" w14:textId="0F362AF8" w:rsidR="009401CA" w:rsidRPr="009026A4" w:rsidRDefault="009401CA" w:rsidP="009401CA">
      <w:pPr>
        <w:tabs>
          <w:tab w:val="left" w:pos="8088"/>
        </w:tabs>
        <w:jc w:val="both"/>
      </w:pPr>
      <w:r w:rsidRPr="009026A4">
        <w:tab/>
      </w:r>
    </w:p>
    <w:p w14:paraId="5DF6EE1A" w14:textId="0620DC60" w:rsidR="009401CA" w:rsidRPr="009026A4" w:rsidRDefault="00734E53" w:rsidP="009401CA">
      <w:pPr>
        <w:jc w:val="both"/>
      </w:pPr>
      <w:r w:rsidRPr="009026A4">
        <w:rPr>
          <w:noProof/>
          <w:lang w:val="en-CA" w:eastAsia="en-CA"/>
        </w:rPr>
        <w:drawing>
          <wp:anchor distT="0" distB="0" distL="114300" distR="114300" simplePos="0" relativeHeight="251661824" behindDoc="1" locked="0" layoutInCell="1" allowOverlap="1" wp14:anchorId="774A73D7" wp14:editId="2EBD5425">
            <wp:simplePos x="0" y="0"/>
            <wp:positionH relativeFrom="column">
              <wp:posOffset>3003550</wp:posOffset>
            </wp:positionH>
            <wp:positionV relativeFrom="paragraph">
              <wp:posOffset>58420</wp:posOffset>
            </wp:positionV>
            <wp:extent cx="3264535" cy="2336165"/>
            <wp:effectExtent l="0" t="0" r="0" b="6985"/>
            <wp:wrapTight wrapText="bothSides">
              <wp:wrapPolygon edited="0">
                <wp:start x="0" y="0"/>
                <wp:lineTo x="0" y="21488"/>
                <wp:lineTo x="21428" y="21488"/>
                <wp:lineTo x="21428"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artographi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264535" cy="233616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val="en-CA" w:eastAsia="en-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 xml:space="preserve">élément dans </w:t>
      </w:r>
      <w:smartTag w:uri="urn:schemas-microsoft-com:office:smarttags" w:element="PersonName">
        <w:smartTagPr>
          <w:attr w:name="ProductID" w:val="La fen￪tre Projet"/>
        </w:smartTagPr>
        <w:r w:rsidR="009401CA" w:rsidRPr="009026A4">
          <w:t>la fenêtre Projet</w:t>
        </w:r>
      </w:smartTag>
      <w:r w:rsidR="009401CA" w:rsidRPr="009026A4">
        <w:t xml:space="preserve"> et sélectionner l</w:t>
      </w:r>
      <w:r w:rsidR="0098105F">
        <w:t>’</w:t>
      </w:r>
      <w:r w:rsidR="009401CA" w:rsidRPr="009026A4">
        <w:t>option [Ajouter cartographie…] dans le menu éclair.</w:t>
      </w:r>
    </w:p>
    <w:p w14:paraId="6519459E" w14:textId="77777777" w:rsidR="009401CA" w:rsidRPr="009026A4" w:rsidRDefault="009401CA" w:rsidP="009401CA">
      <w:pPr>
        <w:jc w:val="both"/>
      </w:pPr>
    </w:p>
    <w:p w14:paraId="1590A700" w14:textId="3B2126FF"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w:t>
      </w:r>
      <w:del w:id="873" w:author="St-Amant, Rémi" w:date="2018-02-26T13:46:00Z">
        <w:r w:rsidRPr="009026A4" w:rsidDel="00F80D50">
          <w:delText>simulation</w:delText>
        </w:r>
      </w:del>
      <w:ins w:id="874" w:author="St-Amant, Rémi" w:date="2018-02-26T13:46:00Z">
        <w:r w:rsidR="00F80D50">
          <w:t xml:space="preserve">exécution de </w:t>
        </w:r>
        <w:r w:rsidR="00F80D50">
          <w:lastRenderedPageBreak/>
          <w:t>modèle</w:t>
        </w:r>
      </w:ins>
      <w:r w:rsidRPr="009026A4">
        <w:t>, une analyse</w:t>
      </w:r>
      <w:del w:id="875" w:author="St-Amant, Rémi" w:date="2018-02-26T13:46:00Z">
        <w:r w:rsidRPr="009026A4" w:rsidDel="00F80D50">
          <w:delText xml:space="preserve"> ou une analyse de fonction</w:delText>
        </w:r>
      </w:del>
      <w:ins w:id="876" w:author="St-Amant, Rémi" w:date="2018-02-26T13:46:00Z">
        <w:r w:rsidR="00F80D50">
          <w:t>…</w:t>
        </w:r>
      </w:ins>
      <w:r w:rsidRPr="009026A4">
        <w:t>) et il produit 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Lienhypertexte"/>
            <w:color w:val="000000"/>
            <w:u w:val="none"/>
          </w:rPr>
          <w:t>lié adéquatement à BioSIM</w:t>
        </w:r>
      </w:hyperlink>
      <w:r w:rsidRPr="009026A4">
        <w:rPr>
          <w:rStyle w:val="Lienhypertexte"/>
          <w:color w:val="000000"/>
          <w:u w:val="none"/>
        </w:rPr>
        <w:t xml:space="preserve"> (à l</w:t>
      </w:r>
      <w:r w:rsidR="0098105F">
        <w:rPr>
          <w:rStyle w:val="Lienhypertexte"/>
          <w:color w:val="000000"/>
          <w:u w:val="none"/>
        </w:rPr>
        <w:t>’</w:t>
      </w:r>
      <w:r w:rsidRPr="009026A4">
        <w:rPr>
          <w:rStyle w:val="Lienhypertexte"/>
          <w:color w:val="000000"/>
          <w:u w:val="none"/>
        </w:rPr>
        <w:t xml:space="preserve">aide du bouton Parcourir </w:t>
      </w:r>
      <w:r w:rsidR="008F78E1" w:rsidRPr="009026A4">
        <w:rPr>
          <w:noProof/>
          <w:lang w:val="en-CA" w:eastAsia="en-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Lienhypertexte"/>
          <w:b/>
          <w:color w:val="000000"/>
          <w:u w:val="none"/>
        </w:rPr>
        <w:t>Carte d</w:t>
      </w:r>
      <w:r w:rsidR="0098105F">
        <w:rPr>
          <w:rStyle w:val="Lienhypertexte"/>
          <w:b/>
          <w:color w:val="000000"/>
          <w:u w:val="none"/>
        </w:rPr>
        <w:t>’</w:t>
      </w:r>
      <w:r w:rsidRPr="009026A4">
        <w:rPr>
          <w:rStyle w:val="Lienhypertexte"/>
          <w:b/>
          <w:color w:val="000000"/>
          <w:u w:val="none"/>
        </w:rPr>
        <w:t>entrée</w:t>
      </w:r>
      <w:r w:rsidRPr="009026A4">
        <w:rPr>
          <w:rStyle w:val="Lienhypertexte"/>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6903F18C"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w:t>
      </w:r>
      <w:del w:id="877" w:author="St-Amant, Rémi" w:date="2018-02-27T09:23:00Z">
        <w:r w:rsidRPr="009026A4" w:rsidDel="004F2645">
          <w:delText>), et ces éléments peuvent être ajoutés directement à des simulations ou à n</w:delText>
        </w:r>
        <w:r w:rsidR="0098105F" w:rsidDel="004F2645">
          <w:delText>’</w:delText>
        </w:r>
        <w:r w:rsidRPr="009026A4" w:rsidDel="004F2645">
          <w:delText>importe quel élément enfant d</w:delText>
        </w:r>
        <w:r w:rsidR="0098105F" w:rsidDel="004F2645">
          <w:delText>’</w:delText>
        </w:r>
        <w:r w:rsidRPr="009026A4" w:rsidDel="004F2645">
          <w:delText>une simulation</w:delText>
        </w:r>
      </w:del>
      <w:ins w:id="878" w:author="St-Amant, Rémi" w:date="2018-02-27T09:23:00Z">
        <w:r w:rsidR="004F2645">
          <w:t>)</w:t>
        </w:r>
      </w:ins>
      <w:r w:rsidRPr="009026A4">
        <w:t>.</w:t>
      </w:r>
      <w:ins w:id="879" w:author="St-Amant, Rémi" w:date="2018-02-27T09:23:00Z">
        <w:r w:rsidR="004F2645">
          <w:t xml:space="preserve"> Dans le cas de cartographie temporels</w:t>
        </w:r>
      </w:ins>
      <w:ins w:id="880" w:author="St-Amant, Rémi" w:date="2018-02-27T09:24:00Z">
        <w:r w:rsidR="004F2645">
          <w:t xml:space="preserve">, une transformation (par exemple date en jour julien) est </w:t>
        </w:r>
      </w:ins>
      <w:ins w:id="881" w:author="St-Amant, Rémi" w:date="2018-02-27T09:25:00Z">
        <w:r w:rsidR="004F2645">
          <w:t>nécessaire</w:t>
        </w:r>
      </w:ins>
      <w:ins w:id="882" w:author="St-Amant, Rémi" w:date="2018-02-27T09:24:00Z">
        <w:r w:rsidR="004F2645">
          <w:t xml:space="preserve"> à l’aide analyse de fonction.</w:t>
        </w:r>
      </w:ins>
    </w:p>
    <w:p w14:paraId="312D2E0C" w14:textId="77777777" w:rsidR="009401CA" w:rsidRPr="009026A4" w:rsidRDefault="009401CA" w:rsidP="009401CA">
      <w:pPr>
        <w:jc w:val="both"/>
      </w:pPr>
    </w:p>
    <w:p w14:paraId="2D4C54A2" w14:textId="7BB91D1D" w:rsidR="009401CA" w:rsidRPr="009026A4" w:rsidRDefault="009401CA" w:rsidP="009401CA">
      <w:pPr>
        <w:jc w:val="both"/>
      </w:pPr>
      <w:r w:rsidRPr="009026A4">
        <w:t xml:space="preserve">Le champ </w:t>
      </w:r>
      <w:r w:rsidRPr="009026A4">
        <w:rPr>
          <w:b/>
        </w:rPr>
        <w:t>Nb. de cartes créées</w:t>
      </w:r>
      <w:del w:id="883" w:author="St-Amant, Rémi" w:date="2018-02-27T09:25:00Z">
        <w:r w:rsidRPr="009026A4" w:rsidDel="004F2645">
          <w:delText xml:space="preserve"> (estompé)</w:delText>
        </w:r>
      </w:del>
      <w:r w:rsidRPr="009026A4">
        <w:t>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 xml:space="preserve">interpolation pour cartographier des caractéristiques modèle-sortie (événements) au niveau du paysage : Régression spatiale, </w:t>
      </w:r>
      <w:proofErr w:type="spellStart"/>
      <w:r w:rsidRPr="009026A4">
        <w:t>Krigeage</w:t>
      </w:r>
      <w:proofErr w:type="spellEnd"/>
      <w:r w:rsidRPr="009026A4">
        <w:t>, Pondération par l</w:t>
      </w:r>
      <w:r w:rsidR="0098105F">
        <w:t>’</w:t>
      </w:r>
      <w:r w:rsidRPr="009026A4">
        <w:t xml:space="preserve">inverse des distances et </w:t>
      </w:r>
      <w:proofErr w:type="spellStart"/>
      <w:r w:rsidRPr="009026A4">
        <w:t>Spline</w:t>
      </w:r>
      <w:proofErr w:type="spellEnd"/>
      <w:r w:rsidRPr="009026A4">
        <w:t xml:space="preserv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val="en-CA" w:eastAsia="en-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3F7A57D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val="en-CA" w:eastAsia="en-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w:t>
      </w:r>
      <w:del w:id="884" w:author="St-Amant, Rémi" w:date="2018-02-27T09:28:00Z">
        <w:r w:rsidRPr="009026A4" w:rsidDel="004F2645">
          <w:delText xml:space="preserve">la section 3.2 </w:delText>
        </w:r>
        <w:r w:rsidRPr="009026A4" w:rsidDel="004F2645">
          <w:rPr>
            <w:u w:val="single"/>
          </w:rPr>
          <w:delText>Boîte de dialogue Éditeur de données liées, onglet Cartes d</w:delText>
        </w:r>
        <w:r w:rsidR="0098105F" w:rsidDel="004F2645">
          <w:rPr>
            <w:u w:val="single"/>
          </w:rPr>
          <w:delText>’</w:delText>
        </w:r>
        <w:r w:rsidRPr="009026A4" w:rsidDel="004F2645">
          <w:rPr>
            <w:u w:val="single"/>
          </w:rPr>
          <w:delText>intrants</w:delText>
        </w:r>
      </w:del>
      <w:ins w:id="885" w:author="St-Amant, Rémi" w:date="2018-02-27T09:32:00Z">
        <w:r w:rsidR="00383020">
          <w:t>Administrateur</w:t>
        </w:r>
      </w:ins>
      <w:ins w:id="886" w:author="St-Amant, Rémi" w:date="2018-02-27T09:28:00Z">
        <w:r w:rsidR="004F2645">
          <w:t xml:space="preserve"> de fichier </w:t>
        </w:r>
      </w:ins>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77777777" w:rsidR="009401CA" w:rsidRPr="009026A4" w:rsidRDefault="009401CA" w:rsidP="000C369D">
      <w:pPr>
        <w:numPr>
          <w:ilvl w:val="0"/>
          <w:numId w:val="15"/>
        </w:numPr>
        <w:jc w:val="both"/>
      </w:pPr>
      <w:r w:rsidRPr="009026A4">
        <w:t>%c : insère le nom de l</w:t>
      </w:r>
      <w:r w:rsidR="0098105F">
        <w:t>’</w:t>
      </w:r>
      <w:r w:rsidRPr="009026A4">
        <w:t>élément;</w:t>
      </w:r>
    </w:p>
    <w:p w14:paraId="694149A2" w14:textId="77777777" w:rsidR="009401CA" w:rsidRPr="009026A4" w:rsidRDefault="009401CA" w:rsidP="000C369D">
      <w:pPr>
        <w:numPr>
          <w:ilvl w:val="0"/>
          <w:numId w:val="15"/>
        </w:numPr>
        <w:jc w:val="both"/>
      </w:pPr>
      <w:r w:rsidRPr="009026A4">
        <w:t>%v : insère le nom de la variable;</w:t>
      </w:r>
    </w:p>
    <w:p w14:paraId="08B2BE45" w14:textId="77777777" w:rsidR="009401CA" w:rsidRPr="009026A4" w:rsidRDefault="009401CA" w:rsidP="000C369D">
      <w:pPr>
        <w:numPr>
          <w:ilvl w:val="0"/>
          <w:numId w:val="15"/>
        </w:numPr>
        <w:jc w:val="both"/>
      </w:pPr>
      <w:r w:rsidRPr="009026A4">
        <w:t>%t : insère la référence temporelle;</w:t>
      </w:r>
    </w:p>
    <w:p w14:paraId="546AEA6B" w14:textId="77777777" w:rsidR="0030640A" w:rsidRDefault="009401CA" w:rsidP="000C369D">
      <w:pPr>
        <w:numPr>
          <w:ilvl w:val="0"/>
          <w:numId w:val="15"/>
        </w:numPr>
        <w:jc w:val="both"/>
        <w:rPr>
          <w:ins w:id="887" w:author="St-Amant, Rémi" w:date="2018-02-27T09:55:00Z"/>
        </w:rPr>
      </w:pPr>
      <w:r w:rsidRPr="009026A4">
        <w:t>%p : insère la valeur d</w:t>
      </w:r>
      <w:r w:rsidR="0098105F">
        <w:t>’</w:t>
      </w:r>
      <w:r w:rsidRPr="009026A4">
        <w:t>un paramètre variable</w:t>
      </w:r>
      <w:ins w:id="888" w:author="St-Amant, Rémi" w:date="2018-02-27T09:55:00Z">
        <w:r w:rsidR="0030640A">
          <w:t>;</w:t>
        </w:r>
      </w:ins>
    </w:p>
    <w:p w14:paraId="6E079A10" w14:textId="77777777" w:rsidR="0095212D" w:rsidRDefault="0030640A" w:rsidP="000C369D">
      <w:pPr>
        <w:numPr>
          <w:ilvl w:val="0"/>
          <w:numId w:val="15"/>
        </w:numPr>
        <w:jc w:val="both"/>
        <w:rPr>
          <w:ins w:id="889" w:author="St-Amant, Rémi" w:date="2018-02-27T09:55:00Z"/>
        </w:rPr>
      </w:pPr>
      <w:ins w:id="890" w:author="St-Amant, Rémi" w:date="2018-02-27T09:55:00Z">
        <w:r>
          <w:t xml:space="preserve">%r : insère le </w:t>
        </w:r>
        <w:r w:rsidR="0095212D">
          <w:t>numéro de réplicas;</w:t>
        </w:r>
      </w:ins>
    </w:p>
    <w:p w14:paraId="4C3A1E8E" w14:textId="6ED5E102" w:rsidR="009401CA" w:rsidRPr="009026A4" w:rsidRDefault="0095212D" w:rsidP="000C369D">
      <w:pPr>
        <w:numPr>
          <w:ilvl w:val="0"/>
          <w:numId w:val="15"/>
        </w:numPr>
        <w:jc w:val="both"/>
      </w:pPr>
      <w:ins w:id="891" w:author="St-Amant, Rémi" w:date="2018-02-27T09:55:00Z">
        <w:r>
          <w:t>%d : insère la date de création;</w:t>
        </w:r>
      </w:ins>
      <w:del w:id="892" w:author="St-Amant, Rémi" w:date="2018-02-27T09:55:00Z">
        <w:r w:rsidR="009401CA" w:rsidRPr="009026A4" w:rsidDel="0030640A">
          <w:delText>.</w:delText>
        </w:r>
      </w:del>
    </w:p>
    <w:p w14:paraId="6CB2FDFB" w14:textId="77777777" w:rsidR="009401CA" w:rsidRPr="009026A4" w:rsidRDefault="009401CA" w:rsidP="009401CA">
      <w:pPr>
        <w:jc w:val="both"/>
      </w:pPr>
    </w:p>
    <w:p w14:paraId="29C68291" w14:textId="3EA053FD" w:rsidR="009401CA" w:rsidRPr="009026A4" w:rsidRDefault="009401CA" w:rsidP="009401CA">
      <w:pPr>
        <w:jc w:val="both"/>
      </w:pPr>
      <w:r w:rsidRPr="009026A4">
        <w:t>Les cartes de sortie sont stockées dans le sous-répertoire \</w:t>
      </w:r>
      <w:proofErr w:type="spellStart"/>
      <w:r w:rsidRPr="009026A4">
        <w:t>MapOutput</w:t>
      </w:r>
      <w:proofErr w:type="spellEnd"/>
      <w:r w:rsidRPr="009026A4">
        <w:t xml:space="preserve">\ du projet, </w:t>
      </w:r>
      <w:del w:id="893" w:author="St-Amant, Rémi" w:date="2018-02-27T09:56:00Z">
        <w:r w:rsidRPr="009026A4" w:rsidDel="0095212D">
          <w:delText xml:space="preserve">selon le même </w:delText>
        </w:r>
      </w:del>
      <w:ins w:id="894" w:author="St-Amant, Rémi" w:date="2018-02-27T09:56:00Z">
        <w:r w:rsidR="0095212D">
          <w:t xml:space="preserve">en </w:t>
        </w:r>
      </w:ins>
      <w:r w:rsidRPr="009026A4">
        <w:t xml:space="preserve">format </w:t>
      </w:r>
      <w:del w:id="895" w:author="St-Amant, Rémi" w:date="2018-02-27T09:56:00Z">
        <w:r w:rsidRPr="009026A4" w:rsidDel="0095212D">
          <w:delText>que le DEM d</w:delText>
        </w:r>
        <w:r w:rsidR="0098105F" w:rsidDel="0095212D">
          <w:delText>’</w:delText>
        </w:r>
        <w:r w:rsidRPr="009026A4" w:rsidDel="0095212D">
          <w:delText>entrée</w:delText>
        </w:r>
      </w:del>
      <w:ins w:id="896" w:author="St-Amant, Rémi" w:date="2018-02-27T09:56:00Z">
        <w:r w:rsidR="0095212D">
          <w:t>GTIFF par défaut</w:t>
        </w:r>
      </w:ins>
      <w:r w:rsidRPr="009026A4">
        <w:t xml:space="preserve">. Étant donné que toutes les cartes créées dans BioSIM sont stockées dans le même </w:t>
      </w:r>
      <w:r w:rsidRPr="009026A4">
        <w:lastRenderedPageBreak/>
        <w:t>répertoire de sortie, l</w:t>
      </w:r>
      <w:r w:rsidR="0098105F">
        <w:t>’</w:t>
      </w:r>
      <w:r w:rsidRPr="009026A4">
        <w:t>utilisateur doit s</w:t>
      </w:r>
      <w:r w:rsidR="0098105F">
        <w:t>’</w:t>
      </w:r>
      <w:r w:rsidRPr="009026A4">
        <w:t>assurer que toutes les cartes produites ont un 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0A6816CC" w:rsidR="009401CA" w:rsidRPr="009026A4" w:rsidRDefault="00DA1DAF" w:rsidP="009401CA">
      <w:pPr>
        <w:jc w:val="both"/>
      </w:pPr>
      <w:r w:rsidRPr="009026A4">
        <w:rPr>
          <w:noProof/>
          <w:lang w:val="en-CA" w:eastAsia="en-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del w:id="897" w:author="St-Amant, Rémi" w:date="2018-02-27T09:57:00Z">
        <w:r w:rsidR="009401CA" w:rsidRPr="009026A4" w:rsidDel="0095212D">
          <w:delText>(estompé)</w:delText>
        </w:r>
      </w:del>
      <w:r w:rsidR="009401CA" w:rsidRPr="009026A4">
        <w:t>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 xml:space="preserve">échelle originale. Par exemple, une transformation </w:t>
      </w:r>
      <w:proofErr w:type="spellStart"/>
      <w:r w:rsidR="009401CA" w:rsidRPr="009026A4">
        <w:t>logit</w:t>
      </w:r>
      <w:proofErr w:type="spellEnd"/>
      <w:r w:rsidR="009401CA" w:rsidRPr="009026A4">
        <w:t xml:space="preserve">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0D5A8591" w:rsidR="009401CA" w:rsidRPr="009026A4" w:rsidDel="0095212D" w:rsidRDefault="009401CA" w:rsidP="009401CA">
      <w:pPr>
        <w:jc w:val="both"/>
        <w:rPr>
          <w:del w:id="898" w:author="St-Amant, Rémi" w:date="2018-02-27T09:59:00Z"/>
        </w:rPr>
      </w:pPr>
      <w:del w:id="899" w:author="St-Amant, Rémi" w:date="2018-02-27T09:59:00Z">
        <w:r w:rsidRPr="009026A4" w:rsidDel="0095212D">
          <w:delText>Pour transformer les données sur un événement, l</w:delText>
        </w:r>
        <w:r w:rsidR="0098105F" w:rsidDel="0095212D">
          <w:delText>’</w:delText>
        </w:r>
        <w:r w:rsidRPr="009026A4" w:rsidDel="0095212D">
          <w:delText xml:space="preserve">utilisateur peut accéder à la boîte de dialogue Transformation en cliquant sur le bouton Parcourir </w:delText>
        </w:r>
        <w:r w:rsidR="008F78E1" w:rsidRPr="009026A4" w:rsidDel="0095212D">
          <w:rPr>
            <w:noProof/>
            <w:lang w:val="en-CA" w:eastAsia="en-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rsidDel="0095212D">
          <w:delText xml:space="preserve"> à droite de ce champ.</w:delText>
        </w:r>
      </w:del>
    </w:p>
    <w:p w14:paraId="62C49E5F" w14:textId="3B4CA650" w:rsidR="009401CA" w:rsidRPr="009026A4" w:rsidDel="0095212D" w:rsidRDefault="009401CA" w:rsidP="009401CA">
      <w:pPr>
        <w:jc w:val="both"/>
        <w:rPr>
          <w:del w:id="900" w:author="St-Amant, Rémi" w:date="2018-02-27T09:59:00Z"/>
        </w:rPr>
      </w:pP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val="en-CA" w:eastAsia="en-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w:t>
      </w:r>
      <w:proofErr w:type="spellStart"/>
      <w:r w:rsidRPr="009026A4">
        <w:t>MapOutput</w:t>
      </w:r>
      <w:proofErr w:type="spellEnd"/>
      <w:r w:rsidRPr="009026A4">
        <w:t xml:space="preserve">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val="en-CA" w:eastAsia="en-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val="en-CA" w:eastAsia="en-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6160E5">
      <w:pPr>
        <w:pStyle w:val="Titre2"/>
      </w:pPr>
      <w:bookmarkStart w:id="901" w:name="_Toc348100146"/>
      <w:bookmarkStart w:id="902" w:name="_Toc503271210"/>
      <w:r w:rsidRPr="009026A4">
        <w:t>Boîte de dialogue Options avancées de cartographie</w:t>
      </w:r>
      <w:bookmarkEnd w:id="901"/>
      <w:bookmarkEnd w:id="902"/>
    </w:p>
    <w:p w14:paraId="1F482167" w14:textId="265D51E5" w:rsidR="009401CA" w:rsidRPr="009026A4" w:rsidRDefault="0096426E" w:rsidP="009401CA">
      <w:pPr>
        <w:jc w:val="both"/>
      </w:pPr>
      <w:r>
        <w:rPr>
          <w:noProof/>
          <w:lang w:val="en-CA" w:eastAsia="en-CA"/>
        </w:rPr>
        <w:drawing>
          <wp:anchor distT="0" distB="0" distL="114300" distR="114300" simplePos="0" relativeHeight="251682304" behindDoc="0" locked="0" layoutInCell="1" allowOverlap="1" wp14:anchorId="1BAA47DC" wp14:editId="3DFE2585">
            <wp:simplePos x="0" y="0"/>
            <wp:positionH relativeFrom="column">
              <wp:posOffset>3597910</wp:posOffset>
            </wp:positionH>
            <wp:positionV relativeFrom="paragraph">
              <wp:posOffset>16789</wp:posOffset>
            </wp:positionV>
            <wp:extent cx="2800985" cy="2569845"/>
            <wp:effectExtent l="0" t="0" r="0" b="1905"/>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tions_avancées_de_cartographi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80098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28D0" w14:textId="6ADC740F" w:rsidR="009401CA" w:rsidRPr="009026A4" w:rsidRDefault="009401CA" w:rsidP="009401CA">
      <w:pPr>
        <w:jc w:val="both"/>
      </w:pPr>
      <w:r w:rsidRPr="009026A4">
        <w:t xml:space="preserve">Les champs de la boîte de dialogue Options avancées de cartographie (à laquelle on accède au moyen du bouton Parcourir </w:t>
      </w:r>
      <w:r w:rsidR="008F78E1" w:rsidRPr="009026A4">
        <w:rPr>
          <w:noProof/>
          <w:lang w:val="en-CA" w:eastAsia="en-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b/>
        </w:rPr>
        <w:t>Méthode d</w:t>
      </w:r>
      <w:r w:rsidR="0098105F">
        <w:rPr>
          <w:b/>
        </w:rPr>
        <w:t>’</w:t>
      </w:r>
      <w:r w:rsidRPr="009026A4">
        <w:rPr>
          <w:b/>
        </w:rPr>
        <w:t>interpolation</w:t>
      </w:r>
      <w:r w:rsidRPr="009026A4">
        <w:t>) sont activés en fonction de la méthode d</w:t>
      </w:r>
      <w:r w:rsidR="0098105F">
        <w:t>’</w:t>
      </w:r>
      <w:r w:rsidRPr="009026A4">
        <w:t>interpolation sélectionnée dans la boîte de dialogue Cartographie.</w:t>
      </w:r>
    </w:p>
    <w:p w14:paraId="11C8767A" w14:textId="77777777" w:rsidR="009401CA" w:rsidRPr="009026A4" w:rsidRDefault="009401CA" w:rsidP="009401CA">
      <w:pPr>
        <w:jc w:val="both"/>
      </w:pPr>
    </w:p>
    <w:p w14:paraId="5275E1AA" w14:textId="6C9A8B9A"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w:t>
      </w:r>
      <w:ins w:id="903" w:author="St-Amant, Rémi" w:date="2018-02-27T10:11:00Z">
        <w:r w:rsidR="00E37221">
          <w:t xml:space="preserve">ne </w:t>
        </w:r>
      </w:ins>
      <w:r w:rsidRPr="009026A4">
        <w:t>s</w:t>
      </w:r>
      <w:r w:rsidR="0098105F">
        <w:t>’</w:t>
      </w:r>
      <w:r w:rsidRPr="009026A4">
        <w:t xml:space="preserve">applique </w:t>
      </w:r>
      <w:ins w:id="904" w:author="St-Amant, Rémi" w:date="2018-02-27T10:11:00Z">
        <w:r w:rsidR="00E37221">
          <w:t>pas pour régression spatiale</w:t>
        </w:r>
      </w:ins>
      <w:del w:id="905" w:author="St-Amant, Rémi" w:date="2018-02-27T10:11:00Z">
        <w:r w:rsidRPr="009026A4" w:rsidDel="00E37221">
          <w:delText>seulement aux méthodes Pondération par l</w:delText>
        </w:r>
        <w:r w:rsidR="0098105F" w:rsidDel="00E37221">
          <w:delText>’</w:delText>
        </w:r>
        <w:r w:rsidRPr="009026A4" w:rsidDel="00E37221">
          <w:delText>inverse des distances et Spline de type plaque mince</w:delText>
        </w:r>
      </w:del>
      <w:r w:rsidRPr="009026A4">
        <w:t>).</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2FA8EAB5" w:rsidR="009401CA" w:rsidRPr="009026A4" w:rsidRDefault="009401CA" w:rsidP="009401CA">
      <w:pPr>
        <w:jc w:val="both"/>
      </w:pPr>
      <w:r w:rsidRPr="009026A4">
        <w:lastRenderedPageBreak/>
        <w:t>Les autres champs sont destinés aux spécialistes et ils exigent une connaissance approfondie des méthodes d</w:t>
      </w:r>
      <w:r w:rsidR="0098105F">
        <w:t>’</w:t>
      </w:r>
      <w:r w:rsidRPr="009026A4">
        <w:t xml:space="preserve">interpolation. </w:t>
      </w:r>
      <w:del w:id="906" w:author="St-Amant, Rémi" w:date="2018-02-27T10:12:00Z">
        <w:r w:rsidRPr="009026A4" w:rsidDel="00E37221">
          <w:delText>On recommande aux utilisateurs moyens de ne pas s</w:delText>
        </w:r>
        <w:r w:rsidR="0098105F" w:rsidDel="00E37221">
          <w:delText>’</w:delText>
        </w:r>
        <w:r w:rsidRPr="009026A4" w:rsidDel="00E37221">
          <w:delText xml:space="preserve">en servir. </w:delText>
        </w:r>
      </w:del>
      <w:r w:rsidRPr="009026A4">
        <w:t>L</w:t>
      </w:r>
      <w:r w:rsidR="0098105F">
        <w:t>’</w:t>
      </w:r>
      <w:r w:rsidRPr="009026A4">
        <w:t>utilisateur ne devrait pas changer les paramètres par défaut à moins de bien connaître le sujet.</w:t>
      </w:r>
      <w:r w:rsidRPr="009026A4">
        <w:rPr>
          <w:rStyle w:val="Marquedecommentaire"/>
        </w:rPr>
        <w:t xml:space="preserve"> </w:t>
      </w:r>
    </w:p>
    <w:p w14:paraId="4701D80A" w14:textId="77777777" w:rsidR="009401CA" w:rsidRPr="009026A4" w:rsidRDefault="009401CA" w:rsidP="009401CA">
      <w:pPr>
        <w:jc w:val="both"/>
      </w:pPr>
    </w:p>
    <w:p w14:paraId="2CC9DD63" w14:textId="77777777" w:rsidR="009401CA" w:rsidRPr="009026A4" w:rsidRDefault="009401CA" w:rsidP="009401CA">
      <w:pPr>
        <w:jc w:val="both"/>
      </w:pPr>
    </w:p>
    <w:p w14:paraId="573EEC11" w14:textId="77777777" w:rsidR="009401CA" w:rsidRPr="009026A4" w:rsidRDefault="009401CA" w:rsidP="006160E5">
      <w:pPr>
        <w:pStyle w:val="Titre2"/>
      </w:pPr>
      <w:bookmarkStart w:id="907" w:name="_Toc348100147"/>
      <w:bookmarkStart w:id="908" w:name="_Toc503271211"/>
      <w:r w:rsidRPr="009026A4">
        <w:t>Méthode d</w:t>
      </w:r>
      <w:r w:rsidR="0098105F">
        <w:t>’</w:t>
      </w:r>
      <w:r w:rsidRPr="009026A4">
        <w:t>interpolation</w:t>
      </w:r>
      <w:bookmarkEnd w:id="907"/>
      <w:bookmarkEnd w:id="908"/>
    </w:p>
    <w:p w14:paraId="23F31E7F" w14:textId="77777777" w:rsidR="009401CA" w:rsidRPr="009026A4" w:rsidRDefault="009401CA" w:rsidP="009401CA">
      <w:pPr>
        <w:jc w:val="both"/>
      </w:pPr>
    </w:p>
    <w:p w14:paraId="40E5AB34" w14:textId="77777777" w:rsidR="009401CA" w:rsidRPr="009026A4" w:rsidRDefault="009401CA" w:rsidP="00C2471D">
      <w:pPr>
        <w:pStyle w:val="Titre3"/>
        <w:rPr>
          <w:bCs/>
        </w:rPr>
      </w:pPr>
      <w:bookmarkStart w:id="909" w:name="_Toc348100148"/>
      <w:bookmarkStart w:id="910" w:name="_Toc503271212"/>
      <w:r w:rsidRPr="009026A4">
        <w:t>Méthode d</w:t>
      </w:r>
      <w:r w:rsidR="0098105F">
        <w:t>’</w:t>
      </w:r>
      <w:r w:rsidRPr="009026A4">
        <w:t xml:space="preserve">interpolation 1 : </w:t>
      </w:r>
      <w:proofErr w:type="spellStart"/>
      <w:r w:rsidRPr="009026A4">
        <w:t>krigeage</w:t>
      </w:r>
      <w:proofErr w:type="spellEnd"/>
      <w:r w:rsidRPr="009026A4">
        <w:t xml:space="preserve"> universel</w:t>
      </w:r>
      <w:bookmarkEnd w:id="909"/>
      <w:bookmarkEnd w:id="910"/>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t xml:space="preserve">Le </w:t>
      </w:r>
      <w:proofErr w:type="spellStart"/>
      <w:r w:rsidRPr="009026A4">
        <w:t>krigeage</w:t>
      </w:r>
      <w:proofErr w:type="spellEnd"/>
      <w:r w:rsidRPr="009026A4">
        <w:t xml:space="preserve"> universel avec dérive externe est une méthode d</w:t>
      </w:r>
      <w:r w:rsidR="0098105F">
        <w:t>’</w:t>
      </w:r>
      <w:r w:rsidRPr="009026A4">
        <w:t xml:space="preserve">interpolation répandue (voir Deutsch, C.V.; </w:t>
      </w:r>
      <w:proofErr w:type="spellStart"/>
      <w:r w:rsidRPr="009026A4">
        <w:t>Journel</w:t>
      </w:r>
      <w:proofErr w:type="spellEnd"/>
      <w:r w:rsidRPr="009026A4">
        <w:t xml:space="preserve">, A.G. 1992. </w:t>
      </w:r>
      <w:r w:rsidRPr="00581494">
        <w:rPr>
          <w:i/>
          <w:lang w:val="en-CA"/>
        </w:rPr>
        <w:t xml:space="preserve">GSLIB: </w:t>
      </w:r>
      <w:proofErr w:type="spellStart"/>
      <w:r w:rsidRPr="00581494">
        <w:rPr>
          <w:i/>
          <w:lang w:val="en-CA"/>
        </w:rPr>
        <w:t>Geostatistical</w:t>
      </w:r>
      <w:proofErr w:type="spellEnd"/>
      <w:r w:rsidRPr="00581494">
        <w:rPr>
          <w:i/>
          <w:lang w:val="en-CA"/>
        </w:rPr>
        <w:t xml:space="preserve">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 xml:space="preserve">BioSIM automatise le choix des nombreuses options du </w:t>
      </w:r>
      <w:proofErr w:type="spellStart"/>
      <w:r w:rsidRPr="009026A4">
        <w:t>krigeage</w:t>
      </w:r>
      <w:proofErr w:type="spellEnd"/>
      <w:r w:rsidRPr="009026A4">
        <w:t xml:space="preserve"> universel (choix de modèles de </w:t>
      </w:r>
      <w:proofErr w:type="spellStart"/>
      <w:r w:rsidRPr="009026A4">
        <w:t>variogramme</w:t>
      </w:r>
      <w:proofErr w:type="spellEnd"/>
      <w:r w:rsidRPr="009026A4">
        <w:t>, de méthodes d</w:t>
      </w:r>
      <w:r w:rsidR="0098105F">
        <w:t>’</w:t>
      </w:r>
      <w:r w:rsidRPr="009026A4">
        <w:t xml:space="preserve">élimination des tendances, de rayons de recherches, de décalages, etc.). Le </w:t>
      </w:r>
      <w:proofErr w:type="spellStart"/>
      <w:r w:rsidRPr="009026A4">
        <w:t>krigeage</w:t>
      </w:r>
      <w:proofErr w:type="spellEnd"/>
      <w:r w:rsidRPr="009026A4">
        <w:t xml:space="preserv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w:t>
      </w:r>
      <w:proofErr w:type="spellStart"/>
      <w:r w:rsidRPr="009026A4">
        <w:t>variogramme</w:t>
      </w:r>
      <w:proofErr w:type="spellEnd"/>
      <w:r w:rsidRPr="009026A4">
        <w:t xml:space="preserv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418E460" w14:textId="2A8160C8" w:rsidR="009401CA" w:rsidRPr="009026A4" w:rsidDel="00657FE7" w:rsidRDefault="009401CA" w:rsidP="009401CA">
      <w:pPr>
        <w:jc w:val="both"/>
        <w:rPr>
          <w:del w:id="911" w:author="St-Amant, Rémi" w:date="2018-01-29T16:21:00Z"/>
        </w:rPr>
      </w:pPr>
      <w:del w:id="912" w:author="St-Amant, Rémi" w:date="2018-01-29T16:21:00Z">
        <w:r w:rsidRPr="009026A4" w:rsidDel="00657FE7">
          <w:delText>Lorsque la case « </w:delText>
        </w:r>
        <w:r w:rsidRPr="009026A4" w:rsidDel="00657FE7">
          <w:rPr>
            <w:b/>
          </w:rPr>
          <w:delText>Honorer la pétpite »</w:delText>
        </w:r>
        <w:r w:rsidRPr="009026A4" w:rsidDel="00657FE7">
          <w:delText xml:space="preserve"> est cochée </w:delText>
        </w:r>
        <w:r w:rsidR="008F78E1" w:rsidRPr="009026A4" w:rsidDel="00657FE7">
          <w:rPr>
            <w:noProof/>
            <w:lang w:val="en-CA" w:eastAsia="en-CA"/>
          </w:rPr>
          <w:drawing>
            <wp:inline distT="0" distB="0" distL="0" distR="0" wp14:anchorId="281BF4D9" wp14:editId="538CE9F2">
              <wp:extent cx="136525" cy="136525"/>
              <wp:effectExtent l="0" t="0" r="0" b="0"/>
              <wp:docPr id="171" name="Picture 17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sidDel="00657FE7">
          <w:delText>, l</w:delText>
        </w:r>
        <w:r w:rsidR="0098105F" w:rsidDel="00657FE7">
          <w:delText>’</w:delText>
        </w:r>
        <w:r w:rsidRPr="009026A4" w:rsidDel="00657FE7">
          <w:delText>interpolation ne tente pas d</w:delText>
        </w:r>
        <w:r w:rsidR="0098105F" w:rsidDel="00657FE7">
          <w:delText>’</w:delText>
        </w:r>
        <w:r w:rsidRPr="009026A4" w:rsidDel="00657FE7">
          <w:delText>ajuster exactement la surface aux valeurs ponctuelles, mais elle permet les erreurs (manque d</w:delText>
        </w:r>
        <w:r w:rsidR="0098105F" w:rsidDel="00657FE7">
          <w:delText>’</w:delText>
        </w:r>
        <w:r w:rsidRPr="009026A4" w:rsidDel="00657FE7">
          <w:delText>ajustement), conformément à la pépite du variogramme.</w:delText>
        </w:r>
      </w:del>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C2471D">
      <w:pPr>
        <w:pStyle w:val="Titre3"/>
        <w:rPr>
          <w:bCs/>
        </w:rPr>
      </w:pPr>
      <w:bookmarkStart w:id="913" w:name="_Toc348100149"/>
      <w:bookmarkStart w:id="914" w:name="_Toc503271213"/>
      <w:r w:rsidRPr="009026A4">
        <w:t>Méthode d</w:t>
      </w:r>
      <w:r w:rsidR="0098105F">
        <w:t>’</w:t>
      </w:r>
      <w:r w:rsidRPr="009026A4">
        <w:t>interpolation 2 : régression spatiale</w:t>
      </w:r>
      <w:bookmarkEnd w:id="913"/>
      <w:bookmarkEnd w:id="914"/>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C2471D">
      <w:pPr>
        <w:pStyle w:val="Titre3"/>
        <w:rPr>
          <w:bCs/>
        </w:rPr>
      </w:pPr>
      <w:bookmarkStart w:id="915" w:name="_Toc348100150"/>
      <w:bookmarkStart w:id="916" w:name="_Toc503271214"/>
      <w:r w:rsidRPr="009026A4">
        <w:t>Méthode d</w:t>
      </w:r>
      <w:r w:rsidR="0098105F">
        <w:t>’</w:t>
      </w:r>
      <w:r w:rsidRPr="009026A4">
        <w:t>int</w:t>
      </w:r>
      <w:r w:rsidR="00AB36B9">
        <w:t xml:space="preserve">erpolation 3 : Inverse de la </w:t>
      </w:r>
      <w:r w:rsidRPr="009026A4">
        <w:t>distance</w:t>
      </w:r>
      <w:bookmarkEnd w:id="915"/>
      <w:r w:rsidR="00AB36B9">
        <w:t xml:space="preserve"> pondérée</w:t>
      </w:r>
      <w:bookmarkEnd w:id="916"/>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t>
      </w:r>
      <w:proofErr w:type="spellStart"/>
      <w:r w:rsidRPr="009026A4">
        <w:t>Weighted</w:t>
      </w:r>
      <w:proofErr w:type="spellEnd"/>
      <w:r w:rsidRPr="009026A4">
        <w:t xml:space="preserve">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proofErr w:type="spellStart"/>
      <w:r w:rsidRPr="009026A4">
        <w:rPr>
          <w:i/>
        </w:rPr>
        <w:t>u</w:t>
      </w:r>
      <w:r w:rsidRPr="009026A4">
        <w:rPr>
          <w:i/>
          <w:vertAlign w:val="subscript"/>
        </w:rPr>
        <w:t>i</w:t>
      </w:r>
      <w:proofErr w:type="spellEnd"/>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8.85pt;height:29.45pt" o:ole="">
            <v:imagedata r:id="rId152" o:title=""/>
          </v:shape>
          <o:OLEObject Type="Embed" ProgID="Equation.DSMT4" ShapeID="_x0000_i1038" DrawAspect="Content" ObjectID="_1581241397" r:id="rId153"/>
        </w:object>
      </w:r>
      <w:r w:rsidRPr="009026A4">
        <w:t xml:space="preserve">, où </w:t>
      </w:r>
      <w:r w:rsidRPr="009026A4">
        <w:rPr>
          <w:position w:val="-54"/>
        </w:rPr>
        <w:object w:dxaOrig="1020" w:dyaOrig="900" w14:anchorId="3E142201">
          <v:shape id="_x0000_i1039" type="#_x0000_t75" style="width:50.7pt;height:44.45pt" o:ole="">
            <v:imagedata r:id="rId154" o:title=""/>
          </v:shape>
          <o:OLEObject Type="Embed" ProgID="Equation.DSMT4" ShapeID="_x0000_i1039" DrawAspect="Content" ObjectID="_1581241398" r:id="rId155"/>
        </w:object>
      </w:r>
      <w:r w:rsidRPr="009026A4">
        <w:t xml:space="preserve">et </w:t>
      </w:r>
      <w:r w:rsidRPr="009026A4">
        <w:rPr>
          <w:position w:val="-12"/>
        </w:rPr>
        <w:object w:dxaOrig="2060" w:dyaOrig="360" w14:anchorId="2569460C">
          <v:shape id="_x0000_i1040" type="#_x0000_t75" style="width:103.3pt;height:18.8pt" o:ole="">
            <v:imagedata r:id="rId156" o:title=""/>
          </v:shape>
          <o:OLEObject Type="Embed" ProgID="Equation.DSMT4" ShapeID="_x0000_i1040" DrawAspect="Content" ObjectID="_1581241399" r:id="rId157"/>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7.05pt;height:70.1pt" o:ole="">
            <v:imagedata r:id="rId158" o:title=""/>
          </v:shape>
          <o:OLEObject Type="Embed" ProgID="Equation.DSMT4" ShapeID="_x0000_i1041" DrawAspect="Content" ObjectID="_1581241400" r:id="rId159"/>
        </w:object>
      </w:r>
      <w:r w:rsidRPr="009026A4">
        <w:t xml:space="preserve"> </w:t>
      </w:r>
      <w:proofErr w:type="gramStart"/>
      <w:r w:rsidRPr="009026A4">
        <w:t>où</w:t>
      </w:r>
      <w:proofErr w:type="gramEnd"/>
      <w:r w:rsidRPr="009026A4">
        <w:t xml:space="preserve"> </w:t>
      </w:r>
      <w:proofErr w:type="spellStart"/>
      <w:r w:rsidRPr="009026A4">
        <w:rPr>
          <w:i/>
        </w:rPr>
        <w:t>h</w:t>
      </w:r>
      <w:r w:rsidRPr="009026A4">
        <w:rPr>
          <w:i/>
          <w:vertAlign w:val="subscript"/>
        </w:rPr>
        <w:t>max</w:t>
      </w:r>
      <w:proofErr w:type="spellEnd"/>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C2471D">
      <w:pPr>
        <w:pStyle w:val="Titre3"/>
        <w:rPr>
          <w:bCs/>
        </w:rPr>
      </w:pPr>
      <w:bookmarkStart w:id="917" w:name="_Toc348100151"/>
      <w:bookmarkStart w:id="918" w:name="_Toc503271215"/>
      <w:r w:rsidRPr="009026A4">
        <w:t>Méthode d</w:t>
      </w:r>
      <w:r w:rsidR="0098105F">
        <w:t>’</w:t>
      </w:r>
      <w:r w:rsidRPr="009026A4">
        <w:t xml:space="preserve">interpolation 4 : </w:t>
      </w:r>
      <w:proofErr w:type="spellStart"/>
      <w:r w:rsidRPr="009026A4">
        <w:t>spline</w:t>
      </w:r>
      <w:proofErr w:type="spellEnd"/>
      <w:r w:rsidRPr="009026A4">
        <w:t xml:space="preserve"> plaque mince</w:t>
      </w:r>
      <w:bookmarkEnd w:id="917"/>
      <w:bookmarkEnd w:id="918"/>
    </w:p>
    <w:p w14:paraId="087C39FA" w14:textId="77777777" w:rsidR="009401CA" w:rsidRPr="009026A4" w:rsidRDefault="009401CA" w:rsidP="009401CA">
      <w:pPr>
        <w:jc w:val="both"/>
      </w:pPr>
    </w:p>
    <w:p w14:paraId="20C8D8DB" w14:textId="183DAE4E" w:rsidR="009401CA" w:rsidRPr="009026A4" w:rsidRDefault="009401CA" w:rsidP="009401CA">
      <w:pPr>
        <w:jc w:val="both"/>
      </w:pPr>
      <w:r w:rsidRPr="009026A4">
        <w:t xml:space="preserve">La </w:t>
      </w:r>
      <w:proofErr w:type="spellStart"/>
      <w:r w:rsidRPr="009026A4">
        <w:t>spline</w:t>
      </w:r>
      <w:proofErr w:type="spellEnd"/>
      <w:r w:rsidRPr="009026A4">
        <w:t xml:space="preserve"> plaque mince (</w:t>
      </w:r>
      <w:proofErr w:type="spellStart"/>
      <w:r w:rsidRPr="009026A4">
        <w:t>Thin</w:t>
      </w:r>
      <w:proofErr w:type="spellEnd"/>
      <w:r w:rsidRPr="009026A4">
        <w:t xml:space="preserve"> Plate </w:t>
      </w:r>
      <w:proofErr w:type="spellStart"/>
      <w:r w:rsidRPr="009026A4">
        <w:t>Spline</w:t>
      </w:r>
      <w:r w:rsidR="00AB36B9">
        <w:t>s</w:t>
      </w:r>
      <w:proofErr w:type="spellEnd"/>
      <w:r w:rsidRPr="009026A4">
        <w:t xml:space="preserve"> – TPS) est une autre méthode d</w:t>
      </w:r>
      <w:r w:rsidR="0098105F">
        <w:t>’</w:t>
      </w:r>
      <w:r w:rsidRPr="009026A4">
        <w:t xml:space="preserve">interpolation fondée cette fois sur des </w:t>
      </w:r>
      <w:proofErr w:type="spellStart"/>
      <w:r w:rsidRPr="009026A4">
        <w:t>splines</w:t>
      </w:r>
      <w:proofErr w:type="spellEnd"/>
      <w:r w:rsidRPr="009026A4">
        <w:t xml:space="preserve"> de voisinage. Étant donné un ensemble de </w:t>
      </w:r>
      <w:r w:rsidRPr="009026A4">
        <w:rPr>
          <w:i/>
        </w:rPr>
        <w:t>N</w:t>
      </w:r>
      <w:r w:rsidRPr="009026A4">
        <w:t xml:space="preserve"> points voisins, la surface interpolée au moyen de la </w:t>
      </w:r>
      <w:proofErr w:type="spellStart"/>
      <w:r w:rsidRPr="009026A4">
        <w:t>spline</w:t>
      </w:r>
      <w:proofErr w:type="spellEnd"/>
      <w:r w:rsidRPr="009026A4">
        <w:t xml:space="preserv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w:t>
      </w:r>
      <w:smartTag w:uri="urn:schemas-microsoft-com:office:smarttags" w:element="PersonName">
        <w:smartTagPr>
          <w:attr w:name="ProductID" w:val="la r￩gression. La"/>
        </w:smartTagPr>
        <w:r w:rsidRPr="009026A4">
          <w:t>la régression. La</w:t>
        </w:r>
      </w:smartTag>
      <w:r w:rsidRPr="009026A4">
        <w:t xml:space="preserve"> </w:t>
      </w:r>
      <w:proofErr w:type="spellStart"/>
      <w:r w:rsidRPr="009026A4">
        <w:t>spline</w:t>
      </w:r>
      <w:proofErr w:type="spellEnd"/>
      <w:r w:rsidRPr="009026A4">
        <w:t xml:space="preserve"> de type plaque mince ne permet pas à l</w:t>
      </w:r>
      <w:r w:rsidR="0098105F">
        <w:t>’</w:t>
      </w:r>
      <w:r w:rsidRPr="009026A4">
        <w:t>utilisateur de définir des paramètres, si ce n</w:t>
      </w:r>
      <w:r w:rsidR="0098105F">
        <w:t>’</w:t>
      </w:r>
      <w:r w:rsidRPr="009026A4">
        <w:t xml:space="preserve">est la valeur de </w:t>
      </w:r>
      <w:r w:rsidRPr="009026A4">
        <w:rPr>
          <w:i/>
        </w:rPr>
        <w:t>N</w:t>
      </w:r>
      <w:r w:rsidRPr="009026A4">
        <w:t xml:space="preserve"> figurant dans le champ Nombre de points de la boîte de dialogue.</w:t>
      </w:r>
    </w:p>
    <w:p w14:paraId="54340367" w14:textId="77777777" w:rsidR="009401CA" w:rsidRPr="009026A4" w:rsidRDefault="009401CA" w:rsidP="009401CA">
      <w:pPr>
        <w:jc w:val="both"/>
      </w:pPr>
    </w:p>
    <w:p w14:paraId="6A7368F2" w14:textId="77777777" w:rsidR="009401CA" w:rsidRPr="009026A4" w:rsidRDefault="009401CA" w:rsidP="006160E5">
      <w:pPr>
        <w:pStyle w:val="Titre2"/>
      </w:pPr>
      <w:bookmarkStart w:id="919" w:name="_Toc348100152"/>
      <w:bookmarkStart w:id="920" w:name="_Toc503271216"/>
      <w:r w:rsidRPr="009026A4">
        <w:t>Affichage des résultats de cartographie</w:t>
      </w:r>
      <w:bookmarkEnd w:id="919"/>
      <w:bookmarkEnd w:id="920"/>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7026E876" w:rsidR="009401CA" w:rsidRPr="009026A4" w:rsidRDefault="009401CA" w:rsidP="000C369D">
      <w:pPr>
        <w:numPr>
          <w:ilvl w:val="0"/>
          <w:numId w:val="12"/>
        </w:numPr>
        <w:tabs>
          <w:tab w:val="left" w:pos="720"/>
        </w:tabs>
        <w:snapToGrid w:val="0"/>
        <w:jc w:val="both"/>
      </w:pPr>
      <w:r w:rsidRPr="009026A4">
        <w:lastRenderedPageBreak/>
        <w:t>les valeurs observées (le résultat de l</w:t>
      </w:r>
      <w:r w:rsidR="0098105F">
        <w:t>’</w:t>
      </w:r>
      <w:r w:rsidRPr="009026A4">
        <w:t>élément parent) et la valeur estimée (</w:t>
      </w:r>
      <w:proofErr w:type="spellStart"/>
      <w:r w:rsidRPr="009026A4">
        <w:t>mapped</w:t>
      </w:r>
      <w:proofErr w:type="spellEnd"/>
      <w:r w:rsidRPr="009026A4">
        <w:t>_), affichée dans la page d</w:t>
      </w:r>
      <w:ins w:id="921" w:author="St-Amant, Rémi" w:date="2018-02-27T10:14:00Z">
        <w:r w:rsidR="00E37221">
          <w:t>e</w:t>
        </w:r>
      </w:ins>
      <w:del w:id="922" w:author="St-Amant, Rémi" w:date="2018-02-27T10:14:00Z">
        <w:r w:rsidR="0098105F" w:rsidDel="00E37221">
          <w:delText>’</w:delText>
        </w:r>
        <w:r w:rsidRPr="009026A4" w:rsidDel="00E37221">
          <w:delText>onglet</w:delText>
        </w:r>
      </w:del>
      <w:r w:rsidRPr="009026A4">
        <w:t xml:space="preserve"> Données </w:t>
      </w:r>
      <w:del w:id="923" w:author="St-Amant, Rémi" w:date="2018-02-27T10:14:00Z">
        <w:r w:rsidRPr="009026A4" w:rsidDel="00E37221">
          <w:delText xml:space="preserve">de la fenêtre principale </w:delText>
        </w:r>
      </w:del>
      <w:r w:rsidRPr="009026A4">
        <w:t>de BioSIM;</w:t>
      </w:r>
    </w:p>
    <w:p w14:paraId="220EDB55" w14:textId="34CF088F" w:rsidR="009401CA" w:rsidRPr="009026A4" w:rsidRDefault="009401CA" w:rsidP="000C369D">
      <w:pPr>
        <w:numPr>
          <w:ilvl w:val="0"/>
          <w:numId w:val="12"/>
        </w:numPr>
        <w:tabs>
          <w:tab w:val="left" w:pos="720"/>
        </w:tabs>
        <w:snapToGrid w:val="0"/>
        <w:jc w:val="both"/>
      </w:pPr>
      <w:r w:rsidRPr="009026A4">
        <w:t>les cartes de sortie</w:t>
      </w:r>
      <w:del w:id="924" w:author="St-Amant, Rémi" w:date="2018-02-27T10:14:00Z">
        <w:r w:rsidRPr="009026A4" w:rsidDel="00E37221">
          <w:delText>, dans le même format que le DEM d</w:delText>
        </w:r>
        <w:r w:rsidR="0098105F" w:rsidDel="00E37221">
          <w:delText>’</w:delText>
        </w:r>
        <w:r w:rsidRPr="009026A4" w:rsidDel="00E37221">
          <w:delText>entrée</w:delText>
        </w:r>
      </w:del>
      <w:r w:rsidRPr="009026A4">
        <w:t>;</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 xml:space="preserve">option [Afficher carte(s) de résultats]. On envoie ainsi les cartes à </w:t>
      </w:r>
      <w:proofErr w:type="spellStart"/>
      <w:r w:rsidRPr="009026A4">
        <w:t>ShowMap</w:t>
      </w:r>
      <w:proofErr w:type="spellEnd"/>
      <w:r w:rsidRPr="009026A4">
        <w:t>, une application autonome distribuée avec BioSIM.</w:t>
      </w:r>
    </w:p>
    <w:p w14:paraId="762B036A" w14:textId="77777777" w:rsidR="009401CA" w:rsidRPr="009026A4" w:rsidRDefault="009401CA" w:rsidP="009401CA">
      <w:pPr>
        <w:jc w:val="both"/>
      </w:pPr>
    </w:p>
    <w:p w14:paraId="6B2F0386" w14:textId="25790BD6" w:rsidR="009401CA" w:rsidRPr="009026A4" w:rsidRDefault="009401CA" w:rsidP="009401CA">
      <w:pPr>
        <w:jc w:val="both"/>
      </w:pPr>
      <w:r w:rsidRPr="009026A4">
        <w:t>Cliquez de nouveau avec le bouton droit de la souris sur l</w:t>
      </w:r>
      <w:r w:rsidR="0098105F">
        <w:t>’</w:t>
      </w:r>
      <w:r w:rsidRPr="009026A4">
        <w:t xml:space="preserve">élément de cartographie et sélectionnez [Afficher localisations] pour afficher la liste des localisations des cartes. </w:t>
      </w:r>
      <w:del w:id="925" w:author="St-Amant, Rémi" w:date="2018-02-27T10:16:00Z">
        <w:r w:rsidRPr="009026A4" w:rsidDel="00E37221">
          <w:delText>Pour voir une description complète de ce que l</w:delText>
        </w:r>
        <w:r w:rsidR="0098105F" w:rsidDel="00E37221">
          <w:delText>’</w:delText>
        </w:r>
        <w:r w:rsidRPr="009026A4" w:rsidDel="00E37221">
          <w:delText>on peut faire avec ShowMap, veuillez consulter le manuel et le tutoriel sur ShowMap.</w:delText>
        </w:r>
      </w:del>
    </w:p>
    <w:p w14:paraId="05A71C00" w14:textId="2B0A113E" w:rsidR="009401CA" w:rsidRPr="009026A4" w:rsidRDefault="009401CA" w:rsidP="00AB65C2">
      <w:pPr>
        <w:pStyle w:val="Titre1"/>
      </w:pPr>
      <w:r w:rsidRPr="009026A4">
        <w:br w:type="page"/>
      </w:r>
      <w:bookmarkStart w:id="926" w:name="_Defining_and_Running"/>
      <w:bookmarkStart w:id="927" w:name="_Toc348100153"/>
      <w:bookmarkStart w:id="928" w:name="_Toc503271217"/>
      <w:bookmarkStart w:id="929" w:name="_Toc162664013"/>
      <w:bookmarkEnd w:id="926"/>
      <w:r w:rsidRPr="009026A4">
        <w:lastRenderedPageBreak/>
        <w:t>Exécution des éléments : Création de</w:t>
      </w:r>
      <w:ins w:id="930" w:author="St-Amant, Rémi" w:date="2018-02-27T10:16:00Z">
        <w:r w:rsidR="00E37221">
          <w:t>s</w:t>
        </w:r>
      </w:ins>
      <w:r w:rsidRPr="009026A4">
        <w:t xml:space="preserve"> </w:t>
      </w:r>
      <w:del w:id="931" w:author="St-Amant, Rémi" w:date="2018-02-27T10:16:00Z">
        <w:r w:rsidRPr="009026A4" w:rsidDel="00E37221">
          <w:delText xml:space="preserve">la base de </w:delText>
        </w:r>
      </w:del>
      <w:r w:rsidRPr="009026A4">
        <w:t>données de sortie</w:t>
      </w:r>
      <w:bookmarkEnd w:id="927"/>
      <w:bookmarkEnd w:id="928"/>
    </w:p>
    <w:p w14:paraId="76E9EA43" w14:textId="77777777" w:rsidR="009401CA" w:rsidRPr="009026A4" w:rsidRDefault="009401CA" w:rsidP="009401CA"/>
    <w:p w14:paraId="06CD0A60" w14:textId="30A69C91"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w:t>
      </w:r>
      <w:del w:id="932" w:author="St-Amant, Rémi" w:date="2018-02-27T10:16:00Z">
        <w:r w:rsidRPr="009026A4" w:rsidDel="00E37221">
          <w:delText>simulations</w:delText>
        </w:r>
      </w:del>
      <w:ins w:id="933" w:author="St-Amant, Rémi" w:date="2018-02-27T10:16:00Z">
        <w:r w:rsidR="00E37221">
          <w:t>génération météo</w:t>
        </w:r>
      </w:ins>
      <w:r w:rsidRPr="009026A4">
        <w:t xml:space="preserve">, </w:t>
      </w:r>
      <w:ins w:id="934" w:author="St-Amant, Rémi" w:date="2018-02-27T10:17:00Z">
        <w:r w:rsidR="00E37221">
          <w:t xml:space="preserve">exécution de modèle, </w:t>
        </w:r>
      </w:ins>
      <w:r w:rsidRPr="009026A4">
        <w:t>analyses, etc.) pour pouvoir consulter et analyser leurs résultats. Pour qu</w:t>
      </w:r>
      <w:r w:rsidR="0098105F">
        <w:t>’</w:t>
      </w:r>
      <w:r w:rsidRPr="009026A4">
        <w:t xml:space="preserve">un élément puisse être exécuté, il doit être coché </w:t>
      </w:r>
      <w:r w:rsidR="008F78E1" w:rsidRPr="009026A4">
        <w:rPr>
          <w:noProof/>
          <w:lang w:val="en-CA" w:eastAsia="en-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val="en-CA" w:eastAsia="en-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val="en-CA" w:eastAsia="en-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32F097A2"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w:t>
      </w:r>
      <w:ins w:id="935" w:author="St-Amant, Rémi" w:date="2018-02-27T10:18:00Z">
        <w:r w:rsidR="00E37221">
          <w:t xml:space="preserve"> </w:t>
        </w:r>
      </w:ins>
      <w:del w:id="936" w:author="St-Amant, Rémi" w:date="2018-02-27T10:18:00Z">
        <w:r w:rsidRPr="009026A4" w:rsidDel="00E37221">
          <w:delText xml:space="preserve">e simulation </w:delText>
        </w:r>
      </w:del>
      <w:ins w:id="937" w:author="St-Amant, Rémi" w:date="2018-02-27T10:19:00Z">
        <w:r w:rsidR="00E37221">
          <w:t>élément</w:t>
        </w:r>
      </w:ins>
      <w:ins w:id="938" w:author="St-Amant, Rémi" w:date="2018-02-27T10:18:00Z">
        <w:r w:rsidR="00E37221">
          <w:t xml:space="preserve"> </w:t>
        </w:r>
      </w:ins>
      <w:r w:rsidRPr="009026A4">
        <w:t>(par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del w:id="939" w:author="St-Amant, Rémi" w:date="2018-02-27T10:19:00Z">
        <w:r w:rsidRPr="009026A4" w:rsidDel="00E37221">
          <w:delText xml:space="preserve">la simulation </w:delText>
        </w:r>
      </w:del>
      <w:ins w:id="940" w:author="St-Amant, Rémi" w:date="2018-02-27T10:19:00Z">
        <w:r w:rsidR="00E37221">
          <w:t xml:space="preserve">les éléments </w:t>
        </w:r>
      </w:ins>
      <w:r w:rsidRPr="009026A4">
        <w:t>afin de mettre à jour ses résultats. Lorsque vous mettez un</w:t>
      </w:r>
      <w:ins w:id="941" w:author="St-Amant, Rémi" w:date="2018-02-27T10:19:00Z">
        <w:r w:rsidR="00E37221">
          <w:t xml:space="preserve"> élément </w:t>
        </w:r>
      </w:ins>
      <w:del w:id="942" w:author="St-Amant, Rémi" w:date="2018-02-27T10:19:00Z">
        <w:r w:rsidRPr="009026A4" w:rsidDel="00E37221">
          <w:delText xml:space="preserve">e simulation </w:delText>
        </w:r>
      </w:del>
      <w:r w:rsidRPr="009026A4">
        <w:t xml:space="preserve">à jour, vous devez également mettre à jour toutes </w:t>
      </w:r>
      <w:ins w:id="943" w:author="St-Amant, Rémi" w:date="2018-02-27T10:20:00Z">
        <w:r w:rsidR="00E37221">
          <w:t>ces éléments enfants</w:t>
        </w:r>
      </w:ins>
      <w:del w:id="944" w:author="St-Amant, Rémi" w:date="2018-02-27T10:20:00Z">
        <w:r w:rsidRPr="009026A4" w:rsidDel="00E37221">
          <w:delText xml:space="preserve">les </w:delText>
        </w:r>
      </w:del>
      <w:del w:id="945" w:author="St-Amant, Rémi" w:date="2018-02-27T10:19:00Z">
        <w:r w:rsidRPr="009026A4" w:rsidDel="00E37221">
          <w:delText xml:space="preserve">analyses </w:delText>
        </w:r>
      </w:del>
      <w:del w:id="946" w:author="St-Amant, Rémi" w:date="2018-02-27T10:20:00Z">
        <w:r w:rsidRPr="009026A4" w:rsidDel="00E37221">
          <w:delText>connexes</w:delText>
        </w:r>
      </w:del>
      <w:r w:rsidRPr="009026A4">
        <w:t>. Pour exécuter un</w:t>
      </w:r>
      <w:del w:id="947" w:author="St-Amant, Rémi" w:date="2018-02-27T10:20:00Z">
        <w:r w:rsidRPr="009026A4" w:rsidDel="00E37221">
          <w:delText xml:space="preserve">e simulation </w:delText>
        </w:r>
      </w:del>
      <w:ins w:id="948" w:author="St-Amant, Rémi" w:date="2018-02-27T10:20:00Z">
        <w:r w:rsidR="00E37221">
          <w:t xml:space="preserve"> élément </w:t>
        </w:r>
      </w:ins>
      <w:r w:rsidRPr="009026A4">
        <w:t>et tous ses éléments enfants simultanément, assurez-vous d</w:t>
      </w:r>
      <w:r w:rsidR="0098105F">
        <w:t>’</w:t>
      </w:r>
      <w:r w:rsidRPr="009026A4">
        <w:t xml:space="preserve">abord que </w:t>
      </w:r>
      <w:del w:id="949" w:author="St-Amant, Rémi" w:date="2018-02-27T10:20:00Z">
        <w:r w:rsidRPr="009026A4" w:rsidDel="00E37221">
          <w:delText xml:space="preserve">les </w:delText>
        </w:r>
      </w:del>
      <w:ins w:id="950" w:author="St-Amant, Rémi" w:date="2018-02-27T10:20:00Z">
        <w:r w:rsidR="00E37221">
          <w:t xml:space="preserve">tous les </w:t>
        </w:r>
      </w:ins>
      <w:r w:rsidRPr="009026A4">
        <w:t xml:space="preserve">éléments sont </w:t>
      </w:r>
      <w:del w:id="951" w:author="St-Amant, Rémi" w:date="2018-02-27T10:20:00Z">
        <w:r w:rsidRPr="009026A4" w:rsidDel="00E37221">
          <w:delText xml:space="preserve">tous </w:delText>
        </w:r>
      </w:del>
      <w:r w:rsidRPr="009026A4">
        <w:t xml:space="preserve">cochés </w:t>
      </w:r>
      <w:r w:rsidR="008F78E1" w:rsidRPr="009026A4">
        <w:rPr>
          <w:noProof/>
          <w:lang w:val="en-CA" w:eastAsia="en-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Titre1"/>
        <w:rPr>
          <w:bCs/>
        </w:rPr>
      </w:pPr>
      <w:r w:rsidRPr="009026A4">
        <w:br w:type="page"/>
      </w:r>
      <w:bookmarkStart w:id="952" w:name="_Toc348100154"/>
      <w:bookmarkStart w:id="953" w:name="_Toc503271218"/>
      <w:r w:rsidRPr="009026A4">
        <w:lastRenderedPageBreak/>
        <w:t>Examen des résultats</w:t>
      </w:r>
      <w:bookmarkEnd w:id="929"/>
      <w:bookmarkEnd w:id="952"/>
      <w:bookmarkEnd w:id="953"/>
    </w:p>
    <w:p w14:paraId="6D879D6F" w14:textId="77777777" w:rsidR="009401CA" w:rsidRPr="009026A4" w:rsidRDefault="009401CA" w:rsidP="009401CA">
      <w:pPr>
        <w:jc w:val="both"/>
      </w:pPr>
    </w:p>
    <w:p w14:paraId="06AFABE8" w14:textId="77777777" w:rsidR="009401CA" w:rsidRPr="009026A4" w:rsidRDefault="009401CA" w:rsidP="006160E5">
      <w:pPr>
        <w:pStyle w:val="Titre2"/>
      </w:pPr>
      <w:bookmarkStart w:id="954" w:name="_Toc348100155"/>
      <w:bookmarkStart w:id="955" w:name="_Toc503271219"/>
      <w:r w:rsidRPr="009026A4">
        <w:t>Données</w:t>
      </w:r>
      <w:bookmarkEnd w:id="954"/>
      <w:bookmarkEnd w:id="955"/>
    </w:p>
    <w:p w14:paraId="1C628B12" w14:textId="45A77EFE" w:rsidR="009401CA" w:rsidRPr="009026A4" w:rsidRDefault="009401CA" w:rsidP="009401CA">
      <w:pPr>
        <w:jc w:val="both"/>
      </w:pPr>
    </w:p>
    <w:p w14:paraId="0B7DF654" w14:textId="7E8ACFB8" w:rsidR="009401CA" w:rsidRPr="009026A4" w:rsidRDefault="0050678D" w:rsidP="009401CA">
      <w:pPr>
        <w:jc w:val="both"/>
      </w:pPr>
      <w:r w:rsidRPr="009026A4">
        <w:rPr>
          <w:noProof/>
          <w:lang w:val="en-CA" w:eastAsia="en-CA"/>
        </w:rPr>
        <w:drawing>
          <wp:anchor distT="0" distB="0" distL="114300" distR="114300" simplePos="0" relativeHeight="251635200" behindDoc="0" locked="0" layoutInCell="1" allowOverlap="1" wp14:anchorId="3A78EE0E" wp14:editId="34910A18">
            <wp:simplePos x="0" y="0"/>
            <wp:positionH relativeFrom="column">
              <wp:posOffset>3592830</wp:posOffset>
            </wp:positionH>
            <wp:positionV relativeFrom="paragraph">
              <wp:posOffset>67310</wp:posOffset>
            </wp:positionV>
            <wp:extent cx="2136775" cy="1459230"/>
            <wp:effectExtent l="0" t="0" r="0" b="762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36775" cy="14592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Une fois un élément exécuté avec succès, vous pouvez consulter les résultats en sélectionnant l</w:t>
      </w:r>
      <w:r w:rsidR="0098105F">
        <w:t>’</w:t>
      </w:r>
      <w:r w:rsidR="009401CA" w:rsidRPr="009026A4">
        <w:t>élément dans la fenêtre Projet. L</w:t>
      </w:r>
      <w:ins w:id="956" w:author="St-Amant, Rémi" w:date="2018-02-27T10:22:00Z">
        <w:r w:rsidR="00465BB2">
          <w:t xml:space="preserve">a fenêtrer </w:t>
        </w:r>
      </w:ins>
      <w:del w:id="957" w:author="St-Amant, Rémi" w:date="2018-02-27T10:22:00Z">
        <w:r w:rsidR="0098105F" w:rsidDel="00465BB2">
          <w:delText>’</w:delText>
        </w:r>
        <w:r w:rsidR="009401CA" w:rsidRPr="009026A4" w:rsidDel="00465BB2">
          <w:delText xml:space="preserve">onglet </w:delText>
        </w:r>
      </w:del>
      <w:r w:rsidR="009401CA" w:rsidRPr="009026A4">
        <w:rPr>
          <w:i/>
        </w:rPr>
        <w:t>Données</w:t>
      </w:r>
      <w:r w:rsidR="009401CA" w:rsidRPr="009026A4">
        <w:t xml:space="preserve"> </w:t>
      </w:r>
      <w:del w:id="958" w:author="St-Amant, Rémi" w:date="2018-02-27T10:22:00Z">
        <w:r w:rsidR="009401CA" w:rsidRPr="009026A4" w:rsidDel="00465BB2">
          <w:delText xml:space="preserve">de la fenêtre principale </w:delText>
        </w:r>
      </w:del>
      <w:r w:rsidR="009401CA" w:rsidRPr="009026A4">
        <w:t>de BioSIM contient les résultats sous forme de tableau</w:t>
      </w:r>
      <w:del w:id="959" w:author="St-Amant, Rémi" w:date="2018-02-27T10:22:00Z">
        <w:r w:rsidR="009401CA" w:rsidRPr="009026A4" w:rsidDel="00465BB2">
          <w:delText>, tandis que l</w:delText>
        </w:r>
        <w:r w:rsidR="0098105F" w:rsidDel="00465BB2">
          <w:delText>’</w:delText>
        </w:r>
        <w:r w:rsidR="009401CA" w:rsidRPr="009026A4" w:rsidDel="00465BB2">
          <w:delText xml:space="preserve">onglet </w:delText>
        </w:r>
        <w:r w:rsidR="009401CA" w:rsidRPr="009026A4" w:rsidDel="00465BB2">
          <w:rPr>
            <w:i/>
          </w:rPr>
          <w:delText>Graphique</w:delText>
        </w:r>
        <w:r w:rsidR="009401CA" w:rsidRPr="009026A4" w:rsidDel="00465BB2">
          <w:delText xml:space="preserve"> permet de les afficher sous forme de graphiques.</w:delText>
        </w:r>
      </w:del>
      <w:ins w:id="960" w:author="St-Amant, Rémi" w:date="2018-02-27T10:22:00Z">
        <w:r w:rsidR="00465BB2">
          <w:t>.</w:t>
        </w:r>
      </w:ins>
    </w:p>
    <w:p w14:paraId="7A5F9E3F" w14:textId="77777777" w:rsidR="009401CA" w:rsidRPr="009026A4" w:rsidRDefault="009401CA" w:rsidP="009401CA">
      <w:pPr>
        <w:jc w:val="both"/>
      </w:pPr>
    </w:p>
    <w:p w14:paraId="4146DDC2" w14:textId="174ED471"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w:t>
      </w:r>
      <w:del w:id="961" w:author="St-Amant, Rémi" w:date="2018-02-27T10:22: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962" w:author="St-Amant, Rémi" w:date="2018-02-27T10:22:00Z">
        <w:r w:rsidR="00465BB2">
          <w:t>la fenêtre Données</w:t>
        </w:r>
      </w:ins>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4D55D3FC"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 xml:space="preserve">une seule valeur, sa colonne est masquée automatiquement. Si la variable représente un évènement, ses valeurs sont affichées sous forme de dates, où le format peut être </w:t>
      </w:r>
      <w:ins w:id="963" w:author="St-Amant, Rémi" w:date="2018-02-27T10:24:00Z">
        <w:r w:rsidR="00465BB2">
          <w:t xml:space="preserve">horaire, </w:t>
        </w:r>
      </w:ins>
      <w:r w:rsidRPr="009026A4">
        <w:t>quotidien, mensuel ou annuel, avec ou sans l</w:t>
      </w:r>
      <w:r w:rsidR="0098105F">
        <w:t>’</w:t>
      </w:r>
      <w:r w:rsidRPr="009026A4">
        <w:t>année, selon le type et le mode temporels ou l</w:t>
      </w:r>
      <w:r w:rsidR="0098105F">
        <w:t>’</w:t>
      </w:r>
      <w:r w:rsidRPr="009026A4">
        <w:t>élément (dans BioSIM, le type temporel peut être annuel, mensuel</w:t>
      </w:r>
      <w:del w:id="964" w:author="St-Amant, Rémi" w:date="2018-02-27T10:24:00Z">
        <w:r w:rsidRPr="009026A4" w:rsidDel="00465BB2">
          <w:delText xml:space="preserve"> ou</w:delText>
        </w:r>
      </w:del>
      <w:ins w:id="965" w:author="St-Amant, Rémi" w:date="2018-02-27T10:24:00Z">
        <w:r w:rsidR="00465BB2">
          <w:t>,</w:t>
        </w:r>
      </w:ins>
      <w:r w:rsidRPr="009026A4">
        <w:t xml:space="preserve"> quotidien </w:t>
      </w:r>
      <w:ins w:id="966" w:author="St-Amant, Rémi" w:date="2018-02-27T10:24:00Z">
        <w:r w:rsidR="00465BB2">
          <w:t xml:space="preserve">ou horaire </w:t>
        </w:r>
      </w:ins>
      <w:r w:rsidRPr="009026A4">
        <w:t>et le mode, année par année ou pour l</w:t>
      </w:r>
      <w:r w:rsidR="0098105F">
        <w:t>’</w:t>
      </w:r>
      <w:r w:rsidRPr="009026A4">
        <w:t>ensemble des années).</w:t>
      </w:r>
    </w:p>
    <w:p w14:paraId="76164918" w14:textId="788E6AD2" w:rsidR="009401CA" w:rsidRPr="009026A4" w:rsidRDefault="009401CA" w:rsidP="009401CA">
      <w:pPr>
        <w:jc w:val="both"/>
      </w:pPr>
    </w:p>
    <w:p w14:paraId="4FFF0951" w14:textId="0AA4E06B" w:rsidR="009401CA" w:rsidRPr="009026A4" w:rsidRDefault="00ED030D" w:rsidP="006160E5">
      <w:pPr>
        <w:pStyle w:val="Titre2"/>
      </w:pPr>
      <w:bookmarkStart w:id="967" w:name="_Toc348100156"/>
      <w:bookmarkStart w:id="968" w:name="_Toc503271220"/>
      <w:r w:rsidRPr="009026A4">
        <w:rPr>
          <w:noProof/>
          <w:lang w:val="en-CA" w:eastAsia="en-CA"/>
        </w:rPr>
        <w:drawing>
          <wp:anchor distT="0" distB="0" distL="114300" distR="114300" simplePos="0" relativeHeight="251636224" behindDoc="0" locked="0" layoutInCell="1" allowOverlap="1" wp14:anchorId="680E1678" wp14:editId="58AC43D4">
            <wp:simplePos x="0" y="0"/>
            <wp:positionH relativeFrom="column">
              <wp:posOffset>4889087</wp:posOffset>
            </wp:positionH>
            <wp:positionV relativeFrom="paragraph">
              <wp:posOffset>64992</wp:posOffset>
            </wp:positionV>
            <wp:extent cx="1201420" cy="318770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1201420" cy="31877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Exportation des résultats</w:t>
      </w:r>
      <w:bookmarkEnd w:id="967"/>
      <w:bookmarkEnd w:id="968"/>
    </w:p>
    <w:p w14:paraId="06153BFA" w14:textId="77777777" w:rsidR="009401CA" w:rsidRPr="009026A4" w:rsidRDefault="009401CA" w:rsidP="009401CA"/>
    <w:p w14:paraId="77AA873C" w14:textId="77777777" w:rsidR="009401CA" w:rsidRPr="009026A4" w:rsidRDefault="009401CA" w:rsidP="009401CA">
      <w:pPr>
        <w:jc w:val="both"/>
      </w:pPr>
      <w:r w:rsidRPr="009026A4">
        <w:rPr>
          <w:rStyle w:val="Marquedecommentaire"/>
        </w:rPr>
        <w:t xml:space="preserve"> </w:t>
      </w:r>
      <w:smartTag w:uri="urn:schemas-microsoft-com:office:smarttags" w:element="PersonName">
        <w:smartTagPr>
          <w:attr w:name="ProductID" w:val="La fen￪tre Export"/>
        </w:smartTagPr>
        <w:r w:rsidRPr="009026A4">
          <w:t>La fenêtre Export</w:t>
        </w:r>
      </w:smartTag>
      <w:r w:rsidRPr="009026A4">
        <w:t xml:space="preserve"> contient la définition des fichiers d</w:t>
      </w:r>
      <w:r w:rsidR="0098105F">
        <w:t>’</w:t>
      </w:r>
      <w:r w:rsidRPr="009026A4">
        <w:t>exportation (qui permettent d</w:t>
      </w:r>
      <w:r w:rsidR="0098105F">
        <w:t>’</w:t>
      </w:r>
      <w:r w:rsidRPr="009026A4">
        <w:t>accéder aux résultats à l</w:t>
      </w:r>
      <w:r w:rsidR="0098105F">
        <w:t>’</w:t>
      </w:r>
      <w:r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val="en-CA" w:eastAsia="en-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val="en-CA" w:eastAsia="en-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val="en-CA" w:eastAsia="en-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val="en-CA" w:eastAsia="en-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val="en-CA" w:eastAsia="en-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13DEEC36" w:rsidR="00910ABE" w:rsidRPr="009026A4" w:rsidRDefault="00910ABE" w:rsidP="00910ABE">
      <w:pPr>
        <w:jc w:val="both"/>
      </w:pPr>
      <w:r w:rsidRPr="009026A4">
        <w:rPr>
          <w:noProof/>
          <w:lang w:val="en-CA" w:eastAsia="en-CA"/>
        </w:rPr>
        <w:drawing>
          <wp:inline distT="0" distB="0" distL="0" distR="0" wp14:anchorId="42D8BC53" wp14:editId="0FBD8F1A">
            <wp:extent cx="185723" cy="175406"/>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Pr="009026A4">
        <w:t>Vers chiffrier</w:t>
      </w:r>
      <w:r>
        <w:t xml:space="preserve"> II</w:t>
      </w:r>
      <w:r w:rsidRPr="009026A4">
        <w:t> : Bouton servant à exporter les résultats sur un disque et les envoyer simultanément au chiffrier</w:t>
      </w:r>
      <w:r>
        <w:t xml:space="preserve"> II voulu (par exemple, </w:t>
      </w:r>
      <w:del w:id="969" w:author="St-Amant, Rémi" w:date="2018-02-27T10:28:00Z">
        <w:r w:rsidDel="00465BB2">
          <w:delText xml:space="preserve">Open </w:delText>
        </w:r>
      </w:del>
      <w:proofErr w:type="spellStart"/>
      <w:ins w:id="970" w:author="St-Amant, Rémi" w:date="2018-02-27T10:28:00Z">
        <w:r w:rsidR="00465BB2">
          <w:t>Libre</w:t>
        </w:r>
      </w:ins>
      <w:r>
        <w:t>Office</w:t>
      </w:r>
      <w:proofErr w:type="spellEnd"/>
      <w:r>
        <w:t xml:space="preserve"> </w:t>
      </w:r>
      <w:proofErr w:type="spellStart"/>
      <w:r>
        <w:t>C</w:t>
      </w:r>
      <w:r w:rsidRPr="00910ABE">
        <w:t>alc</w:t>
      </w:r>
      <w:proofErr w:type="spellEnd"/>
      <w:r w:rsidRPr="009026A4">
        <w:t xml:space="preserve">). </w:t>
      </w:r>
    </w:p>
    <w:p w14:paraId="7D1E3CF3" w14:textId="77777777" w:rsidR="009401CA" w:rsidRPr="009026A4" w:rsidRDefault="009401CA" w:rsidP="009401CA">
      <w:pPr>
        <w:jc w:val="both"/>
      </w:pPr>
    </w:p>
    <w:p w14:paraId="0C15367C" w14:textId="69C151B6" w:rsidR="009401CA" w:rsidRPr="009026A4" w:rsidRDefault="008F78E1" w:rsidP="009401CA">
      <w:pPr>
        <w:jc w:val="both"/>
      </w:pPr>
      <w:r w:rsidRPr="009026A4">
        <w:rPr>
          <w:noProof/>
          <w:lang w:val="en-CA" w:eastAsia="en-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w:t>
      </w:r>
      <w:del w:id="971" w:author="St-Amant, Rémi" w:date="2018-02-27T10:29:00Z">
        <w:r w:rsidR="009401CA" w:rsidRPr="009026A4" w:rsidDel="00465BB2">
          <w:delText xml:space="preserve">Outre les exportations, le sous-répertoire </w:delText>
        </w:r>
        <w:r w:rsidR="009401CA" w:rsidRPr="009026A4" w:rsidDel="00465BB2">
          <w:rPr>
            <w:u w:val="single"/>
          </w:rPr>
          <w:delText>\Output\</w:delText>
        </w:r>
        <w:r w:rsidR="009401CA" w:rsidRPr="009026A4" w:rsidDel="00465BB2">
          <w:delText xml:space="preserve"> contient également les résultats des analyses qui sont automatiquement exportés sous forme de fichiers .csv. </w:delText>
        </w:r>
      </w:del>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val="en-CA" w:eastAsia="en-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Titre1"/>
      </w:pPr>
      <w:bookmarkStart w:id="972" w:name="_Graph_View"/>
      <w:bookmarkStart w:id="973" w:name="_Multiple_Analysis_Dialog"/>
      <w:bookmarkStart w:id="974" w:name="_Toc348100160"/>
      <w:bookmarkEnd w:id="972"/>
      <w:bookmarkEnd w:id="973"/>
      <w:r>
        <w:br w:type="page"/>
      </w:r>
      <w:bookmarkStart w:id="975" w:name="_Toc503271221"/>
      <w:r w:rsidR="009401CA" w:rsidRPr="009026A4">
        <w:lastRenderedPageBreak/>
        <w:t>Autres éléments</w:t>
      </w:r>
      <w:bookmarkEnd w:id="974"/>
      <w:bookmarkEnd w:id="975"/>
    </w:p>
    <w:p w14:paraId="4A55D009" w14:textId="77777777" w:rsidR="009401CA" w:rsidRPr="009026A4" w:rsidRDefault="009401CA" w:rsidP="009401CA"/>
    <w:p w14:paraId="591ABD90" w14:textId="77777777" w:rsidR="009401CA" w:rsidRPr="009026A4" w:rsidRDefault="009401CA" w:rsidP="006160E5">
      <w:pPr>
        <w:pStyle w:val="Titre2"/>
      </w:pPr>
      <w:bookmarkStart w:id="976" w:name="_Toc348100161"/>
      <w:bookmarkStart w:id="977" w:name="_Toc503271222"/>
      <w:r w:rsidRPr="009026A4">
        <w:t>Analyse de fonction</w:t>
      </w:r>
      <w:bookmarkEnd w:id="976"/>
      <w:bookmarkEnd w:id="977"/>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val="en-CA" w:eastAsia="en-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49F65839" w:rsidR="009401CA" w:rsidRPr="009026A4" w:rsidRDefault="008F78E1" w:rsidP="009401CA">
      <w:pPr>
        <w:jc w:val="both"/>
      </w:pPr>
      <w:r w:rsidRPr="009026A4">
        <w:rPr>
          <w:noProof/>
          <w:lang w:val="en-CA" w:eastAsia="en-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ins w:id="978" w:author="St-Amant, Rémi" w:date="2018-02-27T10:34:00Z">
        <w:r w:rsidR="000D0214">
          <w:t xml:space="preserve"> Il peut aussi </w:t>
        </w:r>
      </w:ins>
      <w:ins w:id="979" w:author="St-Amant, Rémi" w:date="2018-02-27T10:35:00Z">
        <w:r w:rsidR="000D0214">
          <w:t>être utiliser pour transformer des variables temporelles.</w:t>
        </w:r>
      </w:ins>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val="en-CA" w:eastAsia="en-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val="en-CA" w:eastAsia="en-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val="en-CA" w:eastAsia="en-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val="en-CA" w:eastAsia="en-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val="en-CA" w:eastAsia="en-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lastRenderedPageBreak/>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0BF8BDB8"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 xml:space="preserve">en-tête de la colonne de résultats, soit dans </w:t>
      </w:r>
      <w:del w:id="980" w:author="St-Amant, Rémi" w:date="2018-02-27T10:23: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981" w:author="St-Amant, Rémi" w:date="2018-02-27T10:23:00Z">
        <w:r w:rsidR="00465BB2">
          <w:t>la fenêtre Données</w:t>
        </w:r>
      </w:ins>
      <w:r w:rsidRPr="009026A4">
        <w:t xml:space="preserve"> </w:t>
      </w:r>
      <w:del w:id="982" w:author="St-Amant, Rémi" w:date="2018-02-27T10:36:00Z">
        <w:r w:rsidRPr="009026A4" w:rsidDel="000D0214">
          <w:delText xml:space="preserve">de la fenêtre principale </w:delText>
        </w:r>
      </w:del>
      <w:r w:rsidRPr="009026A4">
        <w:t>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val="en-CA" w:eastAsia="en-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val="en-CA" w:eastAsia="en-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la fenêtre Export.</w:t>
      </w:r>
    </w:p>
    <w:p w14:paraId="35B9F089" w14:textId="77777777" w:rsidR="009401CA" w:rsidRPr="009026A4" w:rsidRDefault="009401CA" w:rsidP="009401CA">
      <w:pPr>
        <w:jc w:val="both"/>
      </w:pPr>
    </w:p>
    <w:p w14:paraId="394D7DAE" w14:textId="77777777" w:rsidR="009401CA" w:rsidRPr="009026A4" w:rsidRDefault="009401CA" w:rsidP="009401CA">
      <w:pPr>
        <w:jc w:val="both"/>
      </w:pPr>
      <w:r w:rsidRPr="009026A4">
        <w:t xml:space="preserve">Champ </w:t>
      </w:r>
      <w:r w:rsidRPr="009026A4">
        <w:rPr>
          <w:b/>
        </w:rPr>
        <w:t>Précision :</w:t>
      </w:r>
      <w:r w:rsidRPr="009026A4">
        <w:t xml:space="preserve"> Nombre de décimales utilisées pour afficher ou exporter les résultats. </w:t>
      </w:r>
    </w:p>
    <w:p w14:paraId="6CDB41BE" w14:textId="77777777" w:rsidR="009401CA" w:rsidRPr="009026A4" w:rsidRDefault="009401CA" w:rsidP="009401CA">
      <w:pPr>
        <w:jc w:val="both"/>
      </w:pPr>
    </w:p>
    <w:p w14:paraId="32760571" w14:textId="5A86C267" w:rsidR="009401CA" w:rsidRPr="009026A4" w:rsidRDefault="009401CA" w:rsidP="009401CA">
      <w:pPr>
        <w:jc w:val="both"/>
      </w:pPr>
      <w:r w:rsidRPr="009026A4">
        <w:t xml:space="preserve">Champ </w:t>
      </w:r>
      <w:r w:rsidRPr="009026A4">
        <w:rPr>
          <w:b/>
        </w:rPr>
        <w:t>Équation </w:t>
      </w:r>
      <w:r w:rsidRPr="009026A4">
        <w:t>: Définition de la variable de sortie (équation). Chaque nouvelle variable est définie par une équation au moyen d</w:t>
      </w:r>
      <w:r w:rsidR="0098105F">
        <w:t>’</w:t>
      </w:r>
      <w:r w:rsidRPr="009026A4">
        <w:t>une combinaison d</w:t>
      </w:r>
      <w:r w:rsidR="0098105F">
        <w:t>’</w:t>
      </w:r>
      <w:r w:rsidRPr="009026A4">
        <w:t>opérateurs, de fonctions, de constantes et de variables d</w:t>
      </w:r>
      <w:r w:rsidR="0098105F">
        <w:t>’</w:t>
      </w:r>
      <w:r w:rsidRPr="009026A4">
        <w:t xml:space="preserve">entrée (énumérés dans la liste des </w:t>
      </w:r>
      <w:r w:rsidRPr="009026A4">
        <w:rPr>
          <w:b/>
        </w:rPr>
        <w:t>variables disponibles</w:t>
      </w:r>
      <w:r w:rsidRPr="009026A4">
        <w:t>). Le nom d</w:t>
      </w:r>
      <w:r w:rsidR="0098105F">
        <w:t>’</w:t>
      </w:r>
      <w:r w:rsidRPr="009026A4">
        <w:t>une nouvelle variable ne peut être utilisé dans l</w:t>
      </w:r>
      <w:r w:rsidR="0098105F">
        <w:t>’</w:t>
      </w:r>
      <w:r w:rsidRPr="009026A4">
        <w:t>équation qui sert à définir une deuxième nouvelle variable (il faut plutôt créer une analyse de fonction qui sera l</w:t>
      </w:r>
      <w:r w:rsidR="0098105F">
        <w:t>’</w:t>
      </w:r>
      <w:r w:rsidRPr="009026A4">
        <w:t>enfant d</w:t>
      </w:r>
      <w:r w:rsidR="0098105F">
        <w:t>’</w:t>
      </w:r>
      <w:r w:rsidRPr="009026A4">
        <w:t xml:space="preserve">une autre analyse de fonction). Entrez chaque équation dans </w:t>
      </w:r>
      <w:smartTag w:uri="urn:schemas-microsoft-com:office:smarttags" w:element="PersonName">
        <w:smartTagPr>
          <w:attr w:name="ProductID" w:val="la colonne Valeur"/>
        </w:smartTagPr>
        <w:r w:rsidRPr="009026A4">
          <w:t>la colonne Valeur</w:t>
        </w:r>
      </w:smartTag>
      <w:r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val="en-CA" w:eastAsia="en-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74BB9DC8" w14:textId="7EDCDBAE" w:rsidR="009401CA" w:rsidRPr="009026A4" w:rsidRDefault="006D374C" w:rsidP="009401CA">
      <w:pPr>
        <w:jc w:val="both"/>
      </w:pPr>
      <w:r w:rsidRPr="009026A4">
        <w:rPr>
          <w:noProof/>
          <w:lang w:val="en-CA" w:eastAsia="en-CA"/>
        </w:rPr>
        <w:drawing>
          <wp:anchor distT="0" distB="0" distL="114300" distR="114300" simplePos="0" relativeHeight="251665920" behindDoc="1" locked="0" layoutInCell="1" allowOverlap="1" wp14:anchorId="2C61FAC4" wp14:editId="4CA54926">
            <wp:simplePos x="0" y="0"/>
            <wp:positionH relativeFrom="column">
              <wp:posOffset>4076700</wp:posOffset>
            </wp:positionH>
            <wp:positionV relativeFrom="paragraph">
              <wp:posOffset>6350</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p>
    <w:p w14:paraId="5CA10AC6" w14:textId="77777777" w:rsidR="009401CA" w:rsidRPr="009026A4" w:rsidRDefault="009401CA" w:rsidP="009401CA">
      <w:pPr>
        <w:jc w:val="both"/>
      </w:pPr>
      <w:r w:rsidRPr="009026A4">
        <w:t>Le bouton</w:t>
      </w:r>
      <w:r w:rsidRPr="009026A4">
        <w:rPr>
          <w:b/>
        </w:rPr>
        <w:t xml:space="preserve"> </w:t>
      </w:r>
      <w:r w:rsidR="008F78E1" w:rsidRPr="009026A4">
        <w:rPr>
          <w:noProof/>
          <w:lang w:val="en-CA" w:eastAsia="en-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77777777" w:rsidR="009401CA" w:rsidRPr="009026A4" w:rsidRDefault="009401CA" w:rsidP="009401CA">
      <w:pPr>
        <w:jc w:val="both"/>
      </w:pPr>
    </w:p>
    <w:p w14:paraId="60836756" w14:textId="77777777" w:rsidR="009401CA" w:rsidRPr="009026A4" w:rsidRDefault="009401CA" w:rsidP="009401CA">
      <w:pPr>
        <w:jc w:val="both"/>
      </w:pPr>
      <w:r w:rsidRPr="009026A4">
        <w:t xml:space="preserve">Champ </w:t>
      </w:r>
      <w:r w:rsidRPr="009026A4">
        <w:rPr>
          <w:b/>
        </w:rPr>
        <w:t>Nom interne</w:t>
      </w:r>
      <w:r w:rsidRPr="009026A4">
        <w:t xml:space="preserve"> </w:t>
      </w:r>
      <w:del w:id="983"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2C2040CF" w14:textId="0F298F3D" w:rsidR="009401CA" w:rsidRPr="009026A4" w:rsidRDefault="009401CA" w:rsidP="009401CA">
      <w:pPr>
        <w:jc w:val="both"/>
      </w:pPr>
    </w:p>
    <w:p w14:paraId="6C63149F" w14:textId="1EBB302C" w:rsidR="009401CA" w:rsidRPr="009026A4" w:rsidRDefault="009401CA" w:rsidP="009401CA">
      <w:pPr>
        <w:jc w:val="both"/>
      </w:pPr>
      <w:r w:rsidRPr="009026A4">
        <w:t xml:space="preserve">Le bouton </w:t>
      </w:r>
      <w:r w:rsidR="008F78E1" w:rsidRPr="009026A4">
        <w:rPr>
          <w:noProof/>
          <w:lang w:val="en-CA" w:eastAsia="en-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val="en-CA" w:eastAsia="en-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0E33C91A" w:rsidR="009401CA" w:rsidRPr="009026A4" w:rsidRDefault="00A967EA" w:rsidP="009401CA">
      <w:pPr>
        <w:jc w:val="both"/>
      </w:pPr>
      <w:r w:rsidRPr="009026A4">
        <w:rPr>
          <w:noProof/>
          <w:lang w:val="en-CA" w:eastAsia="en-CA"/>
        </w:rPr>
        <w:drawing>
          <wp:anchor distT="0" distB="0" distL="114300" distR="114300" simplePos="0" relativeHeight="251692544" behindDoc="1" locked="0" layoutInCell="1" allowOverlap="1" wp14:anchorId="6357FAFB" wp14:editId="241F71DC">
            <wp:simplePos x="0" y="0"/>
            <wp:positionH relativeFrom="column">
              <wp:posOffset>4077335</wp:posOffset>
            </wp:positionH>
            <wp:positionV relativeFrom="paragraph">
              <wp:posOffset>26035</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p>
    <w:p w14:paraId="17CCCF00" w14:textId="77777777" w:rsidR="009401CA" w:rsidRPr="009026A4" w:rsidRDefault="009401CA" w:rsidP="009401CA">
      <w:pPr>
        <w:jc w:val="both"/>
      </w:pPr>
      <w:r w:rsidRPr="009026A4">
        <w:t xml:space="preserve">Champ </w:t>
      </w:r>
      <w:r w:rsidRPr="009026A4">
        <w:rPr>
          <w:b/>
        </w:rPr>
        <w:t>Nom interne</w:t>
      </w:r>
      <w:r w:rsidRPr="009026A4">
        <w:t xml:space="preserve"> </w:t>
      </w:r>
      <w:del w:id="984"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6160E5">
      <w:pPr>
        <w:pStyle w:val="Titre2"/>
      </w:pPr>
      <w:bookmarkStart w:id="985" w:name="_Toc348100162"/>
      <w:bookmarkStart w:id="986" w:name="_Toc503271223"/>
      <w:r w:rsidRPr="009026A4">
        <w:t>Analyse d</w:t>
      </w:r>
      <w:r w:rsidR="0098105F">
        <w:t>’</w:t>
      </w:r>
      <w:r w:rsidRPr="009026A4">
        <w:t>intrants</w:t>
      </w:r>
      <w:bookmarkEnd w:id="985"/>
      <w:r w:rsidR="00175DFB">
        <w:t xml:space="preserve"> météo</w:t>
      </w:r>
      <w:bookmarkEnd w:id="986"/>
    </w:p>
    <w:p w14:paraId="1547B220" w14:textId="77777777" w:rsidR="009401CA" w:rsidRPr="009026A4" w:rsidRDefault="009401CA" w:rsidP="009401CA"/>
    <w:p w14:paraId="7A892DD1" w14:textId="302DDD5C" w:rsidR="009401CA" w:rsidRPr="009026A4" w:rsidRDefault="009401CA" w:rsidP="009401CA">
      <w:pPr>
        <w:jc w:val="both"/>
      </w:pPr>
      <w:r w:rsidRPr="009026A4">
        <w:t>Pour ouvrir la boîte de dialogue Analyse d</w:t>
      </w:r>
      <w:r w:rsidR="0098105F">
        <w:t>’</w:t>
      </w:r>
      <w:r w:rsidRPr="009026A4">
        <w:t>intrants et ajouter une analyse d</w:t>
      </w:r>
      <w:r w:rsidR="0098105F">
        <w:t>’</w:t>
      </w:r>
      <w:r w:rsidRPr="009026A4">
        <w:t xml:space="preserve">intrants à un projet, vous pouvez soit cliquer sur le </w:t>
      </w:r>
      <w:r w:rsidRPr="009026A4">
        <w:lastRenderedPageBreak/>
        <w:t>bouton Ajouter analyse d</w:t>
      </w:r>
      <w:r w:rsidR="0098105F">
        <w:t>’</w:t>
      </w:r>
      <w:r w:rsidRPr="009026A4">
        <w:t xml:space="preserve">intrants </w:t>
      </w:r>
      <w:ins w:id="987" w:author="St-Amant, Rémi" w:date="2018-02-27T10:39:00Z">
        <w:r w:rsidR="000D0214">
          <w:t xml:space="preserve">météo </w:t>
        </w:r>
      </w:ins>
      <w:r w:rsidR="008F78E1" w:rsidRPr="009026A4">
        <w:rPr>
          <w:noProof/>
          <w:lang w:val="en-CA" w:eastAsia="en-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t xml:space="preserve"> de la barre d</w:t>
      </w:r>
      <w:r w:rsidR="0098105F">
        <w:t>’</w:t>
      </w:r>
      <w:r w:rsidRPr="009026A4">
        <w:t>outils de la fenêtre Projet, soit sélectionner [Projet] [Ajouter analyse d</w:t>
      </w:r>
      <w:r w:rsidR="0098105F">
        <w:t>’</w:t>
      </w:r>
      <w:r w:rsidRPr="009026A4">
        <w:t>intrants</w:t>
      </w:r>
      <w:r w:rsidR="00175DFB">
        <w:t xml:space="preserve"> météo</w:t>
      </w:r>
      <w:r w:rsidRPr="009026A4">
        <w:t>...] dans la barre de menus, ou encore cliquer avec le b</w:t>
      </w:r>
      <w:r w:rsidR="00175DFB">
        <w:t>outon droit de la souris sur un</w:t>
      </w:r>
      <w:r w:rsidRPr="009026A4">
        <w:t xml:space="preserve"> </w:t>
      </w:r>
      <w:r w:rsidR="00175DFB">
        <w:t xml:space="preserve">générateur météorologique </w:t>
      </w:r>
      <w:r w:rsidRPr="009026A4">
        <w:t xml:space="preserve"> dans la fenêtre Projet, puis sélectionner [Ajouter analyse d</w:t>
      </w:r>
      <w:r w:rsidR="0098105F">
        <w:t>’</w:t>
      </w:r>
      <w:r w:rsidRPr="009026A4">
        <w:t>intrants</w:t>
      </w:r>
      <w:r w:rsidR="00175DFB">
        <w:t xml:space="preserve"> météo</w:t>
      </w:r>
      <w:r w:rsidRPr="009026A4">
        <w:t xml:space="preserve">...] dans le menu contextuel. </w:t>
      </w:r>
    </w:p>
    <w:p w14:paraId="7BAFB3F7" w14:textId="50CFEEB7" w:rsidR="009401CA" w:rsidRPr="009026A4" w:rsidRDefault="00175DFB" w:rsidP="009401CA">
      <w:pPr>
        <w:jc w:val="both"/>
      </w:pPr>
      <w:r w:rsidRPr="009026A4">
        <w:rPr>
          <w:noProof/>
          <w:lang w:val="en-CA" w:eastAsia="en-CA"/>
        </w:rPr>
        <w:drawing>
          <wp:anchor distT="0" distB="0" distL="114300" distR="114300" simplePos="0" relativeHeight="251667968" behindDoc="1" locked="0" layoutInCell="1" allowOverlap="1" wp14:anchorId="2BD5E2F4" wp14:editId="7236B9FA">
            <wp:simplePos x="0" y="0"/>
            <wp:positionH relativeFrom="column">
              <wp:posOffset>3299460</wp:posOffset>
            </wp:positionH>
            <wp:positionV relativeFrom="paragraph">
              <wp:posOffset>71120</wp:posOffset>
            </wp:positionV>
            <wp:extent cx="2942590" cy="1795780"/>
            <wp:effectExtent l="0" t="0" r="0" b="0"/>
            <wp:wrapTight wrapText="bothSides">
              <wp:wrapPolygon edited="0">
                <wp:start x="0" y="0"/>
                <wp:lineTo x="0" y="21310"/>
                <wp:lineTo x="21395" y="21310"/>
                <wp:lineTo x="21395"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2590" cy="1795780"/>
                    </a:xfrm>
                    <a:prstGeom prst="rect">
                      <a:avLst/>
                    </a:prstGeom>
                    <a:noFill/>
                  </pic:spPr>
                </pic:pic>
              </a:graphicData>
            </a:graphic>
            <wp14:sizeRelH relativeFrom="page">
              <wp14:pctWidth>0</wp14:pctWidth>
            </wp14:sizeRelH>
            <wp14:sizeRelV relativeFrom="page">
              <wp14:pctHeight>0</wp14:pctHeight>
            </wp14:sizeRelV>
          </wp:anchor>
        </w:drawing>
      </w:r>
    </w:p>
    <w:p w14:paraId="1E98137A" w14:textId="75A7CEA0" w:rsidR="009401CA" w:rsidRPr="009026A4" w:rsidRDefault="009401CA" w:rsidP="009401CA">
      <w:pPr>
        <w:jc w:val="both"/>
      </w:pPr>
      <w:r w:rsidRPr="009026A4">
        <w:t xml:space="preserve">Seules </w:t>
      </w:r>
      <w:r w:rsidR="00175DFB" w:rsidRPr="009026A4">
        <w:t xml:space="preserve">les </w:t>
      </w:r>
      <w:del w:id="988" w:author="St-Amant, Rémi" w:date="2018-02-27T10:39:00Z">
        <w:r w:rsidR="00175DFB" w:rsidDel="000D0214">
          <w:delText xml:space="preserve">générateurs </w:delText>
        </w:r>
      </w:del>
      <w:ins w:id="989" w:author="St-Amant, Rémi" w:date="2018-02-27T10:39:00Z">
        <w:r w:rsidR="000D0214">
          <w:t>générat</w:t>
        </w:r>
        <w:r w:rsidR="000D0214">
          <w:t>ions</w:t>
        </w:r>
        <w:r w:rsidR="000D0214">
          <w:t xml:space="preserve"> </w:t>
        </w:r>
      </w:ins>
      <w:r w:rsidR="00175DFB">
        <w:t xml:space="preserve">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5E15CD98" w:rsidR="009401CA" w:rsidRPr="00E612BC" w:rsidRDefault="009401CA" w:rsidP="000C369D">
      <w:pPr>
        <w:numPr>
          <w:ilvl w:val="0"/>
          <w:numId w:val="14"/>
        </w:numPr>
        <w:spacing w:after="60"/>
        <w:ind w:left="714" w:hanging="357"/>
        <w:jc w:val="both"/>
      </w:pPr>
      <w:r w:rsidRPr="003B64DE">
        <w:t xml:space="preserve">Stations appariées </w:t>
      </w:r>
      <w:r w:rsidRPr="00E612BC">
        <w:t xml:space="preserve">(normales) : </w:t>
      </w:r>
      <w:del w:id="990" w:author="St-Amant, Rémi" w:date="2018-02-27T10:40:00Z">
        <w:r w:rsidRPr="00E612BC" w:rsidDel="000D0214">
          <w:delText>analyse pouvant être exécutée sur n</w:delText>
        </w:r>
        <w:r w:rsidR="0098105F" w:rsidRPr="00E612BC" w:rsidDel="000D0214">
          <w:delText>’</w:delText>
        </w:r>
        <w:r w:rsidRPr="00E612BC" w:rsidDel="000D0214">
          <w:delText xml:space="preserve">importe quel élément </w:delText>
        </w:r>
      </w:del>
      <w:del w:id="991" w:author="St-Amant, Rémi" w:date="2018-02-27T10:41:00Z">
        <w:r w:rsidRPr="00E612BC" w:rsidDel="000D0214">
          <w:delText>afin d</w:delText>
        </w:r>
        <w:r w:rsidR="0098105F" w:rsidRPr="00E612BC" w:rsidDel="000D0214">
          <w:delText>’</w:delText>
        </w:r>
      </w:del>
      <w:r w:rsidRPr="00E612BC">
        <w:t xml:space="preserve">indiquer </w:t>
      </w:r>
      <w:del w:id="992" w:author="St-Amant, Rémi" w:date="2018-02-27T10:41:00Z">
        <w:r w:rsidRPr="00E612BC" w:rsidDel="000D0214">
          <w:delText xml:space="preserve">dans </w:delText>
        </w:r>
      </w:del>
      <w:del w:id="993" w:author="St-Amant, Rémi" w:date="2018-02-27T10:23:00Z">
        <w:r w:rsidRPr="00E612BC" w:rsidDel="00465BB2">
          <w:delText>l</w:delText>
        </w:r>
        <w:r w:rsidR="0098105F" w:rsidRPr="00E612BC" w:rsidDel="00465BB2">
          <w:delText>’</w:delText>
        </w:r>
        <w:r w:rsidRPr="00E612BC" w:rsidDel="00465BB2">
          <w:delText xml:space="preserve">onglet </w:delText>
        </w:r>
        <w:r w:rsidRPr="00E612BC" w:rsidDel="00465BB2">
          <w:rPr>
            <w:i/>
          </w:rPr>
          <w:delText>Données</w:delText>
        </w:r>
      </w:del>
      <w:del w:id="994" w:author="St-Amant, Rémi" w:date="2018-02-27T10:41:00Z">
        <w:r w:rsidRPr="00E612BC" w:rsidDel="000D0214">
          <w:delText xml:space="preserve"> de la fenêtre principale </w:delText>
        </w:r>
      </w:del>
      <w:r w:rsidRPr="00E612BC">
        <w:t>les stations normales appariées à chacune des localisations</w:t>
      </w:r>
      <w:del w:id="995" w:author="St-Amant, Rémi" w:date="2018-02-27T10:44:00Z">
        <w:r w:rsidRPr="00E612BC" w:rsidDel="000D0214">
          <w:delText xml:space="preserve"> d</w:delText>
        </w:r>
        <w:r w:rsidR="0098105F" w:rsidRPr="00E612BC" w:rsidDel="000D0214">
          <w:delText>’</w:delText>
        </w:r>
        <w:r w:rsidRPr="00E612BC" w:rsidDel="000D0214">
          <w:delText xml:space="preserve">une </w:delText>
        </w:r>
      </w:del>
      <w:del w:id="996" w:author="St-Amant, Rémi" w:date="2018-02-27T10:41:00Z">
        <w:r w:rsidRPr="00E612BC" w:rsidDel="000D0214">
          <w:delText>simulation</w:delText>
        </w:r>
      </w:del>
      <w:r w:rsidRPr="00E612BC">
        <w:t xml:space="preserve">. </w:t>
      </w:r>
      <w:del w:id="997" w:author="St-Amant, Rémi" w:date="2018-02-27T10:44:00Z">
        <w:r w:rsidRPr="00E612BC" w:rsidDel="000D0214">
          <w:delText>Les résultats peuvent être exportés. Les données obtenues sont identiques à celles que présente la boîte de dialogue Stations appariées pour la liste de localisation (voir ci-dessous), sauf qu</w:delText>
        </w:r>
        <w:r w:rsidR="0098105F" w:rsidRPr="00E612BC" w:rsidDel="000D0214">
          <w:delText>’</w:delText>
        </w:r>
        <w:r w:rsidRPr="00E612BC" w:rsidDel="000D0214">
          <w:delText>elles s</w:delText>
        </w:r>
        <w:r w:rsidR="0098105F" w:rsidRPr="00E612BC" w:rsidDel="000D0214">
          <w:delText>’</w:delText>
        </w:r>
        <w:r w:rsidRPr="00E612BC" w:rsidDel="000D0214">
          <w:delText>affichent sous forme de tableau.</w:delText>
        </w:r>
      </w:del>
    </w:p>
    <w:p w14:paraId="7B279D15" w14:textId="6760826C"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xml:space="preserve">) : </w:t>
      </w:r>
      <w:del w:id="998" w:author="St-Amant, Rémi" w:date="2018-02-27T10:45:00Z">
        <w:r w:rsidRPr="00E612BC" w:rsidDel="004040EF">
          <w:delText xml:space="preserve">analyse pouvant être </w:delText>
        </w:r>
      </w:del>
      <w:r w:rsidRPr="00E612BC">
        <w:t xml:space="preserve">exécutée sur </w:t>
      </w:r>
      <w:del w:id="999" w:author="St-Amant, Rémi" w:date="2018-02-27T10:44:00Z">
        <w:r w:rsidRPr="00E612BC" w:rsidDel="004040EF">
          <w:delText>n</w:delText>
        </w:r>
        <w:r w:rsidR="0098105F" w:rsidRPr="00E612BC" w:rsidDel="004040EF">
          <w:delText>’</w:delText>
        </w:r>
        <w:r w:rsidRPr="00E612BC" w:rsidDel="004040EF">
          <w:delText>importe quel élément en fonction d</w:delText>
        </w:r>
        <w:r w:rsidR="0098105F" w:rsidRPr="00E612BC" w:rsidDel="004040EF">
          <w:delText>’</w:delText>
        </w:r>
      </w:del>
      <w:r w:rsidRPr="00E612BC">
        <w:t xml:space="preserve">une </w:t>
      </w:r>
      <w:ins w:id="1000" w:author="St-Amant, Rémi" w:date="2018-02-27T10:41:00Z">
        <w:r w:rsidR="000D0214">
          <w:t>génération météo</w:t>
        </w:r>
      </w:ins>
      <w:del w:id="1001" w:author="St-Amant, Rémi" w:date="2018-02-27T10:41:00Z">
        <w:r w:rsidRPr="00E612BC" w:rsidDel="000D0214">
          <w:delText>simulation</w:delText>
        </w:r>
      </w:del>
      <w:r w:rsidRPr="00E612BC">
        <w:t xml:space="preserve"> en mode </w:t>
      </w:r>
      <w:del w:id="1002" w:author="St-Amant, Rémi" w:date="2018-02-27T10:41:00Z">
        <w:r w:rsidRPr="00E612BC" w:rsidDel="000D0214">
          <w:delText xml:space="preserve">Quotidien </w:delText>
        </w:r>
      </w:del>
      <w:ins w:id="1003" w:author="St-Amant, Rémi" w:date="2018-02-27T10:41:00Z">
        <w:r w:rsidR="000D0214">
          <w:t>Observation</w:t>
        </w:r>
        <w:r w:rsidR="000D0214" w:rsidRPr="00E612BC">
          <w:t xml:space="preserve"> </w:t>
        </w:r>
      </w:ins>
      <w:r w:rsidRPr="00E612BC">
        <w:t>afin d</w:t>
      </w:r>
      <w:r w:rsidR="0098105F" w:rsidRPr="00E612BC">
        <w:t>’</w:t>
      </w:r>
      <w:r w:rsidRPr="00E612BC">
        <w:t xml:space="preserve">indiquer </w:t>
      </w:r>
      <w:del w:id="1004" w:author="St-Amant, Rémi" w:date="2018-02-27T10:45:00Z">
        <w:r w:rsidRPr="00E612BC" w:rsidDel="004040EF">
          <w:delText xml:space="preserve">dans </w:delText>
        </w:r>
      </w:del>
      <w:del w:id="1005" w:author="St-Amant, Rémi" w:date="2018-02-27T10:23:00Z">
        <w:r w:rsidRPr="00E612BC" w:rsidDel="00465BB2">
          <w:delText>l</w:delText>
        </w:r>
        <w:r w:rsidR="0098105F" w:rsidRPr="00E612BC" w:rsidDel="00465BB2">
          <w:delText>’</w:delText>
        </w:r>
        <w:r w:rsidRPr="00E612BC" w:rsidDel="00465BB2">
          <w:delText xml:space="preserve">onglet </w:delText>
        </w:r>
        <w:r w:rsidRPr="00E612BC" w:rsidDel="00465BB2">
          <w:rPr>
            <w:i/>
          </w:rPr>
          <w:delText>Données</w:delText>
        </w:r>
      </w:del>
      <w:del w:id="1006" w:author="St-Amant, Rémi" w:date="2018-02-27T10:45:00Z">
        <w:r w:rsidRPr="00E612BC" w:rsidDel="004040EF">
          <w:delText xml:space="preserve"> de la fenêtre principale </w:delText>
        </w:r>
      </w:del>
      <w:r w:rsidRPr="00E612BC">
        <w:t xml:space="preserve">les stations </w:t>
      </w:r>
      <w:del w:id="1007" w:author="St-Amant, Rémi" w:date="2018-02-27T10:45:00Z">
        <w:r w:rsidRPr="00E612BC" w:rsidDel="004040EF">
          <w:delText xml:space="preserve">quotidiennes </w:delText>
        </w:r>
      </w:del>
      <w:ins w:id="1008" w:author="St-Amant, Rémi" w:date="2018-02-27T10:45:00Z">
        <w:r w:rsidR="004040EF">
          <w:t xml:space="preserve">d’observations </w:t>
        </w:r>
      </w:ins>
      <w:r w:rsidRPr="00E612BC">
        <w:t>appariées à chacune des localisations d</w:t>
      </w:r>
      <w:r w:rsidR="0098105F" w:rsidRPr="00E612BC">
        <w:t>’</w:t>
      </w:r>
      <w:r w:rsidRPr="00E612BC">
        <w:t xml:space="preserve">une </w:t>
      </w:r>
      <w:ins w:id="1009" w:author="St-Amant, Rémi" w:date="2018-02-27T10:41:00Z">
        <w:r w:rsidR="000D0214">
          <w:t>génération météo</w:t>
        </w:r>
      </w:ins>
      <w:del w:id="1010" w:author="St-Amant, Rémi" w:date="2018-02-27T10:41:00Z">
        <w:r w:rsidRPr="00E612BC" w:rsidDel="000D0214">
          <w:delText>simulation</w:delText>
        </w:r>
      </w:del>
      <w:r w:rsidRPr="00E612BC">
        <w:t xml:space="preserve">. </w:t>
      </w:r>
      <w:del w:id="1011" w:author="St-Amant, Rémi" w:date="2018-02-27T10:45:00Z">
        <w:r w:rsidRPr="00E612BC" w:rsidDel="004040EF">
          <w:delText>Les résultats peuvent être exportés. Les données obtenues sont identiques à celles que présente la boîte de dialogue Stations appariées pour la liste de localisation (voir ci-dessous), sauf qu</w:delText>
        </w:r>
        <w:r w:rsidR="0098105F" w:rsidRPr="00E612BC" w:rsidDel="004040EF">
          <w:delText>’</w:delText>
        </w:r>
        <w:r w:rsidRPr="00E612BC" w:rsidDel="004040EF">
          <w:delText>elles s</w:delText>
        </w:r>
        <w:r w:rsidR="0098105F" w:rsidRPr="00E612BC" w:rsidDel="004040EF">
          <w:delText>’</w:delText>
        </w:r>
        <w:r w:rsidRPr="00E612BC" w:rsidDel="004040EF">
          <w:delText>affichent sous forme de tableau.</w:delText>
        </w:r>
      </w:del>
    </w:p>
    <w:p w14:paraId="5E77C450" w14:textId="23CBB493" w:rsidR="004040EF" w:rsidRPr="00E612BC" w:rsidRDefault="003B64DE" w:rsidP="00DD493D">
      <w:pPr>
        <w:numPr>
          <w:ilvl w:val="0"/>
          <w:numId w:val="14"/>
        </w:numPr>
        <w:spacing w:after="60"/>
        <w:ind w:left="714" w:hanging="357"/>
        <w:jc w:val="both"/>
        <w:rPr>
          <w:ins w:id="1012" w:author="St-Amant, Rémi" w:date="2018-02-27T10:50:00Z"/>
        </w:rPr>
        <w:pPrChange w:id="1013" w:author="St-Amant, Rémi" w:date="2018-02-27T10:50:00Z">
          <w:pPr>
            <w:numPr>
              <w:numId w:val="14"/>
            </w:numPr>
            <w:tabs>
              <w:tab w:val="num" w:pos="720"/>
            </w:tabs>
            <w:spacing w:after="60"/>
            <w:ind w:left="714" w:hanging="357"/>
            <w:jc w:val="both"/>
          </w:pPr>
        </w:pPrChange>
      </w:pPr>
      <w:r>
        <w:t>Estimation de l’erreur des gradients</w:t>
      </w:r>
      <w:ins w:id="1014" w:author="St-Amant, Rémi" w:date="2018-02-27T10:53:00Z">
        <w:r w:rsidR="004040EF">
          <w:t xml:space="preserve"> </w:t>
        </w:r>
      </w:ins>
      <w:r>
        <w:t>(normales) :</w:t>
      </w:r>
      <w:ins w:id="1015" w:author="St-Amant, Rémi" w:date="2018-02-27T10:50:00Z">
        <w:r w:rsidR="004040EF">
          <w:t xml:space="preserve"> </w:t>
        </w:r>
        <w:r w:rsidR="004040EF" w:rsidRPr="00E612BC">
          <w:t xml:space="preserve">validation croisée selon la méthode du </w:t>
        </w:r>
        <w:r w:rsidR="004040EF">
          <w:t>« </w:t>
        </w:r>
        <w:proofErr w:type="spellStart"/>
        <w:r w:rsidR="004040EF" w:rsidRPr="00E612BC">
          <w:t>jackknife</w:t>
        </w:r>
        <w:proofErr w:type="spellEnd"/>
        <w:r w:rsidR="004040EF">
          <w:t> »</w:t>
        </w:r>
        <w:r w:rsidR="004040EF" w:rsidRPr="00E612BC">
          <w:t xml:space="preserve"> effectuée pour chacune des stations météorologiques dans la base de données normales qui sont appariées aux localisations d’une </w:t>
        </w:r>
        <w:r w:rsidR="004040EF">
          <w:t xml:space="preserve">génération météo. </w:t>
        </w:r>
        <w:r w:rsidR="004040EF" w:rsidRPr="00E612BC">
          <w:t xml:space="preserve">Il s’agit d’une façon d’évaluer les erreurs associées aux normales entrées dans la </w:t>
        </w:r>
        <w:r w:rsidR="004040EF">
          <w:t>génération météo</w:t>
        </w:r>
        <w:r w:rsidR="004040EF" w:rsidRPr="00E612BC">
          <w:t xml:space="preserve">. </w:t>
        </w:r>
      </w:ins>
    </w:p>
    <w:p w14:paraId="20142DB8" w14:textId="75205F8C" w:rsidR="004040EF" w:rsidDel="004040EF" w:rsidRDefault="004040EF" w:rsidP="000C369D">
      <w:pPr>
        <w:numPr>
          <w:ilvl w:val="0"/>
          <w:numId w:val="14"/>
        </w:numPr>
        <w:spacing w:after="60"/>
        <w:ind w:left="714" w:hanging="357"/>
        <w:jc w:val="both"/>
        <w:rPr>
          <w:del w:id="1016" w:author="St-Amant, Rémi" w:date="2018-02-27T10:51:00Z"/>
        </w:rPr>
      </w:pPr>
    </w:p>
    <w:p w14:paraId="55A0EDE5" w14:textId="68139050" w:rsidR="003B64DE" w:rsidRPr="00E612BC" w:rsidRDefault="003B64DE" w:rsidP="004040EF">
      <w:pPr>
        <w:numPr>
          <w:ilvl w:val="0"/>
          <w:numId w:val="14"/>
        </w:numPr>
        <w:spacing w:after="60"/>
        <w:ind w:left="714" w:hanging="357"/>
        <w:jc w:val="both"/>
        <w:pPrChange w:id="1017" w:author="St-Amant, Rémi" w:date="2018-02-27T10:54:00Z">
          <w:pPr>
            <w:numPr>
              <w:numId w:val="14"/>
            </w:numPr>
            <w:tabs>
              <w:tab w:val="num" w:pos="720"/>
            </w:tabs>
            <w:spacing w:after="60"/>
            <w:ind w:left="714" w:hanging="357"/>
            <w:jc w:val="both"/>
          </w:pPr>
        </w:pPrChange>
      </w:pPr>
      <w:r>
        <w:t>Estimation de l’erreur des gradients</w:t>
      </w:r>
      <w:ins w:id="1018" w:author="St-Amant, Rémi" w:date="2018-02-27T10:53:00Z">
        <w:r w:rsidR="004040EF">
          <w:t xml:space="preserve"> </w:t>
        </w:r>
      </w:ins>
      <w:r>
        <w:t>(observation) </w:t>
      </w:r>
      <w:ins w:id="1019" w:author="St-Amant, Rémi" w:date="2018-02-27T10:54:00Z">
        <w:r w:rsidR="004040EF" w:rsidRPr="00E612BC">
          <w:t>(applicable</w:t>
        </w:r>
        <w:r w:rsidR="004040EF" w:rsidRPr="009026A4">
          <w:t xml:space="preserve"> seulement aux </w:t>
        </w:r>
        <w:r w:rsidR="004040EF">
          <w:t xml:space="preserve">génération météo </w:t>
        </w:r>
        <w:r w:rsidR="004040EF" w:rsidRPr="009026A4">
          <w:t xml:space="preserve">en mode </w:t>
        </w:r>
        <w:r w:rsidR="004040EF">
          <w:t>Observation</w:t>
        </w:r>
        <w:r w:rsidR="004040EF" w:rsidRPr="009026A4">
          <w:t xml:space="preserve">) : validation croisée </w:t>
        </w:r>
        <w:r w:rsidR="004040EF">
          <w:t>de type « </w:t>
        </w:r>
        <w:proofErr w:type="spellStart"/>
        <w:r w:rsidR="004040EF" w:rsidRPr="009026A4">
          <w:t>jackknife</w:t>
        </w:r>
        <w:proofErr w:type="spellEnd"/>
        <w:r w:rsidR="004040EF">
          <w:t> »</w:t>
        </w:r>
        <w:r w:rsidR="004040EF" w:rsidRPr="009026A4">
          <w:t xml:space="preserve"> effectuée pour les stations météorologiques de la base de données </w:t>
        </w:r>
        <w:r w:rsidR="004040EF">
          <w:t xml:space="preserve">d’observations </w:t>
        </w:r>
        <w:r w:rsidR="004040EF" w:rsidRPr="009026A4">
          <w:t>qui sont appariées aux localisations d</w:t>
        </w:r>
        <w:r w:rsidR="004040EF">
          <w:t>’</w:t>
        </w:r>
        <w:r w:rsidR="004040EF" w:rsidRPr="009026A4">
          <w:t xml:space="preserve">une </w:t>
        </w:r>
        <w:r w:rsidR="004040EF">
          <w:t>génération météo</w:t>
        </w:r>
        <w:r w:rsidR="004040EF" w:rsidRPr="009026A4">
          <w:t>. Il s</w:t>
        </w:r>
        <w:r w:rsidR="004040EF">
          <w:t>’</w:t>
        </w:r>
        <w:r w:rsidR="004040EF" w:rsidRPr="009026A4">
          <w:t>agit d</w:t>
        </w:r>
        <w:r w:rsidR="004040EF">
          <w:t>’</w:t>
        </w:r>
        <w:r w:rsidR="004040EF" w:rsidRPr="009026A4">
          <w:t>une façon d</w:t>
        </w:r>
        <w:r w:rsidR="004040EF">
          <w:t>’</w:t>
        </w:r>
        <w:r w:rsidR="004040EF" w:rsidRPr="009026A4">
          <w:t>évaluer les erreurs associées aux données entrées</w:t>
        </w:r>
        <w:r w:rsidR="004040EF">
          <w:t>.</w:t>
        </w:r>
      </w:ins>
      <w:del w:id="1020" w:author="St-Amant, Rémi" w:date="2018-02-27T10:54:00Z">
        <w:r w:rsidDel="004040EF">
          <w:delText>:</w:delText>
        </w:r>
      </w:del>
    </w:p>
    <w:p w14:paraId="39C23AF8" w14:textId="6F44D52A"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 xml:space="preserve">(normales) : validation croisée selon la méthode du </w:t>
      </w:r>
      <w:ins w:id="1021" w:author="St-Amant, Rémi" w:date="2018-02-27T10:46:00Z">
        <w:r w:rsidR="004040EF">
          <w:t>« </w:t>
        </w:r>
      </w:ins>
      <w:proofErr w:type="spellStart"/>
      <w:r w:rsidRPr="00E612BC">
        <w:t>jackknife</w:t>
      </w:r>
      <w:proofErr w:type="spellEnd"/>
      <w:ins w:id="1022" w:author="St-Amant, Rémi" w:date="2018-02-27T10:46:00Z">
        <w:r w:rsidR="004040EF">
          <w:t> »</w:t>
        </w:r>
      </w:ins>
      <w:r w:rsidRPr="00E612BC">
        <w:t xml:space="preserve"> effectuée pour </w:t>
      </w:r>
      <w:del w:id="1023" w:author="St-Amant, Rémi" w:date="2018-02-27T10:53:00Z">
        <w:r w:rsidRPr="00E612BC" w:rsidDel="004040EF">
          <w:delText xml:space="preserve">chacune des </w:delText>
        </w:r>
      </w:del>
      <w:ins w:id="1024" w:author="St-Amant, Rémi" w:date="2018-02-27T10:53:00Z">
        <w:r w:rsidR="004040EF">
          <w:t xml:space="preserve">la </w:t>
        </w:r>
      </w:ins>
      <w:r w:rsidRPr="00E612BC">
        <w:t xml:space="preserve">stations météorologiques dans la base de données normales </w:t>
      </w:r>
      <w:del w:id="1025" w:author="St-Amant, Rémi" w:date="2018-02-27T10:53:00Z">
        <w:r w:rsidRPr="00E612BC" w:rsidDel="004040EF">
          <w:delText xml:space="preserve">qui sont appariées </w:delText>
        </w:r>
      </w:del>
      <w:ins w:id="1026" w:author="St-Amant, Rémi" w:date="2018-02-27T10:53:00Z">
        <w:r w:rsidR="004040EF">
          <w:t xml:space="preserve">la plus proche </w:t>
        </w:r>
      </w:ins>
      <w:ins w:id="1027" w:author="St-Amant, Rémi" w:date="2018-02-27T10:49:00Z">
        <w:r w:rsidR="004040EF">
          <w:t>(</w:t>
        </w:r>
        <w:r w:rsidR="004040EF">
          <w:t>à moins de 5 km</w:t>
        </w:r>
        <w:r w:rsidR="004040EF">
          <w:t xml:space="preserve">) </w:t>
        </w:r>
      </w:ins>
      <w:r w:rsidRPr="00E612BC">
        <w:t>aux localisations d</w:t>
      </w:r>
      <w:r w:rsidR="0098105F" w:rsidRPr="00E612BC">
        <w:t>’</w:t>
      </w:r>
      <w:r w:rsidRPr="00E612BC">
        <w:t xml:space="preserve">une </w:t>
      </w:r>
      <w:ins w:id="1028" w:author="St-Amant, Rémi" w:date="2018-02-27T10:41:00Z">
        <w:r w:rsidR="000D0214">
          <w:t>génération météo</w:t>
        </w:r>
      </w:ins>
      <w:ins w:id="1029" w:author="St-Amant, Rémi" w:date="2018-02-27T10:48:00Z">
        <w:r w:rsidR="004040EF">
          <w:t xml:space="preserve">. </w:t>
        </w:r>
      </w:ins>
      <w:ins w:id="1030" w:author="St-Amant, Rémi" w:date="2018-02-27T10:51:00Z">
        <w:r w:rsidR="004040EF">
          <w:t xml:space="preserve">La liste de localisation doit être constituer de stations météo. </w:t>
        </w:r>
      </w:ins>
      <w:del w:id="1031" w:author="St-Amant, Rémi" w:date="2018-02-27T10:41:00Z">
        <w:r w:rsidRPr="00E612BC" w:rsidDel="000D0214">
          <w:delText>simulation</w:delText>
        </w:r>
      </w:del>
      <w:del w:id="1032" w:author="St-Amant, Rémi" w:date="2018-02-27T10:48:00Z">
        <w:r w:rsidRPr="00E612BC" w:rsidDel="004040EF">
          <w:delText xml:space="preserve">. </w:delText>
        </w:r>
      </w:del>
      <w:del w:id="1033" w:author="St-Amant, Rémi" w:date="2018-02-27T10:55:00Z">
        <w:r w:rsidRPr="00E612BC" w:rsidDel="00A7276F">
          <w:delText>Il s</w:delText>
        </w:r>
        <w:r w:rsidR="0098105F" w:rsidRPr="00E612BC" w:rsidDel="00A7276F">
          <w:delText>’</w:delText>
        </w:r>
        <w:r w:rsidRPr="00E612BC" w:rsidDel="00A7276F">
          <w:delText>agit d</w:delText>
        </w:r>
        <w:r w:rsidR="0098105F" w:rsidRPr="00E612BC" w:rsidDel="00A7276F">
          <w:delText>’</w:delText>
        </w:r>
        <w:r w:rsidRPr="00E612BC" w:rsidDel="00A7276F">
          <w:delText>une façon d</w:delText>
        </w:r>
        <w:r w:rsidR="0098105F" w:rsidRPr="00E612BC" w:rsidDel="00A7276F">
          <w:delText>’</w:delText>
        </w:r>
        <w:r w:rsidRPr="00E612BC" w:rsidDel="00A7276F">
          <w:delText xml:space="preserve">évaluer les erreurs associées aux normales entrées dans la </w:delText>
        </w:r>
      </w:del>
      <w:del w:id="1034" w:author="St-Amant, Rémi" w:date="2018-02-27T10:42:00Z">
        <w:r w:rsidRPr="00E612BC" w:rsidDel="000D0214">
          <w:delText>simulatio</w:delText>
        </w:r>
      </w:del>
      <w:del w:id="1035" w:author="St-Amant, Rémi" w:date="2018-02-27T10:43:00Z">
        <w:r w:rsidRPr="00E612BC" w:rsidDel="000D0214">
          <w:delText>n</w:delText>
        </w:r>
      </w:del>
      <w:del w:id="1036" w:author="St-Amant, Rémi" w:date="2018-02-27T10:55:00Z">
        <w:r w:rsidRPr="00E612BC" w:rsidDel="00A7276F">
          <w:delText xml:space="preserve">. </w:delText>
        </w:r>
      </w:del>
    </w:p>
    <w:p w14:paraId="2F97A92D" w14:textId="77777777" w:rsidR="00A7276F" w:rsidRPr="00E612BC" w:rsidRDefault="009401CA" w:rsidP="00A7276F">
      <w:pPr>
        <w:numPr>
          <w:ilvl w:val="0"/>
          <w:numId w:val="14"/>
        </w:numPr>
        <w:spacing w:after="60"/>
        <w:ind w:left="714" w:hanging="357"/>
        <w:jc w:val="both"/>
        <w:rPr>
          <w:ins w:id="1037" w:author="St-Amant, Rémi" w:date="2018-02-27T10:55:00Z"/>
        </w:rPr>
      </w:pPr>
      <w:r w:rsidRPr="003B64DE">
        <w:t xml:space="preserve">Validation </w:t>
      </w:r>
      <w:r w:rsidR="00E612BC" w:rsidRPr="003B64DE">
        <w:t>croisée</w:t>
      </w:r>
      <w:r w:rsidR="003B64DE" w:rsidRPr="003B64DE">
        <w:t xml:space="preserve"> de station météo</w:t>
      </w:r>
      <w:r w:rsidR="00E612BC" w:rsidRPr="00A7276F">
        <w:rPr>
          <w:color w:val="FF0000"/>
        </w:rPr>
        <w:t xml:space="preserve"> </w:t>
      </w:r>
      <w:r w:rsidRPr="00E612BC">
        <w:t>(</w:t>
      </w:r>
      <w:r w:rsidR="003B64DE">
        <w:t>observation</w:t>
      </w:r>
      <w:r w:rsidRPr="00E612BC">
        <w:t>) (applicable</w:t>
      </w:r>
      <w:r w:rsidRPr="009026A4">
        <w:t xml:space="preserve"> seulement aux </w:t>
      </w:r>
      <w:ins w:id="1038" w:author="St-Amant, Rémi" w:date="2018-02-27T10:42:00Z">
        <w:r w:rsidR="000D0214">
          <w:t>génération météo</w:t>
        </w:r>
        <w:r w:rsidR="000D0214">
          <w:t xml:space="preserve"> </w:t>
        </w:r>
      </w:ins>
      <w:del w:id="1039" w:author="St-Amant, Rémi" w:date="2018-02-27T10:42:00Z">
        <w:r w:rsidRPr="009026A4" w:rsidDel="000D0214">
          <w:delText xml:space="preserve">simulations </w:delText>
        </w:r>
      </w:del>
      <w:r w:rsidRPr="009026A4">
        <w:t xml:space="preserve">en mode </w:t>
      </w:r>
      <w:del w:id="1040" w:author="St-Amant, Rémi" w:date="2018-02-27T10:42:00Z">
        <w:r w:rsidRPr="009026A4" w:rsidDel="000D0214">
          <w:delText>Quotidien</w:delText>
        </w:r>
      </w:del>
      <w:ins w:id="1041" w:author="St-Amant, Rémi" w:date="2018-02-27T10:42:00Z">
        <w:r w:rsidR="000D0214">
          <w:t>Observation</w:t>
        </w:r>
      </w:ins>
      <w:r w:rsidRPr="009026A4">
        <w:t xml:space="preserve">) : validation croisée </w:t>
      </w:r>
      <w:r w:rsidR="00E612BC">
        <w:t>de type « </w:t>
      </w:r>
      <w:proofErr w:type="spellStart"/>
      <w:r w:rsidRPr="009026A4">
        <w:t>jackknife</w:t>
      </w:r>
      <w:proofErr w:type="spellEnd"/>
      <w:r w:rsidR="00E612BC">
        <w:t> »</w:t>
      </w:r>
      <w:r w:rsidRPr="009026A4">
        <w:t xml:space="preserve"> effectuée pour </w:t>
      </w:r>
      <w:del w:id="1042" w:author="St-Amant, Rémi" w:date="2018-02-27T10:46:00Z">
        <w:r w:rsidRPr="009026A4" w:rsidDel="004040EF">
          <w:delText xml:space="preserve">toutes </w:delText>
        </w:r>
      </w:del>
      <w:r w:rsidRPr="009026A4">
        <w:t>l</w:t>
      </w:r>
      <w:ins w:id="1043" w:author="St-Amant, Rémi" w:date="2018-02-27T10:54:00Z">
        <w:r w:rsidR="00A7276F">
          <w:t xml:space="preserve">a stations </w:t>
        </w:r>
      </w:ins>
      <w:del w:id="1044" w:author="St-Amant, Rémi" w:date="2018-02-27T10:55:00Z">
        <w:r w:rsidRPr="009026A4" w:rsidDel="00A7276F">
          <w:delText xml:space="preserve">es stations </w:delText>
        </w:r>
      </w:del>
      <w:r w:rsidRPr="009026A4">
        <w:t xml:space="preserve">météorologiques de la base de données </w:t>
      </w:r>
      <w:del w:id="1045" w:author="St-Amant, Rémi" w:date="2018-02-27T10:42:00Z">
        <w:r w:rsidRPr="009026A4" w:rsidDel="000D0214">
          <w:delText xml:space="preserve">quotidiennes </w:delText>
        </w:r>
      </w:del>
      <w:ins w:id="1046" w:author="St-Amant, Rémi" w:date="2018-02-27T10:42:00Z">
        <w:r w:rsidR="000D0214">
          <w:t xml:space="preserve">d’observations </w:t>
        </w:r>
      </w:ins>
      <w:del w:id="1047" w:author="St-Amant, Rémi" w:date="2018-02-27T10:55:00Z">
        <w:r w:rsidRPr="009026A4" w:rsidDel="00A7276F">
          <w:delText xml:space="preserve">qui sont appariées </w:delText>
        </w:r>
      </w:del>
      <w:ins w:id="1048" w:author="St-Amant, Rémi" w:date="2018-02-27T10:55:00Z">
        <w:r w:rsidR="00A7276F">
          <w:t>la plus près des</w:t>
        </w:r>
      </w:ins>
      <w:del w:id="1049" w:author="St-Amant, Rémi" w:date="2018-02-27T10:55:00Z">
        <w:r w:rsidRPr="009026A4" w:rsidDel="00A7276F">
          <w:delText xml:space="preserve">aux </w:delText>
        </w:r>
      </w:del>
      <w:ins w:id="1050" w:author="St-Amant, Rémi" w:date="2018-02-27T10:55:00Z">
        <w:r w:rsidR="00A7276F">
          <w:t xml:space="preserve"> </w:t>
        </w:r>
      </w:ins>
      <w:r w:rsidRPr="009026A4">
        <w:t>localisations d</w:t>
      </w:r>
      <w:r w:rsidR="0098105F">
        <w:t>’</w:t>
      </w:r>
      <w:r w:rsidRPr="009026A4">
        <w:t xml:space="preserve">une </w:t>
      </w:r>
      <w:ins w:id="1051" w:author="St-Amant, Rémi" w:date="2018-02-27T10:42:00Z">
        <w:r w:rsidR="000D0214">
          <w:t>génération météo</w:t>
        </w:r>
      </w:ins>
      <w:del w:id="1052" w:author="St-Amant, Rémi" w:date="2018-02-27T10:42:00Z">
        <w:r w:rsidRPr="009026A4" w:rsidDel="000D0214">
          <w:delText>simulation</w:delText>
        </w:r>
      </w:del>
      <w:r w:rsidRPr="009026A4">
        <w:t xml:space="preserve">. </w:t>
      </w:r>
      <w:ins w:id="1053" w:author="St-Amant, Rémi" w:date="2018-02-27T10:55:00Z">
        <w:r w:rsidR="00A7276F">
          <w:t xml:space="preserve">La liste de localisation doit être constituer de stations météo. </w:t>
        </w:r>
      </w:ins>
    </w:p>
    <w:p w14:paraId="6B5D1E2C" w14:textId="691040ED" w:rsidR="009401CA" w:rsidDel="00A7276F" w:rsidRDefault="009401CA" w:rsidP="00B477F6">
      <w:pPr>
        <w:numPr>
          <w:ilvl w:val="0"/>
          <w:numId w:val="14"/>
        </w:numPr>
        <w:spacing w:after="60"/>
        <w:ind w:left="714" w:hanging="357"/>
        <w:jc w:val="both"/>
        <w:rPr>
          <w:del w:id="1054" w:author="St-Amant, Rémi" w:date="2018-02-27T10:55:00Z"/>
        </w:rPr>
      </w:pPr>
      <w:del w:id="1055" w:author="St-Amant, Rémi" w:date="2018-02-27T10:55:00Z">
        <w:r w:rsidRPr="009026A4" w:rsidDel="00A7276F">
          <w:delText>Il s</w:delText>
        </w:r>
        <w:r w:rsidR="0098105F" w:rsidDel="00A7276F">
          <w:delText>’</w:delText>
        </w:r>
        <w:r w:rsidRPr="009026A4" w:rsidDel="00A7276F">
          <w:delText>agit d</w:delText>
        </w:r>
        <w:r w:rsidR="0098105F" w:rsidDel="00A7276F">
          <w:delText>’</w:delText>
        </w:r>
        <w:r w:rsidRPr="009026A4" w:rsidDel="00A7276F">
          <w:delText>une façon d</w:delText>
        </w:r>
        <w:r w:rsidR="0098105F" w:rsidDel="00A7276F">
          <w:delText>’</w:delText>
        </w:r>
        <w:r w:rsidRPr="009026A4" w:rsidDel="00A7276F">
          <w:delText xml:space="preserve">évaluer les erreurs associées aux données </w:delText>
        </w:r>
      </w:del>
      <w:del w:id="1056" w:author="St-Amant, Rémi" w:date="2018-02-27T10:42:00Z">
        <w:r w:rsidRPr="009026A4" w:rsidDel="000D0214">
          <w:delText xml:space="preserve">quotidiennes </w:delText>
        </w:r>
      </w:del>
      <w:del w:id="1057" w:author="St-Amant, Rémi" w:date="2018-02-27T10:55:00Z">
        <w:r w:rsidRPr="009026A4" w:rsidDel="00A7276F">
          <w:delText>entrées</w:delText>
        </w:r>
      </w:del>
      <w:del w:id="1058" w:author="St-Amant, Rémi" w:date="2018-02-27T10:49:00Z">
        <w:r w:rsidRPr="009026A4" w:rsidDel="004040EF">
          <w:delText xml:space="preserve"> dans la simulation</w:delText>
        </w:r>
      </w:del>
      <w:del w:id="1059" w:author="St-Amant, Rémi" w:date="2018-02-27T10:55:00Z">
        <w:r w:rsidRPr="009026A4" w:rsidDel="00A7276F">
          <w:delText>.</w:delText>
        </w:r>
      </w:del>
    </w:p>
    <w:p w14:paraId="58B09AA9" w14:textId="12B4EDE6" w:rsidR="003B64DE" w:rsidRPr="009026A4" w:rsidRDefault="003B64DE" w:rsidP="00B477F6">
      <w:pPr>
        <w:numPr>
          <w:ilvl w:val="0"/>
          <w:numId w:val="14"/>
        </w:numPr>
        <w:spacing w:after="60"/>
        <w:ind w:left="714" w:hanging="357"/>
        <w:jc w:val="both"/>
      </w:pPr>
      <w:r>
        <w:t xml:space="preserve">Validation </w:t>
      </w:r>
      <w:r w:rsidR="0060014E">
        <w:t>du noyau</w:t>
      </w:r>
      <w:r>
        <w:t> :</w:t>
      </w:r>
      <w:ins w:id="1060" w:author="St-Amant, Rémi" w:date="2018-02-27T10:56:00Z">
        <w:r w:rsidR="00A7276F">
          <w:t xml:space="preserve"> Les valeurs normales sont </w:t>
        </w:r>
      </w:ins>
      <w:ins w:id="1061" w:author="St-Amant, Rémi" w:date="2018-02-27T10:57:00Z">
        <w:r w:rsidR="00A7276F">
          <w:t>calculées</w:t>
        </w:r>
      </w:ins>
      <w:ins w:id="1062" w:author="St-Amant, Rémi" w:date="2018-02-27T10:56:00Z">
        <w:r w:rsidR="00A7276F">
          <w:t xml:space="preserve"> et comparer</w:t>
        </w:r>
      </w:ins>
      <w:ins w:id="1063" w:author="St-Amant, Rémi" w:date="2018-02-27T10:57:00Z">
        <w:r w:rsidR="00A7276F">
          <w:t xml:space="preserve"> avec les valeurs normales d’entrées.</w:t>
        </w:r>
      </w:ins>
    </w:p>
    <w:p w14:paraId="6E5B7545" w14:textId="2BD0BFCB" w:rsidR="009401CA" w:rsidRDefault="009401CA" w:rsidP="000C369D">
      <w:pPr>
        <w:numPr>
          <w:ilvl w:val="0"/>
          <w:numId w:val="14"/>
        </w:numPr>
        <w:jc w:val="both"/>
      </w:pPr>
      <w:r w:rsidRPr="003B64DE">
        <w:t>Extraction de normales</w:t>
      </w:r>
      <w:r w:rsidRPr="003B64DE">
        <w:rPr>
          <w:color w:val="FF0000"/>
        </w:rPr>
        <w:t> </w:t>
      </w:r>
      <w:r w:rsidRPr="009026A4">
        <w:t xml:space="preserve">: analyse servant à évaluer les </w:t>
      </w:r>
      <w:ins w:id="1064" w:author="St-Amant, Rémi" w:date="2018-02-27T10:57:00Z">
        <w:r w:rsidR="00A7276F">
          <w:t xml:space="preserve">valeurs </w:t>
        </w:r>
      </w:ins>
      <w:r w:rsidRPr="009026A4">
        <w:t>normales (au moyen de la base de données normales actuelle) à chacun des points de localisation</w:t>
      </w:r>
      <w:del w:id="1065" w:author="St-Amant, Rémi" w:date="2018-02-27T10:43:00Z">
        <w:r w:rsidRPr="009026A4" w:rsidDel="000D0214">
          <w:delText xml:space="preserve"> d</w:delText>
        </w:r>
        <w:r w:rsidR="0098105F" w:rsidDel="000D0214">
          <w:delText>’</w:delText>
        </w:r>
        <w:r w:rsidRPr="009026A4" w:rsidDel="000D0214">
          <w:delText>une simulation</w:delText>
        </w:r>
      </w:del>
      <w:r w:rsidRPr="009026A4">
        <w:t>.</w:t>
      </w:r>
    </w:p>
    <w:p w14:paraId="0587817D" w14:textId="4911CF7F" w:rsidR="003B64DE" w:rsidRDefault="003B64DE" w:rsidP="000C369D">
      <w:pPr>
        <w:numPr>
          <w:ilvl w:val="0"/>
          <w:numId w:val="14"/>
        </w:numPr>
        <w:jc w:val="both"/>
      </w:pPr>
      <w:r>
        <w:t>Nombre d’observations manquantes :</w:t>
      </w:r>
      <w:ins w:id="1066" w:author="St-Amant, Rémi" w:date="2018-02-27T10:58:00Z">
        <w:r w:rsidR="00A7276F">
          <w:t xml:space="preserve"> permet de vérifier que les données sont à jours.</w:t>
        </w:r>
      </w:ins>
    </w:p>
    <w:p w14:paraId="2AFA3306" w14:textId="5B842DEB" w:rsidR="00A7276F" w:rsidRDefault="003B64DE" w:rsidP="00A7276F">
      <w:pPr>
        <w:numPr>
          <w:ilvl w:val="0"/>
          <w:numId w:val="14"/>
        </w:numPr>
        <w:jc w:val="both"/>
        <w:rPr>
          <w:ins w:id="1067" w:author="St-Amant, Rémi" w:date="2018-02-27T10:58:00Z"/>
        </w:rPr>
      </w:pPr>
      <w:r>
        <w:t>Nombre d’observations :</w:t>
      </w:r>
      <w:ins w:id="1068" w:author="St-Amant, Rémi" w:date="2018-02-27T10:58:00Z">
        <w:r w:rsidR="00A7276F" w:rsidRPr="00A7276F">
          <w:t xml:space="preserve"> </w:t>
        </w:r>
        <w:r w:rsidR="00A7276F">
          <w:t>permet de vérifier que les données sont à jours.</w:t>
        </w:r>
      </w:ins>
    </w:p>
    <w:p w14:paraId="51A765A4" w14:textId="5E405AD1" w:rsidR="003B64DE" w:rsidRPr="009026A4" w:rsidRDefault="003B64DE" w:rsidP="00A7276F">
      <w:pPr>
        <w:ind w:left="720"/>
        <w:jc w:val="both"/>
        <w:pPrChange w:id="1069" w:author="St-Amant, Rémi" w:date="2018-02-27T10:58:00Z">
          <w:pPr>
            <w:numPr>
              <w:numId w:val="14"/>
            </w:numPr>
            <w:tabs>
              <w:tab w:val="num" w:pos="720"/>
            </w:tabs>
            <w:ind w:left="720" w:hanging="360"/>
            <w:jc w:val="both"/>
          </w:pPr>
        </w:pPrChange>
      </w:pP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lastRenderedPageBreak/>
        <w:t xml:space="preserve">Champ </w:t>
      </w:r>
      <w:r w:rsidRPr="009026A4">
        <w:rPr>
          <w:b/>
        </w:rPr>
        <w:t>Nom interne</w:t>
      </w:r>
      <w:r w:rsidRPr="009026A4">
        <w:t xml:space="preserve"> </w:t>
      </w:r>
      <w:del w:id="1070" w:author="St-Amant, Rémi" w:date="2018-02-27T09:57:00Z">
        <w:r w:rsidRPr="009026A4" w:rsidDel="0095212D">
          <w:delText>(estompé)</w:delText>
        </w:r>
      </w:del>
      <w:r w:rsidRPr="009026A4">
        <w:t>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6160E5">
      <w:pPr>
        <w:pStyle w:val="Titre2"/>
      </w:pPr>
      <w:bookmarkStart w:id="1071" w:name="_Toc348100163"/>
      <w:bookmarkStart w:id="1072" w:name="_Toc503271224"/>
      <w:r w:rsidRPr="009026A4">
        <w:t>Importation d</w:t>
      </w:r>
      <w:r w:rsidR="0098105F">
        <w:t>’</w:t>
      </w:r>
      <w:r w:rsidRPr="009026A4">
        <w:t>un fichier en tant qu</w:t>
      </w:r>
      <w:r w:rsidR="0098105F">
        <w:t>’</w:t>
      </w:r>
      <w:r w:rsidRPr="009026A4">
        <w:t>élément</w:t>
      </w:r>
      <w:bookmarkEnd w:id="1071"/>
      <w:bookmarkEnd w:id="1072"/>
    </w:p>
    <w:p w14:paraId="091E3DC8" w14:textId="7328BD57" w:rsidR="009401CA" w:rsidRPr="009026A4" w:rsidRDefault="002D4E81" w:rsidP="009401CA">
      <w:r w:rsidRPr="009026A4">
        <w:rPr>
          <w:noProof/>
          <w:lang w:val="en-CA" w:eastAsia="en-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0A043250"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val="en-CA" w:eastAsia="en-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del w:id="1073" w:author="St-Amant, Rémi" w:date="2018-02-27T11:05:00Z">
        <w:r w:rsidR="000F73F4" w:rsidDel="00315361">
          <w:delText>at</w:delText>
        </w:r>
      </w:del>
      <w:ins w:id="1074" w:author="St-Amant, Rémi" w:date="2018-02-27T11:05:00Z">
        <w:r w:rsidR="00315361">
          <w:t xml:space="preserve"> </w:t>
        </w:r>
        <w:r w:rsidR="00315361">
          <w:t>de données</w:t>
        </w:r>
      </w:ins>
      <w:del w:id="1075" w:author="St-Amant, Rémi" w:date="2018-02-27T11:05:00Z">
        <w:r w:rsidR="000F73F4" w:rsidDel="00315361">
          <w:delText>i</w:delText>
        </w:r>
      </w:del>
      <w:ins w:id="1076" w:author="St-Amant, Rémi" w:date="2018-02-27T11:05:00Z">
        <w:r w:rsidR="00315361" w:rsidDel="00315361">
          <w:t xml:space="preserve"> </w:t>
        </w:r>
      </w:ins>
      <w:del w:id="1077" w:author="St-Amant, Rémi" w:date="2018-02-27T11:05:00Z">
        <w:r w:rsidR="000F73F4" w:rsidDel="00315361">
          <w:delText xml:space="preserve">on </w:delText>
        </w:r>
      </w:del>
      <w:r w:rsidRPr="009026A4">
        <w:t xml:space="preserve">…] dans la barre de menus, ou encore cliquer avec le bouton droit de la souris sur le groupe dans la fenêtre Projet, puis sélectionner [Ajouter </w:t>
      </w:r>
      <w:del w:id="1078" w:author="St-Amant, Rémi" w:date="2018-02-27T11:04:00Z">
        <w:r w:rsidR="000F73F4" w:rsidRPr="009026A4" w:rsidDel="00A7276F">
          <w:delText>import</w:delText>
        </w:r>
        <w:r w:rsidR="000F73F4" w:rsidDel="00A7276F">
          <w:delText>ation</w:delText>
        </w:r>
        <w:r w:rsidR="000F73F4" w:rsidRPr="009026A4" w:rsidDel="00A7276F">
          <w:delText xml:space="preserve"> </w:delText>
        </w:r>
      </w:del>
      <w:ins w:id="1079" w:author="St-Amant, Rémi" w:date="2018-02-27T11:04:00Z">
        <w:r w:rsidR="00A7276F" w:rsidRPr="009026A4">
          <w:t>import</w:t>
        </w:r>
        <w:r w:rsidR="00A7276F">
          <w:t xml:space="preserve"> de données</w:t>
        </w:r>
      </w:ins>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w:t>
      </w:r>
      <w:del w:id="1080" w:author="St-Amant, Rémi" w:date="2018-02-27T09:57:00Z">
        <w:r w:rsidRPr="009026A4" w:rsidDel="0095212D">
          <w:delText>(estompé)</w:delText>
        </w:r>
      </w:del>
      <w:r w:rsidRPr="009026A4">
        <w:t>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6160E5">
      <w:pPr>
        <w:pStyle w:val="Titre2"/>
      </w:pPr>
      <w:bookmarkStart w:id="1081" w:name="_Toc348100164"/>
      <w:bookmarkStart w:id="1082" w:name="_Toc503271225"/>
      <w:r w:rsidRPr="009026A4">
        <w:t>Fusion</w:t>
      </w:r>
      <w:bookmarkEnd w:id="1081"/>
      <w:bookmarkEnd w:id="1082"/>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val="en-CA" w:eastAsia="en-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val="en-CA" w:eastAsia="en-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566D2930"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 xml:space="preserve">un élément du même type. Seuls les éléments présents dans le groupe peuvent être fusionnés. Vous ne </w:t>
      </w:r>
      <w:r w:rsidRPr="009026A4">
        <w:lastRenderedPageBreak/>
        <w:t>pouvez joindre qu</w:t>
      </w:r>
      <w:r w:rsidR="0098105F">
        <w:t>’</w:t>
      </w:r>
      <w:r w:rsidRPr="009026A4">
        <w:t>une « dimension » à la fois, et toutes les autres dimensions doivent avoir la même taille. Par exemple, si vous voulez fusionner les variables de sortie de deux analyses, chaque analyse doit comporter le même nombre de localisations, de valeurs de paramètres et de répétitions, sans compter qu</w:t>
      </w:r>
      <w:r w:rsidR="0098105F">
        <w:t>’</w:t>
      </w:r>
      <w:r w:rsidRPr="009026A4">
        <w:t xml:space="preserve">elle doit </w:t>
      </w:r>
      <w:del w:id="1083" w:author="St-Amant, Rémi" w:date="2018-02-27T11:10:00Z">
        <w:r w:rsidRPr="009026A4" w:rsidDel="00315361">
          <w:delText xml:space="preserve">couvrir </w:delText>
        </w:r>
      </w:del>
      <w:ins w:id="1084" w:author="St-Amant, Rémi" w:date="2018-02-27T11:10:00Z">
        <w:r w:rsidR="00315361">
          <w:t xml:space="preserve">avoir </w:t>
        </w:r>
      </w:ins>
      <w:r w:rsidRPr="009026A4">
        <w:t>l</w:t>
      </w:r>
      <w:ins w:id="1085" w:author="St-Amant, Rémi" w:date="2018-02-27T11:11:00Z">
        <w:r w:rsidR="00315361">
          <w:t>e</w:t>
        </w:r>
      </w:ins>
      <w:del w:id="1086" w:author="St-Amant, Rémi" w:date="2018-02-27T11:11:00Z">
        <w:r w:rsidRPr="009026A4" w:rsidDel="00315361">
          <w:delText>a</w:delText>
        </w:r>
      </w:del>
      <w:r w:rsidRPr="009026A4">
        <w:t xml:space="preserve"> même </w:t>
      </w:r>
      <w:del w:id="1087" w:author="St-Amant, Rémi" w:date="2018-02-27T11:11:00Z">
        <w:r w:rsidRPr="009026A4" w:rsidDel="00315361">
          <w:delText>période (</w:delText>
        </w:r>
      </w:del>
      <w:r w:rsidRPr="009026A4">
        <w:t>type et mode temporels</w:t>
      </w:r>
      <w:del w:id="1088" w:author="St-Amant, Rémi" w:date="2018-02-27T11:11:00Z">
        <w:r w:rsidRPr="009026A4" w:rsidDel="00315361">
          <w:delText>)</w:delText>
        </w:r>
      </w:del>
      <w:r w:rsidRPr="009026A4">
        <w:t xml:space="preserve">. </w:t>
      </w:r>
    </w:p>
    <w:p w14:paraId="162C0EB7" w14:textId="372C7779" w:rsidR="009401CA" w:rsidRPr="009026A4" w:rsidRDefault="009401CA" w:rsidP="009401CA">
      <w:pPr>
        <w:jc w:val="both"/>
      </w:pPr>
    </w:p>
    <w:p w14:paraId="333D477E" w14:textId="1730D857" w:rsidR="009401CA" w:rsidRDefault="009401CA" w:rsidP="009401CA">
      <w:pPr>
        <w:jc w:val="both"/>
        <w:rPr>
          <w:ins w:id="1089" w:author="St-Amant, Rémi" w:date="2018-02-27T11:33:00Z"/>
        </w:rPr>
      </w:pPr>
      <w:r w:rsidRPr="009026A4">
        <w:t xml:space="preserve">Champ </w:t>
      </w:r>
      <w:r w:rsidRPr="009026A4">
        <w:rPr>
          <w:b/>
        </w:rPr>
        <w:t>Nom interne</w:t>
      </w:r>
      <w:r w:rsidRPr="009026A4">
        <w:t xml:space="preserve"> </w:t>
      </w:r>
      <w:del w:id="1090"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47E843D8" w14:textId="77777777" w:rsidR="00F96C8F" w:rsidRPr="009026A4" w:rsidRDefault="00F96C8F" w:rsidP="009401CA">
      <w:pPr>
        <w:jc w:val="both"/>
      </w:pPr>
    </w:p>
    <w:p w14:paraId="1BEA2106" w14:textId="2652EB22" w:rsidR="00F96C8F" w:rsidRDefault="00F96C8F" w:rsidP="00F96C8F">
      <w:pPr>
        <w:pStyle w:val="Titre2"/>
        <w:rPr>
          <w:moveTo w:id="1091" w:author="St-Amant, Rémi" w:date="2018-02-27T11:33:00Z"/>
        </w:rPr>
      </w:pPr>
      <w:moveToRangeStart w:id="1092" w:author="St-Amant, Rémi" w:date="2018-02-27T11:33:00Z" w:name="move507494551"/>
      <w:moveTo w:id="1093" w:author="St-Amant, Rémi" w:date="2018-02-27T11:33:00Z">
        <w:del w:id="1094" w:author="St-Amant, Rémi" w:date="2018-02-27T11:35:00Z">
          <w:r w:rsidDel="00F96C8F">
            <w:delText>Éditeur de d</w:delText>
          </w:r>
        </w:del>
      </w:moveTo>
      <w:ins w:id="1095" w:author="St-Amant, Rémi" w:date="2018-02-27T11:35:00Z">
        <w:r>
          <w:t>D</w:t>
        </w:r>
      </w:ins>
      <w:moveTo w:id="1096" w:author="St-Amant, Rémi" w:date="2018-02-27T11:33:00Z">
        <w:r>
          <w:t>ispersion</w:t>
        </w:r>
      </w:moveTo>
    </w:p>
    <w:p w14:paraId="0001928A" w14:textId="0519B7AC" w:rsidR="00F96C8F" w:rsidRDefault="00F96C8F" w:rsidP="00F96C8F">
      <w:pPr>
        <w:pStyle w:val="Standard"/>
        <w:jc w:val="both"/>
        <w:rPr>
          <w:moveTo w:id="1097" w:author="St-Amant, Rémi" w:date="2018-02-27T11:33:00Z"/>
        </w:rPr>
      </w:pPr>
    </w:p>
    <w:p w14:paraId="5BD79ED6" w14:textId="26015506" w:rsidR="00F96C8F" w:rsidRDefault="00E60FDA" w:rsidP="00F96C8F">
      <w:pPr>
        <w:jc w:val="both"/>
        <w:rPr>
          <w:ins w:id="1098" w:author="St-Amant, Rémi" w:date="2018-02-27T11:36:00Z"/>
        </w:rPr>
      </w:pPr>
      <w:moveTo w:id="1099" w:author="St-Amant, Rémi" w:date="2018-02-27T11:33:00Z">
        <w:r w:rsidRPr="009026A4">
          <w:rPr>
            <w:noProof/>
            <w:lang w:val="en-CA" w:eastAsia="en-CA"/>
          </w:rPr>
          <w:drawing>
            <wp:anchor distT="0" distB="0" distL="114300" distR="114300" simplePos="0" relativeHeight="251720192" behindDoc="1" locked="0" layoutInCell="1" allowOverlap="1" wp14:anchorId="50D4AEB7" wp14:editId="7615C442">
              <wp:simplePos x="0" y="0"/>
              <wp:positionH relativeFrom="column">
                <wp:posOffset>4135092</wp:posOffset>
              </wp:positionH>
              <wp:positionV relativeFrom="paragraph">
                <wp:posOffset>11983</wp:posOffset>
              </wp:positionV>
              <wp:extent cx="2322818" cy="3260035"/>
              <wp:effectExtent l="0" t="0" r="1905" b="0"/>
              <wp:wrapTight wrapText="bothSides">
                <wp:wrapPolygon edited="0">
                  <wp:start x="0" y="0"/>
                  <wp:lineTo x="0" y="21461"/>
                  <wp:lineTo x="21441" y="21461"/>
                  <wp:lineTo x="21441" y="0"/>
                  <wp:lineTo x="0" y="0"/>
                </wp:wrapPolygon>
              </wp:wrapTight>
              <wp:docPr id="1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322818" cy="3260035"/>
                      </a:xfrm>
                      <a:prstGeom prst="rect">
                        <a:avLst/>
                      </a:prstGeom>
                      <a:noFill/>
                    </pic:spPr>
                  </pic:pic>
                </a:graphicData>
              </a:graphic>
              <wp14:sizeRelH relativeFrom="page">
                <wp14:pctWidth>0</wp14:pctWidth>
              </wp14:sizeRelH>
              <wp14:sizeRelV relativeFrom="page">
                <wp14:pctHeight>0</wp14:pctHeight>
              </wp14:sizeRelV>
            </wp:anchor>
          </w:drawing>
        </w:r>
      </w:moveTo>
      <w:ins w:id="1100" w:author="St-Amant, Rémi" w:date="2018-02-27T11:36:00Z">
        <w:r w:rsidR="00F96C8F" w:rsidRPr="009026A4">
          <w:t xml:space="preserve">Pour </w:t>
        </w:r>
        <w:r w:rsidR="00F96C8F">
          <w:t xml:space="preserve">ajouter un élément Dispersion, vous devez sélectionne un élément </w:t>
        </w:r>
      </w:ins>
      <w:ins w:id="1101" w:author="St-Amant, Rémi" w:date="2018-02-27T11:37:00Z">
        <w:r w:rsidR="00F96C8F">
          <w:t>exécution</w:t>
        </w:r>
      </w:ins>
      <w:ins w:id="1102" w:author="St-Amant, Rémi" w:date="2018-02-27T11:36:00Z">
        <w:r w:rsidR="00F96C8F">
          <w:t xml:space="preserve"> de mo</w:t>
        </w:r>
      </w:ins>
      <w:ins w:id="1103" w:author="St-Amant, Rémi" w:date="2018-02-27T11:37:00Z">
        <w:r w:rsidR="00F96C8F">
          <w:t xml:space="preserve">dèle (avec le modèle </w:t>
        </w:r>
        <w:proofErr w:type="spellStart"/>
        <w:r w:rsidR="00F96C8F">
          <w:t>Spruce</w:t>
        </w:r>
        <w:proofErr w:type="spellEnd"/>
        <w:r w:rsidR="00F96C8F">
          <w:t xml:space="preserve"> </w:t>
        </w:r>
        <w:proofErr w:type="spellStart"/>
        <w:r w:rsidR="00F96C8F">
          <w:t>Budworm</w:t>
        </w:r>
        <w:proofErr w:type="spellEnd"/>
        <w:r w:rsidR="00F96C8F">
          <w:t xml:space="preserve"> Dispersal) </w:t>
        </w:r>
      </w:ins>
      <w:ins w:id="1104" w:author="St-Amant, Rémi" w:date="2018-02-27T11:36:00Z">
        <w:r w:rsidR="00F96C8F" w:rsidRPr="009026A4">
          <w:t xml:space="preserve">soit cliquer sur le bouton Ajouter </w:t>
        </w:r>
      </w:ins>
      <w:ins w:id="1105" w:author="St-Amant, Rémi" w:date="2018-02-27T11:37:00Z">
        <w:r w:rsidR="00F96C8F">
          <w:t xml:space="preserve">dispersion </w:t>
        </w:r>
      </w:ins>
      <w:ins w:id="1106" w:author="St-Amant, Rémi" w:date="2018-02-27T11:38:00Z">
        <w:r w:rsidR="00F96C8F">
          <w:rPr>
            <w:noProof/>
            <w:snapToGrid/>
            <w:lang w:val="en-CA" w:eastAsia="en-CA"/>
          </w:rPr>
          <w:drawing>
            <wp:inline distT="0" distB="0" distL="0" distR="0" wp14:anchorId="2C5D7499" wp14:editId="2C2663F5">
              <wp:extent cx="190832" cy="190832"/>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2428" cy="192428"/>
                      </a:xfrm>
                      <a:prstGeom prst="rect">
                        <a:avLst/>
                      </a:prstGeom>
                    </pic:spPr>
                  </pic:pic>
                </a:graphicData>
              </a:graphic>
            </wp:inline>
          </w:drawing>
        </w:r>
      </w:ins>
      <w:ins w:id="1107" w:author="St-Amant, Rémi" w:date="2018-02-27T11:36:00Z">
        <w:r w:rsidR="00F96C8F" w:rsidRPr="009026A4">
          <w:t xml:space="preserve"> de la barre d</w:t>
        </w:r>
        <w:r w:rsidR="00F96C8F">
          <w:t>’</w:t>
        </w:r>
        <w:r w:rsidR="00F96C8F" w:rsidRPr="009026A4">
          <w:t xml:space="preserve">outils de la fenêtre Projet, soit sélectionner [Projet] [Ajouter </w:t>
        </w:r>
      </w:ins>
      <w:ins w:id="1108" w:author="St-Amant, Rémi" w:date="2018-02-27T11:38:00Z">
        <w:r w:rsidR="00F96C8F">
          <w:t>dispersion</w:t>
        </w:r>
      </w:ins>
      <w:ins w:id="1109" w:author="St-Amant, Rémi" w:date="2018-02-27T11:36:00Z">
        <w:r w:rsidR="00F96C8F" w:rsidRPr="009026A4">
          <w:t xml:space="preserve">...] dans la barre de menus, ou encore [Ajouter </w:t>
        </w:r>
      </w:ins>
      <w:ins w:id="1110" w:author="St-Amant, Rémi" w:date="2018-02-27T11:39:00Z">
        <w:r>
          <w:t>dispersion</w:t>
        </w:r>
      </w:ins>
      <w:ins w:id="1111" w:author="St-Amant, Rémi" w:date="2018-02-27T11:36:00Z">
        <w:r w:rsidR="00F96C8F" w:rsidRPr="009026A4">
          <w:t>...] dans le menu contextuel.</w:t>
        </w:r>
      </w:ins>
    </w:p>
    <w:p w14:paraId="1E1DA1DD" w14:textId="77777777" w:rsidR="00F96C8F" w:rsidRDefault="00F96C8F" w:rsidP="00F96C8F">
      <w:pPr>
        <w:jc w:val="both"/>
        <w:rPr>
          <w:ins w:id="1112" w:author="St-Amant, Rémi" w:date="2018-02-27T11:36:00Z"/>
        </w:rPr>
      </w:pPr>
    </w:p>
    <w:p w14:paraId="575F63D1" w14:textId="0F847134" w:rsidR="00F96C8F" w:rsidRDefault="00F96C8F" w:rsidP="00F96C8F">
      <w:pPr>
        <w:jc w:val="both"/>
        <w:rPr>
          <w:moveTo w:id="1113" w:author="St-Amant, Rémi" w:date="2018-02-27T11:33:00Z"/>
        </w:rPr>
      </w:pPr>
      <w:moveTo w:id="1114" w:author="St-Amant, Rémi" w:date="2018-02-27T11:33:00Z">
        <w:r w:rsidRPr="009026A4">
          <w:t>Cette boîte de dialogue contient une liste</w:t>
        </w:r>
        <w:r>
          <w:t xml:space="preserve"> de paramètres pour simuler la dispersion d’insectes par le vent, ces paramètres groupés sur sept catégories : Générale, Intrants, Météorologie, Durée, Vélocité, Extrants et Cartographie. </w:t>
        </w:r>
      </w:moveTo>
    </w:p>
    <w:p w14:paraId="01851ECD" w14:textId="77777777" w:rsidR="00F96C8F" w:rsidRDefault="00F96C8F" w:rsidP="00F96C8F">
      <w:pPr>
        <w:pStyle w:val="Standard"/>
        <w:jc w:val="both"/>
        <w:rPr>
          <w:moveTo w:id="1115" w:author="St-Amant, Rémi" w:date="2018-02-27T11:33:00Z"/>
          <w:b/>
        </w:rPr>
      </w:pPr>
      <w:moveTo w:id="1116" w:author="St-Amant, Rémi" w:date="2018-02-27T11:33:00Z">
        <w:r>
          <w:rPr>
            <w:b/>
          </w:rPr>
          <w:t xml:space="preserve"> </w:t>
        </w:r>
      </w:moveTo>
    </w:p>
    <w:p w14:paraId="6AFB3F97" w14:textId="77777777" w:rsidR="00F96C8F" w:rsidRDefault="00F96C8F" w:rsidP="00F96C8F">
      <w:pPr>
        <w:pStyle w:val="Standard"/>
        <w:numPr>
          <w:ilvl w:val="0"/>
          <w:numId w:val="22"/>
        </w:numPr>
        <w:jc w:val="both"/>
        <w:rPr>
          <w:moveTo w:id="1117" w:author="St-Amant, Rémi" w:date="2018-02-27T11:33:00Z"/>
          <w:b/>
        </w:rPr>
      </w:pPr>
      <w:moveTo w:id="1118" w:author="St-Amant, Rémi" w:date="2018-02-27T11:33:00Z">
        <w:r>
          <w:rPr>
            <w:b/>
          </w:rPr>
          <w:t>Générale</w:t>
        </w:r>
      </w:moveTo>
    </w:p>
    <w:p w14:paraId="43C368A3" w14:textId="3142EEEC" w:rsidR="00F96C8F" w:rsidDel="00E60FDA" w:rsidRDefault="00F96C8F" w:rsidP="00F96C8F">
      <w:pPr>
        <w:jc w:val="both"/>
        <w:rPr>
          <w:del w:id="1119" w:author="St-Amant, Rémi" w:date="2018-02-27T11:40:00Z"/>
          <w:moveTo w:id="1120" w:author="St-Amant, Rémi" w:date="2018-02-27T11:33:00Z"/>
        </w:rPr>
      </w:pPr>
      <w:moveTo w:id="1121" w:author="St-Amant, Rémi" w:date="2018-02-27T11:33:00Z">
        <w:r w:rsidRPr="002F095F">
          <w:rPr>
            <w:b/>
          </w:rPr>
          <w:t>Champ Type de météo:</w:t>
        </w:r>
        <w:r>
          <w:t xml:space="preserve"> choisir le type météo à partir de fichier </w:t>
        </w:r>
        <w:proofErr w:type="spellStart"/>
        <w:r>
          <w:t>Gribs</w:t>
        </w:r>
        <w:proofErr w:type="spellEnd"/>
        <w:r>
          <w:t xml:space="preserve">, ou bien à partir de </w:t>
        </w:r>
        <w:del w:id="1122" w:author="St-Amant, Rémi" w:date="2018-02-27T11:40:00Z">
          <w:r w:rsidDel="00E60FDA">
            <w:delText xml:space="preserve">base de   </w:delText>
          </w:r>
        </w:del>
      </w:moveTo>
    </w:p>
    <w:p w14:paraId="3A920012" w14:textId="37F92C5C" w:rsidR="00F96C8F" w:rsidRPr="00412CA0" w:rsidRDefault="00F96C8F" w:rsidP="00F96C8F">
      <w:pPr>
        <w:jc w:val="both"/>
        <w:rPr>
          <w:moveTo w:id="1123" w:author="St-Amant, Rémi" w:date="2018-02-27T11:33:00Z"/>
        </w:rPr>
      </w:pPr>
      <w:moveTo w:id="1124" w:author="St-Amant, Rémi" w:date="2018-02-27T11:33:00Z">
        <w:del w:id="1125" w:author="St-Amant, Rémi" w:date="2018-02-27T11:40:00Z">
          <w:r w:rsidDel="00E60FDA">
            <w:delText xml:space="preserve">   </w:delText>
          </w:r>
        </w:del>
        <w:proofErr w:type="gramStart"/>
        <w:r>
          <w:t>données</w:t>
        </w:r>
        <w:proofErr w:type="gramEnd"/>
        <w:r>
          <w:t xml:space="preserve"> horaires, ou bien une combinaison des deux.</w:t>
        </w:r>
      </w:moveTo>
    </w:p>
    <w:p w14:paraId="0E1977A0" w14:textId="002146DE" w:rsidR="00F96C8F" w:rsidRDefault="00F96C8F" w:rsidP="00F96C8F">
      <w:pPr>
        <w:jc w:val="both"/>
        <w:rPr>
          <w:moveTo w:id="1126" w:author="St-Amant, Rémi" w:date="2018-02-27T11:33:00Z"/>
        </w:rPr>
      </w:pPr>
      <w:moveTo w:id="1127" w:author="St-Amant, Rémi" w:date="2018-02-27T11:33:00Z">
        <w:r w:rsidRPr="002F095F">
          <w:rPr>
            <w:b/>
          </w:rPr>
          <w:t>Période:</w:t>
        </w:r>
        <w:r>
          <w:t xml:space="preserve"> précise la période pour simule</w:t>
        </w:r>
      </w:moveTo>
      <w:ins w:id="1128" w:author="St-Amant, Rémi" w:date="2018-02-27T11:40:00Z">
        <w:r w:rsidR="00E60FDA">
          <w:t>r</w:t>
        </w:r>
      </w:ins>
      <w:moveTo w:id="1129" w:author="St-Amant, Rémi" w:date="2018-02-27T11:33:00Z">
        <w:r>
          <w:t xml:space="preserve"> la dispersion des insectes par le vent</w:t>
        </w:r>
      </w:moveTo>
    </w:p>
    <w:p w14:paraId="020EFABD" w14:textId="3D18C5DF" w:rsidR="00F96C8F" w:rsidRDefault="00F96C8F" w:rsidP="00F96C8F">
      <w:pPr>
        <w:jc w:val="both"/>
        <w:rPr>
          <w:moveTo w:id="1130" w:author="St-Amant, Rémi" w:date="2018-02-27T11:33:00Z"/>
        </w:rPr>
      </w:pPr>
      <w:moveTo w:id="1131" w:author="St-Amant, Rémi" w:date="2018-02-27T11:33:00Z">
        <w:r w:rsidRPr="002F095F">
          <w:rPr>
            <w:b/>
          </w:rPr>
          <w:t>Pas temporelle:</w:t>
        </w:r>
        <w:r>
          <w:t xml:space="preserve"> intervalle de temps en seconde </w:t>
        </w:r>
      </w:moveTo>
      <w:ins w:id="1132" w:author="St-Amant, Rémi" w:date="2018-02-27T11:41:00Z">
        <w:r w:rsidR="00E60FDA">
          <w:t>entre chaque étape de calcules</w:t>
        </w:r>
      </w:ins>
      <w:moveTo w:id="1133" w:author="St-Amant, Rémi" w:date="2018-02-27T11:33:00Z">
        <w:del w:id="1134" w:author="St-Amant, Rémi" w:date="2018-02-27T11:41:00Z">
          <w:r w:rsidDel="00E60FDA">
            <w:delText>pour simulé le déplacement de l’insecte</w:delText>
          </w:r>
        </w:del>
      </w:moveTo>
      <w:ins w:id="1135" w:author="St-Amant, Rémi" w:date="2018-02-27T11:41:00Z">
        <w:r w:rsidR="00E60FDA">
          <w:t>.</w:t>
        </w:r>
      </w:ins>
      <w:moveTo w:id="1136" w:author="St-Amant, Rémi" w:date="2018-02-27T11:33:00Z">
        <w:r>
          <w:t xml:space="preserve">   </w:t>
        </w:r>
      </w:moveTo>
    </w:p>
    <w:p w14:paraId="13B5CE53" w14:textId="3445887F" w:rsidR="00F96C8F" w:rsidRDefault="00F96C8F" w:rsidP="00F96C8F">
      <w:pPr>
        <w:jc w:val="both"/>
        <w:rPr>
          <w:moveTo w:id="1137" w:author="St-Amant, Rémi" w:date="2018-02-27T11:33:00Z"/>
        </w:rPr>
      </w:pPr>
      <w:moveTo w:id="1138" w:author="St-Amant, Rémi" w:date="2018-02-27T11:33:00Z">
        <w:r w:rsidRPr="002F095F">
          <w:rPr>
            <w:b/>
          </w:rPr>
          <w:t>Type de nombre aléatoires:</w:t>
        </w:r>
        <w:del w:id="1139" w:author="St-Amant, Rémi" w:date="2018-02-27T11:41:00Z">
          <w:r w:rsidDel="00E60FDA">
            <w:delText xml:space="preserve"> le nombre d’insectes par vol,</w:delText>
          </w:r>
        </w:del>
        <w:r>
          <w:t xml:space="preserve"> </w:t>
        </w:r>
        <w:del w:id="1140" w:author="St-Amant, Rémi" w:date="2018-02-27T11:42:00Z">
          <w:r w:rsidDel="00E60FDA">
            <w:delText xml:space="preserve">soit arbitraire </w:delText>
          </w:r>
        </w:del>
      </w:moveTo>
      <w:ins w:id="1141" w:author="St-Amant, Rémi" w:date="2018-02-27T11:42:00Z">
        <w:r w:rsidR="00E60FDA">
          <w:t xml:space="preserve">aléatoire </w:t>
        </w:r>
      </w:ins>
      <w:moveTo w:id="1142" w:author="St-Amant, Rémi" w:date="2018-02-27T11:33:00Z">
        <w:r>
          <w:t>ou toujours la même série.</w:t>
        </w:r>
      </w:moveTo>
    </w:p>
    <w:p w14:paraId="40B8F955" w14:textId="2ECDA928" w:rsidR="00F96C8F" w:rsidDel="00E60FDA" w:rsidRDefault="00F96C8F" w:rsidP="00F96C8F">
      <w:pPr>
        <w:jc w:val="both"/>
        <w:rPr>
          <w:del w:id="1143" w:author="St-Amant, Rémi" w:date="2018-02-27T11:42:00Z"/>
          <w:moveTo w:id="1144" w:author="St-Amant, Rémi" w:date="2018-02-27T11:33:00Z"/>
        </w:rPr>
      </w:pPr>
      <w:moveTo w:id="1145" w:author="St-Amant, Rémi" w:date="2018-02-27T11:33:00Z">
        <w:del w:id="1146" w:author="St-Amant, Rémi" w:date="2018-02-27T11:42:00Z">
          <w:r w:rsidRPr="002F095F" w:rsidDel="00E60FDA">
            <w:rPr>
              <w:b/>
            </w:rPr>
            <w:delText>Dispersion inversée:</w:delText>
          </w:r>
          <w:r w:rsidDel="00E60FDA">
            <w:delText xml:space="preserve"> pour active ou désactive la dispersion inversée</w:delText>
          </w:r>
        </w:del>
      </w:moveTo>
    </w:p>
    <w:p w14:paraId="1341FEAF" w14:textId="77777777" w:rsidR="00F96C8F" w:rsidRDefault="00F96C8F" w:rsidP="00F96C8F">
      <w:pPr>
        <w:jc w:val="both"/>
        <w:rPr>
          <w:moveTo w:id="1147" w:author="St-Amant, Rémi" w:date="2018-02-27T11:33:00Z"/>
        </w:rPr>
      </w:pPr>
      <w:moveTo w:id="1148" w:author="St-Amant, Rémi" w:date="2018-02-27T11:33:00Z">
        <w:r w:rsidRPr="002F095F">
          <w:rPr>
            <w:b/>
          </w:rPr>
          <w:t>Utilisé interpolation spatiale:</w:t>
        </w:r>
        <w:r>
          <w:t xml:space="preserve"> active/</w:t>
        </w:r>
        <w:r w:rsidRPr="002F095F">
          <w:t xml:space="preserve"> </w:t>
        </w:r>
        <w:r>
          <w:t xml:space="preserve">désactive interpolation au niveau spatiale </w:t>
        </w:r>
      </w:moveTo>
    </w:p>
    <w:p w14:paraId="65D43A04" w14:textId="20EBCB43" w:rsidR="00F96C8F" w:rsidRDefault="00F96C8F" w:rsidP="00F96C8F">
      <w:pPr>
        <w:jc w:val="both"/>
        <w:rPr>
          <w:moveTo w:id="1149" w:author="St-Amant, Rémi" w:date="2018-02-27T11:33:00Z"/>
        </w:rPr>
      </w:pPr>
      <w:moveTo w:id="1150" w:author="St-Amant, Rémi" w:date="2018-02-27T11:33:00Z">
        <w:r w:rsidRPr="002F095F">
          <w:rPr>
            <w:b/>
          </w:rPr>
          <w:t>Utilisé interpolation temporelle:</w:t>
        </w:r>
        <w:r>
          <w:t xml:space="preserve"> active/</w:t>
        </w:r>
        <w:r w:rsidRPr="002F095F">
          <w:t xml:space="preserve"> </w:t>
        </w:r>
        <w:r>
          <w:t xml:space="preserve">désactive interpolation au niveau </w:t>
        </w:r>
        <w:del w:id="1151" w:author="St-Amant, Rémi" w:date="2018-02-27T11:42:00Z">
          <w:r w:rsidDel="00E60FDA">
            <w:delText>spatiale</w:delText>
          </w:r>
        </w:del>
      </w:moveTo>
      <w:ins w:id="1152" w:author="St-Amant, Rémi" w:date="2018-02-27T11:42:00Z">
        <w:r w:rsidR="00E60FDA">
          <w:t>temporelle</w:t>
        </w:r>
      </w:ins>
      <w:moveTo w:id="1153" w:author="St-Amant, Rémi" w:date="2018-02-27T11:33:00Z">
        <w:r>
          <w:t xml:space="preserve"> </w:t>
        </w:r>
      </w:moveTo>
    </w:p>
    <w:p w14:paraId="19C29F5F" w14:textId="1C7FFE55" w:rsidR="00F96C8F" w:rsidRDefault="00E60FDA" w:rsidP="00F96C8F">
      <w:pPr>
        <w:jc w:val="both"/>
        <w:rPr>
          <w:moveTo w:id="1154" w:author="St-Amant, Rémi" w:date="2018-02-27T11:33:00Z"/>
        </w:rPr>
      </w:pPr>
      <w:ins w:id="1155" w:author="St-Amant, Rémi" w:date="2018-02-27T11:42:00Z">
        <w:r w:rsidRPr="002F095F">
          <w:rPr>
            <w:b/>
          </w:rPr>
          <w:t xml:space="preserve">Utilisé </w:t>
        </w:r>
        <w:r>
          <w:rPr>
            <w:b/>
          </w:rPr>
          <w:t>prédiction</w:t>
        </w:r>
      </w:ins>
      <w:ins w:id="1156" w:author="St-Amant, Rémi" w:date="2018-02-27T11:43:00Z">
        <w:r>
          <w:rPr>
            <w:b/>
          </w:rPr>
          <w:t>/</w:t>
        </w:r>
      </w:ins>
      <w:ins w:id="1157" w:author="St-Amant, Rémi" w:date="2018-02-27T11:42:00Z">
        <w:r>
          <w:rPr>
            <w:b/>
          </w:rPr>
          <w:t>correction</w:t>
        </w:r>
      </w:ins>
      <w:moveTo w:id="1158" w:author="St-Amant, Rémi" w:date="2018-02-27T11:33:00Z">
        <w:del w:id="1159" w:author="St-Amant, Rémi" w:date="2018-02-27T11:42:00Z">
          <w:r w:rsidR="00F96C8F" w:rsidRPr="002F095F" w:rsidDel="00E60FDA">
            <w:rPr>
              <w:b/>
            </w:rPr>
            <w:delText>Ajouter perturbation aléatoire</w:delText>
          </w:r>
        </w:del>
        <w:r w:rsidR="00F96C8F">
          <w:t>:</w:t>
        </w:r>
        <w:r w:rsidR="00F96C8F" w:rsidRPr="002F095F">
          <w:t xml:space="preserve"> </w:t>
        </w:r>
        <w:r w:rsidR="00F96C8F">
          <w:t>active/</w:t>
        </w:r>
        <w:r w:rsidR="00F96C8F" w:rsidRPr="002F095F">
          <w:t xml:space="preserve"> </w:t>
        </w:r>
        <w:r w:rsidR="00F96C8F">
          <w:t xml:space="preserve">désactive </w:t>
        </w:r>
      </w:moveTo>
      <w:ins w:id="1160" w:author="St-Amant, Rémi" w:date="2018-02-27T11:43:00Z">
        <w:r>
          <w:t xml:space="preserve">l’utilisation de la méthode de prédiction/correction. </w:t>
        </w:r>
      </w:ins>
      <w:moveTo w:id="1161" w:author="St-Amant, Rémi" w:date="2018-02-27T11:33:00Z">
        <w:del w:id="1162" w:author="St-Amant, Rémi" w:date="2018-02-27T11:43:00Z">
          <w:r w:rsidR="00F96C8F" w:rsidDel="00E60FDA">
            <w:delText xml:space="preserve">perturbation qui agir sur le trajet de déplacement des insectes. </w:delText>
          </w:r>
        </w:del>
      </w:moveTo>
    </w:p>
    <w:p w14:paraId="5A68B2E9" w14:textId="762D0B70" w:rsidR="00F96C8F" w:rsidRPr="002F095F" w:rsidRDefault="00F96C8F" w:rsidP="00F96C8F">
      <w:pPr>
        <w:jc w:val="both"/>
        <w:rPr>
          <w:moveTo w:id="1163" w:author="St-Amant, Rémi" w:date="2018-02-27T11:33:00Z"/>
          <w:b/>
        </w:rPr>
      </w:pPr>
      <w:moveTo w:id="1164" w:author="St-Amant, Rémi" w:date="2018-02-27T11:33:00Z">
        <w:r w:rsidRPr="002F095F">
          <w:rPr>
            <w:b/>
          </w:rPr>
          <w:t>Nombre papillons maximum</w:t>
        </w:r>
        <w:r>
          <w:rPr>
            <w:b/>
          </w:rPr>
          <w:t xml:space="preserve">: </w:t>
        </w:r>
        <w:r w:rsidRPr="002F095F">
          <w:t xml:space="preserve">ce champ </w:t>
        </w:r>
        <w:del w:id="1165" w:author="St-Amant, Rémi" w:date="2018-02-27T11:43:00Z">
          <w:r w:rsidRPr="002F095F" w:rsidDel="00E60FDA">
            <w:delText xml:space="preserve">pour </w:delText>
          </w:r>
        </w:del>
        <w:r w:rsidRPr="002F095F">
          <w:t xml:space="preserve">limite le nombre de papillons maximum a simulé si </w:t>
        </w:r>
      </w:moveTo>
      <w:ins w:id="1166" w:author="St-Amant, Rémi" w:date="2018-02-27T11:44:00Z">
        <w:r w:rsidR="00E60FDA">
          <w:t xml:space="preserve">plus grand que </w:t>
        </w:r>
      </w:ins>
      <w:moveTo w:id="1167" w:author="St-Amant, Rémi" w:date="2018-02-27T11:33:00Z">
        <w:r w:rsidRPr="002F095F">
          <w:t>zéro</w:t>
        </w:r>
        <w:del w:id="1168" w:author="St-Amant, Rémi" w:date="2018-02-27T11:44:00Z">
          <w:r w:rsidRPr="002F095F" w:rsidDel="00E60FDA">
            <w:delText xml:space="preserve"> dans il n’y a pas de limite</w:delText>
          </w:r>
        </w:del>
        <w:r w:rsidRPr="002F095F">
          <w:t>.</w:t>
        </w:r>
        <w:r>
          <w:rPr>
            <w:b/>
          </w:rPr>
          <w:t xml:space="preserve"> </w:t>
        </w:r>
      </w:moveTo>
    </w:p>
    <w:p w14:paraId="7DA485B5" w14:textId="4211F35A" w:rsidR="00F96C8F" w:rsidRDefault="00F96C8F" w:rsidP="00F96C8F">
      <w:pPr>
        <w:jc w:val="both"/>
        <w:rPr>
          <w:moveTo w:id="1169" w:author="St-Amant, Rémi" w:date="2018-02-27T11:33:00Z"/>
        </w:rPr>
      </w:pPr>
      <w:moveTo w:id="1170" w:author="St-Amant, Rémi" w:date="2018-02-27T11:33:00Z">
        <w:r w:rsidRPr="002F095F">
          <w:rPr>
            <w:b/>
          </w:rPr>
          <w:t>Nombre de vols maximum:</w:t>
        </w:r>
        <w:r>
          <w:t xml:space="preserve"> précise le nombre </w:t>
        </w:r>
        <w:del w:id="1171" w:author="St-Amant, Rémi" w:date="2018-02-27T11:44:00Z">
          <w:r w:rsidDel="00E60FDA">
            <w:delText xml:space="preserve">de vols </w:delText>
          </w:r>
        </w:del>
        <w:r>
          <w:t xml:space="preserve">maximum </w:t>
        </w:r>
      </w:moveTo>
      <w:ins w:id="1172" w:author="St-Amant, Rémi" w:date="2018-02-27T11:44:00Z">
        <w:r w:rsidR="00E60FDA">
          <w:t>de nuits que l’insectes peut</w:t>
        </w:r>
      </w:ins>
      <w:ins w:id="1173" w:author="St-Amant, Rémi" w:date="2018-02-27T11:45:00Z">
        <w:r w:rsidR="00E60FDA">
          <w:t xml:space="preserve"> </w:t>
        </w:r>
      </w:ins>
      <w:ins w:id="1174" w:author="St-Amant, Rémi" w:date="2018-02-27T11:44:00Z">
        <w:r w:rsidR="00E60FDA">
          <w:t xml:space="preserve">faire une dispersion. </w:t>
        </w:r>
      </w:ins>
      <w:moveTo w:id="1175" w:author="St-Amant, Rémi" w:date="2018-02-27T11:33:00Z">
        <w:del w:id="1176" w:author="St-Amant, Rémi" w:date="2018-02-27T11:44:00Z">
          <w:r w:rsidDel="00E60FDA">
            <w:delText xml:space="preserve">pour chaque nuit par </w:delText>
          </w:r>
        </w:del>
        <w:del w:id="1177" w:author="St-Amant, Rémi" w:date="2018-02-27T11:45:00Z">
          <w:r w:rsidDel="00E60FDA">
            <w:delText>défaut c’est t</w:delText>
          </w:r>
        </w:del>
      </w:moveTo>
      <w:ins w:id="1178" w:author="St-Amant, Rémi" w:date="2018-02-27T11:45:00Z">
        <w:r w:rsidR="00E60FDA">
          <w:t>T</w:t>
        </w:r>
      </w:ins>
      <w:moveTo w:id="1179" w:author="St-Amant, Rémi" w:date="2018-02-27T11:33:00Z">
        <w:r>
          <w:t>rois</w:t>
        </w:r>
      </w:moveTo>
      <w:ins w:id="1180" w:author="St-Amant, Rémi" w:date="2018-02-27T11:45:00Z">
        <w:r w:rsidR="00E60FDA">
          <w:t xml:space="preserve"> par </w:t>
        </w:r>
        <w:r w:rsidR="00E60FDA">
          <w:t>défaut</w:t>
        </w:r>
      </w:ins>
      <w:moveTo w:id="1181" w:author="St-Amant, Rémi" w:date="2018-02-27T11:33:00Z">
        <w:r>
          <w:t xml:space="preserve">. </w:t>
        </w:r>
      </w:moveTo>
    </w:p>
    <w:p w14:paraId="2BAA74A1" w14:textId="77777777" w:rsidR="00F96C8F" w:rsidRDefault="00F96C8F" w:rsidP="00F96C8F">
      <w:pPr>
        <w:jc w:val="both"/>
        <w:rPr>
          <w:moveTo w:id="1182" w:author="St-Amant, Rémi" w:date="2018-02-27T11:33:00Z"/>
        </w:rPr>
      </w:pPr>
    </w:p>
    <w:p w14:paraId="45491257" w14:textId="77777777" w:rsidR="00F96C8F" w:rsidRDefault="00F96C8F" w:rsidP="00F96C8F">
      <w:pPr>
        <w:pStyle w:val="Standard"/>
        <w:numPr>
          <w:ilvl w:val="0"/>
          <w:numId w:val="22"/>
        </w:numPr>
        <w:jc w:val="both"/>
        <w:rPr>
          <w:moveTo w:id="1183" w:author="St-Amant, Rémi" w:date="2018-02-27T11:33:00Z"/>
          <w:b/>
        </w:rPr>
      </w:pPr>
      <w:moveTo w:id="1184" w:author="St-Amant, Rémi" w:date="2018-02-27T11:33:00Z">
        <w:r w:rsidRPr="00BE7432">
          <w:rPr>
            <w:b/>
          </w:rPr>
          <w:t>Intrants</w:t>
        </w:r>
      </w:moveTo>
    </w:p>
    <w:p w14:paraId="1F5162E2" w14:textId="0587686C" w:rsidR="00F96C8F" w:rsidRPr="0040626F" w:rsidRDefault="00F96C8F" w:rsidP="00F96C8F">
      <w:pPr>
        <w:jc w:val="both"/>
        <w:rPr>
          <w:moveTo w:id="1185" w:author="St-Amant, Rémi" w:date="2018-02-27T11:33:00Z"/>
          <w:i/>
        </w:rPr>
      </w:pPr>
      <w:moveTo w:id="1186" w:author="St-Amant, Rémi" w:date="2018-02-27T11:33:00Z">
        <w:r>
          <w:rPr>
            <w:i/>
          </w:rPr>
          <w:t xml:space="preserve">Toutes les </w:t>
        </w:r>
        <w:r w:rsidRPr="0040626F">
          <w:rPr>
            <w:i/>
          </w:rPr>
          <w:t>fichier</w:t>
        </w:r>
        <w:r>
          <w:rPr>
            <w:i/>
          </w:rPr>
          <w:t xml:space="preserve">s </w:t>
        </w:r>
      </w:moveTo>
      <w:ins w:id="1187" w:author="St-Amant, Rémi" w:date="2018-02-27T11:51:00Z">
        <w:r w:rsidR="006E7FC1">
          <w:rPr>
            <w:i/>
          </w:rPr>
          <w:t xml:space="preserve">de </w:t>
        </w:r>
      </w:ins>
      <w:moveTo w:id="1188" w:author="St-Amant, Rémi" w:date="2018-02-27T11:33:00Z">
        <w:r>
          <w:rPr>
            <w:i/>
          </w:rPr>
          <w:t xml:space="preserve">cartes doivent être dans le </w:t>
        </w:r>
        <w:r w:rsidRPr="0040626F">
          <w:rPr>
            <w:i/>
          </w:rPr>
          <w:t>sous-répertoire</w:t>
        </w:r>
        <w:r>
          <w:rPr>
            <w:i/>
          </w:rPr>
          <w:t xml:space="preserve"> /</w:t>
        </w:r>
        <w:proofErr w:type="spellStart"/>
        <w:r>
          <w:rPr>
            <w:i/>
          </w:rPr>
          <w:t>MapInput</w:t>
        </w:r>
        <w:proofErr w:type="spellEnd"/>
        <w:r>
          <w:rPr>
            <w:i/>
          </w:rPr>
          <w:t>/, et les bases de données dans le sous-répertoire /</w:t>
        </w:r>
        <w:proofErr w:type="spellStart"/>
        <w:r>
          <w:rPr>
            <w:i/>
          </w:rPr>
          <w:t>Weather</w:t>
        </w:r>
        <w:proofErr w:type="spellEnd"/>
        <w:r>
          <w:rPr>
            <w:i/>
          </w:rPr>
          <w:t>/.</w:t>
        </w:r>
      </w:moveTo>
    </w:p>
    <w:p w14:paraId="104B3253" w14:textId="77777777" w:rsidR="00F96C8F" w:rsidRPr="0040626F" w:rsidRDefault="00F96C8F" w:rsidP="00F96C8F">
      <w:pPr>
        <w:jc w:val="both"/>
        <w:rPr>
          <w:moveTo w:id="1189" w:author="St-Amant, Rémi" w:date="2018-02-27T11:33:00Z"/>
        </w:rPr>
      </w:pPr>
      <w:moveTo w:id="1190" w:author="St-Amant, Rémi" w:date="2018-02-27T11:33:00Z">
        <w:r w:rsidRPr="0098305D">
          <w:rPr>
            <w:b/>
          </w:rPr>
          <w:t>Carte d’élévation:</w:t>
        </w:r>
        <w:r>
          <w:t xml:space="preserve"> choisir la carte qui contient les élévations de la zone a simulé.</w:t>
        </w:r>
      </w:moveTo>
    </w:p>
    <w:p w14:paraId="2FD652CD" w14:textId="1601FBAE" w:rsidR="00F96C8F" w:rsidRPr="00BE7432" w:rsidRDefault="00F96C8F" w:rsidP="00F96C8F">
      <w:pPr>
        <w:jc w:val="both"/>
        <w:rPr>
          <w:moveTo w:id="1191" w:author="St-Amant, Rémi" w:date="2018-02-27T11:33:00Z"/>
        </w:rPr>
      </w:pPr>
      <w:moveTo w:id="1192" w:author="St-Amant, Rémi" w:date="2018-02-27T11:33:00Z">
        <w:r w:rsidRPr="0098305D">
          <w:rPr>
            <w:b/>
          </w:rPr>
          <w:t xml:space="preserve">Base de données </w:t>
        </w:r>
        <w:proofErr w:type="spellStart"/>
        <w:r w:rsidRPr="0098305D">
          <w:rPr>
            <w:b/>
          </w:rPr>
          <w:t>gribs</w:t>
        </w:r>
        <w:proofErr w:type="spellEnd"/>
        <w:r w:rsidRPr="0098305D">
          <w:rPr>
            <w:b/>
          </w:rPr>
          <w:t>:</w:t>
        </w:r>
        <w:r>
          <w:t xml:space="preserve"> lorsque on choisir à partir de fichier </w:t>
        </w:r>
        <w:proofErr w:type="spellStart"/>
        <w:r>
          <w:t>Gribs</w:t>
        </w:r>
        <w:proofErr w:type="spellEnd"/>
        <w:r>
          <w:t>, ou</w:t>
        </w:r>
        <w:r w:rsidRPr="0098305D">
          <w:t xml:space="preserve"> </w:t>
        </w:r>
        <w:r>
          <w:t xml:space="preserve">à partir des deux dans type de météo on doit préciser la base de données </w:t>
        </w:r>
        <w:proofErr w:type="spellStart"/>
        <w:r>
          <w:t>gribs</w:t>
        </w:r>
        <w:proofErr w:type="spellEnd"/>
        <w:r>
          <w:t xml:space="preserve"> génère par le </w:t>
        </w:r>
      </w:moveTo>
      <w:proofErr w:type="spellStart"/>
      <w:ins w:id="1193" w:author="St-Amant, Rémi" w:date="2018-02-27T11:52:00Z">
        <w:r w:rsidR="006E7FC1">
          <w:t>T</w:t>
        </w:r>
      </w:ins>
      <w:moveTo w:id="1194" w:author="St-Amant, Rémi" w:date="2018-02-27T11:33:00Z">
        <w:del w:id="1195" w:author="St-Amant, Rémi" w:date="2018-02-27T11:51:00Z">
          <w:r w:rsidDel="006E7FC1">
            <w:delText>WetherUpdater</w:delText>
          </w:r>
        </w:del>
      </w:moveTo>
      <w:ins w:id="1196" w:author="St-Amant, Rémi" w:date="2018-02-27T11:51:00Z">
        <w:r w:rsidR="006E7FC1">
          <w:t>éléchageurMétéo</w:t>
        </w:r>
      </w:ins>
      <w:proofErr w:type="spellEnd"/>
      <w:moveTo w:id="1197" w:author="St-Amant, Rémi" w:date="2018-02-27T11:33:00Z">
        <w:r>
          <w:t>.</w:t>
        </w:r>
        <w:r w:rsidRPr="00BE7432">
          <w:t xml:space="preserve"> </w:t>
        </w:r>
      </w:moveTo>
    </w:p>
    <w:p w14:paraId="4C33423C" w14:textId="642606C8" w:rsidR="00F96C8F" w:rsidRPr="00BE7432" w:rsidRDefault="00F96C8F" w:rsidP="00F96C8F">
      <w:pPr>
        <w:jc w:val="both"/>
        <w:rPr>
          <w:moveTo w:id="1198" w:author="St-Amant, Rémi" w:date="2018-02-27T11:33:00Z"/>
        </w:rPr>
      </w:pPr>
      <w:moveTo w:id="1199" w:author="St-Amant, Rémi" w:date="2018-02-27T11:33:00Z">
        <w:r w:rsidRPr="0098305D">
          <w:rPr>
            <w:b/>
          </w:rPr>
          <w:lastRenderedPageBreak/>
          <w:t>Base de données horaires:</w:t>
        </w:r>
        <w:r>
          <w:t xml:space="preserve"> si on a choisi à partir de base de données horaires, ou bien ou</w:t>
        </w:r>
        <w:r w:rsidRPr="0098305D">
          <w:t xml:space="preserve"> </w:t>
        </w:r>
        <w:r>
          <w:t>à partir des deux dans type de météo, il faut sélectionne une base de données horaires</w:t>
        </w:r>
        <w:del w:id="1200" w:author="St-Amant, Rémi" w:date="2018-02-27T11:52:00Z">
          <w:r w:rsidDel="006E7FC1">
            <w:delText xml:space="preserve">, qu’on peut le générer par le WetherUpdater. </w:delText>
          </w:r>
        </w:del>
      </w:moveTo>
      <w:ins w:id="1201" w:author="St-Amant, Rémi" w:date="2018-02-27T11:52:00Z">
        <w:r w:rsidR="006E7FC1">
          <w:t>.</w:t>
        </w:r>
      </w:ins>
      <w:moveTo w:id="1202" w:author="St-Amant, Rémi" w:date="2018-02-27T11:33:00Z">
        <w:r w:rsidRPr="00BE7432">
          <w:t xml:space="preserve"> </w:t>
        </w:r>
      </w:moveTo>
    </w:p>
    <w:p w14:paraId="6580E7BD" w14:textId="12E6FE89" w:rsidR="00F96C8F" w:rsidRPr="002B439E" w:rsidDel="006E7FC1" w:rsidRDefault="00F96C8F" w:rsidP="00F96C8F">
      <w:pPr>
        <w:jc w:val="both"/>
        <w:rPr>
          <w:del w:id="1203" w:author="St-Amant, Rémi" w:date="2018-02-27T11:52:00Z"/>
          <w:moveTo w:id="1204" w:author="St-Amant, Rémi" w:date="2018-02-27T11:33:00Z"/>
          <w:b/>
        </w:rPr>
      </w:pPr>
      <w:moveTo w:id="1205" w:author="St-Amant, Rémi" w:date="2018-02-27T11:33:00Z">
        <w:del w:id="1206" w:author="St-Amant, Rémi" w:date="2018-02-27T11:52:00Z">
          <w:r w:rsidRPr="002B439E" w:rsidDel="006E7FC1">
            <w:rPr>
              <w:b/>
            </w:rPr>
            <w:delText>Carte d’hôtes:</w:delText>
          </w:r>
        </w:del>
      </w:moveTo>
    </w:p>
    <w:p w14:paraId="1D4725BD" w14:textId="21D95EB3" w:rsidR="00F96C8F" w:rsidRDefault="00F96C8F" w:rsidP="00F96C8F">
      <w:pPr>
        <w:jc w:val="both"/>
        <w:rPr>
          <w:moveTo w:id="1207" w:author="St-Amant, Rémi" w:date="2018-02-27T11:33:00Z"/>
        </w:rPr>
      </w:pPr>
      <w:moveTo w:id="1208" w:author="St-Amant, Rémi" w:date="2018-02-27T11:33:00Z">
        <w:r w:rsidRPr="002B439E">
          <w:rPr>
            <w:b/>
          </w:rPr>
          <w:t>Carte de défoliation:</w:t>
        </w:r>
        <w:r>
          <w:t xml:space="preserve"> </w:t>
        </w:r>
        <w:del w:id="1209" w:author="St-Amant, Rémi" w:date="2018-02-27T11:52:00Z">
          <w:r w:rsidDel="006E7FC1">
            <w:delText xml:space="preserve">c’est comme son nom l’indique c’est une </w:delText>
          </w:r>
        </w:del>
        <w:r>
          <w:t xml:space="preserve">carte de défoliation </w:t>
        </w:r>
        <w:del w:id="1210" w:author="St-Amant, Rémi" w:date="2018-02-27T11:52:00Z">
          <w:r w:rsidDel="006E7FC1">
            <w:delText>de l’insecte</w:delText>
          </w:r>
        </w:del>
      </w:moveTo>
      <w:ins w:id="1211" w:author="St-Amant, Rémi" w:date="2018-02-27T11:52:00Z">
        <w:r w:rsidR="006E7FC1">
          <w:t>qui permet de déterminer si l</w:t>
        </w:r>
      </w:ins>
      <w:ins w:id="1212" w:author="St-Amant, Rémi" w:date="2018-02-27T11:53:00Z">
        <w:r w:rsidR="006E7FC1">
          <w:t>’insecte peut refaire une autre dispersion</w:t>
        </w:r>
      </w:ins>
      <w:moveTo w:id="1213" w:author="St-Amant, Rémi" w:date="2018-02-27T11:33:00Z">
        <w:r>
          <w:t>.</w:t>
        </w:r>
      </w:moveTo>
    </w:p>
    <w:p w14:paraId="4D7F8299" w14:textId="7555E29E" w:rsidR="00F96C8F" w:rsidRDefault="00F96C8F" w:rsidP="00F96C8F">
      <w:pPr>
        <w:jc w:val="both"/>
        <w:rPr>
          <w:moveTo w:id="1214" w:author="St-Amant, Rémi" w:date="2018-02-27T11:33:00Z"/>
        </w:rPr>
      </w:pPr>
      <w:moveTo w:id="1215" w:author="St-Amant, Rémi" w:date="2018-02-27T11:33:00Z">
        <w:r w:rsidRPr="006E7FC1">
          <w:rPr>
            <w:b/>
            <w:rPrChange w:id="1216" w:author="St-Amant, Rémi" w:date="2018-02-27T11:54:00Z">
              <w:rPr/>
            </w:rPrChange>
          </w:rPr>
          <w:t>Carte des plans d’eau</w:t>
        </w:r>
        <w:r>
          <w:t xml:space="preserve"> : la carte qui contient les informations sur les zone où il y a l’eau (rivière, mer, lacs …). </w:t>
        </w:r>
      </w:moveTo>
      <w:ins w:id="1217" w:author="St-Amant, Rémi" w:date="2018-02-27T11:54:00Z">
        <w:r w:rsidR="006E7FC1">
          <w:t>Cette carte permet de tuer l’insecte en cas d’amerrissage.</w:t>
        </w:r>
      </w:ins>
    </w:p>
    <w:p w14:paraId="2FC2179A" w14:textId="77777777" w:rsidR="00F96C8F" w:rsidRDefault="00F96C8F" w:rsidP="00F96C8F">
      <w:pPr>
        <w:jc w:val="both"/>
        <w:rPr>
          <w:moveTo w:id="1218" w:author="St-Amant, Rémi" w:date="2018-02-27T11:33:00Z"/>
        </w:rPr>
      </w:pPr>
    </w:p>
    <w:p w14:paraId="441037A0" w14:textId="77777777" w:rsidR="00F96C8F" w:rsidRDefault="00F96C8F" w:rsidP="00F96C8F">
      <w:pPr>
        <w:pStyle w:val="Standard"/>
        <w:numPr>
          <w:ilvl w:val="0"/>
          <w:numId w:val="22"/>
        </w:numPr>
        <w:jc w:val="both"/>
        <w:rPr>
          <w:moveTo w:id="1219" w:author="St-Amant, Rémi" w:date="2018-02-27T11:33:00Z"/>
        </w:rPr>
      </w:pPr>
      <w:moveTo w:id="1220" w:author="St-Amant, Rémi" w:date="2018-02-27T11:33:00Z">
        <w:r w:rsidRPr="001C71E7">
          <w:rPr>
            <w:b/>
          </w:rPr>
          <w:t>Météorologie</w:t>
        </w:r>
      </w:moveTo>
    </w:p>
    <w:p w14:paraId="3D32D64F" w14:textId="77777777" w:rsidR="00F96C8F" w:rsidRPr="00BE7432" w:rsidRDefault="00F96C8F" w:rsidP="00F96C8F">
      <w:pPr>
        <w:jc w:val="both"/>
        <w:rPr>
          <w:moveTo w:id="1221" w:author="St-Amant, Rémi" w:date="2018-02-27T11:33:00Z"/>
        </w:rPr>
      </w:pPr>
      <w:moveTo w:id="1222" w:author="St-Amant, Rémi" w:date="2018-02-27T11:33:00Z">
        <w:r w:rsidRPr="00ED528F">
          <w:rPr>
            <w:b/>
          </w:rPr>
          <w:t>Type de température pour la ponte des œufs:</w:t>
        </w:r>
        <w:r>
          <w:t xml:space="preserve"> on choisit entre trois type de température, soit fixé à 17°C, température à partir du type météo (coucher du soleil pour les </w:t>
        </w:r>
        <w:proofErr w:type="spellStart"/>
        <w:r>
          <w:t>gribs</w:t>
        </w:r>
        <w:proofErr w:type="spellEnd"/>
        <w:r>
          <w:t>), ou bien à partir des stations météo.</w:t>
        </w:r>
      </w:moveTo>
    </w:p>
    <w:p w14:paraId="62545EBA" w14:textId="77777777" w:rsidR="00F96C8F" w:rsidRDefault="00F96C8F" w:rsidP="00F96C8F">
      <w:pPr>
        <w:jc w:val="both"/>
        <w:rPr>
          <w:moveTo w:id="1223" w:author="St-Amant, Rémi" w:date="2018-02-27T11:33:00Z"/>
        </w:rPr>
      </w:pPr>
      <w:moveTo w:id="1224" w:author="St-Amant, Rémi" w:date="2018-02-27T11:33:00Z">
        <w:r w:rsidRPr="00465977">
          <w:rPr>
            <w:b/>
          </w:rPr>
          <w:t>Type de précipitation:</w:t>
        </w:r>
        <w:r>
          <w:t xml:space="preserve"> ici aussi on a trois choix, soit ne pas utiliser la précipitation, précipitation à partir du type météo, ou précipitation à partir des stations météo.</w:t>
        </w:r>
      </w:moveTo>
    </w:p>
    <w:p w14:paraId="59C2F117" w14:textId="6338B934" w:rsidR="00F96C8F" w:rsidRDefault="00F96C8F" w:rsidP="00F96C8F">
      <w:pPr>
        <w:jc w:val="both"/>
        <w:rPr>
          <w:moveTo w:id="1225" w:author="St-Amant, Rémi" w:date="2018-02-27T11:33:00Z"/>
        </w:rPr>
      </w:pPr>
      <w:proofErr w:type="spellStart"/>
      <w:moveTo w:id="1226" w:author="St-Amant, Rémi" w:date="2018-02-27T11:33:00Z">
        <w:r w:rsidRPr="00465977">
          <w:rPr>
            <w:b/>
          </w:rPr>
          <w:t>Pmax</w:t>
        </w:r>
        <w:proofErr w:type="spellEnd"/>
        <w:r w:rsidRPr="00465977">
          <w:rPr>
            <w:b/>
          </w:rPr>
          <w:t>(mm</w:t>
        </w:r>
      </w:moveTo>
      <w:ins w:id="1227" w:author="St-Amant, Rémi" w:date="2018-02-27T11:56:00Z">
        <w:r w:rsidR="006E7FC1">
          <w:rPr>
            <w:b/>
          </w:rPr>
          <w:t>/h</w:t>
        </w:r>
      </w:ins>
      <w:moveTo w:id="1228" w:author="St-Amant, Rémi" w:date="2018-02-27T11:33:00Z">
        <w:r w:rsidRPr="00465977">
          <w:rPr>
            <w:b/>
          </w:rPr>
          <w:t>):</w:t>
        </w:r>
        <w:r>
          <w:t xml:space="preserve"> précisée précipitation de la pluie maximum en mm</w:t>
        </w:r>
      </w:moveTo>
      <w:ins w:id="1229" w:author="St-Amant, Rémi" w:date="2018-02-27T11:55:00Z">
        <w:r w:rsidR="006E7FC1">
          <w:t xml:space="preserve">/h. </w:t>
        </w:r>
      </w:ins>
      <w:moveTo w:id="1230" w:author="St-Amant, Rémi" w:date="2018-02-27T11:33:00Z">
        <w:del w:id="1231" w:author="St-Amant, Rémi" w:date="2018-02-27T11:55:00Z">
          <w:r w:rsidDel="006E7FC1">
            <w:delText xml:space="preserve"> la valeur </w:delText>
          </w:r>
        </w:del>
        <w:r>
          <w:t xml:space="preserve">2.5 </w:t>
        </w:r>
        <w:del w:id="1232" w:author="St-Amant, Rémi" w:date="2018-02-27T11:55:00Z">
          <w:r w:rsidDel="006E7FC1">
            <w:delText xml:space="preserve">est la valeur </w:delText>
          </w:r>
        </w:del>
        <w:r>
          <w:t xml:space="preserve">par défaut.  </w:t>
        </w:r>
      </w:moveTo>
    </w:p>
    <w:p w14:paraId="26A7F24C" w14:textId="1EC795AB" w:rsidR="00F96C8F" w:rsidRDefault="00F96C8F" w:rsidP="00F96C8F">
      <w:pPr>
        <w:jc w:val="both"/>
        <w:rPr>
          <w:moveTo w:id="1233" w:author="St-Amant, Rémi" w:date="2018-02-27T11:33:00Z"/>
        </w:rPr>
      </w:pPr>
      <w:proofErr w:type="spellStart"/>
      <w:moveTo w:id="1234" w:author="St-Amant, Rémi" w:date="2018-02-27T11:33:00Z">
        <w:r w:rsidRPr="00465977">
          <w:rPr>
            <w:b/>
          </w:rPr>
          <w:t>Wmin</w:t>
        </w:r>
        <w:proofErr w:type="spellEnd"/>
        <w:r w:rsidRPr="00465977">
          <w:rPr>
            <w:b/>
          </w:rPr>
          <w:t>(km/h):</w:t>
        </w:r>
        <w:r>
          <w:t xml:space="preserve"> </w:t>
        </w:r>
        <w:del w:id="1235" w:author="St-Amant, Rémi" w:date="2018-02-27T11:55:00Z">
          <w:r w:rsidDel="006E7FC1">
            <w:delText xml:space="preserve">c’est pour donner la </w:delText>
          </w:r>
        </w:del>
        <w:r>
          <w:t>vitesse d</w:t>
        </w:r>
      </w:moveTo>
      <w:ins w:id="1236" w:author="St-Amant, Rémi" w:date="2018-02-27T11:56:00Z">
        <w:r w:rsidR="006E7FC1">
          <w:t>e</w:t>
        </w:r>
      </w:ins>
      <w:moveTo w:id="1237" w:author="St-Amant, Rémi" w:date="2018-02-27T11:33:00Z">
        <w:del w:id="1238" w:author="St-Amant, Rémi" w:date="2018-02-27T11:56:00Z">
          <w:r w:rsidDel="006E7FC1">
            <w:delText>u</w:delText>
          </w:r>
        </w:del>
        <w:r>
          <w:t xml:space="preserve"> vent minimal en km/h </w:t>
        </w:r>
      </w:moveTo>
      <w:ins w:id="1239" w:author="St-Amant, Rémi" w:date="2018-02-27T11:56:00Z">
        <w:r w:rsidR="006E7FC1">
          <w:t xml:space="preserve">pour qu’il y est dispersion. </w:t>
        </w:r>
      </w:ins>
      <w:moveTo w:id="1240" w:author="St-Amant, Rémi" w:date="2018-02-27T11:33:00Z">
        <w:del w:id="1241" w:author="St-Amant, Rémi" w:date="2018-02-27T11:56:00Z">
          <w:r w:rsidDel="006E7FC1">
            <w:delText xml:space="preserve">la valeur </w:delText>
          </w:r>
        </w:del>
        <w:r>
          <w:t xml:space="preserve">2.52 </w:t>
        </w:r>
        <w:del w:id="1242" w:author="St-Amant, Rémi" w:date="2018-02-27T11:56:00Z">
          <w:r w:rsidDel="006E7FC1">
            <w:delText xml:space="preserve">est la valeur </w:delText>
          </w:r>
        </w:del>
        <w:r>
          <w:t xml:space="preserve">par défaut.  </w:t>
        </w:r>
      </w:moveTo>
    </w:p>
    <w:p w14:paraId="14071984" w14:textId="77777777" w:rsidR="00F96C8F" w:rsidRDefault="00F96C8F" w:rsidP="00F96C8F">
      <w:pPr>
        <w:jc w:val="both"/>
        <w:rPr>
          <w:moveTo w:id="1243" w:author="St-Amant, Rémi" w:date="2018-02-27T11:33:00Z"/>
        </w:rPr>
      </w:pPr>
    </w:p>
    <w:p w14:paraId="6F6A9080" w14:textId="77777777" w:rsidR="00F96C8F" w:rsidRDefault="00F96C8F" w:rsidP="00F96C8F">
      <w:pPr>
        <w:pStyle w:val="Standard"/>
        <w:numPr>
          <w:ilvl w:val="0"/>
          <w:numId w:val="22"/>
        </w:numPr>
        <w:jc w:val="both"/>
        <w:rPr>
          <w:moveTo w:id="1244" w:author="St-Amant, Rémi" w:date="2018-02-27T11:33:00Z"/>
        </w:rPr>
      </w:pPr>
      <w:moveTo w:id="1245" w:author="St-Amant, Rémi" w:date="2018-02-27T11:33:00Z">
        <w:r w:rsidRPr="001C71E7">
          <w:rPr>
            <w:b/>
          </w:rPr>
          <w:t>Durée</w:t>
        </w:r>
        <w:r>
          <w:t xml:space="preserve"> </w:t>
        </w:r>
      </w:moveTo>
    </w:p>
    <w:p w14:paraId="66367D80" w14:textId="77777777" w:rsidR="00F96C8F" w:rsidRDefault="00F96C8F" w:rsidP="00F96C8F">
      <w:pPr>
        <w:jc w:val="both"/>
        <w:rPr>
          <w:moveTo w:id="1246" w:author="St-Amant, Rémi" w:date="2018-02-27T11:33:00Z"/>
        </w:rPr>
      </w:pPr>
      <w:moveTo w:id="1247" w:author="St-Amant, Rémi" w:date="2018-02-27T11:33:00Z">
        <w:r w:rsidRPr="007946B9">
          <w:rPr>
            <w:b/>
          </w:rPr>
          <w:t>Modèle de hauteur de vol:</w:t>
        </w:r>
        <w:r>
          <w:rPr>
            <w:b/>
          </w:rPr>
          <w:t xml:space="preserve"> </w:t>
        </w:r>
        <w:r>
          <w:t xml:space="preserve">la hauteur de vol des insectes est définie par un des trois modèles, Modèle Physiologique, Vitesse maximum, ou Température maximal.   </w:t>
        </w:r>
      </w:moveTo>
    </w:p>
    <w:p w14:paraId="53799335" w14:textId="77777777" w:rsidR="00F96C8F" w:rsidRDefault="00F96C8F" w:rsidP="00F96C8F">
      <w:pPr>
        <w:jc w:val="both"/>
        <w:rPr>
          <w:moveTo w:id="1248" w:author="St-Amant, Rémi" w:date="2018-02-27T11:33:00Z"/>
        </w:rPr>
      </w:pPr>
      <w:moveTo w:id="1249" w:author="St-Amant, Rémi" w:date="2018-02-27T11:33:00Z">
        <w:r w:rsidRPr="003C4A3A">
          <w:rPr>
            <w:b/>
          </w:rPr>
          <w:t>Facteur d’échelle</w:t>
        </w:r>
        <w:r>
          <w:rPr>
            <w:b/>
          </w:rPr>
          <w:t xml:space="preserve"> (km/h)</w:t>
        </w:r>
        <w:r w:rsidRPr="003C4A3A">
          <w:rPr>
            <w:b/>
          </w:rPr>
          <w:t>:</w:t>
        </w:r>
        <w:r>
          <w:t xml:space="preserve"> par défaut 0.4 </w:t>
        </w:r>
      </w:moveTo>
    </w:p>
    <w:p w14:paraId="7A112DD2" w14:textId="77777777" w:rsidR="00F96C8F" w:rsidRDefault="00F96C8F" w:rsidP="00F96C8F">
      <w:pPr>
        <w:jc w:val="both"/>
        <w:rPr>
          <w:moveTo w:id="1250" w:author="St-Amant, Rémi" w:date="2018-02-27T11:33:00Z"/>
        </w:rPr>
      </w:pPr>
    </w:p>
    <w:p w14:paraId="0017BBC4" w14:textId="77777777" w:rsidR="00F96C8F" w:rsidRDefault="00F96C8F" w:rsidP="00F96C8F">
      <w:pPr>
        <w:pStyle w:val="Standard"/>
        <w:numPr>
          <w:ilvl w:val="0"/>
          <w:numId w:val="22"/>
        </w:numPr>
        <w:jc w:val="both"/>
        <w:rPr>
          <w:moveTo w:id="1251" w:author="St-Amant, Rémi" w:date="2018-02-27T11:33:00Z"/>
        </w:rPr>
      </w:pPr>
      <w:moveTo w:id="1252" w:author="St-Amant, Rémi" w:date="2018-02-27T11:33:00Z">
        <w:r w:rsidRPr="00CA7716">
          <w:rPr>
            <w:b/>
          </w:rPr>
          <w:t>Vélocité</w:t>
        </w:r>
      </w:moveTo>
    </w:p>
    <w:p w14:paraId="298B0607" w14:textId="77777777" w:rsidR="00F96C8F" w:rsidRDefault="00F96C8F" w:rsidP="00F96C8F">
      <w:pPr>
        <w:jc w:val="both"/>
        <w:rPr>
          <w:moveTo w:id="1253" w:author="St-Amant, Rémi" w:date="2018-02-27T11:33:00Z"/>
        </w:rPr>
      </w:pPr>
      <w:moveTo w:id="1254" w:author="St-Amant, Rémi" w:date="2018-02-27T11:33:00Z">
        <w:r w:rsidRPr="003C4A3A">
          <w:rPr>
            <w:b/>
          </w:rPr>
          <w:t>W horizontale (km/h):</w:t>
        </w:r>
        <w:r>
          <w:t xml:space="preserve"> ouest horizontale</w:t>
        </w:r>
      </w:moveTo>
    </w:p>
    <w:p w14:paraId="5572FA62" w14:textId="77777777" w:rsidR="00F96C8F" w:rsidRDefault="00F96C8F" w:rsidP="00F96C8F">
      <w:pPr>
        <w:jc w:val="both"/>
        <w:rPr>
          <w:moveTo w:id="1255" w:author="St-Amant, Rémi" w:date="2018-02-27T11:33:00Z"/>
        </w:rPr>
      </w:pPr>
      <w:proofErr w:type="spellStart"/>
      <w:moveTo w:id="1256" w:author="St-Amant, Rémi" w:date="2018-02-27T11:33:00Z">
        <w:r w:rsidRPr="003C4A3A">
          <w:rPr>
            <w:b/>
          </w:rPr>
          <w:t>Ws</w:t>
        </w:r>
        <w:proofErr w:type="spellEnd"/>
        <w:r w:rsidRPr="003C4A3A">
          <w:rPr>
            <w:b/>
          </w:rPr>
          <w:t xml:space="preserve"> horizontale (km/h):</w:t>
        </w:r>
        <w:r>
          <w:t xml:space="preserve"> sud-ouest horizontale</w:t>
        </w:r>
      </w:moveTo>
    </w:p>
    <w:p w14:paraId="36FC5FCA" w14:textId="77777777" w:rsidR="00F96C8F" w:rsidRDefault="00F96C8F" w:rsidP="00F96C8F">
      <w:pPr>
        <w:jc w:val="both"/>
        <w:rPr>
          <w:moveTo w:id="1257" w:author="St-Amant, Rémi" w:date="2018-02-27T11:33:00Z"/>
        </w:rPr>
      </w:pPr>
      <w:moveTo w:id="1258" w:author="St-Amant, Rémi" w:date="2018-02-27T11:33:00Z">
        <w:r w:rsidRPr="003C4A3A">
          <w:rPr>
            <w:b/>
          </w:rPr>
          <w:t>W descente (km/h):</w:t>
        </w:r>
        <w:r>
          <w:t xml:space="preserve"> ouest descente </w:t>
        </w:r>
      </w:moveTo>
    </w:p>
    <w:p w14:paraId="0AF3883A" w14:textId="77777777" w:rsidR="00F96C8F" w:rsidRDefault="00F96C8F" w:rsidP="00F96C8F">
      <w:pPr>
        <w:jc w:val="both"/>
        <w:rPr>
          <w:moveTo w:id="1259" w:author="St-Amant, Rémi" w:date="2018-02-27T11:33:00Z"/>
        </w:rPr>
      </w:pPr>
      <w:proofErr w:type="spellStart"/>
      <w:moveTo w:id="1260" w:author="St-Amant, Rémi" w:date="2018-02-27T11:33:00Z">
        <w:r w:rsidRPr="003C4A3A">
          <w:rPr>
            <w:b/>
          </w:rPr>
          <w:t>Ws</w:t>
        </w:r>
        <w:proofErr w:type="spellEnd"/>
        <w:r w:rsidRPr="003C4A3A">
          <w:rPr>
            <w:b/>
          </w:rPr>
          <w:t xml:space="preserve"> descente (km/h):</w:t>
        </w:r>
        <w:r>
          <w:t xml:space="preserve"> sud-ouest descente </w:t>
        </w:r>
      </w:moveTo>
    </w:p>
    <w:p w14:paraId="3BBDC341" w14:textId="77777777" w:rsidR="00F96C8F" w:rsidRDefault="00F96C8F" w:rsidP="00F96C8F">
      <w:pPr>
        <w:jc w:val="both"/>
        <w:rPr>
          <w:moveTo w:id="1261" w:author="St-Amant, Rémi" w:date="2018-02-27T11:33:00Z"/>
        </w:rPr>
      </w:pPr>
    </w:p>
    <w:p w14:paraId="79F87890" w14:textId="77777777" w:rsidR="00F96C8F" w:rsidRDefault="00F96C8F" w:rsidP="00F96C8F">
      <w:pPr>
        <w:pStyle w:val="Standard"/>
        <w:numPr>
          <w:ilvl w:val="0"/>
          <w:numId w:val="22"/>
        </w:numPr>
        <w:jc w:val="both"/>
        <w:rPr>
          <w:moveTo w:id="1262" w:author="St-Amant, Rémi" w:date="2018-02-27T11:33:00Z"/>
        </w:rPr>
      </w:pPr>
      <w:moveTo w:id="1263" w:author="St-Amant, Rémi" w:date="2018-02-27T11:33:00Z">
        <w:r w:rsidRPr="00CA7716">
          <w:rPr>
            <w:b/>
          </w:rPr>
          <w:t>Extrants</w:t>
        </w:r>
      </w:moveTo>
    </w:p>
    <w:p w14:paraId="4C36385A" w14:textId="0AA0F7CF" w:rsidR="00F96C8F" w:rsidRDefault="00F96C8F" w:rsidP="00F96C8F">
      <w:pPr>
        <w:jc w:val="both"/>
        <w:rPr>
          <w:moveTo w:id="1264" w:author="St-Amant, Rémi" w:date="2018-02-27T11:33:00Z"/>
        </w:rPr>
      </w:pPr>
      <w:moveTo w:id="1265" w:author="St-Amant, Rémi" w:date="2018-02-27T11:33:00Z">
        <w:r w:rsidRPr="007127EE">
          <w:rPr>
            <w:b/>
          </w:rPr>
          <w:t xml:space="preserve">Export </w:t>
        </w:r>
        <w:proofErr w:type="spellStart"/>
        <w:r w:rsidRPr="007127EE">
          <w:rPr>
            <w:b/>
          </w:rPr>
          <w:t>sub</w:t>
        </w:r>
        <w:proofErr w:type="spellEnd"/>
        <w:r w:rsidRPr="007127EE">
          <w:rPr>
            <w:b/>
          </w:rPr>
          <w:t>-horaire :</w:t>
        </w:r>
        <w:r>
          <w:t xml:space="preserve"> active/désactive l’export de fichier des résulta</w:t>
        </w:r>
      </w:moveTo>
      <w:ins w:id="1266" w:author="St-Amant, Rémi" w:date="2018-02-27T11:57:00Z">
        <w:r w:rsidR="006E7FC1">
          <w:t>ts</w:t>
        </w:r>
      </w:ins>
      <w:moveTo w:id="1267" w:author="St-Amant, Rémi" w:date="2018-02-27T11:33:00Z">
        <w:r>
          <w:t xml:space="preserve"> de la simulation </w:t>
        </w:r>
      </w:moveTo>
      <w:ins w:id="1268" w:author="St-Amant, Rémi" w:date="2018-02-27T11:57:00Z">
        <w:r w:rsidR="006E7FC1">
          <w:t xml:space="preserve">quand on a besoin d’une sortie </w:t>
        </w:r>
      </w:ins>
      <w:moveTo w:id="1269" w:author="St-Amant, Rémi" w:date="2018-02-27T11:33:00Z">
        <w:r>
          <w:t xml:space="preserve">en </w:t>
        </w:r>
        <w:proofErr w:type="spellStart"/>
        <w:r>
          <w:t>sub</w:t>
        </w:r>
        <w:proofErr w:type="spellEnd"/>
        <w:r>
          <w:t>-horaire</w:t>
        </w:r>
        <w:del w:id="1270" w:author="St-Amant, Rémi" w:date="2018-02-27T11:57:00Z">
          <w:r w:rsidDel="006E7FC1">
            <w:delText xml:space="preserve"> </w:delText>
          </w:r>
        </w:del>
      </w:moveTo>
      <w:ins w:id="1271" w:author="St-Amant, Rémi" w:date="2018-02-27T11:57:00Z">
        <w:r w:rsidR="006E7FC1">
          <w:t>.</w:t>
        </w:r>
      </w:ins>
    </w:p>
    <w:p w14:paraId="571CC144" w14:textId="441BF884" w:rsidR="00F96C8F" w:rsidRDefault="00F96C8F" w:rsidP="00F96C8F">
      <w:pPr>
        <w:jc w:val="both"/>
        <w:rPr>
          <w:moveTo w:id="1272" w:author="St-Amant, Rémi" w:date="2018-02-27T11:33:00Z"/>
        </w:rPr>
      </w:pPr>
      <w:moveTo w:id="1273" w:author="St-Amant, Rémi" w:date="2018-02-27T11:33:00Z">
        <w:r w:rsidRPr="007127EE">
          <w:rPr>
            <w:b/>
          </w:rPr>
          <w:t>Fichier :</w:t>
        </w:r>
        <w:r>
          <w:t xml:space="preserve"> nom du fichier csv </w:t>
        </w:r>
        <w:del w:id="1274" w:author="St-Amant, Rémi" w:date="2018-02-27T11:58:00Z">
          <w:r w:rsidDel="006E7FC1">
            <w:delText>apparaitre</w:delText>
          </w:r>
        </w:del>
      </w:moveTo>
      <w:ins w:id="1275" w:author="St-Amant, Rémi" w:date="2018-02-27T11:58:00Z">
        <w:r w:rsidR="006E7FC1">
          <w:t xml:space="preserve">exporter </w:t>
        </w:r>
      </w:ins>
      <w:moveTo w:id="1276" w:author="St-Amant, Rémi" w:date="2018-02-27T11:33:00Z">
        <w:del w:id="1277" w:author="St-Amant, Rémi" w:date="2018-02-27T11:58:00Z">
          <w:r w:rsidDel="006E7FC1">
            <w:delText xml:space="preserve"> </w:delText>
          </w:r>
        </w:del>
      </w:moveTo>
      <w:ins w:id="1278" w:author="St-Amant, Rémi" w:date="2018-02-27T11:58:00Z">
        <w:r w:rsidR="006E7FC1">
          <w:t xml:space="preserve">dans </w:t>
        </w:r>
      </w:ins>
      <w:moveTo w:id="1279" w:author="St-Amant, Rémi" w:date="2018-02-27T11:33:00Z">
        <w:del w:id="1280" w:author="St-Amant, Rémi" w:date="2018-02-27T11:58:00Z">
          <w:r w:rsidDel="006E7FC1">
            <w:delText>au</w:delText>
          </w:r>
        </w:del>
      </w:moveTo>
      <w:ins w:id="1281" w:author="St-Amant, Rémi" w:date="2018-02-27T11:58:00Z">
        <w:r w:rsidR="006E7FC1">
          <w:t xml:space="preserve">le </w:t>
        </w:r>
      </w:ins>
      <w:moveTo w:id="1282" w:author="St-Amant, Rémi" w:date="2018-02-27T11:33:00Z">
        <w:del w:id="1283" w:author="St-Amant, Rémi" w:date="2018-02-27T11:58:00Z">
          <w:r w:rsidDel="006E7FC1">
            <w:delText xml:space="preserve"> </w:delText>
          </w:r>
        </w:del>
        <w:r>
          <w:t>sous-</w:t>
        </w:r>
        <w:del w:id="1284" w:author="St-Amant, Rémi" w:date="2018-02-27T11:58:00Z">
          <w:r w:rsidRPr="00011EE4" w:rsidDel="006E7FC1">
            <w:rPr>
              <w:i/>
            </w:rPr>
            <w:delText xml:space="preserve"> </w:delText>
          </w:r>
        </w:del>
        <w:r w:rsidRPr="006E7FC1">
          <w:rPr>
            <w:rPrChange w:id="1285" w:author="St-Amant, Rémi" w:date="2018-02-27T11:58:00Z">
              <w:rPr/>
            </w:rPrChange>
          </w:rPr>
          <w:t>répertoire</w:t>
        </w:r>
        <w:r>
          <w:t xml:space="preserve"> /Output/.</w:t>
        </w:r>
      </w:moveTo>
    </w:p>
    <w:p w14:paraId="052F2F1D" w14:textId="53065B11" w:rsidR="00F96C8F" w:rsidRDefault="00F96C8F" w:rsidP="00F96C8F">
      <w:pPr>
        <w:jc w:val="both"/>
        <w:rPr>
          <w:moveTo w:id="1286" w:author="St-Amant, Rémi" w:date="2018-02-27T11:33:00Z"/>
        </w:rPr>
      </w:pPr>
      <w:moveTo w:id="1287" w:author="St-Amant, Rémi" w:date="2018-02-27T11:33:00Z">
        <w:r w:rsidRPr="007127EE">
          <w:rPr>
            <w:b/>
          </w:rPr>
          <w:t>Fréquence de sorties (s) :</w:t>
        </w:r>
        <w:r>
          <w:t xml:space="preserve"> fréquence de </w:t>
        </w:r>
        <w:del w:id="1288" w:author="St-Amant, Rémi" w:date="2018-02-27T11:58:00Z">
          <w:r w:rsidDel="006E7FC1">
            <w:delText xml:space="preserve">la division du temps </w:delText>
          </w:r>
        </w:del>
      </w:moveTo>
      <w:ins w:id="1289" w:author="St-Amant, Rémi" w:date="2018-02-27T11:58:00Z">
        <w:r w:rsidR="006E7FC1">
          <w:t xml:space="preserve">sortie </w:t>
        </w:r>
      </w:ins>
      <w:moveTo w:id="1290" w:author="St-Amant, Rémi" w:date="2018-02-27T11:33:00Z">
        <w:r>
          <w:t xml:space="preserve">en seconde. </w:t>
        </w:r>
      </w:moveTo>
    </w:p>
    <w:p w14:paraId="7E2F241A" w14:textId="77777777" w:rsidR="00F96C8F" w:rsidRDefault="00F96C8F" w:rsidP="00F96C8F">
      <w:pPr>
        <w:jc w:val="both"/>
        <w:rPr>
          <w:moveTo w:id="1291" w:author="St-Amant, Rémi" w:date="2018-02-27T11:33:00Z"/>
        </w:rPr>
      </w:pPr>
    </w:p>
    <w:p w14:paraId="7188FEF7" w14:textId="77777777" w:rsidR="00F96C8F" w:rsidRDefault="00F96C8F" w:rsidP="00F96C8F">
      <w:pPr>
        <w:pStyle w:val="Standard"/>
        <w:numPr>
          <w:ilvl w:val="0"/>
          <w:numId w:val="22"/>
        </w:numPr>
        <w:jc w:val="both"/>
        <w:rPr>
          <w:moveTo w:id="1292" w:author="St-Amant, Rémi" w:date="2018-02-27T11:33:00Z"/>
        </w:rPr>
      </w:pPr>
      <w:moveTo w:id="1293" w:author="St-Amant, Rémi" w:date="2018-02-27T11:33:00Z">
        <w:r w:rsidRPr="00CA7716">
          <w:rPr>
            <w:b/>
          </w:rPr>
          <w:t>Cartographie</w:t>
        </w:r>
      </w:moveTo>
    </w:p>
    <w:p w14:paraId="2FAA3DF2" w14:textId="037AE700" w:rsidR="00F96C8F" w:rsidRDefault="00F96C8F" w:rsidP="00F96C8F">
      <w:pPr>
        <w:jc w:val="both"/>
        <w:rPr>
          <w:moveTo w:id="1294" w:author="St-Amant, Rémi" w:date="2018-02-27T11:33:00Z"/>
        </w:rPr>
      </w:pPr>
      <w:moveTo w:id="1295" w:author="St-Amant, Rémi" w:date="2018-02-27T11:33:00Z">
        <w:r w:rsidRPr="007C6CA0">
          <w:rPr>
            <w:b/>
          </w:rPr>
          <w:t>Création carte d’œufs:</w:t>
        </w:r>
        <w:r w:rsidRPr="007127EE">
          <w:t xml:space="preserve"> </w:t>
        </w:r>
        <w:r>
          <w:t xml:space="preserve">active/désactive la création de la carte </w:t>
        </w:r>
        <w:del w:id="1296" w:author="St-Amant, Rémi" w:date="2018-02-27T11:59:00Z">
          <w:r w:rsidDel="001906BD">
            <w:delText>qui contient l</w:delText>
          </w:r>
        </w:del>
      </w:moveTo>
      <w:ins w:id="1297" w:author="St-Amant, Rémi" w:date="2018-02-27T11:59:00Z">
        <w:r w:rsidR="001906BD">
          <w:t>de</w:t>
        </w:r>
      </w:ins>
      <w:moveTo w:id="1298" w:author="St-Amant, Rémi" w:date="2018-02-27T11:33:00Z">
        <w:del w:id="1299" w:author="St-Amant, Rémi" w:date="2018-02-27T11:59:00Z">
          <w:r w:rsidDel="001906BD">
            <w:delText>a</w:delText>
          </w:r>
        </w:del>
        <w:r>
          <w:t xml:space="preserve"> </w:t>
        </w:r>
      </w:moveTo>
      <w:ins w:id="1300" w:author="St-Amant, Rémi" w:date="2018-02-27T11:58:00Z">
        <w:r w:rsidR="006E7FC1">
          <w:t>densité de dé</w:t>
        </w:r>
      </w:ins>
      <w:moveTo w:id="1301" w:author="St-Amant, Rémi" w:date="2018-02-27T11:33:00Z">
        <w:r>
          <w:t>position des œufs</w:t>
        </w:r>
        <w:del w:id="1302" w:author="St-Amant, Rémi" w:date="2018-02-27T11:59:00Z">
          <w:r w:rsidDel="001906BD">
            <w:delText xml:space="preserve">  </w:delText>
          </w:r>
        </w:del>
      </w:moveTo>
      <w:ins w:id="1303" w:author="St-Amant, Rémi" w:date="2018-02-27T11:59:00Z">
        <w:r w:rsidR="006E7FC1">
          <w:t>.</w:t>
        </w:r>
      </w:ins>
    </w:p>
    <w:p w14:paraId="31173C44" w14:textId="3392963D" w:rsidR="00F96C8F" w:rsidRDefault="00F96C8F" w:rsidP="00F96C8F">
      <w:pPr>
        <w:jc w:val="both"/>
        <w:rPr>
          <w:moveTo w:id="1304" w:author="St-Amant, Rémi" w:date="2018-02-27T11:33:00Z"/>
        </w:rPr>
      </w:pPr>
      <w:moveTo w:id="1305" w:author="St-Amant, Rémi" w:date="2018-02-27T11:33:00Z">
        <w:del w:id="1306" w:author="St-Amant, Rémi" w:date="2018-02-27T12:37:00Z">
          <w:r w:rsidDel="00620A4B">
            <w:delText xml:space="preserve"> </w:delText>
          </w:r>
        </w:del>
        <w:r w:rsidRPr="007C6CA0">
          <w:rPr>
            <w:b/>
          </w:rPr>
          <w:t>Nom fichier carte:</w:t>
        </w:r>
        <w:r>
          <w:t xml:space="preserve"> nom de la carte </w:t>
        </w:r>
        <w:del w:id="1307" w:author="St-Amant, Rémi" w:date="2018-02-27T11:59:00Z">
          <w:r w:rsidDel="001906BD">
            <w:delText xml:space="preserve">apparaitre </w:delText>
          </w:r>
        </w:del>
      </w:moveTo>
      <w:ins w:id="1308" w:author="St-Amant, Rémi" w:date="2018-02-27T11:59:00Z">
        <w:r w:rsidR="001906BD">
          <w:t xml:space="preserve">exporter dans le </w:t>
        </w:r>
      </w:ins>
      <w:moveTo w:id="1309" w:author="St-Amant, Rémi" w:date="2018-02-27T11:33:00Z">
        <w:del w:id="1310" w:author="St-Amant, Rémi" w:date="2018-02-27T11:59:00Z">
          <w:r w:rsidDel="001906BD">
            <w:delText xml:space="preserve">au </w:delText>
          </w:r>
        </w:del>
        <w:r>
          <w:t>sous-</w:t>
        </w:r>
        <w:del w:id="1311" w:author="St-Amant, Rémi" w:date="2018-02-27T11:59:00Z">
          <w:r w:rsidRPr="00011EE4" w:rsidDel="001906BD">
            <w:rPr>
              <w:i/>
            </w:rPr>
            <w:delText xml:space="preserve"> </w:delText>
          </w:r>
          <w:r w:rsidRPr="00011EE4" w:rsidDel="001906BD">
            <w:delText>r</w:delText>
          </w:r>
        </w:del>
      </w:moveTo>
      <w:ins w:id="1312" w:author="St-Amant, Rémi" w:date="2018-02-27T11:59:00Z">
        <w:r w:rsidR="001906BD">
          <w:t>r</w:t>
        </w:r>
      </w:ins>
      <w:moveTo w:id="1313" w:author="St-Amant, Rémi" w:date="2018-02-27T11:33:00Z">
        <w:r w:rsidRPr="00011EE4">
          <w:t>épertoire</w:t>
        </w:r>
        <w:r>
          <w:t xml:space="preserve"> /</w:t>
        </w:r>
        <w:proofErr w:type="spellStart"/>
        <w:r>
          <w:t>MapOutput</w:t>
        </w:r>
        <w:proofErr w:type="spellEnd"/>
        <w:r>
          <w:t>/.</w:t>
        </w:r>
      </w:moveTo>
    </w:p>
    <w:p w14:paraId="636FBDE4" w14:textId="199D1539" w:rsidR="00F96C8F" w:rsidRPr="001C71E7" w:rsidRDefault="00F96C8F" w:rsidP="00F96C8F">
      <w:pPr>
        <w:jc w:val="both"/>
        <w:rPr>
          <w:moveTo w:id="1314" w:author="St-Amant, Rémi" w:date="2018-02-27T11:33:00Z"/>
        </w:rPr>
      </w:pPr>
      <w:moveTo w:id="1315" w:author="St-Amant, Rémi" w:date="2018-02-27T11:33:00Z">
        <w:r w:rsidRPr="007C6CA0">
          <w:rPr>
            <w:b/>
          </w:rPr>
          <w:t xml:space="preserve">Résolution </w:t>
        </w:r>
        <w:del w:id="1316" w:author="St-Amant, Rémi" w:date="2018-02-27T12:01:00Z">
          <w:r w:rsidRPr="007C6CA0" w:rsidDel="001906BD">
            <w:rPr>
              <w:b/>
            </w:rPr>
            <w:delText>(m)</w:delText>
          </w:r>
        </w:del>
        <w:r w:rsidRPr="007C6CA0">
          <w:rPr>
            <w:b/>
          </w:rPr>
          <w:t>:</w:t>
        </w:r>
        <w:r>
          <w:t xml:space="preserve"> résolution de la carte</w:t>
        </w:r>
      </w:moveTo>
      <w:ins w:id="1317" w:author="St-Amant, Rémi" w:date="2018-02-27T12:00:00Z">
        <w:r w:rsidR="001906BD">
          <w:t xml:space="preserve"> </w:t>
        </w:r>
      </w:ins>
      <w:ins w:id="1318" w:author="St-Amant, Rémi" w:date="2018-02-27T12:01:00Z">
        <w:r w:rsidR="001906BD">
          <w:t xml:space="preserve">en </w:t>
        </w:r>
      </w:ins>
      <w:ins w:id="1319" w:author="St-Amant, Rémi" w:date="2018-02-27T12:00:00Z">
        <w:r w:rsidR="001906BD">
          <w:t>unit</w:t>
        </w:r>
      </w:ins>
      <w:ins w:id="1320" w:author="St-Amant, Rémi" w:date="2018-02-27T12:01:00Z">
        <w:r w:rsidR="001906BD">
          <w:t>é</w:t>
        </w:r>
      </w:ins>
      <w:ins w:id="1321" w:author="St-Amant, Rémi" w:date="2018-02-27T12:00:00Z">
        <w:r w:rsidR="001906BD">
          <w:t xml:space="preserve"> </w:t>
        </w:r>
      </w:ins>
      <w:ins w:id="1322" w:author="St-Amant, Rémi" w:date="2018-02-27T12:01:00Z">
        <w:r w:rsidR="001906BD">
          <w:t xml:space="preserve">de </w:t>
        </w:r>
      </w:ins>
      <w:ins w:id="1323" w:author="St-Amant, Rémi" w:date="2018-02-27T12:00:00Z">
        <w:r w:rsidR="001906BD">
          <w:t>la carte d’élévation.</w:t>
        </w:r>
      </w:ins>
      <w:moveTo w:id="1324" w:author="St-Amant, Rémi" w:date="2018-02-27T11:33:00Z">
        <w:del w:id="1325" w:author="St-Amant, Rémi" w:date="2018-02-27T12:00:00Z">
          <w:r w:rsidDel="001906BD">
            <w:delText xml:space="preserve"> c’est en mètre.</w:delText>
          </w:r>
        </w:del>
      </w:moveTo>
    </w:p>
    <w:moveToRangeEnd w:id="1092"/>
    <w:p w14:paraId="50EC6B6A" w14:textId="77777777" w:rsidR="009401CA" w:rsidRPr="009026A4" w:rsidRDefault="009401CA" w:rsidP="009401CA">
      <w:pPr>
        <w:jc w:val="both"/>
      </w:pPr>
    </w:p>
    <w:p w14:paraId="18E195A8" w14:textId="77777777" w:rsidR="009401CA" w:rsidRDefault="009401CA" w:rsidP="006160E5">
      <w:pPr>
        <w:pStyle w:val="Titre2"/>
      </w:pPr>
      <w:bookmarkStart w:id="1326" w:name="_Toc162664025"/>
      <w:bookmarkStart w:id="1327" w:name="_Toc348100165"/>
      <w:bookmarkStart w:id="1328" w:name="_Toc503271226"/>
      <w:r w:rsidRPr="009026A4">
        <w:t>Nettoyage</w:t>
      </w:r>
      <w:bookmarkEnd w:id="1326"/>
      <w:bookmarkEnd w:id="1327"/>
      <w:bookmarkEnd w:id="1328"/>
    </w:p>
    <w:p w14:paraId="213700D6" w14:textId="2A613635" w:rsidR="00E612BC" w:rsidRPr="00E612BC" w:rsidRDefault="00E612BC" w:rsidP="00E612BC"/>
    <w:p w14:paraId="5627CB10" w14:textId="28F72534" w:rsidR="009401CA" w:rsidRDefault="009401CA" w:rsidP="009401CA">
      <w:pPr>
        <w:jc w:val="both"/>
      </w:pPr>
      <w:r w:rsidRPr="009026A4">
        <w:t xml:space="preserve">Vous pouvez supprimer les </w:t>
      </w:r>
      <w:del w:id="1329" w:author="St-Amant, Rémi" w:date="2018-02-27T11:11:00Z">
        <w:r w:rsidRPr="009026A4" w:rsidDel="00315361">
          <w:delText xml:space="preserve">bases de </w:delText>
        </w:r>
      </w:del>
      <w:r w:rsidRPr="009026A4">
        <w:t>données de sortie d</w:t>
      </w:r>
      <w:ins w:id="1330" w:author="St-Amant, Rémi" w:date="2018-02-27T11:11:00Z">
        <w:r w:rsidR="00315361">
          <w:t>es éléments</w:t>
        </w:r>
      </w:ins>
      <w:del w:id="1331" w:author="St-Amant, Rémi" w:date="2018-02-27T11:11:00Z">
        <w:r w:rsidRPr="009026A4" w:rsidDel="00315361">
          <w:delText>e simulation, les fichiers d</w:delText>
        </w:r>
        <w:r w:rsidR="0098105F" w:rsidDel="00315361">
          <w:delText>’</w:delText>
        </w:r>
        <w:r w:rsidRPr="009026A4" w:rsidDel="00315361">
          <w:delText>analyse de sortie</w:delText>
        </w:r>
      </w:del>
      <w:r w:rsidRPr="009026A4">
        <w:t xml:space="preserve"> ainsi que tout autre fichier du sous-répertoire \</w:t>
      </w:r>
      <w:proofErr w:type="spellStart"/>
      <w:r w:rsidRPr="009026A4">
        <w:t>Tmp</w:t>
      </w:r>
      <w:proofErr w:type="spellEnd"/>
      <w:r w:rsidRPr="009026A4">
        <w:t xml:space="preserve">\ du projet en cours en sélectionnant [Outils] </w:t>
      </w:r>
      <w:r w:rsidRPr="00E612BC">
        <w:t>[</w:t>
      </w:r>
      <w:r w:rsidR="004E3575" w:rsidRPr="00E612BC">
        <w:t>Nettoyer les fichiers internes</w:t>
      </w:r>
      <w:r w:rsidRPr="00E612BC">
        <w:t>…]</w:t>
      </w:r>
      <w:r w:rsidRPr="009026A4">
        <w:t xml:space="preserve"> dans la barre de menus. Les </w:t>
      </w:r>
      <w:del w:id="1332" w:author="St-Amant, Rémi" w:date="2018-02-27T11:12:00Z">
        <w:r w:rsidRPr="009026A4" w:rsidDel="00315361">
          <w:delText xml:space="preserve">sorties de simulation et les </w:delText>
        </w:r>
      </w:del>
      <w:r w:rsidRPr="009026A4">
        <w:t>résultats d</w:t>
      </w:r>
      <w:ins w:id="1333" w:author="St-Amant, Rémi" w:date="2018-02-27T11:12:00Z">
        <w:r w:rsidR="00315361">
          <w:t xml:space="preserve">es éléments </w:t>
        </w:r>
      </w:ins>
      <w:del w:id="1334" w:author="St-Amant, Rémi" w:date="2018-02-27T11:12:00Z">
        <w:r w:rsidR="0098105F" w:rsidDel="00315361">
          <w:delText>’</w:delText>
        </w:r>
        <w:r w:rsidRPr="009026A4" w:rsidDel="00315361">
          <w:delText xml:space="preserve">analyse </w:delText>
        </w:r>
      </w:del>
      <w:r w:rsidRPr="009026A4">
        <w:t>ne s</w:t>
      </w:r>
      <w:ins w:id="1335" w:author="St-Amant, Rémi" w:date="2018-02-27T12:37:00Z">
        <w:r w:rsidR="00D509F7">
          <w:t>er</w:t>
        </w:r>
      </w:ins>
      <w:r w:rsidRPr="009026A4">
        <w:t>ont alors plus accessibles.</w:t>
      </w:r>
    </w:p>
    <w:p w14:paraId="2F8167B4" w14:textId="31D0FFB4" w:rsidR="00F96C8F" w:rsidRDefault="00F96C8F">
      <w:pPr>
        <w:rPr>
          <w:ins w:id="1336" w:author="St-Amant, Rémi" w:date="2018-02-27T11:34:00Z"/>
        </w:rPr>
      </w:pPr>
      <w:ins w:id="1337" w:author="St-Amant, Rémi" w:date="2018-02-27T11:34:00Z">
        <w:r>
          <w:br w:type="page"/>
        </w:r>
      </w:ins>
    </w:p>
    <w:p w14:paraId="02516A37" w14:textId="1B280C9E" w:rsidR="00F96C8F" w:rsidRDefault="00F96C8F" w:rsidP="00F96C8F">
      <w:pPr>
        <w:pStyle w:val="Titre1"/>
        <w:rPr>
          <w:ins w:id="1338" w:author="St-Amant, Rémi" w:date="2018-02-27T11:34:00Z"/>
        </w:rPr>
        <w:pPrChange w:id="1339" w:author="St-Amant, Rémi" w:date="2018-02-27T11:34:00Z">
          <w:pPr>
            <w:jc w:val="both"/>
          </w:pPr>
        </w:pPrChange>
      </w:pPr>
      <w:ins w:id="1340" w:author="St-Amant, Rémi" w:date="2018-02-27T11:34:00Z">
        <w:r>
          <w:lastRenderedPageBreak/>
          <w:t>Application</w:t>
        </w:r>
      </w:ins>
      <w:ins w:id="1341" w:author="St-Amant, Rémi" w:date="2018-02-27T11:35:00Z">
        <w:r>
          <w:t>s</w:t>
        </w:r>
      </w:ins>
      <w:ins w:id="1342" w:author="St-Amant, Rémi" w:date="2018-02-27T11:34:00Z">
        <w:r>
          <w:t xml:space="preserve"> satellites</w:t>
        </w:r>
      </w:ins>
    </w:p>
    <w:p w14:paraId="66ED8C45" w14:textId="77777777" w:rsidR="00F96C8F" w:rsidRPr="00F96C8F" w:rsidRDefault="00F96C8F" w:rsidP="00F96C8F">
      <w:pPr>
        <w:rPr>
          <w:rPrChange w:id="1343" w:author="St-Amant, Rémi" w:date="2018-02-27T11:34:00Z">
            <w:rPr/>
          </w:rPrChange>
        </w:rPr>
        <w:pPrChange w:id="1344" w:author="St-Amant, Rémi" w:date="2018-02-27T11:34:00Z">
          <w:pPr>
            <w:jc w:val="both"/>
          </w:pPr>
        </w:pPrChange>
      </w:pPr>
    </w:p>
    <w:p w14:paraId="3B669B63" w14:textId="0A7EFE3A" w:rsidR="0032237C" w:rsidRDefault="0032237C" w:rsidP="0032237C">
      <w:pPr>
        <w:pStyle w:val="Titre2"/>
      </w:pPr>
      <w:bookmarkStart w:id="1345" w:name="_Toc503271227"/>
      <w:proofErr w:type="spellStart"/>
      <w:r>
        <w:t>Téléchargeur</w:t>
      </w:r>
      <w:proofErr w:type="spellEnd"/>
      <w:r>
        <w:t xml:space="preserve"> Météo</w:t>
      </w:r>
      <w:bookmarkEnd w:id="1345"/>
    </w:p>
    <w:p w14:paraId="44EBA3BA" w14:textId="77777777" w:rsidR="003F0439" w:rsidRPr="003F0439" w:rsidRDefault="003F0439" w:rsidP="003F0439"/>
    <w:p w14:paraId="4318F5DE" w14:textId="5499A43B" w:rsidR="003F0439" w:rsidRDefault="0032237C" w:rsidP="009401CA">
      <w:pPr>
        <w:jc w:val="both"/>
      </w:pPr>
      <w:r>
        <w:t xml:space="preserve"> </w:t>
      </w:r>
      <w:r w:rsidR="00C14621">
        <w:t xml:space="preserve">L’application </w:t>
      </w:r>
      <w:proofErr w:type="spellStart"/>
      <w:ins w:id="1346" w:author="St-Amant, Rémi" w:date="2018-01-29T16:24:00Z">
        <w:r w:rsidR="00657FE7">
          <w:t>T</w:t>
        </w:r>
      </w:ins>
      <w:del w:id="1347" w:author="St-Amant, Rémi" w:date="2018-01-29T16:24:00Z">
        <w:r w:rsidR="00C14621" w:rsidDel="00657FE7">
          <w:delText>t</w:delText>
        </w:r>
      </w:del>
      <w:r w:rsidR="00C14621">
        <w:t>éléchargeur</w:t>
      </w:r>
      <w:del w:id="1348" w:author="St-Amant, Rémi" w:date="2018-01-29T16:24:00Z">
        <w:r w:rsidR="00C14621" w:rsidDel="00657FE7">
          <w:delText xml:space="preserve"> </w:delText>
        </w:r>
      </w:del>
      <w:ins w:id="1349" w:author="St-Amant, Rémi" w:date="2018-01-29T16:24:00Z">
        <w:r w:rsidR="00657FE7">
          <w:t>M</w:t>
        </w:r>
      </w:ins>
      <w:del w:id="1350" w:author="St-Amant, Rémi" w:date="2018-01-29T16:24:00Z">
        <w:r w:rsidR="00C14621" w:rsidDel="00657FE7">
          <w:delText>m</w:delText>
        </w:r>
      </w:del>
      <w:r w:rsidR="00C14621">
        <w:t>étéo</w:t>
      </w:r>
      <w:proofErr w:type="spellEnd"/>
      <w:r w:rsidR="00C14621">
        <w:t xml:space="preserve"> </w:t>
      </w:r>
      <w:ins w:id="1351" w:author="St-Amant, Rémi" w:date="2018-02-27T11:12:00Z">
        <w:r w:rsidR="00315361">
          <w:t xml:space="preserve">est </w:t>
        </w:r>
      </w:ins>
      <w:del w:id="1352" w:author="St-Amant, Rémi" w:date="2018-02-27T11:12:00Z">
        <w:r w:rsidR="00C14621" w:rsidDel="00315361">
          <w:delText>utilise</w:delText>
        </w:r>
      </w:del>
      <w:ins w:id="1353" w:author="St-Amant, Rémi" w:date="2018-02-27T11:12:00Z">
        <w:r w:rsidR="00315361">
          <w:t>utilisé</w:t>
        </w:r>
      </w:ins>
      <w:r w:rsidR="00C14621">
        <w:t xml:space="preserve"> pour crée</w:t>
      </w:r>
      <w:ins w:id="1354" w:author="St-Amant, Rémi" w:date="2018-02-27T11:13:00Z">
        <w:r w:rsidR="00315361">
          <w:t>r</w:t>
        </w:r>
      </w:ins>
      <w:r w:rsidR="00C14621">
        <w:t>, modifi</w:t>
      </w:r>
      <w:ins w:id="1355" w:author="St-Amant, Rémi" w:date="2018-02-27T11:12:00Z">
        <w:r w:rsidR="00315361">
          <w:t>er</w:t>
        </w:r>
      </w:ins>
      <w:del w:id="1356" w:author="St-Amant, Rémi" w:date="2018-02-27T11:12:00Z">
        <w:r w:rsidR="00C14621" w:rsidDel="00315361">
          <w:delText>e</w:delText>
        </w:r>
      </w:del>
      <w:r w:rsidR="00C14621">
        <w:t xml:space="preserve">, ou mettre-à-jour des bases de données </w:t>
      </w:r>
      <w:ins w:id="1357" w:author="St-Amant, Rémi" w:date="2018-02-27T11:12:00Z">
        <w:r w:rsidR="00315361">
          <w:t xml:space="preserve">BioSIM </w:t>
        </w:r>
      </w:ins>
      <w:r w:rsidR="00C14621">
        <w:t xml:space="preserve">(horaire, quotidiennes, normales et </w:t>
      </w:r>
      <w:proofErr w:type="spellStart"/>
      <w:r w:rsidR="00C14621">
        <w:t>gribs</w:t>
      </w:r>
      <w:proofErr w:type="spellEnd"/>
      <w:r w:rsidR="00C14621">
        <w:t>).</w:t>
      </w:r>
    </w:p>
    <w:p w14:paraId="3AC122A3" w14:textId="77777777" w:rsidR="00E61EC1" w:rsidRDefault="00E61EC1" w:rsidP="009401CA">
      <w:pPr>
        <w:jc w:val="both"/>
      </w:pPr>
    </w:p>
    <w:p w14:paraId="2AB2547A" w14:textId="65394B2E" w:rsidR="00E61EC1" w:rsidRDefault="00E61EC1" w:rsidP="009401CA">
      <w:pPr>
        <w:jc w:val="both"/>
      </w:pPr>
      <w:r w:rsidRPr="009026A4">
        <w:t xml:space="preserve">Pour ouvrir </w:t>
      </w:r>
      <w:r>
        <w:t xml:space="preserve">l’application </w:t>
      </w:r>
      <w:del w:id="1358" w:author="St-Amant, Rémi" w:date="2018-01-29T16:24:00Z">
        <w:r w:rsidDel="00657FE7">
          <w:delText>Éditeur Horaires</w:delText>
        </w:r>
      </w:del>
      <w:proofErr w:type="spellStart"/>
      <w:ins w:id="1359" w:author="St-Amant, Rémi" w:date="2018-01-29T16:24:00Z">
        <w:r w:rsidR="00657FE7">
          <w:t>TéléchargeurMétéo</w:t>
        </w:r>
      </w:ins>
      <w:proofErr w:type="spellEnd"/>
      <w:r>
        <w:t xml:space="preserve">, cliquez sur le bouton ouvrir </w:t>
      </w:r>
      <w:proofErr w:type="spellStart"/>
      <w:r>
        <w:t>téléchargeur</w:t>
      </w:r>
      <w:proofErr w:type="spellEnd"/>
      <w:r>
        <w:t xml:space="preserve"> météorologique </w:t>
      </w:r>
      <w:r w:rsidRPr="009026A4">
        <w:rPr>
          <w:noProof/>
          <w:lang w:val="en-CA" w:eastAsia="en-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0A40E2E3" w14:textId="77777777" w:rsidR="00315361" w:rsidRDefault="00315361" w:rsidP="009401CA">
      <w:pPr>
        <w:jc w:val="both"/>
        <w:rPr>
          <w:ins w:id="1360" w:author="St-Amant, Rémi" w:date="2018-02-27T11:14:00Z"/>
        </w:rPr>
      </w:pPr>
    </w:p>
    <w:p w14:paraId="4FA5FCED" w14:textId="6CDFBD20" w:rsidR="009401CA" w:rsidRDefault="00315361" w:rsidP="009401CA">
      <w:pPr>
        <w:jc w:val="both"/>
        <w:rPr>
          <w:ins w:id="1361" w:author="St-Amant, Rémi" w:date="2018-02-27T11:15:00Z"/>
        </w:rPr>
      </w:pPr>
      <w:ins w:id="1362" w:author="St-Amant, Rémi" w:date="2018-02-27T11:14:00Z">
        <w:r>
          <w:t>L’</w:t>
        </w:r>
      </w:ins>
      <w:r w:rsidR="003F0439">
        <w:rPr>
          <w:noProof/>
          <w:snapToGrid/>
          <w:lang w:val="en-CA" w:eastAsia="en-CA"/>
        </w:rPr>
        <w:drawing>
          <wp:anchor distT="0" distB="0" distL="114300" distR="114300" simplePos="0" relativeHeight="251718144" behindDoc="1" locked="0" layoutInCell="1" allowOverlap="1" wp14:anchorId="1DFE1709" wp14:editId="388B9DBB">
            <wp:simplePos x="0" y="0"/>
            <wp:positionH relativeFrom="column">
              <wp:posOffset>2339340</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ins w:id="1363" w:author="St-Amant, Rémi" w:date="2018-02-27T11:14:00Z">
        <w:r>
          <w:t>interface est composer de 3 fenêtres : le</w:t>
        </w:r>
      </w:ins>
      <w:ins w:id="1364" w:author="St-Amant, Rémi" w:date="2018-02-27T11:15:00Z">
        <w:r w:rsidR="003B3F88">
          <w:t xml:space="preserve"> projet</w:t>
        </w:r>
      </w:ins>
      <w:ins w:id="1365" w:author="St-Amant, Rémi" w:date="2018-02-27T11:14:00Z">
        <w:r>
          <w:t>, les propriétés et les message de sorties.</w:t>
        </w:r>
      </w:ins>
    </w:p>
    <w:p w14:paraId="4D41DC62" w14:textId="77777777" w:rsidR="00315361" w:rsidRDefault="00315361" w:rsidP="009401CA">
      <w:pPr>
        <w:jc w:val="both"/>
      </w:pPr>
    </w:p>
    <w:p w14:paraId="2FA5046E" w14:textId="70DA8018" w:rsidR="00C14621" w:rsidRDefault="00C14621" w:rsidP="00C14621">
      <w:pPr>
        <w:jc w:val="both"/>
      </w:pPr>
      <w:del w:id="1366" w:author="St-Amant, Rémi" w:date="2018-02-27T11:13:00Z">
        <w:r w:rsidDel="00315361">
          <w:delText>Dans l</w:delText>
        </w:r>
      </w:del>
      <w:ins w:id="1367" w:author="St-Amant, Rémi" w:date="2018-02-27T11:13:00Z">
        <w:r w:rsidR="00315361">
          <w:t>L</w:t>
        </w:r>
      </w:ins>
      <w:r>
        <w:t xml:space="preserve">a fenêtre projet </w:t>
      </w:r>
      <w:ins w:id="1368" w:author="St-Amant, Rémi" w:date="2018-02-27T11:15:00Z">
        <w:r w:rsidR="003B3F88">
          <w:t>est composer de 2 sectio</w:t>
        </w:r>
      </w:ins>
      <w:ins w:id="1369" w:author="St-Amant, Rémi" w:date="2018-02-27T11:16:00Z">
        <w:r w:rsidR="003B3F88">
          <w:t>n</w:t>
        </w:r>
      </w:ins>
      <w:ins w:id="1370" w:author="St-Amant, Rémi" w:date="2018-02-27T11:15:00Z">
        <w:r w:rsidR="003B3F88">
          <w:t>s </w:t>
        </w:r>
      </w:ins>
      <w:del w:id="1371" w:author="St-Amant, Rémi" w:date="2018-02-27T11:15:00Z">
        <w:r w:rsidDel="003B3F88">
          <w:delText>il y a deux partie</w:delText>
        </w:r>
        <w:r w:rsidR="004329AD" w:rsidDel="003B3F88">
          <w:delText>.</w:delText>
        </w:r>
      </w:del>
      <w:ins w:id="1372" w:author="St-Amant, Rémi" w:date="2018-02-27T11:15:00Z">
        <w:r w:rsidR="003B3F88">
          <w:t>:</w:t>
        </w:r>
      </w:ins>
    </w:p>
    <w:p w14:paraId="10CE9E7A" w14:textId="6657BCE8" w:rsidR="004329AD" w:rsidRDefault="004329AD" w:rsidP="003B3F88">
      <w:pPr>
        <w:pStyle w:val="Paragraphedeliste"/>
        <w:numPr>
          <w:ilvl w:val="0"/>
          <w:numId w:val="29"/>
        </w:numPr>
        <w:jc w:val="both"/>
        <w:pPrChange w:id="1373" w:author="St-Amant, Rémi" w:date="2018-02-27T11:16:00Z">
          <w:pPr>
            <w:jc w:val="both"/>
          </w:pPr>
        </w:pPrChange>
      </w:pPr>
      <w:del w:id="1374" w:author="St-Amant, Rémi" w:date="2018-02-27T11:15:00Z">
        <w:r w:rsidDel="003B3F88">
          <w:delText>1</w:delText>
        </w:r>
        <w:r w:rsidRPr="003B3F88" w:rsidDel="003B3F88">
          <w:rPr>
            <w:vertAlign w:val="superscript"/>
            <w:rPrChange w:id="1375" w:author="St-Amant, Rémi" w:date="2018-02-27T11:16:00Z">
              <w:rPr>
                <w:vertAlign w:val="superscript"/>
              </w:rPr>
            </w:rPrChange>
          </w:rPr>
          <w:delText>er</w:delText>
        </w:r>
        <w:r w:rsidDel="003B3F88">
          <w:delText xml:space="preserve"> partie </w:delText>
        </w:r>
      </w:del>
      <w:r>
        <w:t xml:space="preserve">pour ajouter </w:t>
      </w:r>
      <w:ins w:id="1376" w:author="St-Amant, Rémi" w:date="2018-01-29T16:26:00Z">
        <w:r w:rsidR="00657FE7">
          <w:t>d</w:t>
        </w:r>
      </w:ins>
      <w:del w:id="1377" w:author="St-Amant, Rémi" w:date="2018-01-29T16:26:00Z">
        <w:r w:rsidDel="00657FE7">
          <w:delText>l</w:delText>
        </w:r>
      </w:del>
      <w:r>
        <w:t>es télécharge</w:t>
      </w:r>
      <w:ins w:id="1378" w:author="St-Amant, Rémi" w:date="2018-01-29T16:26:00Z">
        <w:r w:rsidR="00657FE7">
          <w:t>ment</w:t>
        </w:r>
      </w:ins>
      <w:del w:id="1379" w:author="St-Amant, Rémi" w:date="2018-01-29T16:26:00Z">
        <w:r w:rsidDel="00657FE7">
          <w:delText>r</w:delText>
        </w:r>
      </w:del>
      <w:r>
        <w:t xml:space="preserve"> météo</w:t>
      </w:r>
      <w:del w:id="1380" w:author="St-Amant, Rémi" w:date="2018-01-29T16:26:00Z">
        <w:r w:rsidDel="00657FE7">
          <w:delText>, comme données entrante</w:delText>
        </w:r>
      </w:del>
      <w:r>
        <w:t>.</w:t>
      </w:r>
    </w:p>
    <w:p w14:paraId="1FC0A995" w14:textId="0D765506" w:rsidR="00F617CD" w:rsidRDefault="004329AD" w:rsidP="003B3F88">
      <w:pPr>
        <w:pStyle w:val="Paragraphedeliste"/>
        <w:numPr>
          <w:ilvl w:val="0"/>
          <w:numId w:val="29"/>
        </w:numPr>
        <w:jc w:val="both"/>
        <w:rPr>
          <w:ins w:id="1381" w:author="St-Amant, Rémi" w:date="2018-02-27T11:16:00Z"/>
        </w:rPr>
        <w:pPrChange w:id="1382" w:author="St-Amant, Rémi" w:date="2018-02-27T11:16:00Z">
          <w:pPr>
            <w:jc w:val="both"/>
          </w:pPr>
        </w:pPrChange>
      </w:pPr>
      <w:del w:id="1383" w:author="St-Amant, Rémi" w:date="2018-02-27T11:16:00Z">
        <w:r w:rsidDel="003B3F88">
          <w:delText>2</w:delText>
        </w:r>
        <w:r w:rsidRPr="003B3F88" w:rsidDel="003B3F88">
          <w:rPr>
            <w:vertAlign w:val="superscript"/>
            <w:rPrChange w:id="1384" w:author="St-Amant, Rémi" w:date="2018-02-27T11:16:00Z">
              <w:rPr>
                <w:vertAlign w:val="superscript"/>
              </w:rPr>
            </w:rPrChange>
          </w:rPr>
          <w:delText>eme</w:delText>
        </w:r>
        <w:r w:rsidR="007868A6" w:rsidDel="003B3F88">
          <w:delText xml:space="preserve"> partie </w:delText>
        </w:r>
      </w:del>
      <w:r w:rsidR="007868A6">
        <w:t>pour crée d</w:t>
      </w:r>
      <w:r w:rsidR="007868A6" w:rsidRPr="007868A6">
        <w:t xml:space="preserve">ifférents </w:t>
      </w:r>
      <w:r w:rsidR="007868A6">
        <w:t>types</w:t>
      </w:r>
      <w:r>
        <w:t xml:space="preserve"> de base de données</w:t>
      </w:r>
      <w:r w:rsidR="007868A6">
        <w:t xml:space="preserve"> </w:t>
      </w:r>
      <w:del w:id="1385" w:author="St-Amant, Rémi" w:date="2018-02-27T11:16:00Z">
        <w:r w:rsidR="007868A6" w:rsidDel="003B3F88">
          <w:delText xml:space="preserve">en sorite </w:delText>
        </w:r>
      </w:del>
      <w:r w:rsidR="007868A6">
        <w:t xml:space="preserve">(Horaires, Quotidiennes, Normales, et </w:t>
      </w:r>
      <w:proofErr w:type="spellStart"/>
      <w:r w:rsidR="007868A6">
        <w:t>Gribs</w:t>
      </w:r>
      <w:proofErr w:type="spellEnd"/>
      <w:r w:rsidR="007868A6">
        <w:t>)</w:t>
      </w:r>
      <w:r>
        <w:t>.</w:t>
      </w:r>
    </w:p>
    <w:p w14:paraId="0FA8817A" w14:textId="77777777" w:rsidR="003B3F88" w:rsidRDefault="003B3F88" w:rsidP="003B3F88">
      <w:pPr>
        <w:jc w:val="both"/>
        <w:pPrChange w:id="1386" w:author="St-Amant, Rémi" w:date="2018-02-27T11:16:00Z">
          <w:pPr>
            <w:jc w:val="both"/>
          </w:pPr>
        </w:pPrChange>
      </w:pPr>
    </w:p>
    <w:p w14:paraId="1665EEAF" w14:textId="6926CAC1" w:rsidR="000E5A15" w:rsidRDefault="00F617CD" w:rsidP="00C14621">
      <w:pPr>
        <w:jc w:val="both"/>
        <w:rPr>
          <w:ins w:id="1387" w:author="St-Amant, Rémi" w:date="2018-02-27T11:17:00Z"/>
        </w:rPr>
      </w:pPr>
      <w:r>
        <w:t>La</w:t>
      </w:r>
      <w:r w:rsidR="004329AD">
        <w:t xml:space="preserve"> fenêtre propriétés </w:t>
      </w:r>
      <w:del w:id="1388" w:author="St-Amant, Rémi" w:date="2018-01-29T16:26:00Z">
        <w:r w:rsidR="004329AD" w:rsidDel="00657FE7">
          <w:delText xml:space="preserve">pour </w:delText>
        </w:r>
      </w:del>
      <w:ins w:id="1389" w:author="St-Amant, Rémi" w:date="2018-01-29T16:26:00Z">
        <w:r w:rsidR="00657FE7">
          <w:t xml:space="preserve">permet de </w:t>
        </w:r>
      </w:ins>
      <w:r w:rsidR="004329AD">
        <w:t>précis</w:t>
      </w:r>
      <w:ins w:id="1390" w:author="St-Amant, Rémi" w:date="2018-01-29T16:27:00Z">
        <w:r w:rsidR="00657FE7">
          <w:t>er</w:t>
        </w:r>
      </w:ins>
      <w:del w:id="1391" w:author="St-Amant, Rémi" w:date="2018-01-29T16:27:00Z">
        <w:r w:rsidR="004329AD" w:rsidDel="00657FE7">
          <w:delText>e</w:delText>
        </w:r>
      </w:del>
      <w:r w:rsidR="004329AD">
        <w:t xml:space="preserve"> les propriétés de chaque </w:t>
      </w:r>
      <w:del w:id="1392" w:author="St-Amant, Rémi" w:date="2018-01-29T16:29:00Z">
        <w:r w:rsidR="004329AD" w:rsidDel="00657FE7">
          <w:delText xml:space="preserve">base de données </w:delText>
        </w:r>
      </w:del>
      <w:ins w:id="1393" w:author="St-Amant, Rémi" w:date="2018-01-29T16:30:00Z">
        <w:r w:rsidR="00FA5EC2">
          <w:t>composante</w:t>
        </w:r>
      </w:ins>
      <w:ins w:id="1394" w:author="St-Amant, Rémi" w:date="2018-01-29T16:29:00Z">
        <w:r w:rsidR="00657FE7">
          <w:t xml:space="preserve"> </w:t>
        </w:r>
      </w:ins>
      <w:del w:id="1395" w:author="St-Amant, Rémi" w:date="2018-01-29T16:29:00Z">
        <w:r w:rsidR="004329AD" w:rsidDel="00657FE7">
          <w:delText xml:space="preserve">d’entre et de sortie </w:delText>
        </w:r>
      </w:del>
      <w:r w:rsidR="004329AD">
        <w:t>tel que le répertoire de travail</w:t>
      </w:r>
      <w:r w:rsidR="000E5A15">
        <w:t>,</w:t>
      </w:r>
      <w:r w:rsidR="004329AD">
        <w:t xml:space="preserve"> la date de début et de fin</w:t>
      </w:r>
      <w:del w:id="1396" w:author="St-Amant, Rémi" w:date="2018-01-29T16:30:00Z">
        <w:r w:rsidR="000E5A15" w:rsidDel="00FA5EC2">
          <w:delText>,</w:delText>
        </w:r>
        <w:r w:rsidR="004329AD" w:rsidDel="00FA5EC2">
          <w:delText xml:space="preserve"> </w:delText>
        </w:r>
        <w:r w:rsidR="000E5A15" w:rsidDel="00FA5EC2">
          <w:delText>et tous autre informations</w:delText>
        </w:r>
      </w:del>
      <w:r w:rsidR="000E5A15">
        <w:t>.</w:t>
      </w:r>
    </w:p>
    <w:p w14:paraId="103D5044" w14:textId="51DF8093" w:rsidR="003B3F88" w:rsidRDefault="003B3F88" w:rsidP="00C14621">
      <w:pPr>
        <w:jc w:val="both"/>
        <w:rPr>
          <w:ins w:id="1397" w:author="St-Amant, Rémi" w:date="2018-02-27T11:17:00Z"/>
        </w:rPr>
      </w:pPr>
    </w:p>
    <w:p w14:paraId="0654733A" w14:textId="359BC1AA" w:rsidR="003B3F88" w:rsidRDefault="003B3F88" w:rsidP="00C14621">
      <w:pPr>
        <w:jc w:val="both"/>
      </w:pPr>
      <w:ins w:id="1398" w:author="St-Amant, Rémi" w:date="2018-02-27T11:17:00Z">
        <w:r>
          <w:t xml:space="preserve">La fenêtre de sortie permet de </w:t>
        </w:r>
      </w:ins>
      <w:ins w:id="1399" w:author="St-Amant, Rémi" w:date="2018-02-27T11:18:00Z">
        <w:r>
          <w:t>d’afficher les messages de sorites et les messages d’erreur.</w:t>
        </w:r>
      </w:ins>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5BCA4645" w:rsidR="0032237C" w:rsidRDefault="0032237C" w:rsidP="0032237C">
      <w:pPr>
        <w:pStyle w:val="Titre2"/>
      </w:pPr>
      <w:bookmarkStart w:id="1400" w:name="_Toc503271228"/>
      <w:r>
        <w:t xml:space="preserve">Éditeur de données </w:t>
      </w:r>
      <w:ins w:id="1401" w:author="St-Amant, Rémi" w:date="2018-02-27T11:18:00Z">
        <w:r w:rsidR="003B3F88">
          <w:t>Quotidiennes/</w:t>
        </w:r>
      </w:ins>
      <w:r>
        <w:t>Horaire</w:t>
      </w:r>
      <w:r w:rsidR="00492754">
        <w:t>s</w:t>
      </w:r>
      <w:bookmarkEnd w:id="1400"/>
      <w:r>
        <w:t xml:space="preserve"> </w:t>
      </w:r>
    </w:p>
    <w:p w14:paraId="2C30CE05" w14:textId="0AF9CB4C" w:rsidR="003F0439" w:rsidRPr="003F0439" w:rsidRDefault="003F0439" w:rsidP="003F0439"/>
    <w:p w14:paraId="770134F2" w14:textId="39ABE2CA" w:rsidR="003F0439" w:rsidRDefault="003F0439" w:rsidP="0032237C">
      <w:r>
        <w:t>L’applica</w:t>
      </w:r>
      <w:r w:rsidR="0076208D">
        <w:t xml:space="preserve">tion Éditeur de données </w:t>
      </w:r>
      <w:ins w:id="1402" w:author="St-Amant, Rémi" w:date="2018-02-27T11:18:00Z">
        <w:r w:rsidR="003B3F88">
          <w:t>Quotidiennes/</w:t>
        </w:r>
      </w:ins>
      <w:r w:rsidR="0076208D">
        <w:t>Horaire</w:t>
      </w:r>
      <w:r>
        <w:t xml:space="preserve"> utilise pour visualise et modifie la base de données </w:t>
      </w:r>
      <w:ins w:id="1403" w:author="St-Amant, Rémi" w:date="2018-02-27T11:18:00Z">
        <w:r w:rsidR="003B3F88">
          <w:t>quotidiennes/</w:t>
        </w:r>
      </w:ins>
      <w:r>
        <w:t>horaire</w:t>
      </w:r>
      <w:ins w:id="1404" w:author="St-Amant, Rémi" w:date="2018-02-27T11:19:00Z">
        <w:r w:rsidR="003B3F88">
          <w:t>s</w:t>
        </w:r>
      </w:ins>
      <w:r>
        <w:t>.</w:t>
      </w:r>
    </w:p>
    <w:p w14:paraId="674C89C7" w14:textId="77777777" w:rsidR="003B3F88" w:rsidRDefault="003B3F88" w:rsidP="003B3F88">
      <w:pPr>
        <w:jc w:val="both"/>
        <w:rPr>
          <w:moveTo w:id="1405" w:author="St-Amant, Rémi" w:date="2018-02-27T11:19:00Z"/>
        </w:rPr>
      </w:pPr>
      <w:moveToRangeStart w:id="1406" w:author="St-Amant, Rémi" w:date="2018-02-27T11:19:00Z" w:name="move507493695"/>
      <w:moveTo w:id="1407" w:author="St-Amant, Rémi" w:date="2018-02-27T11:19:00Z">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val="en-CA" w:eastAsia="en-CA"/>
          </w:rPr>
          <w:drawing>
            <wp:inline distT="0" distB="0" distL="0" distR="0" wp14:anchorId="7E4E740D" wp14:editId="36D07FE5">
              <wp:extent cx="140400" cy="129600"/>
              <wp:effectExtent l="0" t="0" r="0" b="3810"/>
              <wp:docPr id="1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40400" cy="129600"/>
                      </a:xfrm>
                      <a:prstGeom prst="rect">
                        <a:avLst/>
                      </a:prstGeom>
                      <a:noFill/>
                      <a:ln>
                        <a:noFill/>
                      </a:ln>
                    </pic:spPr>
                  </pic:pic>
                </a:graphicData>
              </a:graphic>
            </wp:inline>
          </w:drawing>
        </w:r>
        <w:r>
          <w:t xml:space="preserve"> </w:t>
        </w:r>
        <w:r w:rsidRPr="009026A4">
          <w:t>dans la barre d</w:t>
        </w:r>
        <w:r>
          <w:t>’</w:t>
        </w:r>
        <w:r w:rsidRPr="009026A4">
          <w:t xml:space="preserve">outils de </w:t>
        </w:r>
        <w:r>
          <w:t>BioSIM.</w:t>
        </w:r>
      </w:moveTo>
    </w:p>
    <w:moveToRangeEnd w:id="1406"/>
    <w:p w14:paraId="56B785B6" w14:textId="6C849715" w:rsidR="0076208D" w:rsidRDefault="0076208D" w:rsidP="0076208D">
      <w:pPr>
        <w:jc w:val="both"/>
      </w:pPr>
      <w:r w:rsidRPr="009026A4">
        <w:t xml:space="preserve">Pour ouvrir </w:t>
      </w:r>
      <w:r>
        <w:t>l’application Éditeur Horaires, cliquez sur le bouton ouvrir éditeur horaire</w:t>
      </w:r>
      <w:r w:rsidRPr="009026A4">
        <w:rPr>
          <w:noProof/>
          <w:lang w:val="en-CA" w:eastAsia="en-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val="en-CA" w:eastAsia="en-CA"/>
        </w:rPr>
        <w:lastRenderedPageBreak/>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A233A7F" w:rsidR="0032237C" w:rsidDel="003B3F88" w:rsidRDefault="0032237C" w:rsidP="0032237C">
      <w:pPr>
        <w:pStyle w:val="Titre2"/>
        <w:rPr>
          <w:del w:id="1408" w:author="St-Amant, Rémi" w:date="2018-02-27T11:20:00Z"/>
        </w:rPr>
      </w:pPr>
      <w:bookmarkStart w:id="1409" w:name="_Toc503271229"/>
      <w:del w:id="1410" w:author="St-Amant, Rémi" w:date="2018-02-27T11:20:00Z">
        <w:r w:rsidDel="003B3F88">
          <w:delText xml:space="preserve">Éditeur de données </w:delText>
        </w:r>
        <w:r w:rsidR="00492754" w:rsidDel="003B3F88">
          <w:delText>Q</w:delText>
        </w:r>
        <w:r w:rsidDel="003B3F88">
          <w:delText>uotidiennes</w:delText>
        </w:r>
        <w:bookmarkEnd w:id="1409"/>
      </w:del>
    </w:p>
    <w:p w14:paraId="1F1022F1" w14:textId="6CED7EB8" w:rsidR="00F22527" w:rsidRPr="00F22527" w:rsidDel="003B3F88" w:rsidRDefault="00F22527" w:rsidP="00F22527">
      <w:pPr>
        <w:rPr>
          <w:del w:id="1411" w:author="St-Amant, Rémi" w:date="2018-02-27T11:20:00Z"/>
        </w:rPr>
      </w:pPr>
    </w:p>
    <w:p w14:paraId="0ECAD955" w14:textId="6E235C0A" w:rsidR="00F22527" w:rsidDel="003B3F88" w:rsidRDefault="00F22527" w:rsidP="00F22527">
      <w:pPr>
        <w:rPr>
          <w:del w:id="1412" w:author="St-Amant, Rémi" w:date="2018-02-27T11:20:00Z"/>
        </w:rPr>
      </w:pPr>
      <w:del w:id="1413" w:author="St-Amant, Rémi" w:date="2018-02-27T11:20:00Z">
        <w:r w:rsidDel="003B3F88">
          <w:delText>L’application Éditeur de données Quotidiennes utilise pour visualise et modifie la base de données Quotidien.</w:delText>
        </w:r>
      </w:del>
    </w:p>
    <w:p w14:paraId="17004117" w14:textId="0085B808" w:rsidR="00F22527" w:rsidDel="003B3F88" w:rsidRDefault="00F22527" w:rsidP="00F22527">
      <w:pPr>
        <w:jc w:val="both"/>
        <w:rPr>
          <w:del w:id="1414" w:author="St-Amant, Rémi" w:date="2018-02-27T11:20:00Z"/>
          <w:moveFrom w:id="1415" w:author="St-Amant, Rémi" w:date="2018-02-27T11:19:00Z"/>
        </w:rPr>
      </w:pPr>
      <w:moveFromRangeStart w:id="1416" w:author="St-Amant, Rémi" w:date="2018-02-27T11:19:00Z" w:name="move507493695"/>
      <w:moveFrom w:id="1417" w:author="St-Amant, Rémi" w:date="2018-02-27T11:19:00Z">
        <w:del w:id="1418" w:author="St-Amant, Rémi" w:date="2018-02-27T11:20:00Z">
          <w:r w:rsidRPr="009026A4" w:rsidDel="003B3F88">
            <w:delText xml:space="preserve">Pour ouvrir </w:delText>
          </w:r>
          <w:r w:rsidDel="003B3F88">
            <w:delText>l’application Éditeur Quotidien, cliquez sur le bouton ouvrir éditeur</w:delText>
          </w:r>
          <w:r w:rsidRPr="00F22527" w:rsidDel="003B3F88">
            <w:delText xml:space="preserve"> </w:delText>
          </w:r>
          <w:r w:rsidDel="003B3F88">
            <w:delText>Quotidien</w:delText>
          </w:r>
          <w:r w:rsidDel="003B3F88">
            <w:rPr>
              <w:noProof/>
              <w:lang w:eastAsia="fr-CA"/>
            </w:rPr>
            <w:delText xml:space="preserve"> </w:delText>
          </w:r>
          <w:r w:rsidRPr="009026A4" w:rsidDel="003B3F88">
            <w:rPr>
              <w:noProof/>
              <w:lang w:val="en-CA" w:eastAsia="en-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rsidDel="003B3F88">
            <w:delText xml:space="preserve"> </w:delText>
          </w:r>
          <w:r w:rsidRPr="009026A4" w:rsidDel="003B3F88">
            <w:delText>dans la barre d</w:delText>
          </w:r>
          <w:r w:rsidDel="003B3F88">
            <w:delText>’</w:delText>
          </w:r>
          <w:r w:rsidRPr="009026A4" w:rsidDel="003B3F88">
            <w:delText xml:space="preserve">outils de </w:delText>
          </w:r>
          <w:r w:rsidDel="003B3F88">
            <w:delText>BioSIM.</w:delText>
          </w:r>
        </w:del>
      </w:moveFrom>
    </w:p>
    <w:moveFromRangeEnd w:id="1416"/>
    <w:p w14:paraId="33C69526" w14:textId="24F1BBD6" w:rsidR="004462AB" w:rsidDel="003B3F88" w:rsidRDefault="004462AB" w:rsidP="00F22527">
      <w:pPr>
        <w:jc w:val="both"/>
        <w:rPr>
          <w:del w:id="1419" w:author="St-Amant, Rémi" w:date="2018-02-27T11:20:00Z"/>
        </w:rPr>
      </w:pPr>
    </w:p>
    <w:p w14:paraId="48623504" w14:textId="415AE5A5" w:rsidR="004462AB" w:rsidDel="003B3F88" w:rsidRDefault="004462AB" w:rsidP="00F22527">
      <w:pPr>
        <w:jc w:val="both"/>
        <w:rPr>
          <w:del w:id="1420" w:author="St-Amant, Rémi" w:date="2018-02-27T11:20:00Z"/>
        </w:rPr>
      </w:pPr>
      <w:del w:id="1421" w:author="St-Amant, Rémi" w:date="2018-02-27T11:20:00Z">
        <w:r w:rsidDel="003B3F88">
          <w:delText xml:space="preserve">L’application Éditeur Quotidiennes </w:delText>
        </w:r>
        <w:r w:rsidRPr="004462AB" w:rsidDel="003B3F88">
          <w:delText xml:space="preserve">contient </w:delText>
        </w:r>
        <w:r w:rsidDel="003B3F88">
          <w:delText>les mêmes fenêtres que l’éditeur Horaire tel que (liste des stations, propriétés, tableur, et graphique). Et</w:delText>
        </w:r>
        <w:r w:rsidR="002A5C3B" w:rsidDel="003B3F88">
          <w:delText xml:space="preserve"> il on le même rôle que dans l’éditeur horaire.</w:delText>
        </w:r>
      </w:del>
    </w:p>
    <w:p w14:paraId="647663FB" w14:textId="511509B5" w:rsidR="00492754" w:rsidDel="003B3F88" w:rsidRDefault="004462AB" w:rsidP="00492754">
      <w:pPr>
        <w:rPr>
          <w:del w:id="1422" w:author="St-Amant, Rémi" w:date="2018-02-27T11:20:00Z"/>
        </w:rPr>
      </w:pPr>
      <w:del w:id="1423" w:author="St-Amant, Rémi" w:date="2018-02-27T11:20:00Z">
        <w:r w:rsidDel="003B3F88">
          <w:rPr>
            <w:noProof/>
            <w:snapToGrid/>
            <w:lang w:val="en-CA" w:eastAsia="en-CA"/>
          </w:rPr>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87">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del>
    </w:p>
    <w:p w14:paraId="29FE98D1" w14:textId="77777777" w:rsidR="00F22527" w:rsidRPr="00492754" w:rsidRDefault="00F22527" w:rsidP="00492754"/>
    <w:p w14:paraId="3DEF50A1" w14:textId="21FAD2B5" w:rsidR="00492754" w:rsidRDefault="00492754" w:rsidP="00492754">
      <w:pPr>
        <w:pStyle w:val="Titre2"/>
      </w:pPr>
      <w:bookmarkStart w:id="1424" w:name="_Toc503271230"/>
      <w:r>
        <w:t>Éditeur de données Normales</w:t>
      </w:r>
      <w:bookmarkEnd w:id="1424"/>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6A719447" w:rsidR="00D62E42" w:rsidRDefault="00D62E42" w:rsidP="00D62E42">
      <w:pPr>
        <w:jc w:val="both"/>
      </w:pPr>
      <w:r w:rsidRPr="009026A4">
        <w:t xml:space="preserve">Pour ouvrir </w:t>
      </w:r>
      <w:r>
        <w:t xml:space="preserve">l’application Éditeur </w:t>
      </w:r>
      <w:del w:id="1425" w:author="St-Amant, Rémi" w:date="2018-02-27T11:20:00Z">
        <w:r w:rsidDel="003B3F88">
          <w:delText>Quotidien</w:delText>
        </w:r>
      </w:del>
      <w:ins w:id="1426" w:author="St-Amant, Rémi" w:date="2018-02-27T11:20:00Z">
        <w:r w:rsidR="003B3F88">
          <w:t>Normales</w:t>
        </w:r>
      </w:ins>
      <w:r>
        <w:t>, cliquez sur le bouton ouvrir éditeur</w:t>
      </w:r>
      <w:r w:rsidRPr="00F22527">
        <w:t xml:space="preserve"> </w:t>
      </w:r>
      <w:del w:id="1427" w:author="St-Amant, Rémi" w:date="2018-02-27T11:20:00Z">
        <w:r w:rsidDel="003B3F88">
          <w:delText>Quotidien</w:delText>
        </w:r>
        <w:r w:rsidRPr="009026A4" w:rsidDel="003B3F88">
          <w:rPr>
            <w:noProof/>
            <w:lang w:eastAsia="fr-CA"/>
          </w:rPr>
          <w:delText xml:space="preserve"> </w:delText>
        </w:r>
        <w:r w:rsidDel="003B3F88">
          <w:rPr>
            <w:noProof/>
            <w:lang w:eastAsia="fr-CA"/>
          </w:rPr>
          <w:delText xml:space="preserve"> </w:delText>
        </w:r>
      </w:del>
      <w:ins w:id="1428" w:author="St-Amant, Rémi" w:date="2018-02-27T11:20:00Z">
        <w:r w:rsidR="003B3F88">
          <w:t xml:space="preserve">Normales </w:t>
        </w:r>
      </w:ins>
      <w:r w:rsidRPr="009026A4">
        <w:rPr>
          <w:noProof/>
          <w:lang w:val="en-CA" w:eastAsia="en-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42F8265F" w:rsidR="00D62E42" w:rsidRPr="00D62E42" w:rsidRDefault="00D62E42" w:rsidP="00D62E42">
      <w:pPr>
        <w:jc w:val="both"/>
      </w:pPr>
      <w:r>
        <w:t xml:space="preserve">L’application Éditeur </w:t>
      </w:r>
      <w:r w:rsidR="00C5008F">
        <w:t>Normales</w:t>
      </w:r>
      <w:r>
        <w:t xml:space="preserve"> </w:t>
      </w:r>
      <w:r w:rsidRPr="004462AB">
        <w:t xml:space="preserve">contient </w:t>
      </w:r>
      <w:r>
        <w:t xml:space="preserve">les mêmes fenêtres que l’éditeur Horaire tel que (liste des stations, propriétés, tableur, et graphique). </w:t>
      </w:r>
      <w:del w:id="1429" w:author="St-Amant, Rémi" w:date="2018-02-27T11:21:00Z">
        <w:r w:rsidDel="003B3F88">
          <w:delText>Et il on le même rôle que dans l’éditeur horaire.</w:delText>
        </w:r>
      </w:del>
    </w:p>
    <w:p w14:paraId="061906BC" w14:textId="0079EA27" w:rsidR="0032237C" w:rsidRDefault="00D62E42" w:rsidP="0032237C">
      <w:pPr>
        <w:rPr>
          <w:ins w:id="1430" w:author="St-Amant, Rémi" w:date="2018-02-27T11:21:00Z"/>
        </w:rPr>
      </w:pPr>
      <w:r>
        <w:rPr>
          <w:noProof/>
          <w:snapToGrid/>
          <w:lang w:val="en-CA" w:eastAsia="en-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60187E95" w14:textId="77777777" w:rsidR="003B3F88" w:rsidRDefault="003B3F88" w:rsidP="0032237C"/>
    <w:p w14:paraId="5A25AE09" w14:textId="77777777" w:rsidR="00C5008F" w:rsidRPr="0032237C" w:rsidRDefault="00C5008F" w:rsidP="0032237C"/>
    <w:p w14:paraId="2DE50151" w14:textId="47609B05" w:rsidR="009401CA" w:rsidRDefault="009401CA" w:rsidP="006160E5">
      <w:pPr>
        <w:pStyle w:val="Titre2"/>
      </w:pPr>
      <w:r w:rsidRPr="009026A4">
        <w:t xml:space="preserve"> </w:t>
      </w:r>
      <w:bookmarkStart w:id="1431" w:name="_Toc503271231"/>
      <w:r w:rsidRPr="009026A4">
        <w:t>Stations appariées pour la liste de localisations</w:t>
      </w:r>
      <w:bookmarkEnd w:id="1431"/>
    </w:p>
    <w:p w14:paraId="45704582" w14:textId="63811498" w:rsidR="009401CA" w:rsidRPr="009026A4" w:rsidRDefault="009401CA" w:rsidP="009401CA">
      <w:pPr>
        <w:jc w:val="both"/>
      </w:pPr>
    </w:p>
    <w:p w14:paraId="7F277832" w14:textId="5F86CE93" w:rsidR="009401CA" w:rsidRPr="009026A4" w:rsidRDefault="00DD418A" w:rsidP="009401CA">
      <w:pPr>
        <w:jc w:val="both"/>
      </w:pPr>
      <w:r w:rsidRPr="009026A4">
        <w:rPr>
          <w:noProof/>
          <w:lang w:val="en-CA" w:eastAsia="en-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w:t>
      </w:r>
      <w:del w:id="1432" w:author="St-Amant, Rémi" w:date="2018-02-27T11:29:00Z">
        <w:r w:rsidR="009401CA" w:rsidRPr="009026A4" w:rsidDel="00F96C8F">
          <w:delText xml:space="preserve">simulation </w:delText>
        </w:r>
      </w:del>
      <w:ins w:id="1433" w:author="St-Amant, Rémi" w:date="2018-02-27T11:29:00Z">
        <w:r w:rsidR="00F96C8F">
          <w:t xml:space="preserve">génération météo </w:t>
        </w:r>
      </w:ins>
      <w:r w:rsidR="009401CA" w:rsidRPr="009026A4">
        <w:t xml:space="preserve">en fonction des critères de sélection </w:t>
      </w:r>
      <w:del w:id="1434" w:author="St-Amant, Rémi" w:date="2018-02-27T11:29:00Z">
        <w:r w:rsidR="009401CA" w:rsidRPr="009026A4" w:rsidDel="00F96C8F">
          <w:delText xml:space="preserve">présentement définis dans </w:delText>
        </w:r>
        <w:r w:rsidR="009377AA" w:rsidRPr="009026A4" w:rsidDel="00F96C8F">
          <w:delText>les premières et deuxièmes listes déroulantes</w:delText>
        </w:r>
      </w:del>
      <w:ins w:id="1435" w:author="St-Amant, Rémi" w:date="2018-02-27T11:29:00Z">
        <w:r w:rsidR="00F96C8F">
          <w:t>comme la variable ou l’année</w:t>
        </w:r>
      </w:ins>
      <w:r w:rsidR="009401CA" w:rsidRPr="009026A4">
        <w:t>. L</w:t>
      </w:r>
      <w:r w:rsidR="0098105F">
        <w:t>’</w:t>
      </w:r>
      <w:r w:rsidR="009401CA" w:rsidRPr="009026A4">
        <w:t>algorithme de recherche fouille les bases de données météorologiques pertinentes et renvoie les stations appariées</w:t>
      </w:r>
      <w:del w:id="1436" w:author="St-Amant, Rémi" w:date="2018-02-27T11:30:00Z">
        <w:r w:rsidR="009401CA" w:rsidRPr="009026A4" w:rsidDel="00F96C8F">
          <w:delText xml:space="preserve"> dans les champs de liste de la partie droite de la boîte de dialogue</w:delText>
        </w:r>
      </w:del>
      <w:r w:rsidR="009401CA" w:rsidRPr="009026A4">
        <w:t xml:space="preserve">. En mode Normales, seules les stations normales sont appariées. En mode </w:t>
      </w:r>
      <w:del w:id="1437" w:author="St-Amant, Rémi" w:date="2018-02-27T11:30:00Z">
        <w:r w:rsidR="009401CA" w:rsidRPr="009026A4" w:rsidDel="00F96C8F">
          <w:delText>Quotidien</w:delText>
        </w:r>
      </w:del>
      <w:ins w:id="1438" w:author="St-Amant, Rémi" w:date="2018-02-27T11:30:00Z">
        <w:r w:rsidR="00F96C8F">
          <w:t>Observation</w:t>
        </w:r>
      </w:ins>
      <w:r w:rsidR="009401CA" w:rsidRPr="009026A4">
        <w:t xml:space="preserve">, les stations normales et les stations </w:t>
      </w:r>
      <w:del w:id="1439" w:author="St-Amant, Rémi" w:date="2018-02-27T11:30:00Z">
        <w:r w:rsidR="009401CA" w:rsidRPr="009026A4" w:rsidDel="00F96C8F">
          <w:delText xml:space="preserve">quotidiennes </w:delText>
        </w:r>
      </w:del>
      <w:ins w:id="1440" w:author="St-Amant, Rémi" w:date="2018-02-27T11:30:00Z">
        <w:r w:rsidR="00F96C8F">
          <w:t xml:space="preserve">observées </w:t>
        </w:r>
      </w:ins>
      <w:r w:rsidR="009401CA" w:rsidRPr="009026A4">
        <w:t xml:space="preserve">sont toutes deux appariées aux localisations. </w:t>
      </w:r>
    </w:p>
    <w:p w14:paraId="283B0C8D" w14:textId="4121642A" w:rsidR="009401CA" w:rsidRPr="009026A4" w:rsidRDefault="009401CA" w:rsidP="009401CA">
      <w:pPr>
        <w:jc w:val="both"/>
      </w:pPr>
    </w:p>
    <w:p w14:paraId="7C5D56C2" w14:textId="46ACFA44" w:rsidR="009401CA" w:rsidRDefault="009401CA" w:rsidP="009401CA">
      <w:pPr>
        <w:jc w:val="both"/>
      </w:pPr>
      <w:r w:rsidRPr="009026A4">
        <w:lastRenderedPageBreak/>
        <w:t>Pour ouvrir l</w:t>
      </w:r>
      <w:ins w:id="1441" w:author="St-Amant, Rémi" w:date="2018-02-27T11:30:00Z">
        <w:r w:rsidR="00F96C8F">
          <w:t xml:space="preserve">’application </w:t>
        </w:r>
      </w:ins>
      <w:del w:id="1442" w:author="St-Amant, Rémi" w:date="2018-02-27T11:31:00Z">
        <w:r w:rsidRPr="009026A4" w:rsidDel="00F96C8F">
          <w:delText xml:space="preserve">a boîte de dialogue </w:delText>
        </w:r>
      </w:del>
      <w:proofErr w:type="spellStart"/>
      <w:r w:rsidRPr="009026A4">
        <w:t>Stations</w:t>
      </w:r>
      <w:del w:id="1443" w:author="St-Amant, Rémi" w:date="2018-02-27T11:31:00Z">
        <w:r w:rsidRPr="009026A4" w:rsidDel="00F96C8F">
          <w:delText xml:space="preserve"> a</w:delText>
        </w:r>
      </w:del>
      <w:ins w:id="1444" w:author="St-Amant, Rémi" w:date="2018-02-27T11:31:00Z">
        <w:r w:rsidR="00F96C8F">
          <w:t>A</w:t>
        </w:r>
      </w:ins>
      <w:r w:rsidRPr="009026A4">
        <w:t>ppariées</w:t>
      </w:r>
      <w:proofErr w:type="spellEnd"/>
      <w:r w:rsidRPr="009026A4">
        <w:t xml:space="preserve"> pour la liste de</w:t>
      </w:r>
      <w:r w:rsidR="0022727B">
        <w:t xml:space="preserve"> localisations, sélectionnez un</w:t>
      </w:r>
      <w:ins w:id="1445" w:author="St-Amant, Rémi" w:date="2018-02-27T11:31:00Z">
        <w:r w:rsidR="00F96C8F">
          <w:t>e</w:t>
        </w:r>
      </w:ins>
      <w:r w:rsidRPr="009026A4">
        <w:t xml:space="preserve"> </w:t>
      </w:r>
      <w:r w:rsidR="0022727B">
        <w:t>générat</w:t>
      </w:r>
      <w:ins w:id="1446" w:author="St-Amant, Rémi" w:date="2018-02-27T11:31:00Z">
        <w:r w:rsidR="00F96C8F">
          <w:t>ion</w:t>
        </w:r>
      </w:ins>
      <w:del w:id="1447" w:author="St-Amant, Rémi" w:date="2018-02-27T11:31:00Z">
        <w:r w:rsidR="0022727B" w:rsidDel="00F96C8F">
          <w:delText>eur</w:delText>
        </w:r>
      </w:del>
      <w:r w:rsidR="0022727B">
        <w:t xml:space="preserve"> météorologique </w:t>
      </w:r>
      <w:r w:rsidRPr="009026A4">
        <w:t>dans la fenêtre Proj</w:t>
      </w:r>
      <w:r w:rsidR="008310E7">
        <w:t>et, puis cliquez sur le bouton Afficher s</w:t>
      </w:r>
      <w:r w:rsidRPr="009026A4">
        <w:t xml:space="preserve">tations appariées </w:t>
      </w:r>
      <w:r w:rsidR="008F78E1" w:rsidRPr="009026A4">
        <w:rPr>
          <w:noProof/>
          <w:lang w:val="en-CA" w:eastAsia="en-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w:t>
      </w:r>
      <w:del w:id="1448" w:author="St-Amant, Rémi" w:date="2018-02-27T11:32:00Z">
        <w:r w:rsidRPr="00E612BC" w:rsidDel="00F96C8F">
          <w:delText xml:space="preserve">sur </w:delText>
        </w:r>
        <w:r w:rsidR="0076208D" w:rsidDel="00F96C8F">
          <w:delText xml:space="preserve">générateur météorologique  </w:delText>
        </w:r>
      </w:del>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3E2ECBD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w:t>
      </w:r>
      <w:del w:id="1449" w:author="St-Amant, Rémi" w:date="2018-02-27T11:32:00Z">
        <w:r w:rsidDel="00F96C8F">
          <w:delText xml:space="preserve"> (les renseignements varient d’une station à l’autre)</w:delText>
        </w:r>
      </w:del>
      <w:r>
        <w:t>.</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3D75ABD1" w14:textId="4DD189F7" w:rsidR="006160E5" w:rsidRDefault="006160E5" w:rsidP="006160E5">
      <w:pPr>
        <w:pStyle w:val="Titre2"/>
        <w:numPr>
          <w:ilvl w:val="0"/>
          <w:numId w:val="0"/>
        </w:numPr>
        <w:ind w:left="240"/>
      </w:pPr>
    </w:p>
    <w:p w14:paraId="606A8356" w14:textId="22311829" w:rsidR="006160E5" w:rsidDel="00F96C8F" w:rsidRDefault="006160E5" w:rsidP="006160E5">
      <w:pPr>
        <w:pStyle w:val="Titre2"/>
        <w:rPr>
          <w:moveFrom w:id="1450" w:author="St-Amant, Rémi" w:date="2018-02-27T11:33:00Z"/>
        </w:rPr>
      </w:pPr>
      <w:bookmarkStart w:id="1451" w:name="_Toc503271232"/>
      <w:moveFromRangeStart w:id="1452" w:author="St-Amant, Rémi" w:date="2018-02-27T11:33:00Z" w:name="move507494551"/>
      <w:moveFrom w:id="1453" w:author="St-Amant, Rémi" w:date="2018-02-27T11:33:00Z">
        <w:r w:rsidDel="00F96C8F">
          <w:t>Éditeur de dispersion</w:t>
        </w:r>
        <w:bookmarkEnd w:id="1451"/>
      </w:moveFrom>
    </w:p>
    <w:p w14:paraId="1E1983E7" w14:textId="3C082107" w:rsidR="006160E5" w:rsidDel="00F96C8F" w:rsidRDefault="003C4A3A" w:rsidP="00A2004A">
      <w:pPr>
        <w:pStyle w:val="Standard"/>
        <w:jc w:val="both"/>
        <w:rPr>
          <w:moveFrom w:id="1454" w:author="St-Amant, Rémi" w:date="2018-02-27T11:33:00Z"/>
        </w:rPr>
      </w:pPr>
      <w:moveFrom w:id="1455" w:author="St-Amant, Rémi" w:date="2018-02-27T11:33:00Z">
        <w:r w:rsidRPr="009026A4" w:rsidDel="00F96C8F">
          <w:rPr>
            <w:noProof/>
            <w:lang w:val="en-CA" w:eastAsia="en-CA"/>
          </w:rPr>
          <w:drawing>
            <wp:anchor distT="0" distB="0" distL="114300" distR="114300" simplePos="0" relativeHeight="251717120" behindDoc="1" locked="0" layoutInCell="1" allowOverlap="1" wp14:anchorId="763B9F0A" wp14:editId="48953826">
              <wp:simplePos x="0" y="0"/>
              <wp:positionH relativeFrom="column">
                <wp:posOffset>4542155</wp:posOffset>
              </wp:positionH>
              <wp:positionV relativeFrom="paragraph">
                <wp:posOffset>146685</wp:posOffset>
              </wp:positionV>
              <wp:extent cx="2151380" cy="3019425"/>
              <wp:effectExtent l="0" t="0" r="1270" b="9525"/>
              <wp:wrapTight wrapText="bothSides">
                <wp:wrapPolygon edited="0">
                  <wp:start x="0" y="0"/>
                  <wp:lineTo x="0" y="21532"/>
                  <wp:lineTo x="21421" y="21532"/>
                  <wp:lineTo x="2142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151380" cy="3019425"/>
                      </a:xfrm>
                      <a:prstGeom prst="rect">
                        <a:avLst/>
                      </a:prstGeom>
                      <a:noFill/>
                    </pic:spPr>
                  </pic:pic>
                </a:graphicData>
              </a:graphic>
              <wp14:sizeRelH relativeFrom="page">
                <wp14:pctWidth>0</wp14:pctWidth>
              </wp14:sizeRelH>
              <wp14:sizeRelV relativeFrom="page">
                <wp14:pctHeight>0</wp14:pctHeight>
              </wp14:sizeRelV>
            </wp:anchor>
          </w:drawing>
        </w:r>
      </w:moveFrom>
    </w:p>
    <w:p w14:paraId="19847769" w14:textId="156B58DF" w:rsidR="006160E5" w:rsidDel="00F96C8F" w:rsidRDefault="006160E5" w:rsidP="006160E5">
      <w:pPr>
        <w:jc w:val="both"/>
        <w:rPr>
          <w:moveFrom w:id="1456" w:author="St-Amant, Rémi" w:date="2018-02-27T11:33:00Z"/>
        </w:rPr>
      </w:pPr>
      <w:moveFrom w:id="1457" w:author="St-Amant, Rémi" w:date="2018-02-27T11:33:00Z">
        <w:r w:rsidRPr="009026A4" w:rsidDel="00F96C8F">
          <w:t>Cette boîte de dialogue contient une liste</w:t>
        </w:r>
        <w:r w:rsidDel="00F96C8F">
          <w:t xml:space="preserve"> de paramètres pour simuler la dispersion d’insectes par le </w:t>
        </w:r>
        <w:r w:rsidR="004C2EDA" w:rsidDel="00F96C8F">
          <w:t xml:space="preserve">vent, ces paramètres groupés sur sept catégories : Générale, Intrants, Météorologie, Durée, Vélocité, Extrants et Cartographie. </w:t>
        </w:r>
      </w:moveFrom>
    </w:p>
    <w:p w14:paraId="26A20205" w14:textId="0F466C0C" w:rsidR="006160E5" w:rsidDel="00F96C8F" w:rsidRDefault="00412CA0" w:rsidP="00A2004A">
      <w:pPr>
        <w:pStyle w:val="Standard"/>
        <w:jc w:val="both"/>
        <w:rPr>
          <w:moveFrom w:id="1458" w:author="St-Amant, Rémi" w:date="2018-02-27T11:33:00Z"/>
          <w:b/>
        </w:rPr>
      </w:pPr>
      <w:moveFrom w:id="1459" w:author="St-Amant, Rémi" w:date="2018-02-27T11:33:00Z">
        <w:r w:rsidDel="00F96C8F">
          <w:rPr>
            <w:b/>
          </w:rPr>
          <w:t xml:space="preserve"> </w:t>
        </w:r>
      </w:moveFrom>
    </w:p>
    <w:p w14:paraId="77992A5F" w14:textId="1BABC3C8" w:rsidR="00412CA0" w:rsidDel="00F96C8F" w:rsidRDefault="00412CA0" w:rsidP="00412CA0">
      <w:pPr>
        <w:pStyle w:val="Standard"/>
        <w:numPr>
          <w:ilvl w:val="0"/>
          <w:numId w:val="22"/>
        </w:numPr>
        <w:jc w:val="both"/>
        <w:rPr>
          <w:moveFrom w:id="1460" w:author="St-Amant, Rémi" w:date="2018-02-27T11:33:00Z"/>
          <w:b/>
        </w:rPr>
      </w:pPr>
      <w:moveFrom w:id="1461" w:author="St-Amant, Rémi" w:date="2018-02-27T11:33:00Z">
        <w:r w:rsidDel="00F96C8F">
          <w:rPr>
            <w:b/>
          </w:rPr>
          <w:t>Générale</w:t>
        </w:r>
      </w:moveFrom>
    </w:p>
    <w:p w14:paraId="7451CCF7" w14:textId="0474EF87" w:rsidR="00F047E7" w:rsidDel="00F96C8F" w:rsidRDefault="00412CA0" w:rsidP="00412CA0">
      <w:pPr>
        <w:jc w:val="both"/>
        <w:rPr>
          <w:moveFrom w:id="1462" w:author="St-Amant, Rémi" w:date="2018-02-27T11:33:00Z"/>
        </w:rPr>
      </w:pPr>
      <w:moveFrom w:id="1463" w:author="St-Amant, Rémi" w:date="2018-02-27T11:33:00Z">
        <w:r w:rsidRPr="002F095F" w:rsidDel="00F96C8F">
          <w:rPr>
            <w:b/>
          </w:rPr>
          <w:t xml:space="preserve">Champ Type </w:t>
        </w:r>
        <w:r w:rsidR="00F047E7" w:rsidRPr="002F095F" w:rsidDel="00F96C8F">
          <w:rPr>
            <w:b/>
          </w:rPr>
          <w:t>de météo:</w:t>
        </w:r>
        <w:r w:rsidR="00F047E7" w:rsidDel="00F96C8F">
          <w:t xml:space="preserve"> choisir le type météo à partir de fichier Gribs, ou bien à partir de base de   </w:t>
        </w:r>
      </w:moveFrom>
    </w:p>
    <w:p w14:paraId="483E0F8D" w14:textId="7CFBD083" w:rsidR="00412CA0" w:rsidRPr="00412CA0" w:rsidDel="00F96C8F" w:rsidRDefault="00F047E7" w:rsidP="00412CA0">
      <w:pPr>
        <w:jc w:val="both"/>
        <w:rPr>
          <w:moveFrom w:id="1464" w:author="St-Amant, Rémi" w:date="2018-02-27T11:33:00Z"/>
        </w:rPr>
      </w:pPr>
      <w:moveFrom w:id="1465" w:author="St-Amant, Rémi" w:date="2018-02-27T11:33:00Z">
        <w:r w:rsidDel="00F96C8F">
          <w:t xml:space="preserve">   données horaires, ou bien une combinaison des deux.</w:t>
        </w:r>
      </w:moveFrom>
    </w:p>
    <w:p w14:paraId="3E80CD6B" w14:textId="523F260B" w:rsidR="00BE7432" w:rsidDel="00F96C8F" w:rsidRDefault="00412CA0" w:rsidP="00412CA0">
      <w:pPr>
        <w:jc w:val="both"/>
        <w:rPr>
          <w:moveFrom w:id="1466" w:author="St-Amant, Rémi" w:date="2018-02-27T11:33:00Z"/>
        </w:rPr>
      </w:pPr>
      <w:moveFrom w:id="1467" w:author="St-Amant, Rémi" w:date="2018-02-27T11:33:00Z">
        <w:r w:rsidRPr="002F095F" w:rsidDel="00F96C8F">
          <w:rPr>
            <w:b/>
          </w:rPr>
          <w:t>Période</w:t>
        </w:r>
        <w:r w:rsidR="00144D58" w:rsidRPr="002F095F" w:rsidDel="00F96C8F">
          <w:rPr>
            <w:b/>
          </w:rPr>
          <w:t>:</w:t>
        </w:r>
        <w:r w:rsidR="00144D58" w:rsidDel="00F96C8F">
          <w:t xml:space="preserve"> précise la période pour simule la dispersion des insectes par le vent</w:t>
        </w:r>
      </w:moveFrom>
    </w:p>
    <w:p w14:paraId="34F33B48" w14:textId="43676F43" w:rsidR="00BE7432" w:rsidDel="00F96C8F" w:rsidRDefault="00BE7432" w:rsidP="00412CA0">
      <w:pPr>
        <w:jc w:val="both"/>
        <w:rPr>
          <w:moveFrom w:id="1468" w:author="St-Amant, Rémi" w:date="2018-02-27T11:33:00Z"/>
        </w:rPr>
      </w:pPr>
      <w:moveFrom w:id="1469" w:author="St-Amant, Rémi" w:date="2018-02-27T11:33:00Z">
        <w:r w:rsidRPr="002F095F" w:rsidDel="00F96C8F">
          <w:rPr>
            <w:b/>
          </w:rPr>
          <w:t>Pas temporelle</w:t>
        </w:r>
        <w:r w:rsidR="00144D58" w:rsidRPr="002F095F" w:rsidDel="00F96C8F">
          <w:rPr>
            <w:b/>
          </w:rPr>
          <w:t>:</w:t>
        </w:r>
        <w:r w:rsidR="00144D58" w:rsidDel="00F96C8F">
          <w:t xml:space="preserve"> </w:t>
        </w:r>
        <w:r w:rsidR="001C4209" w:rsidDel="00F96C8F">
          <w:t xml:space="preserve">intervalle de temps en seconde pour simulé le déplacement de l’insecte   </w:t>
        </w:r>
      </w:moveFrom>
    </w:p>
    <w:p w14:paraId="4E61F2C8" w14:textId="1214C8C2" w:rsidR="00BE7432" w:rsidDel="00F96C8F" w:rsidRDefault="00BE7432" w:rsidP="00412CA0">
      <w:pPr>
        <w:jc w:val="both"/>
        <w:rPr>
          <w:moveFrom w:id="1470" w:author="St-Amant, Rémi" w:date="2018-02-27T11:33:00Z"/>
        </w:rPr>
      </w:pPr>
      <w:moveFrom w:id="1471" w:author="St-Amant, Rémi" w:date="2018-02-27T11:33:00Z">
        <w:r w:rsidRPr="002F095F" w:rsidDel="00F96C8F">
          <w:rPr>
            <w:b/>
          </w:rPr>
          <w:t>Type de nombre aléatoires</w:t>
        </w:r>
        <w:r w:rsidR="001C4209" w:rsidRPr="002F095F" w:rsidDel="00F96C8F">
          <w:rPr>
            <w:b/>
          </w:rPr>
          <w:t>:</w:t>
        </w:r>
        <w:r w:rsidR="001C4209" w:rsidDel="00F96C8F">
          <w:t xml:space="preserve"> le nombre d’insectes par vol, soit arbitraire ou toujours la même série.</w:t>
        </w:r>
      </w:moveFrom>
    </w:p>
    <w:p w14:paraId="54B994B7" w14:textId="7AF1B624" w:rsidR="00BE7432" w:rsidDel="00F96C8F" w:rsidRDefault="00BE7432" w:rsidP="00412CA0">
      <w:pPr>
        <w:jc w:val="both"/>
        <w:rPr>
          <w:moveFrom w:id="1472" w:author="St-Amant, Rémi" w:date="2018-02-27T11:33:00Z"/>
        </w:rPr>
      </w:pPr>
      <w:moveFrom w:id="1473" w:author="St-Amant, Rémi" w:date="2018-02-27T11:33:00Z">
        <w:r w:rsidRPr="002F095F" w:rsidDel="00F96C8F">
          <w:rPr>
            <w:b/>
          </w:rPr>
          <w:t>Dispersion inversée</w:t>
        </w:r>
        <w:r w:rsidR="001C4209" w:rsidRPr="002F095F" w:rsidDel="00F96C8F">
          <w:rPr>
            <w:b/>
          </w:rPr>
          <w:t>:</w:t>
        </w:r>
        <w:r w:rsidR="001C4209" w:rsidDel="00F96C8F">
          <w:t xml:space="preserve"> pour active ou désactive la dispersion inversée</w:t>
        </w:r>
      </w:moveFrom>
    </w:p>
    <w:p w14:paraId="28C819E8" w14:textId="09559027" w:rsidR="00BE7432" w:rsidDel="00F96C8F" w:rsidRDefault="00BE7432" w:rsidP="00412CA0">
      <w:pPr>
        <w:jc w:val="both"/>
        <w:rPr>
          <w:moveFrom w:id="1474" w:author="St-Amant, Rémi" w:date="2018-02-27T11:33:00Z"/>
        </w:rPr>
      </w:pPr>
      <w:moveFrom w:id="1475" w:author="St-Amant, Rémi" w:date="2018-02-27T11:33:00Z">
        <w:r w:rsidRPr="002F095F" w:rsidDel="00F96C8F">
          <w:rPr>
            <w:b/>
          </w:rPr>
          <w:t>Utilisé interpolation spatiale</w:t>
        </w:r>
        <w:r w:rsidR="002F095F" w:rsidRPr="002F095F" w:rsidDel="00F96C8F">
          <w:rPr>
            <w:b/>
          </w:rPr>
          <w:t>:</w:t>
        </w:r>
        <w:r w:rsidR="002F095F" w:rsidDel="00F96C8F">
          <w:t xml:space="preserve"> active/</w:t>
        </w:r>
        <w:r w:rsidR="002F095F" w:rsidRPr="002F095F" w:rsidDel="00F96C8F">
          <w:t xml:space="preserve"> </w:t>
        </w:r>
        <w:r w:rsidR="002F095F" w:rsidDel="00F96C8F">
          <w:t xml:space="preserve">désactive interpolation au niveau spatiale </w:t>
        </w:r>
      </w:moveFrom>
    </w:p>
    <w:p w14:paraId="3556A285" w14:textId="731003CC" w:rsidR="00BE7432" w:rsidDel="00F96C8F" w:rsidRDefault="00BE7432" w:rsidP="00BE7432">
      <w:pPr>
        <w:jc w:val="both"/>
        <w:rPr>
          <w:moveFrom w:id="1476" w:author="St-Amant, Rémi" w:date="2018-02-27T11:33:00Z"/>
        </w:rPr>
      </w:pPr>
      <w:moveFrom w:id="1477" w:author="St-Amant, Rémi" w:date="2018-02-27T11:33:00Z">
        <w:r w:rsidRPr="002F095F" w:rsidDel="00F96C8F">
          <w:rPr>
            <w:b/>
          </w:rPr>
          <w:t>Utilisé interpolation temporelle</w:t>
        </w:r>
        <w:r w:rsidR="002F095F" w:rsidRPr="002F095F" w:rsidDel="00F96C8F">
          <w:rPr>
            <w:b/>
          </w:rPr>
          <w:t>:</w:t>
        </w:r>
        <w:r w:rsidR="002F095F" w:rsidDel="00F96C8F">
          <w:t xml:space="preserve"> active/</w:t>
        </w:r>
        <w:r w:rsidR="002F095F" w:rsidRPr="002F095F" w:rsidDel="00F96C8F">
          <w:t xml:space="preserve"> </w:t>
        </w:r>
        <w:r w:rsidR="002F095F" w:rsidDel="00F96C8F">
          <w:t xml:space="preserve">désactive interpolation au niveau spatiale </w:t>
        </w:r>
      </w:moveFrom>
    </w:p>
    <w:p w14:paraId="732E03A2" w14:textId="6475C76E" w:rsidR="00BE7432" w:rsidDel="00F96C8F" w:rsidRDefault="00BE7432" w:rsidP="00BE7432">
      <w:pPr>
        <w:jc w:val="both"/>
        <w:rPr>
          <w:moveFrom w:id="1478" w:author="St-Amant, Rémi" w:date="2018-02-27T11:33:00Z"/>
        </w:rPr>
      </w:pPr>
      <w:moveFrom w:id="1479" w:author="St-Amant, Rémi" w:date="2018-02-27T11:33:00Z">
        <w:r w:rsidRPr="002F095F" w:rsidDel="00F96C8F">
          <w:rPr>
            <w:b/>
          </w:rPr>
          <w:t>Ajouter perturbation aléatoire</w:t>
        </w:r>
        <w:r w:rsidR="002F095F" w:rsidDel="00F96C8F">
          <w:t>:</w:t>
        </w:r>
        <w:r w:rsidR="002F095F" w:rsidRPr="002F095F" w:rsidDel="00F96C8F">
          <w:t xml:space="preserve"> </w:t>
        </w:r>
        <w:r w:rsidR="002F095F" w:rsidDel="00F96C8F">
          <w:t>active/</w:t>
        </w:r>
        <w:r w:rsidR="002F095F" w:rsidRPr="002F095F" w:rsidDel="00F96C8F">
          <w:t xml:space="preserve"> </w:t>
        </w:r>
        <w:r w:rsidR="002F095F" w:rsidDel="00F96C8F">
          <w:t xml:space="preserve">désactive perturbation qui agir sur le trajet de déplacement des insectes. </w:t>
        </w:r>
      </w:moveFrom>
    </w:p>
    <w:p w14:paraId="3FF32EA0" w14:textId="4BB94F9E" w:rsidR="00BE7432" w:rsidRPr="002F095F" w:rsidDel="00F96C8F" w:rsidRDefault="00BE7432" w:rsidP="00BE7432">
      <w:pPr>
        <w:jc w:val="both"/>
        <w:rPr>
          <w:moveFrom w:id="1480" w:author="St-Amant, Rémi" w:date="2018-02-27T11:33:00Z"/>
          <w:b/>
        </w:rPr>
      </w:pPr>
      <w:moveFrom w:id="1481" w:author="St-Amant, Rémi" w:date="2018-02-27T11:33:00Z">
        <w:r w:rsidRPr="002F095F" w:rsidDel="00F96C8F">
          <w:rPr>
            <w:b/>
          </w:rPr>
          <w:t>Nombre papillons maximum</w:t>
        </w:r>
        <w:r w:rsidR="002F095F" w:rsidDel="00F96C8F">
          <w:rPr>
            <w:b/>
          </w:rPr>
          <w:t xml:space="preserve">: </w:t>
        </w:r>
        <w:r w:rsidR="002F095F" w:rsidRPr="002F095F" w:rsidDel="00F96C8F">
          <w:t>ce champ pour limite le nombre de papillons maximum a simulé si zéro dans il n’y a pas de limite.</w:t>
        </w:r>
        <w:r w:rsidR="002F095F" w:rsidDel="00F96C8F">
          <w:rPr>
            <w:b/>
          </w:rPr>
          <w:t xml:space="preserve"> </w:t>
        </w:r>
      </w:moveFrom>
    </w:p>
    <w:p w14:paraId="22596357" w14:textId="5FA1DD72" w:rsidR="00BE7432" w:rsidDel="00F96C8F" w:rsidRDefault="00BE7432" w:rsidP="00BE7432">
      <w:pPr>
        <w:jc w:val="both"/>
        <w:rPr>
          <w:moveFrom w:id="1482" w:author="St-Amant, Rémi" w:date="2018-02-27T11:33:00Z"/>
        </w:rPr>
      </w:pPr>
      <w:moveFrom w:id="1483" w:author="St-Amant, Rémi" w:date="2018-02-27T11:33:00Z">
        <w:r w:rsidRPr="002F095F" w:rsidDel="00F96C8F">
          <w:rPr>
            <w:b/>
          </w:rPr>
          <w:t>Nombre de vols maximum</w:t>
        </w:r>
        <w:r w:rsidR="002F095F" w:rsidRPr="002F095F" w:rsidDel="00F96C8F">
          <w:rPr>
            <w:b/>
          </w:rPr>
          <w:t>:</w:t>
        </w:r>
        <w:r w:rsidR="002F095F" w:rsidDel="00F96C8F">
          <w:t xml:space="preserve"> précise le nombre de vols maximum pour chaque nuit par défaut c’est trois.</w:t>
        </w:r>
        <w:r w:rsidDel="00F96C8F">
          <w:t xml:space="preserve"> </w:t>
        </w:r>
      </w:moveFrom>
    </w:p>
    <w:p w14:paraId="3779C28C" w14:textId="5FB93C5F" w:rsidR="00412CA0" w:rsidDel="00F96C8F" w:rsidRDefault="00412CA0" w:rsidP="00412CA0">
      <w:pPr>
        <w:jc w:val="both"/>
        <w:rPr>
          <w:moveFrom w:id="1484" w:author="St-Amant, Rémi" w:date="2018-02-27T11:33:00Z"/>
        </w:rPr>
      </w:pPr>
    </w:p>
    <w:p w14:paraId="435F760C" w14:textId="2B6974E6" w:rsidR="00BE7432" w:rsidDel="00F96C8F" w:rsidRDefault="00BE7432" w:rsidP="00BE7432">
      <w:pPr>
        <w:pStyle w:val="Standard"/>
        <w:numPr>
          <w:ilvl w:val="0"/>
          <w:numId w:val="22"/>
        </w:numPr>
        <w:jc w:val="both"/>
        <w:rPr>
          <w:moveFrom w:id="1485" w:author="St-Amant, Rémi" w:date="2018-02-27T11:33:00Z"/>
          <w:b/>
        </w:rPr>
      </w:pPr>
      <w:moveFrom w:id="1486" w:author="St-Amant, Rémi" w:date="2018-02-27T11:33:00Z">
        <w:r w:rsidRPr="00BE7432" w:rsidDel="00F96C8F">
          <w:rPr>
            <w:b/>
          </w:rPr>
          <w:t>Intrants</w:t>
        </w:r>
      </w:moveFrom>
    </w:p>
    <w:p w14:paraId="5A036438" w14:textId="3105A2C4" w:rsidR="0040626F" w:rsidRPr="0040626F" w:rsidDel="00F96C8F" w:rsidRDefault="0040626F" w:rsidP="0040626F">
      <w:pPr>
        <w:jc w:val="both"/>
        <w:rPr>
          <w:moveFrom w:id="1487" w:author="St-Amant, Rémi" w:date="2018-02-27T11:33:00Z"/>
          <w:i/>
        </w:rPr>
      </w:pPr>
      <w:moveFrom w:id="1488" w:author="St-Amant, Rémi" w:date="2018-02-27T11:33:00Z">
        <w:r w:rsidDel="00F96C8F">
          <w:rPr>
            <w:i/>
          </w:rPr>
          <w:t xml:space="preserve">Toutes les </w:t>
        </w:r>
        <w:r w:rsidRPr="0040626F" w:rsidDel="00F96C8F">
          <w:rPr>
            <w:i/>
          </w:rPr>
          <w:t>fichier</w:t>
        </w:r>
        <w:r w:rsidDel="00F96C8F">
          <w:rPr>
            <w:i/>
          </w:rPr>
          <w:t xml:space="preserve">s cartes doivent être dans le </w:t>
        </w:r>
        <w:r w:rsidRPr="0040626F" w:rsidDel="00F96C8F">
          <w:rPr>
            <w:i/>
          </w:rPr>
          <w:t>sous-répertoire</w:t>
        </w:r>
        <w:r w:rsidDel="00F96C8F">
          <w:rPr>
            <w:i/>
          </w:rPr>
          <w:t xml:space="preserve"> /MapInput/, et les bases de données dans le sous-répertoire /Weather/.</w:t>
        </w:r>
      </w:moveFrom>
    </w:p>
    <w:p w14:paraId="3ABC6D5F" w14:textId="0286C110" w:rsidR="00BE7432" w:rsidRPr="0040626F" w:rsidDel="00F96C8F" w:rsidRDefault="00BE7432" w:rsidP="00BE7432">
      <w:pPr>
        <w:jc w:val="both"/>
        <w:rPr>
          <w:moveFrom w:id="1489" w:author="St-Amant, Rémi" w:date="2018-02-27T11:33:00Z"/>
        </w:rPr>
      </w:pPr>
      <w:moveFrom w:id="1490" w:author="St-Amant, Rémi" w:date="2018-02-27T11:33:00Z">
        <w:r w:rsidRPr="0098305D" w:rsidDel="00F96C8F">
          <w:rPr>
            <w:b/>
          </w:rPr>
          <w:t>Carte d’élévation</w:t>
        </w:r>
        <w:r w:rsidR="0098305D" w:rsidRPr="0098305D" w:rsidDel="00F96C8F">
          <w:rPr>
            <w:b/>
          </w:rPr>
          <w:t>:</w:t>
        </w:r>
        <w:r w:rsidR="0098305D" w:rsidDel="00F96C8F">
          <w:t xml:space="preserve"> choisir la carte qui contient les élévations de la zone a simulé.</w:t>
        </w:r>
      </w:moveFrom>
    </w:p>
    <w:p w14:paraId="2F5E7AF9" w14:textId="7B50B9F4" w:rsidR="00BE7432" w:rsidRPr="00BE7432" w:rsidDel="00F96C8F" w:rsidRDefault="00BE7432" w:rsidP="00BE7432">
      <w:pPr>
        <w:jc w:val="both"/>
        <w:rPr>
          <w:moveFrom w:id="1491" w:author="St-Amant, Rémi" w:date="2018-02-27T11:33:00Z"/>
        </w:rPr>
      </w:pPr>
      <w:moveFrom w:id="1492" w:author="St-Amant, Rémi" w:date="2018-02-27T11:33:00Z">
        <w:r w:rsidRPr="0098305D" w:rsidDel="00F96C8F">
          <w:rPr>
            <w:b/>
          </w:rPr>
          <w:t>Base de données gribs</w:t>
        </w:r>
        <w:r w:rsidR="0098305D" w:rsidRPr="0098305D" w:rsidDel="00F96C8F">
          <w:rPr>
            <w:b/>
          </w:rPr>
          <w:t>:</w:t>
        </w:r>
        <w:r w:rsidR="0098305D" w:rsidDel="00F96C8F">
          <w:t xml:space="preserve"> lorsque on choisir à partir de fichier Gribs, ou</w:t>
        </w:r>
        <w:r w:rsidR="0098305D" w:rsidRPr="0098305D" w:rsidDel="00F96C8F">
          <w:t xml:space="preserve"> </w:t>
        </w:r>
        <w:r w:rsidR="0098305D" w:rsidDel="00F96C8F">
          <w:t>à partir des deux dans type de météo on doit préciser la base de données gribs génère par le WetherUpdater.</w:t>
        </w:r>
        <w:r w:rsidRPr="00BE7432" w:rsidDel="00F96C8F">
          <w:t xml:space="preserve"> </w:t>
        </w:r>
      </w:moveFrom>
    </w:p>
    <w:p w14:paraId="7F94C431" w14:textId="03EC236E" w:rsidR="00BE7432" w:rsidRPr="00BE7432" w:rsidDel="00F96C8F" w:rsidRDefault="00BE7432" w:rsidP="00BE7432">
      <w:pPr>
        <w:jc w:val="both"/>
        <w:rPr>
          <w:moveFrom w:id="1493" w:author="St-Amant, Rémi" w:date="2018-02-27T11:33:00Z"/>
        </w:rPr>
      </w:pPr>
      <w:moveFrom w:id="1494" w:author="St-Amant, Rémi" w:date="2018-02-27T11:33:00Z">
        <w:r w:rsidRPr="0098305D" w:rsidDel="00F96C8F">
          <w:rPr>
            <w:b/>
          </w:rPr>
          <w:t>Base de données horaires</w:t>
        </w:r>
        <w:r w:rsidR="0098305D" w:rsidRPr="0098305D" w:rsidDel="00F96C8F">
          <w:rPr>
            <w:b/>
          </w:rPr>
          <w:t>:</w:t>
        </w:r>
        <w:r w:rsidR="0098305D" w:rsidDel="00F96C8F">
          <w:t xml:space="preserve"> si on a choisi à partir de base de données horaires, ou bien ou</w:t>
        </w:r>
        <w:r w:rsidR="0098305D" w:rsidRPr="0098305D" w:rsidDel="00F96C8F">
          <w:t xml:space="preserve"> </w:t>
        </w:r>
        <w:r w:rsidR="0098305D" w:rsidDel="00F96C8F">
          <w:t xml:space="preserve">à partir des deux dans type de météo, il faut sélectionne une base de données horaires, qu’on peut le générer par le WetherUpdater. </w:t>
        </w:r>
        <w:r w:rsidRPr="00BE7432" w:rsidDel="00F96C8F">
          <w:t xml:space="preserve"> </w:t>
        </w:r>
      </w:moveFrom>
    </w:p>
    <w:p w14:paraId="17330278" w14:textId="150607F6" w:rsidR="00BE7432" w:rsidRPr="002B439E" w:rsidDel="00F96C8F" w:rsidRDefault="00BE7432" w:rsidP="00BE7432">
      <w:pPr>
        <w:jc w:val="both"/>
        <w:rPr>
          <w:moveFrom w:id="1495" w:author="St-Amant, Rémi" w:date="2018-02-27T11:33:00Z"/>
          <w:b/>
        </w:rPr>
      </w:pPr>
      <w:moveFrom w:id="1496" w:author="St-Amant, Rémi" w:date="2018-02-27T11:33:00Z">
        <w:r w:rsidRPr="002B439E" w:rsidDel="00F96C8F">
          <w:rPr>
            <w:b/>
          </w:rPr>
          <w:t>Carte d’hôtes</w:t>
        </w:r>
        <w:r w:rsidR="00C55391" w:rsidRPr="002B439E" w:rsidDel="00F96C8F">
          <w:rPr>
            <w:b/>
          </w:rPr>
          <w:t>:</w:t>
        </w:r>
      </w:moveFrom>
    </w:p>
    <w:p w14:paraId="128AA673" w14:textId="09EEE5A9" w:rsidR="00BE7432" w:rsidDel="00F96C8F" w:rsidRDefault="00BE7432" w:rsidP="00BE7432">
      <w:pPr>
        <w:jc w:val="both"/>
        <w:rPr>
          <w:moveFrom w:id="1497" w:author="St-Amant, Rémi" w:date="2018-02-27T11:33:00Z"/>
        </w:rPr>
      </w:pPr>
      <w:moveFrom w:id="1498" w:author="St-Amant, Rémi" w:date="2018-02-27T11:33:00Z">
        <w:r w:rsidRPr="002B439E" w:rsidDel="00F96C8F">
          <w:rPr>
            <w:b/>
          </w:rPr>
          <w:t>Carte de défoliation</w:t>
        </w:r>
        <w:r w:rsidR="00C55391" w:rsidRPr="002B439E" w:rsidDel="00F96C8F">
          <w:rPr>
            <w:b/>
          </w:rPr>
          <w:t>:</w:t>
        </w:r>
        <w:r w:rsidR="00C55391" w:rsidDel="00F96C8F">
          <w:t xml:space="preserve"> c’est comme son nom l’indique c’est une carte de défoliation de l’insecte.</w:t>
        </w:r>
      </w:moveFrom>
    </w:p>
    <w:p w14:paraId="10BABC34" w14:textId="7A73F1DE" w:rsidR="00BE7432" w:rsidDel="00F96C8F" w:rsidRDefault="00BE7432" w:rsidP="00BE7432">
      <w:pPr>
        <w:jc w:val="both"/>
        <w:rPr>
          <w:moveFrom w:id="1499" w:author="St-Amant, Rémi" w:date="2018-02-27T11:33:00Z"/>
        </w:rPr>
      </w:pPr>
      <w:moveFrom w:id="1500" w:author="St-Amant, Rémi" w:date="2018-02-27T11:33:00Z">
        <w:r w:rsidDel="00F96C8F">
          <w:t>Carte des plans d’eau</w:t>
        </w:r>
        <w:r w:rsidR="00C55391" w:rsidDel="00F96C8F">
          <w:t> :</w:t>
        </w:r>
        <w:r w:rsidR="002B439E" w:rsidDel="00F96C8F">
          <w:t xml:space="preserve"> </w:t>
        </w:r>
        <w:r w:rsidR="00310F84" w:rsidDel="00F96C8F">
          <w:t>la carte qui contient les informations sur les zone où il y a l’eau (rivière, mer, lacs …).</w:t>
        </w:r>
        <w:r w:rsidDel="00F96C8F">
          <w:t xml:space="preserve"> </w:t>
        </w:r>
      </w:moveFrom>
    </w:p>
    <w:p w14:paraId="6C4F64E8" w14:textId="4D12CF01" w:rsidR="001C71E7" w:rsidDel="00F96C8F" w:rsidRDefault="001C71E7" w:rsidP="00BE7432">
      <w:pPr>
        <w:jc w:val="both"/>
        <w:rPr>
          <w:moveFrom w:id="1501" w:author="St-Amant, Rémi" w:date="2018-02-27T11:33:00Z"/>
        </w:rPr>
      </w:pPr>
    </w:p>
    <w:p w14:paraId="78A64197" w14:textId="33BE6B10" w:rsidR="00BE7432" w:rsidDel="00F96C8F" w:rsidRDefault="001C71E7" w:rsidP="001C71E7">
      <w:pPr>
        <w:pStyle w:val="Standard"/>
        <w:numPr>
          <w:ilvl w:val="0"/>
          <w:numId w:val="22"/>
        </w:numPr>
        <w:jc w:val="both"/>
        <w:rPr>
          <w:moveFrom w:id="1502" w:author="St-Amant, Rémi" w:date="2018-02-27T11:33:00Z"/>
        </w:rPr>
      </w:pPr>
      <w:moveFrom w:id="1503" w:author="St-Amant, Rémi" w:date="2018-02-27T11:33:00Z">
        <w:r w:rsidRPr="001C71E7" w:rsidDel="00F96C8F">
          <w:rPr>
            <w:b/>
          </w:rPr>
          <w:t>Météorologie</w:t>
        </w:r>
      </w:moveFrom>
    </w:p>
    <w:p w14:paraId="11C24F4D" w14:textId="28FEBF5E" w:rsidR="001C71E7" w:rsidRPr="00BE7432" w:rsidDel="00F96C8F" w:rsidRDefault="001C71E7" w:rsidP="00BE7432">
      <w:pPr>
        <w:jc w:val="both"/>
        <w:rPr>
          <w:moveFrom w:id="1504" w:author="St-Amant, Rémi" w:date="2018-02-27T11:33:00Z"/>
        </w:rPr>
      </w:pPr>
      <w:moveFrom w:id="1505" w:author="St-Amant, Rémi" w:date="2018-02-27T11:33:00Z">
        <w:r w:rsidRPr="00ED528F" w:rsidDel="00F96C8F">
          <w:rPr>
            <w:b/>
          </w:rPr>
          <w:t>Type de température pour la ponte des œufs</w:t>
        </w:r>
        <w:r w:rsidR="00ED528F" w:rsidRPr="00ED528F" w:rsidDel="00F96C8F">
          <w:rPr>
            <w:b/>
          </w:rPr>
          <w:t>:</w:t>
        </w:r>
        <w:r w:rsidR="00ED528F" w:rsidDel="00F96C8F">
          <w:t xml:space="preserve"> on choisit entre trois type de température, soit fixé à 17°C, température à partir du type météo (coucher du soleil pour les gribs), ou bien à partir des stations météo.</w:t>
        </w:r>
      </w:moveFrom>
    </w:p>
    <w:p w14:paraId="37462B09" w14:textId="7F8C7CCE" w:rsidR="00BE7432" w:rsidDel="00F96C8F" w:rsidRDefault="001C71E7" w:rsidP="001C71E7">
      <w:pPr>
        <w:jc w:val="both"/>
        <w:rPr>
          <w:moveFrom w:id="1506" w:author="St-Amant, Rémi" w:date="2018-02-27T11:33:00Z"/>
        </w:rPr>
      </w:pPr>
      <w:moveFrom w:id="1507" w:author="St-Amant, Rémi" w:date="2018-02-27T11:33:00Z">
        <w:r w:rsidRPr="00465977" w:rsidDel="00F96C8F">
          <w:rPr>
            <w:b/>
          </w:rPr>
          <w:t>Type de précipitation</w:t>
        </w:r>
        <w:r w:rsidR="00ED528F" w:rsidRPr="00465977" w:rsidDel="00F96C8F">
          <w:rPr>
            <w:b/>
          </w:rPr>
          <w:t>:</w:t>
        </w:r>
        <w:r w:rsidR="00ED528F" w:rsidDel="00F96C8F">
          <w:t xml:space="preserve"> ici aussi on a trois choix, soit ne pas utiliser la précipitation, précipitation à partir du type météo, ou précipitation à partir des stations météo.</w:t>
        </w:r>
      </w:moveFrom>
    </w:p>
    <w:p w14:paraId="51114555" w14:textId="235D8678" w:rsidR="001C71E7" w:rsidDel="00F96C8F" w:rsidRDefault="001C71E7" w:rsidP="001C71E7">
      <w:pPr>
        <w:jc w:val="both"/>
        <w:rPr>
          <w:moveFrom w:id="1508" w:author="St-Amant, Rémi" w:date="2018-02-27T11:33:00Z"/>
        </w:rPr>
      </w:pPr>
      <w:moveFrom w:id="1509" w:author="St-Amant, Rémi" w:date="2018-02-27T11:33:00Z">
        <w:r w:rsidRPr="00465977" w:rsidDel="00F96C8F">
          <w:rPr>
            <w:b/>
          </w:rPr>
          <w:t>Pmax(mm)</w:t>
        </w:r>
        <w:r w:rsidR="00ED528F" w:rsidRPr="00465977" w:rsidDel="00F96C8F">
          <w:rPr>
            <w:b/>
          </w:rPr>
          <w:t>:</w:t>
        </w:r>
        <w:r w:rsidR="00ED528F" w:rsidDel="00F96C8F">
          <w:t xml:space="preserve"> </w:t>
        </w:r>
        <w:r w:rsidR="00465977" w:rsidDel="00F96C8F">
          <w:t>précisée</w:t>
        </w:r>
        <w:r w:rsidR="00ED528F" w:rsidDel="00F96C8F">
          <w:t xml:space="preserve"> précipitation </w:t>
        </w:r>
        <w:r w:rsidR="00465977" w:rsidDel="00F96C8F">
          <w:t>de la pluie maximum</w:t>
        </w:r>
        <w:r w:rsidR="00ED528F" w:rsidDel="00F96C8F">
          <w:t xml:space="preserve"> en mm </w:t>
        </w:r>
        <w:r w:rsidR="00465977" w:rsidDel="00F96C8F">
          <w:t xml:space="preserve">la valeur 2.5 est la valeur par défaut.  </w:t>
        </w:r>
      </w:moveFrom>
    </w:p>
    <w:p w14:paraId="1C8F0AFA" w14:textId="6490865A" w:rsidR="001C71E7" w:rsidDel="00F96C8F" w:rsidRDefault="001C71E7" w:rsidP="001C71E7">
      <w:pPr>
        <w:jc w:val="both"/>
        <w:rPr>
          <w:moveFrom w:id="1510" w:author="St-Amant, Rémi" w:date="2018-02-27T11:33:00Z"/>
        </w:rPr>
      </w:pPr>
      <w:moveFrom w:id="1511" w:author="St-Amant, Rémi" w:date="2018-02-27T11:33:00Z">
        <w:r w:rsidRPr="00465977" w:rsidDel="00F96C8F">
          <w:rPr>
            <w:b/>
          </w:rPr>
          <w:t>Wmin(km/h)</w:t>
        </w:r>
        <w:r w:rsidR="00465977" w:rsidRPr="00465977" w:rsidDel="00F96C8F">
          <w:rPr>
            <w:b/>
          </w:rPr>
          <w:t>:</w:t>
        </w:r>
        <w:r w:rsidR="00465977" w:rsidDel="00F96C8F">
          <w:t xml:space="preserve"> c’est pour donner la vitesse du vent minimal en km/h la valeur 2.52 est la valeur par défaut.  </w:t>
        </w:r>
      </w:moveFrom>
    </w:p>
    <w:p w14:paraId="14A31036" w14:textId="177F13F9" w:rsidR="001C71E7" w:rsidDel="00F96C8F" w:rsidRDefault="001C71E7" w:rsidP="001C71E7">
      <w:pPr>
        <w:jc w:val="both"/>
        <w:rPr>
          <w:moveFrom w:id="1512" w:author="St-Amant, Rémi" w:date="2018-02-27T11:33:00Z"/>
        </w:rPr>
      </w:pPr>
    </w:p>
    <w:p w14:paraId="549BC7A8" w14:textId="5AC876EA" w:rsidR="001C71E7" w:rsidDel="00F96C8F" w:rsidRDefault="001C71E7" w:rsidP="001C71E7">
      <w:pPr>
        <w:pStyle w:val="Standard"/>
        <w:numPr>
          <w:ilvl w:val="0"/>
          <w:numId w:val="22"/>
        </w:numPr>
        <w:jc w:val="both"/>
        <w:rPr>
          <w:moveFrom w:id="1513" w:author="St-Amant, Rémi" w:date="2018-02-27T11:33:00Z"/>
        </w:rPr>
      </w:pPr>
      <w:moveFrom w:id="1514" w:author="St-Amant, Rémi" w:date="2018-02-27T11:33:00Z">
        <w:r w:rsidRPr="001C71E7" w:rsidDel="00F96C8F">
          <w:rPr>
            <w:b/>
          </w:rPr>
          <w:t>Durée</w:t>
        </w:r>
        <w:r w:rsidDel="00F96C8F">
          <w:t xml:space="preserve"> </w:t>
        </w:r>
      </w:moveFrom>
    </w:p>
    <w:p w14:paraId="173F295D" w14:textId="6A87466D" w:rsidR="001C71E7" w:rsidDel="00F96C8F" w:rsidRDefault="001C71E7" w:rsidP="001C71E7">
      <w:pPr>
        <w:jc w:val="both"/>
        <w:rPr>
          <w:moveFrom w:id="1515" w:author="St-Amant, Rémi" w:date="2018-02-27T11:33:00Z"/>
        </w:rPr>
      </w:pPr>
      <w:moveFrom w:id="1516" w:author="St-Amant, Rémi" w:date="2018-02-27T11:33:00Z">
        <w:r w:rsidRPr="007946B9" w:rsidDel="00F96C8F">
          <w:rPr>
            <w:b/>
          </w:rPr>
          <w:t>Modèle de hauteur de vol</w:t>
        </w:r>
        <w:r w:rsidR="00465977" w:rsidRPr="007946B9" w:rsidDel="00F96C8F">
          <w:rPr>
            <w:b/>
          </w:rPr>
          <w:t>:</w:t>
        </w:r>
        <w:r w:rsidR="007946B9" w:rsidDel="00F96C8F">
          <w:rPr>
            <w:b/>
          </w:rPr>
          <w:t xml:space="preserve"> </w:t>
        </w:r>
        <w:r w:rsidR="00465977" w:rsidDel="00F96C8F">
          <w:t xml:space="preserve">la hauteur de vol des insectes est </w:t>
        </w:r>
        <w:r w:rsidR="007946B9" w:rsidDel="00F96C8F">
          <w:t>définie</w:t>
        </w:r>
        <w:r w:rsidR="00465977" w:rsidDel="00F96C8F">
          <w:t xml:space="preserve"> par un </w:t>
        </w:r>
        <w:r w:rsidR="007946B9" w:rsidDel="00F96C8F">
          <w:t xml:space="preserve">des trois modèles, Modèle Physiologique, Vitesse maximum, ou Température maximal. </w:t>
        </w:r>
        <w:r w:rsidR="00465977" w:rsidDel="00F96C8F">
          <w:t xml:space="preserve">  </w:t>
        </w:r>
      </w:moveFrom>
    </w:p>
    <w:p w14:paraId="2187E951" w14:textId="6EFDDD46" w:rsidR="001C71E7" w:rsidDel="00F96C8F" w:rsidRDefault="001C71E7" w:rsidP="001C71E7">
      <w:pPr>
        <w:jc w:val="both"/>
        <w:rPr>
          <w:moveFrom w:id="1517" w:author="St-Amant, Rémi" w:date="2018-02-27T11:33:00Z"/>
        </w:rPr>
      </w:pPr>
      <w:moveFrom w:id="1518" w:author="St-Amant, Rémi" w:date="2018-02-27T11:33:00Z">
        <w:r w:rsidRPr="003C4A3A" w:rsidDel="00F96C8F">
          <w:rPr>
            <w:b/>
          </w:rPr>
          <w:t>Facteur d’échelle</w:t>
        </w:r>
        <w:r w:rsidR="003C4A3A" w:rsidDel="00F96C8F">
          <w:rPr>
            <w:b/>
          </w:rPr>
          <w:t xml:space="preserve"> (km/h)</w:t>
        </w:r>
        <w:r w:rsidR="001039EA" w:rsidRPr="003C4A3A" w:rsidDel="00F96C8F">
          <w:rPr>
            <w:b/>
          </w:rPr>
          <w:t>:</w:t>
        </w:r>
        <w:r w:rsidR="001039EA" w:rsidDel="00F96C8F">
          <w:t xml:space="preserve"> par défaut 0.4</w:t>
        </w:r>
        <w:r w:rsidR="007946B9" w:rsidDel="00F96C8F">
          <w:t xml:space="preserve"> </w:t>
        </w:r>
      </w:moveFrom>
    </w:p>
    <w:p w14:paraId="50882D8C" w14:textId="1C1EAAE9" w:rsidR="00CA7716" w:rsidDel="00F96C8F" w:rsidRDefault="00CA7716" w:rsidP="001C71E7">
      <w:pPr>
        <w:jc w:val="both"/>
        <w:rPr>
          <w:moveFrom w:id="1519" w:author="St-Amant, Rémi" w:date="2018-02-27T11:33:00Z"/>
        </w:rPr>
      </w:pPr>
    </w:p>
    <w:p w14:paraId="0E7D2761" w14:textId="1DBFF066" w:rsidR="001C71E7" w:rsidDel="00F96C8F" w:rsidRDefault="00CA7716" w:rsidP="00CA7716">
      <w:pPr>
        <w:pStyle w:val="Standard"/>
        <w:numPr>
          <w:ilvl w:val="0"/>
          <w:numId w:val="22"/>
        </w:numPr>
        <w:jc w:val="both"/>
        <w:rPr>
          <w:moveFrom w:id="1520" w:author="St-Amant, Rémi" w:date="2018-02-27T11:33:00Z"/>
        </w:rPr>
      </w:pPr>
      <w:moveFrom w:id="1521" w:author="St-Amant, Rémi" w:date="2018-02-27T11:33:00Z">
        <w:r w:rsidRPr="00CA7716" w:rsidDel="00F96C8F">
          <w:rPr>
            <w:b/>
          </w:rPr>
          <w:t>Vélocité</w:t>
        </w:r>
      </w:moveFrom>
    </w:p>
    <w:p w14:paraId="0F14BC9C" w14:textId="1ACA97D3" w:rsidR="00CA7716" w:rsidDel="00F96C8F" w:rsidRDefault="00CA7716" w:rsidP="001C71E7">
      <w:pPr>
        <w:jc w:val="both"/>
        <w:rPr>
          <w:moveFrom w:id="1522" w:author="St-Amant, Rémi" w:date="2018-02-27T11:33:00Z"/>
        </w:rPr>
      </w:pPr>
      <w:moveFrom w:id="1523" w:author="St-Amant, Rémi" w:date="2018-02-27T11:33:00Z">
        <w:r w:rsidRPr="003C4A3A" w:rsidDel="00F96C8F">
          <w:rPr>
            <w:b/>
          </w:rPr>
          <w:t>W horizontale (km/h)</w:t>
        </w:r>
        <w:r w:rsidR="001039EA" w:rsidRPr="003C4A3A" w:rsidDel="00F96C8F">
          <w:rPr>
            <w:b/>
          </w:rPr>
          <w:t>:</w:t>
        </w:r>
        <w:r w:rsidR="001039EA" w:rsidDel="00F96C8F">
          <w:t xml:space="preserve"> ouest horizontale</w:t>
        </w:r>
      </w:moveFrom>
    </w:p>
    <w:p w14:paraId="59D066CD" w14:textId="03DCC063" w:rsidR="00CA7716" w:rsidDel="00F96C8F" w:rsidRDefault="00CA7716" w:rsidP="001C71E7">
      <w:pPr>
        <w:jc w:val="both"/>
        <w:rPr>
          <w:moveFrom w:id="1524" w:author="St-Amant, Rémi" w:date="2018-02-27T11:33:00Z"/>
        </w:rPr>
      </w:pPr>
      <w:moveFrom w:id="1525" w:author="St-Amant, Rémi" w:date="2018-02-27T11:33:00Z">
        <w:r w:rsidRPr="003C4A3A" w:rsidDel="00F96C8F">
          <w:rPr>
            <w:b/>
          </w:rPr>
          <w:t>Ws horizontale (km/h)</w:t>
        </w:r>
        <w:r w:rsidR="001039EA" w:rsidRPr="003C4A3A" w:rsidDel="00F96C8F">
          <w:rPr>
            <w:b/>
          </w:rPr>
          <w:t>:</w:t>
        </w:r>
        <w:r w:rsidR="001039EA" w:rsidDel="00F96C8F">
          <w:t xml:space="preserve"> sud-ouest </w:t>
        </w:r>
        <w:r w:rsidR="00CD41E4" w:rsidDel="00F96C8F">
          <w:t>horizontale</w:t>
        </w:r>
      </w:moveFrom>
    </w:p>
    <w:p w14:paraId="15DDCEBB" w14:textId="22420B34" w:rsidR="00CD41E4" w:rsidDel="00F96C8F" w:rsidRDefault="00CA7716" w:rsidP="001C71E7">
      <w:pPr>
        <w:jc w:val="both"/>
        <w:rPr>
          <w:moveFrom w:id="1526" w:author="St-Amant, Rémi" w:date="2018-02-27T11:33:00Z"/>
        </w:rPr>
      </w:pPr>
      <w:moveFrom w:id="1527" w:author="St-Amant, Rémi" w:date="2018-02-27T11:33:00Z">
        <w:r w:rsidRPr="003C4A3A" w:rsidDel="00F96C8F">
          <w:rPr>
            <w:b/>
          </w:rPr>
          <w:t>W descente (km/h)</w:t>
        </w:r>
        <w:r w:rsidR="00CD41E4" w:rsidRPr="003C4A3A" w:rsidDel="00F96C8F">
          <w:rPr>
            <w:b/>
          </w:rPr>
          <w:t>:</w:t>
        </w:r>
        <w:r w:rsidR="00CD41E4" w:rsidDel="00F96C8F">
          <w:t xml:space="preserve"> ouest descente </w:t>
        </w:r>
      </w:moveFrom>
    </w:p>
    <w:p w14:paraId="687E1C88" w14:textId="1F15520F" w:rsidR="00CA7716" w:rsidDel="00F96C8F" w:rsidRDefault="00CA7716" w:rsidP="00CA7716">
      <w:pPr>
        <w:jc w:val="both"/>
        <w:rPr>
          <w:moveFrom w:id="1528" w:author="St-Amant, Rémi" w:date="2018-02-27T11:33:00Z"/>
        </w:rPr>
      </w:pPr>
      <w:moveFrom w:id="1529" w:author="St-Amant, Rémi" w:date="2018-02-27T11:33:00Z">
        <w:r w:rsidRPr="003C4A3A" w:rsidDel="00F96C8F">
          <w:rPr>
            <w:b/>
          </w:rPr>
          <w:t>Ws descente (km/h)</w:t>
        </w:r>
        <w:r w:rsidR="00CD41E4" w:rsidRPr="003C4A3A" w:rsidDel="00F96C8F">
          <w:rPr>
            <w:b/>
          </w:rPr>
          <w:t>:</w:t>
        </w:r>
        <w:r w:rsidR="00CD41E4" w:rsidDel="00F96C8F">
          <w:t xml:space="preserve"> sud-ouest descente </w:t>
        </w:r>
      </w:moveFrom>
    </w:p>
    <w:p w14:paraId="1DF91E11" w14:textId="0FF9C70B" w:rsidR="00CA7716" w:rsidDel="00F96C8F" w:rsidRDefault="00CA7716" w:rsidP="00CA7716">
      <w:pPr>
        <w:jc w:val="both"/>
        <w:rPr>
          <w:moveFrom w:id="1530" w:author="St-Amant, Rémi" w:date="2018-02-27T11:33:00Z"/>
        </w:rPr>
      </w:pPr>
    </w:p>
    <w:p w14:paraId="4E92A05B" w14:textId="7E59B331" w:rsidR="001C71E7" w:rsidDel="00F96C8F" w:rsidRDefault="00CA7716" w:rsidP="00CA7716">
      <w:pPr>
        <w:pStyle w:val="Standard"/>
        <w:numPr>
          <w:ilvl w:val="0"/>
          <w:numId w:val="22"/>
        </w:numPr>
        <w:jc w:val="both"/>
        <w:rPr>
          <w:moveFrom w:id="1531" w:author="St-Amant, Rémi" w:date="2018-02-27T11:33:00Z"/>
        </w:rPr>
      </w:pPr>
      <w:moveFrom w:id="1532" w:author="St-Amant, Rémi" w:date="2018-02-27T11:33:00Z">
        <w:r w:rsidRPr="00CA7716" w:rsidDel="00F96C8F">
          <w:rPr>
            <w:b/>
          </w:rPr>
          <w:t>Extrants</w:t>
        </w:r>
      </w:moveFrom>
    </w:p>
    <w:p w14:paraId="6D2874BD" w14:textId="4F12677B" w:rsidR="00CA7716" w:rsidDel="00F96C8F" w:rsidRDefault="00CA7716" w:rsidP="00011EE4">
      <w:pPr>
        <w:jc w:val="both"/>
        <w:rPr>
          <w:moveFrom w:id="1533" w:author="St-Amant, Rémi" w:date="2018-02-27T11:33:00Z"/>
        </w:rPr>
      </w:pPr>
      <w:moveFrom w:id="1534" w:author="St-Amant, Rémi" w:date="2018-02-27T11:33:00Z">
        <w:r w:rsidRPr="007127EE" w:rsidDel="00F96C8F">
          <w:rPr>
            <w:b/>
          </w:rPr>
          <w:t>Export sub-horaire</w:t>
        </w:r>
        <w:r w:rsidR="00011EE4" w:rsidRPr="007127EE" w:rsidDel="00F96C8F">
          <w:rPr>
            <w:b/>
          </w:rPr>
          <w:t> :</w:t>
        </w:r>
        <w:r w:rsidR="00011EE4" w:rsidDel="00F96C8F">
          <w:t xml:space="preserve"> active/désactive l’export de fichier des résulta</w:t>
        </w:r>
        <w:r w:rsidR="007127EE" w:rsidDel="00F96C8F">
          <w:t xml:space="preserve"> de la simulation en sub-</w:t>
        </w:r>
        <w:r w:rsidR="00011EE4" w:rsidDel="00F96C8F">
          <w:t xml:space="preserve">horaire </w:t>
        </w:r>
      </w:moveFrom>
    </w:p>
    <w:p w14:paraId="4AFDAD73" w14:textId="05405AA4" w:rsidR="00CA7716" w:rsidDel="00F96C8F" w:rsidRDefault="00CA7716" w:rsidP="00011EE4">
      <w:pPr>
        <w:jc w:val="both"/>
        <w:rPr>
          <w:moveFrom w:id="1535" w:author="St-Amant, Rémi" w:date="2018-02-27T11:33:00Z"/>
        </w:rPr>
      </w:pPr>
      <w:moveFrom w:id="1536" w:author="St-Amant, Rémi" w:date="2018-02-27T11:33:00Z">
        <w:r w:rsidRPr="007127EE" w:rsidDel="00F96C8F">
          <w:rPr>
            <w:b/>
          </w:rPr>
          <w:t>Fichier</w:t>
        </w:r>
        <w:r w:rsidR="00011EE4" w:rsidRPr="007127EE" w:rsidDel="00F96C8F">
          <w:rPr>
            <w:b/>
          </w:rPr>
          <w:t> :</w:t>
        </w:r>
        <w:r w:rsidR="00011EE4" w:rsidDel="00F96C8F">
          <w:t xml:space="preserve"> nom du fichier</w:t>
        </w:r>
        <w:r w:rsidR="00EE539C" w:rsidDel="00F96C8F">
          <w:t xml:space="preserve"> csv</w:t>
        </w:r>
        <w:r w:rsidR="00011EE4" w:rsidDel="00F96C8F">
          <w:t xml:space="preserve"> apparaitre au sous-</w:t>
        </w:r>
        <w:r w:rsidR="00011EE4" w:rsidRPr="00011EE4" w:rsidDel="00F96C8F">
          <w:rPr>
            <w:i/>
          </w:rPr>
          <w:t xml:space="preserve"> </w:t>
        </w:r>
        <w:r w:rsidR="00011EE4" w:rsidRPr="00011EE4" w:rsidDel="00F96C8F">
          <w:t>répertoire</w:t>
        </w:r>
        <w:r w:rsidR="00011EE4" w:rsidDel="00F96C8F">
          <w:t xml:space="preserve"> /Output/.</w:t>
        </w:r>
      </w:moveFrom>
    </w:p>
    <w:p w14:paraId="4A3D7143" w14:textId="3D47B46F" w:rsidR="00CA7716" w:rsidDel="00F96C8F" w:rsidRDefault="00CA7716" w:rsidP="001C71E7">
      <w:pPr>
        <w:jc w:val="both"/>
        <w:rPr>
          <w:moveFrom w:id="1537" w:author="St-Amant, Rémi" w:date="2018-02-27T11:33:00Z"/>
        </w:rPr>
      </w:pPr>
      <w:moveFrom w:id="1538" w:author="St-Amant, Rémi" w:date="2018-02-27T11:33:00Z">
        <w:r w:rsidRPr="007127EE" w:rsidDel="00F96C8F">
          <w:rPr>
            <w:b/>
          </w:rPr>
          <w:t>Fréquence de sorties (s)</w:t>
        </w:r>
        <w:r w:rsidR="00011EE4" w:rsidRPr="007127EE" w:rsidDel="00F96C8F">
          <w:rPr>
            <w:b/>
          </w:rPr>
          <w:t> :</w:t>
        </w:r>
        <w:r w:rsidR="00011EE4" w:rsidDel="00F96C8F">
          <w:t xml:space="preserve"> fréquence</w:t>
        </w:r>
        <w:r w:rsidR="007127EE" w:rsidDel="00F96C8F">
          <w:t xml:space="preserve"> de la division du temps en seconde.</w:t>
        </w:r>
        <w:r w:rsidR="00011EE4" w:rsidDel="00F96C8F">
          <w:t xml:space="preserve"> </w:t>
        </w:r>
      </w:moveFrom>
    </w:p>
    <w:p w14:paraId="0884F400" w14:textId="02E1E8B6" w:rsidR="00CA7716" w:rsidDel="00F96C8F" w:rsidRDefault="00CA7716" w:rsidP="001C71E7">
      <w:pPr>
        <w:jc w:val="both"/>
        <w:rPr>
          <w:moveFrom w:id="1539" w:author="St-Amant, Rémi" w:date="2018-02-27T11:33:00Z"/>
        </w:rPr>
      </w:pPr>
    </w:p>
    <w:p w14:paraId="7143F85C" w14:textId="085DB764" w:rsidR="00CA7716" w:rsidDel="00F96C8F" w:rsidRDefault="00CA7716" w:rsidP="00CA7716">
      <w:pPr>
        <w:pStyle w:val="Standard"/>
        <w:numPr>
          <w:ilvl w:val="0"/>
          <w:numId w:val="22"/>
        </w:numPr>
        <w:jc w:val="both"/>
        <w:rPr>
          <w:moveFrom w:id="1540" w:author="St-Amant, Rémi" w:date="2018-02-27T11:33:00Z"/>
        </w:rPr>
      </w:pPr>
      <w:moveFrom w:id="1541" w:author="St-Amant, Rémi" w:date="2018-02-27T11:33:00Z">
        <w:r w:rsidRPr="00CA7716" w:rsidDel="00F96C8F">
          <w:rPr>
            <w:b/>
          </w:rPr>
          <w:t>Cartographie</w:t>
        </w:r>
      </w:moveFrom>
    </w:p>
    <w:p w14:paraId="724A27E0" w14:textId="03DC7FD0" w:rsidR="00CA7716" w:rsidDel="00F96C8F" w:rsidRDefault="00CA7716" w:rsidP="007127EE">
      <w:pPr>
        <w:jc w:val="both"/>
        <w:rPr>
          <w:moveFrom w:id="1542" w:author="St-Amant, Rémi" w:date="2018-02-27T11:33:00Z"/>
        </w:rPr>
      </w:pPr>
      <w:moveFrom w:id="1543" w:author="St-Amant, Rémi" w:date="2018-02-27T11:33:00Z">
        <w:r w:rsidRPr="007C6CA0" w:rsidDel="00F96C8F">
          <w:rPr>
            <w:b/>
          </w:rPr>
          <w:t>Création carte d’œufs</w:t>
        </w:r>
        <w:r w:rsidR="007127EE" w:rsidRPr="007C6CA0" w:rsidDel="00F96C8F">
          <w:rPr>
            <w:b/>
          </w:rPr>
          <w:t>:</w:t>
        </w:r>
        <w:r w:rsidR="007127EE" w:rsidRPr="007127EE" w:rsidDel="00F96C8F">
          <w:t xml:space="preserve"> </w:t>
        </w:r>
        <w:r w:rsidR="007127EE" w:rsidDel="00F96C8F">
          <w:t>active/désactive</w:t>
        </w:r>
        <w:r w:rsidR="00EE539C" w:rsidDel="00F96C8F">
          <w:t xml:space="preserve"> la création de la carte qui contient la position des œufs  </w:t>
        </w:r>
      </w:moveFrom>
    </w:p>
    <w:p w14:paraId="5671BEA3" w14:textId="1F7BEAB5" w:rsidR="00CA7716" w:rsidDel="00F96C8F" w:rsidRDefault="007127EE" w:rsidP="001C71E7">
      <w:pPr>
        <w:jc w:val="both"/>
        <w:rPr>
          <w:moveFrom w:id="1544" w:author="St-Amant, Rémi" w:date="2018-02-27T11:33:00Z"/>
        </w:rPr>
      </w:pPr>
      <w:moveFrom w:id="1545" w:author="St-Amant, Rémi" w:date="2018-02-27T11:33:00Z">
        <w:r w:rsidDel="00F96C8F">
          <w:t xml:space="preserve"> </w:t>
        </w:r>
        <w:r w:rsidR="00CA7716" w:rsidRPr="007C6CA0" w:rsidDel="00F96C8F">
          <w:rPr>
            <w:b/>
          </w:rPr>
          <w:t>Nom fichier carte</w:t>
        </w:r>
        <w:r w:rsidRPr="007C6CA0" w:rsidDel="00F96C8F">
          <w:rPr>
            <w:b/>
          </w:rPr>
          <w:t>:</w:t>
        </w:r>
        <w:r w:rsidR="00AA7EA3" w:rsidDel="00F96C8F">
          <w:t xml:space="preserve"> </w:t>
        </w:r>
        <w:r w:rsidR="00EE539C" w:rsidDel="00F96C8F">
          <w:t xml:space="preserve">nom de la carte </w:t>
        </w:r>
        <w:r w:rsidR="00AA7EA3" w:rsidDel="00F96C8F">
          <w:t>apparaitre au sous-</w:t>
        </w:r>
        <w:r w:rsidR="00AA7EA3" w:rsidRPr="00011EE4" w:rsidDel="00F96C8F">
          <w:rPr>
            <w:i/>
          </w:rPr>
          <w:t xml:space="preserve"> </w:t>
        </w:r>
        <w:r w:rsidR="00AA7EA3" w:rsidRPr="00011EE4" w:rsidDel="00F96C8F">
          <w:t>répertoire</w:t>
        </w:r>
        <w:r w:rsidR="00AA7EA3" w:rsidDel="00F96C8F">
          <w:t xml:space="preserve"> /MapOutput/.</w:t>
        </w:r>
      </w:moveFrom>
    </w:p>
    <w:p w14:paraId="34352DF7" w14:textId="51D35D7F" w:rsidR="00CA7716" w:rsidRPr="001C71E7" w:rsidDel="00F96C8F" w:rsidRDefault="00CA7716" w:rsidP="001C71E7">
      <w:pPr>
        <w:jc w:val="both"/>
        <w:rPr>
          <w:moveFrom w:id="1546" w:author="St-Amant, Rémi" w:date="2018-02-27T11:33:00Z"/>
        </w:rPr>
      </w:pPr>
      <w:moveFrom w:id="1547" w:author="St-Amant, Rémi" w:date="2018-02-27T11:33:00Z">
        <w:r w:rsidRPr="007C6CA0" w:rsidDel="00F96C8F">
          <w:rPr>
            <w:b/>
          </w:rPr>
          <w:t>Résolution (m)</w:t>
        </w:r>
        <w:r w:rsidR="00A012FC" w:rsidRPr="007C6CA0" w:rsidDel="00F96C8F">
          <w:rPr>
            <w:b/>
          </w:rPr>
          <w:t>:</w:t>
        </w:r>
        <w:r w:rsidR="00A012FC" w:rsidDel="00F96C8F">
          <w:t xml:space="preserve"> résolution</w:t>
        </w:r>
        <w:r w:rsidR="00AA7EA3" w:rsidDel="00F96C8F">
          <w:t xml:space="preserve"> de la carte c’est en </w:t>
        </w:r>
        <w:r w:rsidR="008A3ED8" w:rsidDel="00F96C8F">
          <w:t>mètre.</w:t>
        </w:r>
      </w:moveFrom>
    </w:p>
    <w:moveFromRangeEnd w:id="1452"/>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Titre1"/>
      </w:pPr>
      <w:bookmarkStart w:id="1548" w:name="_Toc348100166"/>
      <w:bookmarkStart w:id="1549" w:name="_Toc503271233"/>
      <w:r w:rsidRPr="009026A4">
        <w:t>Les modèles dans BioSIM</w:t>
      </w:r>
      <w:bookmarkEnd w:id="1548"/>
      <w:bookmarkEnd w:id="1549"/>
      <w:r w:rsidRPr="009026A4">
        <w:t xml:space="preserve"> </w:t>
      </w:r>
    </w:p>
    <w:p w14:paraId="6A1A2F8B" w14:textId="77777777" w:rsidR="006160E5" w:rsidRDefault="006160E5" w:rsidP="006160E5">
      <w:pPr>
        <w:pStyle w:val="Liste2"/>
        <w:tabs>
          <w:tab w:val="left" w:pos="720"/>
        </w:tabs>
        <w:ind w:left="437" w:firstLine="0"/>
        <w:jc w:val="both"/>
      </w:pPr>
    </w:p>
    <w:p w14:paraId="5ED3E6A3" w14:textId="5584FE3C" w:rsidR="009401CA" w:rsidRPr="009026A4" w:rsidRDefault="009401CA" w:rsidP="006160E5">
      <w:pPr>
        <w:pStyle w:val="Liste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590D9CD5" w:rsidR="009401CA" w:rsidRPr="009026A4" w:rsidRDefault="007100DC" w:rsidP="000C369D">
      <w:pPr>
        <w:pStyle w:val="Liste2"/>
        <w:numPr>
          <w:ilvl w:val="0"/>
          <w:numId w:val="6"/>
        </w:numPr>
        <w:tabs>
          <w:tab w:val="left" w:pos="720"/>
        </w:tabs>
        <w:ind w:hanging="283"/>
        <w:jc w:val="both"/>
      </w:pPr>
      <w:r w:rsidRPr="009026A4">
        <w:t>Être</w:t>
      </w:r>
      <w:r w:rsidR="009401CA" w:rsidRPr="009026A4">
        <w:t xml:space="preserve"> régis par la </w:t>
      </w:r>
      <w:del w:id="1550" w:author="St-Amant, Rémi" w:date="2018-02-27T12:37:00Z">
        <w:r w:rsidR="009401CA" w:rsidRPr="009026A4" w:rsidDel="00D509F7">
          <w:delText>température</w:delText>
        </w:r>
      </w:del>
      <w:ins w:id="1551" w:author="St-Amant, Rémi" w:date="2018-02-27T12:37:00Z">
        <w:r w:rsidR="00D509F7">
          <w:t>météo</w:t>
        </w:r>
      </w:ins>
      <w:r w:rsidR="009401CA" w:rsidRPr="009026A4">
        <w:t>, accepter comme données d</w:t>
      </w:r>
      <w:r w:rsidR="0098105F">
        <w:t>’</w:t>
      </w:r>
      <w:r w:rsidR="009401CA" w:rsidRPr="009026A4">
        <w:t>entrée les températures quotidiennes</w:t>
      </w:r>
      <w:ins w:id="1552" w:author="St-Amant, Rémi" w:date="2018-02-27T12:38:00Z">
        <w:r w:rsidR="00D509F7">
          <w:t>/horaires</w:t>
        </w:r>
      </w:ins>
      <w:r w:rsidR="009401CA" w:rsidRPr="009026A4">
        <w:t xml:space="preserve"> minimales et maximales en °C</w:t>
      </w:r>
      <w:del w:id="1553" w:author="St-Amant, Rémi" w:date="2018-02-27T12:38:00Z">
        <w:r w:rsidR="009401CA" w:rsidRPr="009026A4" w:rsidDel="00D509F7">
          <w:delText xml:space="preserve"> (et</w:delText>
        </w:r>
      </w:del>
      <w:r w:rsidR="009401CA" w:rsidRPr="009026A4">
        <w:t xml:space="preserve">, </w:t>
      </w:r>
      <w:del w:id="1554" w:author="St-Amant, Rémi" w:date="2018-02-27T12:38:00Z">
        <w:r w:rsidR="009401CA" w:rsidRPr="009026A4" w:rsidDel="00D509F7">
          <w:delText>facultativement</w:delText>
        </w:r>
      </w:del>
      <w:ins w:id="1555" w:author="St-Amant, Rémi" w:date="2018-02-27T12:38:00Z">
        <w:r w:rsidR="00D509F7">
          <w:t>ou,</w:t>
        </w:r>
      </w:ins>
      <w:del w:id="1556" w:author="St-Amant, Rémi" w:date="2018-02-27T12:38:00Z">
        <w:r w:rsidR="009401CA" w:rsidRPr="009026A4" w:rsidDel="00D509F7">
          <w:delText>,</w:delText>
        </w:r>
      </w:del>
      <w:r w:rsidR="009401CA" w:rsidRPr="009026A4">
        <w:t xml:space="preserve"> les précipitations en mm, </w:t>
      </w:r>
      <w:ins w:id="1557" w:author="St-Amant, Rémi" w:date="2018-02-27T12:38:00Z">
        <w:r w:rsidR="00D509F7" w:rsidRPr="009026A4">
          <w:t>le point de rosée en °C, l</w:t>
        </w:r>
        <w:r w:rsidR="00D509F7">
          <w:t>’</w:t>
        </w:r>
        <w:r w:rsidR="00D509F7" w:rsidRPr="009026A4">
          <w:t>humidité relative en %</w:t>
        </w:r>
        <w:r w:rsidR="00D509F7">
          <w:t xml:space="preserve">, la vitesse du vent en km/h, la direction du vent en </w:t>
        </w:r>
      </w:ins>
      <w:ins w:id="1558" w:author="St-Amant, Rémi" w:date="2018-02-27T12:39:00Z">
        <w:r w:rsidR="00D509F7">
          <w:t xml:space="preserve">°, </w:t>
        </w:r>
      </w:ins>
      <w:r w:rsidR="009401CA" w:rsidRPr="009026A4">
        <w:t>les chutes de neige et l</w:t>
      </w:r>
      <w:r w:rsidR="0098105F">
        <w:t>’</w:t>
      </w:r>
      <w:r w:rsidR="009401CA" w:rsidRPr="009026A4">
        <w:t>accumulation de neige en mm d</w:t>
      </w:r>
      <w:r w:rsidR="0098105F">
        <w:t>’</w:t>
      </w:r>
      <w:r w:rsidR="009401CA" w:rsidRPr="009026A4">
        <w:t xml:space="preserve">eau, </w:t>
      </w:r>
      <w:ins w:id="1559" w:author="St-Amant, Rémi" w:date="2018-02-27T12:39:00Z">
        <w:r w:rsidR="00D509F7">
          <w:t xml:space="preserve">l’épaisseur de neige en cm, </w:t>
        </w:r>
      </w:ins>
      <w:del w:id="1560" w:author="St-Amant, Rémi" w:date="2018-02-27T12:38:00Z">
        <w:r w:rsidR="009401CA" w:rsidRPr="009026A4" w:rsidDel="00D509F7">
          <w:delText>le point de rosée en °C, l</w:delText>
        </w:r>
        <w:r w:rsidR="0098105F" w:rsidDel="00D509F7">
          <w:delText>’</w:delText>
        </w:r>
        <w:r w:rsidR="009401CA" w:rsidRPr="009026A4" w:rsidDel="00D509F7">
          <w:delText xml:space="preserve">humidité relative en % </w:delText>
        </w:r>
      </w:del>
      <w:del w:id="1561" w:author="St-Amant, Rémi" w:date="2018-02-27T12:39:00Z">
        <w:r w:rsidR="009401CA" w:rsidRPr="009026A4" w:rsidDel="00D509F7">
          <w:delText xml:space="preserve">et </w:delText>
        </w:r>
      </w:del>
      <w:r w:rsidR="009401CA" w:rsidRPr="009026A4">
        <w:t xml:space="preserve">le rayonnement solaire en </w:t>
      </w:r>
      <w:ins w:id="1562" w:author="St-Amant, Rémi" w:date="2018-02-27T12:39:00Z">
        <w:r w:rsidR="00D509F7">
          <w:t>W</w:t>
        </w:r>
      </w:ins>
      <w:del w:id="1563" w:author="St-Amant, Rémi" w:date="2018-02-27T12:39:00Z">
        <w:r w:rsidR="009401CA" w:rsidRPr="009026A4" w:rsidDel="00D509F7">
          <w:delText>MJ</w:delText>
        </w:r>
      </w:del>
      <w:r w:rsidR="009401CA" w:rsidRPr="009026A4">
        <w:t xml:space="preserve">/m²) et produire comme données de sortie une série (1, 2, …, </w:t>
      </w:r>
      <w:r w:rsidR="009401CA" w:rsidRPr="009026A4">
        <w:lastRenderedPageBreak/>
        <w:t>n) de lignes contenant le « temps » (référence à la ligne de sortie) et un nombre arbitraire de variables de sortie;</w:t>
      </w:r>
    </w:p>
    <w:p w14:paraId="684BB419" w14:textId="203CE7BD" w:rsidR="009401CA" w:rsidRPr="009026A4" w:rsidRDefault="007100DC" w:rsidP="000C369D">
      <w:pPr>
        <w:pStyle w:val="Liste2"/>
        <w:numPr>
          <w:ilvl w:val="0"/>
          <w:numId w:val="6"/>
        </w:numPr>
        <w:tabs>
          <w:tab w:val="left" w:pos="720"/>
        </w:tabs>
        <w:ind w:hanging="283"/>
        <w:jc w:val="both"/>
      </w:pPr>
      <w:r w:rsidRPr="009026A4">
        <w:rPr>
          <w:spacing w:val="-2"/>
        </w:rPr>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e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e2"/>
      </w:pPr>
    </w:p>
    <w:p w14:paraId="4AB5A30E" w14:textId="77777777" w:rsidR="009401CA" w:rsidRPr="009026A4" w:rsidRDefault="009401CA" w:rsidP="009401CA">
      <w:pPr>
        <w:jc w:val="both"/>
      </w:pPr>
      <w:r w:rsidRPr="009026A4">
        <w:t>Dans BioSIM, les modèles sont des applications indépendantes (fichiers exécutables portant l</w:t>
      </w:r>
      <w:r w:rsidR="0098105F">
        <w:t>’</w:t>
      </w:r>
      <w:r w:rsidRPr="009026A4">
        <w:t>extension .</w:t>
      </w:r>
      <w:proofErr w:type="spellStart"/>
      <w:r w:rsidRPr="009026A4">
        <w:t>exe</w:t>
      </w:r>
      <w:proofErr w:type="spellEnd"/>
      <w:r w:rsidRPr="009026A4">
        <w:t xml:space="preserv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proofErr w:type="spellStart"/>
      <w:r w:rsidRPr="009026A4">
        <w:rPr>
          <w:i/>
        </w:rPr>
        <w:t>CBioSIMModelBase</w:t>
      </w:r>
      <w:proofErr w:type="spellEnd"/>
      <w:r w:rsidRPr="009026A4">
        <w:rPr>
          <w:i/>
        </w:rPr>
        <w:t xml:space="preserve">: A base class for BioSIM </w:t>
      </w:r>
      <w:proofErr w:type="spellStart"/>
      <w:r w:rsidRPr="009026A4">
        <w:rPr>
          <w:i/>
        </w:rPr>
        <w:t>models</w:t>
      </w:r>
      <w:proofErr w:type="spellEnd"/>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1564" w:name="_Model_Editor_Dialog"/>
      <w:bookmarkEnd w:id="1564"/>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Titre1"/>
      </w:pPr>
      <w:bookmarkStart w:id="1565" w:name="_Toc348100167"/>
      <w:r>
        <w:br w:type="page"/>
      </w:r>
      <w:bookmarkStart w:id="1566" w:name="_Toc503271234"/>
      <w:r w:rsidR="009401CA" w:rsidRPr="009026A4">
        <w:lastRenderedPageBreak/>
        <w:t>Boîte de dialogue Options de BioSIM</w:t>
      </w:r>
      <w:bookmarkEnd w:id="1565"/>
      <w:bookmarkEnd w:id="1566"/>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val="en-CA" w:eastAsia="en-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val="en-CA" w:eastAsia="en-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val="en-CA" w:eastAsia="en-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0E7C9EEF" w:rsidR="009401CA" w:rsidRPr="009026A4" w:rsidRDefault="009401CA" w:rsidP="006160E5">
      <w:pPr>
        <w:pStyle w:val="Titre2"/>
      </w:pPr>
      <w:bookmarkStart w:id="1567" w:name="_Toc348100168"/>
      <w:bookmarkStart w:id="1568" w:name="_Toc503271235"/>
      <w:r w:rsidRPr="009026A4">
        <w:t>Page Options BioSIM</w:t>
      </w:r>
      <w:bookmarkEnd w:id="1567"/>
      <w:bookmarkEnd w:id="1568"/>
      <w:r w:rsidRPr="009026A4">
        <w:t xml:space="preserve"> </w:t>
      </w:r>
    </w:p>
    <w:p w14:paraId="47231D2D" w14:textId="0F4E87E0" w:rsidR="009401CA" w:rsidRPr="009026A4" w:rsidRDefault="009401CA" w:rsidP="009401CA">
      <w:pPr>
        <w:jc w:val="both"/>
        <w:rPr>
          <w:b/>
        </w:rPr>
      </w:pPr>
    </w:p>
    <w:p w14:paraId="292331F9" w14:textId="52BF5AB7" w:rsidR="009401CA" w:rsidRDefault="00D509F7" w:rsidP="009401CA">
      <w:pPr>
        <w:jc w:val="both"/>
      </w:pPr>
      <w:r w:rsidRPr="009026A4">
        <w:rPr>
          <w:noProof/>
          <w:lang w:val="en-CA" w:eastAsia="en-CA"/>
        </w:rPr>
        <w:drawing>
          <wp:anchor distT="0" distB="0" distL="114300" distR="114300" simplePos="0" relativeHeight="251672064" behindDoc="1" locked="0" layoutInCell="1" allowOverlap="1" wp14:anchorId="3AA74986" wp14:editId="4DDBDCE9">
            <wp:simplePos x="0" y="0"/>
            <wp:positionH relativeFrom="column">
              <wp:posOffset>3719195</wp:posOffset>
            </wp:positionH>
            <wp:positionV relativeFrom="paragraph">
              <wp:posOffset>6985</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Par défaut, BioSIM n</w:t>
      </w:r>
      <w:r w:rsidR="0098105F">
        <w:t>’</w:t>
      </w:r>
      <w:r w:rsidR="009401CA" w:rsidRPr="009026A4">
        <w:t>enregistre pas un projet après son exécution. Pour que BioSIM</w:t>
      </w:r>
      <w:r w:rsidR="009401CA" w:rsidRPr="009026A4">
        <w:rPr>
          <w:i/>
        </w:rPr>
        <w:t xml:space="preserve"> </w:t>
      </w:r>
      <w:r w:rsidR="009401CA" w:rsidRPr="009026A4">
        <w:t>enregistre automatiquement le projet juste avant l</w:t>
      </w:r>
      <w:r w:rsidR="0098105F">
        <w:t>’</w:t>
      </w:r>
      <w:r w:rsidR="009401CA" w:rsidRPr="009026A4">
        <w:t>exécution d</w:t>
      </w:r>
      <w:r w:rsidR="0098105F">
        <w:t>’</w:t>
      </w:r>
      <w:r w:rsidR="009401CA" w:rsidRPr="009026A4">
        <w:t>une tâche, cochez la case</w:t>
      </w:r>
      <w:r w:rsidR="009401CA" w:rsidRPr="009026A4">
        <w:rPr>
          <w:b/>
        </w:rPr>
        <w:t xml:space="preserve"> </w:t>
      </w:r>
      <w:r w:rsidR="004A2ED9" w:rsidRPr="009026A4">
        <w:rPr>
          <w:noProof/>
          <w:lang w:val="en-CA" w:eastAsia="en-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rPr>
          <w:rFonts w:ascii="Courier New" w:hAnsi="Courier New"/>
          <w:sz w:val="22"/>
        </w:rPr>
        <w:t>Sauvegarder le projet à l</w:t>
      </w:r>
      <w:r w:rsidR="0098105F">
        <w:rPr>
          <w:rFonts w:ascii="Courier New" w:hAnsi="Courier New"/>
          <w:sz w:val="22"/>
        </w:rPr>
        <w:t>’</w:t>
      </w:r>
      <w:r w:rsidR="009401CA" w:rsidRPr="009026A4">
        <w:rPr>
          <w:rFonts w:ascii="Courier New" w:hAnsi="Courier New"/>
          <w:sz w:val="22"/>
        </w:rPr>
        <w:t>exécution</w:t>
      </w:r>
      <w:r w:rsidR="009401CA"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val="en-CA" w:eastAsia="en-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6160E5">
      <w:pPr>
        <w:pStyle w:val="Titre2"/>
      </w:pPr>
      <w:bookmarkStart w:id="1569" w:name="_Toc348100169"/>
      <w:bookmarkStart w:id="1570" w:name="_Toc503271236"/>
      <w:r w:rsidRPr="009026A4">
        <w:t>Page Répertoires</w:t>
      </w:r>
      <w:bookmarkEnd w:id="1569"/>
      <w:bookmarkEnd w:id="1570"/>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val="en-CA" w:eastAsia="en-CA"/>
        </w:rPr>
        <w:drawing>
          <wp:anchor distT="0" distB="0" distL="114300" distR="114300" simplePos="0" relativeHeight="251673088" behindDoc="1" locked="0" layoutInCell="1" allowOverlap="1" wp14:anchorId="42DE065C" wp14:editId="547A4EC9">
            <wp:simplePos x="0" y="0"/>
            <wp:positionH relativeFrom="column">
              <wp:posOffset>3670576</wp:posOffset>
            </wp:positionH>
            <wp:positionV relativeFrom="paragraph">
              <wp:posOffset>9167</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w:t>
      </w:r>
      <w:proofErr w:type="spellStart"/>
      <w:r w:rsidR="00766BA2">
        <w:t>Ins</w:t>
      </w:r>
      <w:proofErr w:type="spellEnd"/>
      <w:r w:rsidR="00766BA2">
        <w:t>)</w:t>
      </w:r>
      <w:r w:rsidRPr="009026A4">
        <w:t xml:space="preserve"> </w:t>
      </w:r>
      <w:r w:rsidR="008F78E1" w:rsidRPr="009026A4">
        <w:rPr>
          <w:noProof/>
          <w:lang w:val="en-CA" w:eastAsia="en-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6A06A928"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del w:id="1571" w:author="St-Amant, Rémi" w:date="2018-02-27T09:35:00Z">
        <w:r w:rsidR="002625BD" w:rsidDel="00383020">
          <w:delText>Administrateur de fichiers</w:delText>
        </w:r>
      </w:del>
      <w:ins w:id="1572" w:author="St-Amant, Rémi" w:date="2018-02-27T09:35:00Z">
        <w:r w:rsidR="00383020">
          <w:t>Gestionnaire de fichiers</w:t>
        </w:r>
      </w:ins>
      <w:r w:rsidRPr="009026A4">
        <w:t>] ou lors de la définition d</w:t>
      </w:r>
      <w:r w:rsidR="0098105F">
        <w:t>’</w:t>
      </w:r>
      <w:r w:rsidRPr="009026A4">
        <w:t>un élément de cartographie). Lors 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val="en-CA" w:eastAsia="en-CA"/>
        </w:rPr>
        <w:lastRenderedPageBreak/>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val="en-CA" w:eastAsia="en-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val="en-CA" w:eastAsia="en-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val="en-CA" w:eastAsia="en-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6160E5">
      <w:pPr>
        <w:pStyle w:val="Titre2"/>
      </w:pPr>
      <w:bookmarkStart w:id="1573" w:name="_Toc348100170"/>
      <w:bookmarkStart w:id="1574" w:name="_Toc503271237"/>
      <w:r w:rsidRPr="009026A4">
        <w:t>Page Liens</w:t>
      </w:r>
      <w:bookmarkEnd w:id="1573"/>
      <w:bookmarkEnd w:id="1574"/>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val="en-CA" w:eastAsia="en-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proofErr w:type="spellStart"/>
      <w:r w:rsidR="0038429F">
        <w:t>ShowMap</w:t>
      </w:r>
      <w:proofErr w:type="spellEnd"/>
      <w:r w:rsidR="0038429F">
        <w:t>,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 xml:space="preserve">-jour météo, Transfère FTP, </w:t>
      </w:r>
      <w:proofErr w:type="spellStart"/>
      <w:r w:rsidR="0038429F">
        <w:t>TDate</w:t>
      </w:r>
      <w:proofErr w:type="spellEnd"/>
      <w:r w:rsidR="0038429F">
        <w:t xml:space="preserve"> et  </w:t>
      </w:r>
      <w:proofErr w:type="spellStart"/>
      <w:r w:rsidR="0038429F">
        <w:t>MergeFiles</w:t>
      </w:r>
      <w:proofErr w:type="spellEnd"/>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6160E5">
      <w:pPr>
        <w:pStyle w:val="Titre2"/>
      </w:pPr>
      <w:bookmarkStart w:id="1575" w:name="_Toc348100171"/>
      <w:bookmarkStart w:id="1576" w:name="_Toc503271238"/>
      <w:r w:rsidRPr="009026A4">
        <w:t>Page Région</w:t>
      </w:r>
      <w:bookmarkEnd w:id="1575"/>
      <w:bookmarkEnd w:id="1576"/>
    </w:p>
    <w:p w14:paraId="127B77F2" w14:textId="705B3A56" w:rsidR="009401CA" w:rsidRPr="009026A4" w:rsidRDefault="00F46EFF" w:rsidP="009401CA">
      <w:pPr>
        <w:jc w:val="both"/>
      </w:pPr>
      <w:r w:rsidRPr="009026A4">
        <w:rPr>
          <w:noProof/>
          <w:lang w:val="en-CA" w:eastAsia="en-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609C6E5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w:t>
      </w:r>
      <w:del w:id="1577" w:author="St-Amant, Rémi" w:date="2018-02-27T10:23: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1578" w:author="St-Amant, Rémi" w:date="2018-02-27T10:23:00Z">
        <w:r w:rsidR="00465BB2">
          <w:t>la fenêtre Données</w:t>
        </w:r>
      </w:ins>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w:t>
      </w:r>
      <w:r w:rsidRPr="009026A4">
        <w:lastRenderedPageBreak/>
        <w:t xml:space="preserve">séparateur par défaut « / » par le séparateur de liste (indiqué dans le champ </w:t>
      </w:r>
      <w:r w:rsidRPr="009026A4">
        <w:rPr>
          <w:b/>
        </w:rPr>
        <w:t>Séparateur de liste</w:t>
      </w:r>
      <w:r w:rsidRPr="009026A4">
        <w:t>). Par exemple, si le séparateur de liste est la virgule, le format « %</w:t>
      </w:r>
      <w:proofErr w:type="spellStart"/>
      <w:r w:rsidRPr="009026A4">
        <w:t>y,%j</w:t>
      </w:r>
      <w:proofErr w:type="spellEnd"/>
      <w:r w:rsidRPr="009026A4">
        <w:t>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proofErr w:type="spellStart"/>
            <w:r w:rsidRPr="009026A4">
              <w:t>Juil</w:t>
            </w:r>
            <w:proofErr w:type="spellEnd"/>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w:t>
            </w:r>
            <w:proofErr w:type="spellStart"/>
            <w:r w:rsidRPr="009026A4">
              <w:t>juil</w:t>
            </w:r>
            <w:proofErr w:type="spellEnd"/>
            <w:r w:rsidRPr="009026A4">
              <w:t xml:space="preserve">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6160E5">
      <w:pPr>
        <w:pStyle w:val="Titre2"/>
      </w:pPr>
      <w:bookmarkStart w:id="1579" w:name="_Toc348100172"/>
      <w:bookmarkStart w:id="1580" w:name="_Toc503271239"/>
      <w:r w:rsidRPr="009026A4">
        <w:t>Page Options avancées</w:t>
      </w:r>
      <w:bookmarkEnd w:id="1579"/>
      <w:bookmarkEnd w:id="1580"/>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p>
    <w:p w14:paraId="755A9A78" w14:textId="10D636A0" w:rsidR="009401CA" w:rsidRPr="009026A4" w:rsidRDefault="000E6249" w:rsidP="009401CA">
      <w:pPr>
        <w:tabs>
          <w:tab w:val="left" w:pos="240"/>
        </w:tabs>
        <w:snapToGrid w:val="0"/>
        <w:jc w:val="both"/>
      </w:pPr>
      <w:r w:rsidRPr="009026A4">
        <w:rPr>
          <w:noProof/>
          <w:lang w:val="en-CA" w:eastAsia="en-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val="en-CA" w:eastAsia="en-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val="en-CA" w:eastAsia="en-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val="en-CA" w:eastAsia="en-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val="en-CA" w:eastAsia="en-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val="en-CA" w:eastAsia="en-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val="en-CA" w:eastAsia="en-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w:t>
      </w:r>
      <w:proofErr w:type="spellStart"/>
      <w:r w:rsidR="00836CD6">
        <w:t>tout</w:t>
      </w:r>
      <w:proofErr w:type="spellEnd"/>
      <w:r w:rsidR="00836CD6">
        <w:t xml:space="preserve">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bookmarkStart w:id="1581" w:name="_GoBack"/>
      <w:bookmarkEnd w:id="1581"/>
    </w:p>
    <w:p w14:paraId="59C19377" w14:textId="4D7EAA0D" w:rsidR="009401CA" w:rsidRPr="009026A4" w:rsidDel="00D509F7" w:rsidRDefault="009401CA" w:rsidP="009401CA">
      <w:pPr>
        <w:tabs>
          <w:tab w:val="left" w:pos="240"/>
        </w:tabs>
        <w:snapToGrid w:val="0"/>
        <w:jc w:val="both"/>
        <w:rPr>
          <w:del w:id="1582" w:author="St-Amant, Rémi" w:date="2018-02-27T12:46:00Z"/>
        </w:rPr>
      </w:pPr>
      <w:del w:id="1583" w:author="St-Amant, Rémi" w:date="2018-02-27T12:46:00Z">
        <w:r w:rsidRPr="009026A4" w:rsidDel="00D509F7">
          <w:delText xml:space="preserve">Case </w:delText>
        </w:r>
        <w:r w:rsidRPr="009026A4" w:rsidDel="00D509F7">
          <w:rPr>
            <w:rFonts w:ascii="Courier New" w:hAnsi="Courier New"/>
            <w:sz w:val="22"/>
          </w:rPr>
          <w:delText>Activer les calculs parallèles hxGrid</w:delText>
        </w:r>
        <w:r w:rsidRPr="009026A4" w:rsidDel="00D509F7">
          <w:delText xml:space="preserve"> </w:delText>
        </w:r>
        <w:r w:rsidR="008F78E1" w:rsidRPr="009026A4" w:rsidDel="00D509F7">
          <w:rPr>
            <w:noProof/>
            <w:lang w:val="en-CA" w:eastAsia="en-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sidDel="00D509F7">
          <w:delText> : Cette option s</w:delText>
        </w:r>
        <w:r w:rsidR="0098105F" w:rsidDel="00D509F7">
          <w:delText>’</w:delText>
        </w:r>
        <w:r w:rsidRPr="009026A4" w:rsidDel="00D509F7">
          <w:delText>adresse aux utilisateurs avancés qui souhaitent installer et utiliser hxGrid. hxGrid est un programme parallèle de réseau externe qui permet d</w:delText>
        </w:r>
        <w:r w:rsidR="0098105F" w:rsidDel="00D509F7">
          <w:delText>’</w:delText>
        </w:r>
        <w:r w:rsidRPr="009026A4" w:rsidDel="00D509F7">
          <w:delText>utiliser des ordinateurs inactifs sur un réseau local.</w:delText>
        </w:r>
      </w:del>
    </w:p>
    <w:p w14:paraId="72431F0F" w14:textId="77777777" w:rsidR="009401CA" w:rsidRPr="009026A4" w:rsidRDefault="009401CA" w:rsidP="009401CA"/>
    <w:p w14:paraId="65701698" w14:textId="6F00C787" w:rsidR="009401CA" w:rsidRPr="009026A4" w:rsidRDefault="009401CA" w:rsidP="009401CA">
      <w:pPr>
        <w:jc w:val="both"/>
      </w:pPr>
    </w:p>
    <w:sectPr w:rsidR="009401CA" w:rsidRPr="009026A4" w:rsidSect="009401CA">
      <w:headerReference w:type="even" r:id="rId200"/>
      <w:footerReference w:type="even" r:id="rId201"/>
      <w:headerReference w:type="first" r:id="rId202"/>
      <w:footerReference w:type="first" r:id="rId203"/>
      <w:type w:val="oddPage"/>
      <w:pgSz w:w="12240" w:h="15840"/>
      <w:pgMar w:top="1418" w:right="1418"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5AA18" w14:textId="77777777" w:rsidR="002F79AB" w:rsidRDefault="002F79AB">
      <w:r>
        <w:separator/>
      </w:r>
    </w:p>
  </w:endnote>
  <w:endnote w:type="continuationSeparator" w:id="0">
    <w:p w14:paraId="5873DB07" w14:textId="77777777" w:rsidR="002F79AB" w:rsidRDefault="002F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30167" w14:textId="57DBD225" w:rsidR="001D5250" w:rsidRPr="00353A71" w:rsidRDefault="001D5250"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D509F7">
      <w:rPr>
        <w:rStyle w:val="Numrodepage"/>
        <w:noProof/>
      </w:rPr>
      <w:t>79</w:t>
    </w:r>
    <w:r w:rsidRPr="00353A71">
      <w:rPr>
        <w:rStyle w:val="Numrodepage"/>
      </w:rPr>
      <w:fldChar w:fldCharType="end"/>
    </w:r>
  </w:p>
  <w:p w14:paraId="7A398D61" w14:textId="77777777" w:rsidR="001D5250" w:rsidRPr="00353A71" w:rsidRDefault="001D5250" w:rsidP="009401CA">
    <w:pPr>
      <w:pStyle w:val="Pieddepage"/>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37D25" w14:textId="77777777" w:rsidR="001D5250" w:rsidRPr="009B0D86" w:rsidRDefault="001D5250" w:rsidP="009401CA">
    <w:pPr>
      <w:pStyle w:val="Pieddepage"/>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C6026" w14:textId="1C65CAEF" w:rsidR="001D5250" w:rsidRPr="00180538" w:rsidRDefault="001D5250" w:rsidP="009401CA">
    <w:pPr>
      <w:pStyle w:val="Pieddepage"/>
      <w:jc w:val="right"/>
    </w:pPr>
    <w:r w:rsidRPr="00180538">
      <w:fldChar w:fldCharType="begin"/>
    </w:r>
    <w:r w:rsidRPr="00180538">
      <w:instrText xml:space="preserve"> PAGE  \* MERGEFORMAT </w:instrText>
    </w:r>
    <w:r w:rsidRPr="00180538">
      <w:fldChar w:fldCharType="separate"/>
    </w:r>
    <w:r w:rsidR="00D509F7">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7F76" w14:textId="09135520" w:rsidR="001D5250" w:rsidRPr="00353A71" w:rsidRDefault="001D5250"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D509F7">
      <w:rPr>
        <w:rStyle w:val="Numrodepage"/>
        <w:noProof/>
      </w:rPr>
      <w:t>78</w:t>
    </w:r>
    <w:r w:rsidRPr="00353A71">
      <w:rPr>
        <w:rStyle w:val="Numrodepage"/>
      </w:rPr>
      <w:fldChar w:fldCharType="end"/>
    </w:r>
  </w:p>
  <w:p w14:paraId="1505C483" w14:textId="77777777" w:rsidR="001D5250" w:rsidRPr="00353A71" w:rsidRDefault="001D5250" w:rsidP="009401CA">
    <w:pPr>
      <w:pStyle w:val="Pieddepag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6802" w14:textId="77777777" w:rsidR="001D5250" w:rsidRPr="009B0D86" w:rsidRDefault="001D5250" w:rsidP="009401CA">
    <w:pPr>
      <w:pStyle w:val="Pieddepage"/>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648907" w14:textId="77777777" w:rsidR="002F79AB" w:rsidRDefault="002F79AB">
      <w:r>
        <w:separator/>
      </w:r>
    </w:p>
  </w:footnote>
  <w:footnote w:type="continuationSeparator" w:id="0">
    <w:p w14:paraId="463A1176" w14:textId="77777777" w:rsidR="002F79AB" w:rsidRDefault="002F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2B910" w14:textId="77777777" w:rsidR="001D5250" w:rsidRPr="00353A71" w:rsidRDefault="001D5250" w:rsidP="009401CA">
    <w:pPr>
      <w:pStyle w:val="En-tte"/>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DA" w14:textId="77777777" w:rsidR="001D5250" w:rsidRPr="009B0D86" w:rsidRDefault="001D5250"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57F5D" w14:textId="77777777" w:rsidR="001D5250" w:rsidRPr="009B0D86" w:rsidRDefault="001D5250" w:rsidP="009401CA">
    <w:pPr>
      <w:pStyle w:val="En-tte"/>
      <w:rPr>
        <w:vanish/>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8A88A" w14:textId="77777777" w:rsidR="001D5250" w:rsidRPr="009B0D86" w:rsidRDefault="001D5250"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94766"/>
    <w:multiLevelType w:val="singleLevel"/>
    <w:tmpl w:val="6306671E"/>
    <w:lvl w:ilvl="0">
      <w:start w:val="1"/>
      <w:numFmt w:val="bullet"/>
      <w:pStyle w:val="Listepuces"/>
      <w:lvlText w:val=""/>
      <w:lvlJc w:val="left"/>
      <w:pPr>
        <w:tabs>
          <w:tab w:val="num" w:pos="360"/>
        </w:tabs>
        <w:ind w:left="360" w:hanging="360"/>
      </w:pPr>
      <w:rPr>
        <w:rFonts w:ascii="Symbol" w:hAnsi="Symbol" w:hint="default"/>
      </w:rPr>
    </w:lvl>
  </w:abstractNum>
  <w:abstractNum w:abstractNumId="3"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C91854"/>
    <w:multiLevelType w:val="hybridMultilevel"/>
    <w:tmpl w:val="902C93EA"/>
    <w:lvl w:ilvl="0" w:tplc="1009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8" w15:restartNumberingAfterBreak="0">
    <w:nsid w:val="388B6E71"/>
    <w:multiLevelType w:val="multilevel"/>
    <w:tmpl w:val="91D6266E"/>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240"/>
        </w:tabs>
        <w:ind w:left="240" w:hanging="432"/>
      </w:pPr>
      <w:rPr>
        <w:rFonts w:hint="default"/>
      </w:rPr>
    </w:lvl>
    <w:lvl w:ilvl="2">
      <w:start w:val="1"/>
      <w:numFmt w:val="decimal"/>
      <w:pStyle w:val="Titre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9"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0"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DC2F9C"/>
    <w:multiLevelType w:val="hybridMultilevel"/>
    <w:tmpl w:val="61BE4D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3"/>
  </w:num>
  <w:num w:numId="4">
    <w:abstractNumId w:val="14"/>
  </w:num>
  <w:num w:numId="5">
    <w:abstractNumId w:val="16"/>
  </w:num>
  <w:num w:numId="6">
    <w:abstractNumId w:val="3"/>
  </w:num>
  <w:num w:numId="7">
    <w:abstractNumId w:val="2"/>
  </w:num>
  <w:num w:numId="8">
    <w:abstractNumId w:val="9"/>
  </w:num>
  <w:num w:numId="9">
    <w:abstractNumId w:val="0"/>
  </w:num>
  <w:num w:numId="10">
    <w:abstractNumId w:val="1"/>
  </w:num>
  <w:num w:numId="11">
    <w:abstractNumId w:val="7"/>
  </w:num>
  <w:num w:numId="12">
    <w:abstractNumId w:val="11"/>
  </w:num>
  <w:num w:numId="13">
    <w:abstractNumId w:val="5"/>
  </w:num>
  <w:num w:numId="14">
    <w:abstractNumId w:val="12"/>
  </w:num>
  <w:num w:numId="15">
    <w:abstractNumId w:val="10"/>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8"/>
  </w:num>
  <w:num w:numId="22">
    <w:abstractNumId w:val="4"/>
  </w:num>
  <w:num w:numId="23">
    <w:abstractNumId w:val="8"/>
  </w:num>
  <w:num w:numId="24">
    <w:abstractNumId w:val="8"/>
  </w:num>
  <w:num w:numId="25">
    <w:abstractNumId w:val="8"/>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mant, Rémi">
    <w15:presenceInfo w15:providerId="AD" w15:userId="S-1-5-21-66081788-462978661-1268862865-9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activeWritingStyle w:appName="MSWord" w:lang="fr-CA" w:vendorID="64" w:dllVersion="131078" w:nlCheck="1" w:checkStyle="0"/>
  <w:activeWritingStyle w:appName="MSWord" w:lang="en-CA"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evenAndOddHeaders/>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8F"/>
    <w:rsid w:val="00002BAD"/>
    <w:rsid w:val="00005456"/>
    <w:rsid w:val="000102A7"/>
    <w:rsid w:val="00011EE4"/>
    <w:rsid w:val="000437FF"/>
    <w:rsid w:val="00050503"/>
    <w:rsid w:val="00055AA2"/>
    <w:rsid w:val="00063492"/>
    <w:rsid w:val="0006479D"/>
    <w:rsid w:val="00071D7D"/>
    <w:rsid w:val="000772EB"/>
    <w:rsid w:val="00092F9B"/>
    <w:rsid w:val="00094D17"/>
    <w:rsid w:val="000A014B"/>
    <w:rsid w:val="000A3C29"/>
    <w:rsid w:val="000A5099"/>
    <w:rsid w:val="000A7C9F"/>
    <w:rsid w:val="000B0DC6"/>
    <w:rsid w:val="000B4559"/>
    <w:rsid w:val="000C369D"/>
    <w:rsid w:val="000C681E"/>
    <w:rsid w:val="000D0214"/>
    <w:rsid w:val="000D7C36"/>
    <w:rsid w:val="000E5A15"/>
    <w:rsid w:val="000E6249"/>
    <w:rsid w:val="000F73F4"/>
    <w:rsid w:val="00103739"/>
    <w:rsid w:val="001039EA"/>
    <w:rsid w:val="00105D38"/>
    <w:rsid w:val="00112D75"/>
    <w:rsid w:val="00132065"/>
    <w:rsid w:val="0013469C"/>
    <w:rsid w:val="00144D58"/>
    <w:rsid w:val="00175DFB"/>
    <w:rsid w:val="00180538"/>
    <w:rsid w:val="0019012E"/>
    <w:rsid w:val="001906BD"/>
    <w:rsid w:val="00193D8E"/>
    <w:rsid w:val="001A38CF"/>
    <w:rsid w:val="001C00B3"/>
    <w:rsid w:val="001C4209"/>
    <w:rsid w:val="001C71E7"/>
    <w:rsid w:val="001D5250"/>
    <w:rsid w:val="001D5D9D"/>
    <w:rsid w:val="002013B7"/>
    <w:rsid w:val="00203940"/>
    <w:rsid w:val="00212060"/>
    <w:rsid w:val="0021392B"/>
    <w:rsid w:val="00217CBA"/>
    <w:rsid w:val="002205C5"/>
    <w:rsid w:val="00221395"/>
    <w:rsid w:val="0022727B"/>
    <w:rsid w:val="002279F3"/>
    <w:rsid w:val="002322E9"/>
    <w:rsid w:val="00235DB0"/>
    <w:rsid w:val="00260192"/>
    <w:rsid w:val="002625BD"/>
    <w:rsid w:val="00292373"/>
    <w:rsid w:val="002A2CCE"/>
    <w:rsid w:val="002A5C3B"/>
    <w:rsid w:val="002B439E"/>
    <w:rsid w:val="002C02F7"/>
    <w:rsid w:val="002C4775"/>
    <w:rsid w:val="002C7130"/>
    <w:rsid w:val="002D4E81"/>
    <w:rsid w:val="002F095F"/>
    <w:rsid w:val="002F56AE"/>
    <w:rsid w:val="002F7155"/>
    <w:rsid w:val="002F79AB"/>
    <w:rsid w:val="00301722"/>
    <w:rsid w:val="003037A3"/>
    <w:rsid w:val="0030640A"/>
    <w:rsid w:val="00310F84"/>
    <w:rsid w:val="00312A31"/>
    <w:rsid w:val="00315361"/>
    <w:rsid w:val="0032237C"/>
    <w:rsid w:val="00323A9E"/>
    <w:rsid w:val="00334DBD"/>
    <w:rsid w:val="00353A71"/>
    <w:rsid w:val="003546D3"/>
    <w:rsid w:val="0035768C"/>
    <w:rsid w:val="003578E9"/>
    <w:rsid w:val="00373061"/>
    <w:rsid w:val="00383020"/>
    <w:rsid w:val="0038429F"/>
    <w:rsid w:val="0039730E"/>
    <w:rsid w:val="003A32A3"/>
    <w:rsid w:val="003A3FDA"/>
    <w:rsid w:val="003B3F88"/>
    <w:rsid w:val="003B64DE"/>
    <w:rsid w:val="003B7CBE"/>
    <w:rsid w:val="003C4852"/>
    <w:rsid w:val="003C4A3A"/>
    <w:rsid w:val="003D0767"/>
    <w:rsid w:val="003E15DD"/>
    <w:rsid w:val="003E6FB8"/>
    <w:rsid w:val="003F0439"/>
    <w:rsid w:val="003F116B"/>
    <w:rsid w:val="004040EF"/>
    <w:rsid w:val="0040626F"/>
    <w:rsid w:val="004067B5"/>
    <w:rsid w:val="00412CA0"/>
    <w:rsid w:val="00415AEB"/>
    <w:rsid w:val="004316E0"/>
    <w:rsid w:val="004329AD"/>
    <w:rsid w:val="00440DF4"/>
    <w:rsid w:val="00443B84"/>
    <w:rsid w:val="004462AB"/>
    <w:rsid w:val="00454A5C"/>
    <w:rsid w:val="004607F3"/>
    <w:rsid w:val="00461013"/>
    <w:rsid w:val="00465977"/>
    <w:rsid w:val="00465BB2"/>
    <w:rsid w:val="0047007A"/>
    <w:rsid w:val="0047712D"/>
    <w:rsid w:val="00492754"/>
    <w:rsid w:val="004A2318"/>
    <w:rsid w:val="004A2ED9"/>
    <w:rsid w:val="004A6781"/>
    <w:rsid w:val="004B16B6"/>
    <w:rsid w:val="004B7296"/>
    <w:rsid w:val="004C2EDA"/>
    <w:rsid w:val="004C7813"/>
    <w:rsid w:val="004D65D7"/>
    <w:rsid w:val="004E3575"/>
    <w:rsid w:val="004F2645"/>
    <w:rsid w:val="005034E3"/>
    <w:rsid w:val="0050678D"/>
    <w:rsid w:val="005079ED"/>
    <w:rsid w:val="00512A5D"/>
    <w:rsid w:val="005164E0"/>
    <w:rsid w:val="005320B6"/>
    <w:rsid w:val="005410FD"/>
    <w:rsid w:val="00546FCE"/>
    <w:rsid w:val="005477CA"/>
    <w:rsid w:val="00556389"/>
    <w:rsid w:val="00576BA1"/>
    <w:rsid w:val="00581494"/>
    <w:rsid w:val="005924C7"/>
    <w:rsid w:val="005A0216"/>
    <w:rsid w:val="005A16CA"/>
    <w:rsid w:val="005B0CF1"/>
    <w:rsid w:val="005C2FDB"/>
    <w:rsid w:val="005E2583"/>
    <w:rsid w:val="005E534D"/>
    <w:rsid w:val="005F233D"/>
    <w:rsid w:val="005F6D5C"/>
    <w:rsid w:val="0060014E"/>
    <w:rsid w:val="00600FCD"/>
    <w:rsid w:val="00601683"/>
    <w:rsid w:val="00607CE0"/>
    <w:rsid w:val="00612848"/>
    <w:rsid w:val="00612852"/>
    <w:rsid w:val="006160E5"/>
    <w:rsid w:val="00620A4B"/>
    <w:rsid w:val="0062780A"/>
    <w:rsid w:val="0063407F"/>
    <w:rsid w:val="006461E8"/>
    <w:rsid w:val="00653D30"/>
    <w:rsid w:val="00657FE7"/>
    <w:rsid w:val="00665569"/>
    <w:rsid w:val="00690C49"/>
    <w:rsid w:val="00694F37"/>
    <w:rsid w:val="006D374C"/>
    <w:rsid w:val="006D42EE"/>
    <w:rsid w:val="006E6B35"/>
    <w:rsid w:val="006E7FC1"/>
    <w:rsid w:val="00701185"/>
    <w:rsid w:val="007100DC"/>
    <w:rsid w:val="007122A7"/>
    <w:rsid w:val="007127EE"/>
    <w:rsid w:val="00725A10"/>
    <w:rsid w:val="00734E53"/>
    <w:rsid w:val="00737BC1"/>
    <w:rsid w:val="0076208D"/>
    <w:rsid w:val="00766BA2"/>
    <w:rsid w:val="007740E8"/>
    <w:rsid w:val="007868A6"/>
    <w:rsid w:val="00792C3C"/>
    <w:rsid w:val="007946B9"/>
    <w:rsid w:val="007970F7"/>
    <w:rsid w:val="007B7E06"/>
    <w:rsid w:val="007C1CC8"/>
    <w:rsid w:val="007C6CA0"/>
    <w:rsid w:val="00804DDE"/>
    <w:rsid w:val="00805274"/>
    <w:rsid w:val="00816151"/>
    <w:rsid w:val="008208FE"/>
    <w:rsid w:val="008310E7"/>
    <w:rsid w:val="0083248A"/>
    <w:rsid w:val="00836CD6"/>
    <w:rsid w:val="008414B9"/>
    <w:rsid w:val="008439DB"/>
    <w:rsid w:val="00843F5A"/>
    <w:rsid w:val="00847FA8"/>
    <w:rsid w:val="00854B97"/>
    <w:rsid w:val="00890B51"/>
    <w:rsid w:val="008A0563"/>
    <w:rsid w:val="008A3ED8"/>
    <w:rsid w:val="008C34BB"/>
    <w:rsid w:val="008C76D1"/>
    <w:rsid w:val="008D4413"/>
    <w:rsid w:val="008F1E30"/>
    <w:rsid w:val="008F78E1"/>
    <w:rsid w:val="009026A4"/>
    <w:rsid w:val="009034AB"/>
    <w:rsid w:val="00910ABE"/>
    <w:rsid w:val="009322BB"/>
    <w:rsid w:val="009377AA"/>
    <w:rsid w:val="009401CA"/>
    <w:rsid w:val="00944BB8"/>
    <w:rsid w:val="0095161C"/>
    <w:rsid w:val="0095212D"/>
    <w:rsid w:val="00957073"/>
    <w:rsid w:val="0096426E"/>
    <w:rsid w:val="00966D24"/>
    <w:rsid w:val="00971AE6"/>
    <w:rsid w:val="00972AE7"/>
    <w:rsid w:val="0098105F"/>
    <w:rsid w:val="0098305D"/>
    <w:rsid w:val="009A639F"/>
    <w:rsid w:val="009C4793"/>
    <w:rsid w:val="009C69AD"/>
    <w:rsid w:val="009D104B"/>
    <w:rsid w:val="009E5FA3"/>
    <w:rsid w:val="00A002B1"/>
    <w:rsid w:val="00A012FC"/>
    <w:rsid w:val="00A02D77"/>
    <w:rsid w:val="00A104E1"/>
    <w:rsid w:val="00A2004A"/>
    <w:rsid w:val="00A2665C"/>
    <w:rsid w:val="00A46C2B"/>
    <w:rsid w:val="00A5460F"/>
    <w:rsid w:val="00A6712C"/>
    <w:rsid w:val="00A723AF"/>
    <w:rsid w:val="00A7276F"/>
    <w:rsid w:val="00A77ED2"/>
    <w:rsid w:val="00A810E0"/>
    <w:rsid w:val="00A962E2"/>
    <w:rsid w:val="00A967EA"/>
    <w:rsid w:val="00AA2533"/>
    <w:rsid w:val="00AA4272"/>
    <w:rsid w:val="00AA7EA3"/>
    <w:rsid w:val="00AB36B9"/>
    <w:rsid w:val="00AB65C2"/>
    <w:rsid w:val="00AC18F9"/>
    <w:rsid w:val="00AE16F8"/>
    <w:rsid w:val="00AE4CA2"/>
    <w:rsid w:val="00AE5964"/>
    <w:rsid w:val="00AF4C15"/>
    <w:rsid w:val="00AF69CA"/>
    <w:rsid w:val="00B1064B"/>
    <w:rsid w:val="00B54089"/>
    <w:rsid w:val="00B712CD"/>
    <w:rsid w:val="00B738A6"/>
    <w:rsid w:val="00B902EB"/>
    <w:rsid w:val="00B954EA"/>
    <w:rsid w:val="00BA3214"/>
    <w:rsid w:val="00BA6447"/>
    <w:rsid w:val="00BA664A"/>
    <w:rsid w:val="00BB471F"/>
    <w:rsid w:val="00BC7C3F"/>
    <w:rsid w:val="00BE7432"/>
    <w:rsid w:val="00BF0B0C"/>
    <w:rsid w:val="00BF62BD"/>
    <w:rsid w:val="00C14621"/>
    <w:rsid w:val="00C221B1"/>
    <w:rsid w:val="00C2471D"/>
    <w:rsid w:val="00C27BC9"/>
    <w:rsid w:val="00C32729"/>
    <w:rsid w:val="00C5008F"/>
    <w:rsid w:val="00C55391"/>
    <w:rsid w:val="00C7283E"/>
    <w:rsid w:val="00C74A62"/>
    <w:rsid w:val="00C90E53"/>
    <w:rsid w:val="00CA7716"/>
    <w:rsid w:val="00CC24B1"/>
    <w:rsid w:val="00CD41E4"/>
    <w:rsid w:val="00D000EF"/>
    <w:rsid w:val="00D45C41"/>
    <w:rsid w:val="00D509F7"/>
    <w:rsid w:val="00D5290E"/>
    <w:rsid w:val="00D62E42"/>
    <w:rsid w:val="00D63AA3"/>
    <w:rsid w:val="00D66C4A"/>
    <w:rsid w:val="00D74C42"/>
    <w:rsid w:val="00D82141"/>
    <w:rsid w:val="00D859D9"/>
    <w:rsid w:val="00D87A9D"/>
    <w:rsid w:val="00DA1DAF"/>
    <w:rsid w:val="00DA6BAE"/>
    <w:rsid w:val="00DB02B3"/>
    <w:rsid w:val="00DC3A52"/>
    <w:rsid w:val="00DD0C10"/>
    <w:rsid w:val="00DD418A"/>
    <w:rsid w:val="00DE26E1"/>
    <w:rsid w:val="00DE5C23"/>
    <w:rsid w:val="00DE7209"/>
    <w:rsid w:val="00E012C1"/>
    <w:rsid w:val="00E02934"/>
    <w:rsid w:val="00E0654E"/>
    <w:rsid w:val="00E12289"/>
    <w:rsid w:val="00E36ABC"/>
    <w:rsid w:val="00E37221"/>
    <w:rsid w:val="00E40168"/>
    <w:rsid w:val="00E60FDA"/>
    <w:rsid w:val="00E612BC"/>
    <w:rsid w:val="00E61EC1"/>
    <w:rsid w:val="00E70EEC"/>
    <w:rsid w:val="00E725E4"/>
    <w:rsid w:val="00E746AD"/>
    <w:rsid w:val="00E75B26"/>
    <w:rsid w:val="00E80B0C"/>
    <w:rsid w:val="00E963E1"/>
    <w:rsid w:val="00EB1D9C"/>
    <w:rsid w:val="00EB4922"/>
    <w:rsid w:val="00EC1D88"/>
    <w:rsid w:val="00ED030D"/>
    <w:rsid w:val="00ED1886"/>
    <w:rsid w:val="00ED528F"/>
    <w:rsid w:val="00ED68F9"/>
    <w:rsid w:val="00EE539C"/>
    <w:rsid w:val="00EF1A8F"/>
    <w:rsid w:val="00F01098"/>
    <w:rsid w:val="00F02F09"/>
    <w:rsid w:val="00F047E7"/>
    <w:rsid w:val="00F06F3D"/>
    <w:rsid w:val="00F16962"/>
    <w:rsid w:val="00F22527"/>
    <w:rsid w:val="00F249CD"/>
    <w:rsid w:val="00F408F5"/>
    <w:rsid w:val="00F46EFF"/>
    <w:rsid w:val="00F617CD"/>
    <w:rsid w:val="00F61988"/>
    <w:rsid w:val="00F73B49"/>
    <w:rsid w:val="00F80D50"/>
    <w:rsid w:val="00F819DF"/>
    <w:rsid w:val="00F92A34"/>
    <w:rsid w:val="00F931CE"/>
    <w:rsid w:val="00F9448B"/>
    <w:rsid w:val="00F96C8F"/>
    <w:rsid w:val="00FA5EC2"/>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29F"/>
    <w:rPr>
      <w:snapToGrid w:val="0"/>
      <w:sz w:val="24"/>
      <w:lang w:eastAsia="fr-FR"/>
    </w:rPr>
  </w:style>
  <w:style w:type="paragraph" w:styleId="Titre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Titre2">
    <w:name w:val="heading 2"/>
    <w:basedOn w:val="Normal"/>
    <w:next w:val="Normal"/>
    <w:link w:val="Titre2Car"/>
    <w:autoRedefine/>
    <w:qFormat/>
    <w:rsid w:val="006160E5"/>
    <w:pPr>
      <w:keepNext/>
      <w:numPr>
        <w:ilvl w:val="1"/>
        <w:numId w:val="26"/>
      </w:numPr>
      <w:tabs>
        <w:tab w:val="left" w:pos="720"/>
      </w:tabs>
      <w:spacing w:line="240" w:lineRule="atLeast"/>
      <w:outlineLvl w:val="1"/>
    </w:pPr>
    <w:rPr>
      <w:b/>
      <w:szCs w:val="24"/>
    </w:rPr>
  </w:style>
  <w:style w:type="paragraph" w:styleId="Titre3">
    <w:name w:val="heading 3"/>
    <w:basedOn w:val="Normal"/>
    <w:next w:val="Normal"/>
    <w:autoRedefine/>
    <w:qFormat/>
    <w:rsid w:val="00C2471D"/>
    <w:pPr>
      <w:keepNext/>
      <w:numPr>
        <w:ilvl w:val="2"/>
        <w:numId w:val="26"/>
      </w:numPr>
      <w:spacing w:line="240" w:lineRule="atLeast"/>
      <w:outlineLvl w:val="2"/>
    </w:pPr>
    <w:rPr>
      <w:b/>
    </w:rPr>
  </w:style>
  <w:style w:type="paragraph" w:styleId="Titre4">
    <w:name w:val="heading 4"/>
    <w:basedOn w:val="Normal"/>
    <w:next w:val="Normal"/>
    <w:qFormat/>
    <w:rsid w:val="003613F8"/>
    <w:pPr>
      <w:keepNext/>
      <w:widowControl w:val="0"/>
      <w:numPr>
        <w:ilvl w:val="3"/>
        <w:numId w:val="26"/>
      </w:numPr>
      <w:spacing w:line="240" w:lineRule="atLeast"/>
      <w:outlineLvl w:val="3"/>
    </w:pPr>
    <w:rPr>
      <w:b/>
    </w:rPr>
  </w:style>
  <w:style w:type="paragraph" w:styleId="Titre5">
    <w:name w:val="heading 5"/>
    <w:basedOn w:val="Normal"/>
    <w:next w:val="Normal"/>
    <w:qFormat/>
    <w:rsid w:val="0064733B"/>
    <w:pPr>
      <w:keepNext/>
      <w:widowControl w:val="0"/>
      <w:spacing w:line="240" w:lineRule="atLeast"/>
      <w:outlineLvl w:val="4"/>
    </w:pPr>
  </w:style>
  <w:style w:type="paragraph" w:styleId="Titre6">
    <w:name w:val="heading 6"/>
    <w:basedOn w:val="Normal"/>
    <w:next w:val="Normal"/>
    <w:qFormat/>
    <w:rsid w:val="0064733B"/>
    <w:pPr>
      <w:keepNext/>
      <w:tabs>
        <w:tab w:val="left" w:pos="-720"/>
        <w:tab w:val="right" w:pos="5103"/>
      </w:tabs>
      <w:suppressAutoHyphens/>
      <w:jc w:val="both"/>
      <w:outlineLvl w:val="5"/>
    </w:pPr>
    <w:rPr>
      <w:spacing w:val="-2"/>
    </w:rPr>
  </w:style>
  <w:style w:type="paragraph" w:styleId="Titre7">
    <w:name w:val="heading 7"/>
    <w:basedOn w:val="Normal"/>
    <w:next w:val="Normal"/>
    <w:qFormat/>
    <w:rsid w:val="0064733B"/>
    <w:pPr>
      <w:keepNext/>
      <w:widowControl w:val="0"/>
      <w:spacing w:line="240" w:lineRule="atLeast"/>
      <w:outlineLvl w:val="6"/>
    </w:pPr>
  </w:style>
  <w:style w:type="paragraph" w:styleId="Titre8">
    <w:name w:val="heading 8"/>
    <w:basedOn w:val="Normal"/>
    <w:next w:val="Normal"/>
    <w:qFormat/>
    <w:rsid w:val="0064733B"/>
    <w:pPr>
      <w:keepNext/>
      <w:tabs>
        <w:tab w:val="left" w:pos="-720"/>
        <w:tab w:val="right" w:pos="0"/>
      </w:tabs>
      <w:suppressAutoHyphens/>
      <w:jc w:val="both"/>
      <w:outlineLvl w:val="7"/>
    </w:pPr>
    <w:rPr>
      <w:b/>
      <w:spacing w:val="-2"/>
    </w:rPr>
  </w:style>
  <w:style w:type="paragraph" w:styleId="Titre9">
    <w:name w:val="heading 9"/>
    <w:basedOn w:val="Normal"/>
    <w:next w:val="Normal"/>
    <w:qFormat/>
    <w:rsid w:val="0064733B"/>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2A4742"/>
    <w:rPr>
      <w:color w:val="0000FF"/>
      <w:u w:val="single"/>
      <w:lang w:val="fr-CA"/>
    </w:rPr>
  </w:style>
  <w:style w:type="character" w:styleId="Lienhypertextesuivivisit">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En-tte">
    <w:name w:val="header"/>
    <w:basedOn w:val="Normal"/>
    <w:rsid w:val="00EF1A8F"/>
    <w:pPr>
      <w:tabs>
        <w:tab w:val="center" w:pos="4536"/>
        <w:tab w:val="right" w:pos="9072"/>
      </w:tabs>
    </w:pPr>
  </w:style>
  <w:style w:type="paragraph" w:styleId="Pieddepage">
    <w:name w:val="footer"/>
    <w:basedOn w:val="Normal"/>
    <w:rsid w:val="00EF1A8F"/>
    <w:pPr>
      <w:tabs>
        <w:tab w:val="center" w:pos="4536"/>
        <w:tab w:val="right" w:pos="9072"/>
      </w:tabs>
    </w:pPr>
  </w:style>
  <w:style w:type="paragraph" w:styleId="Normalcentr">
    <w:name w:val="Block Text"/>
    <w:basedOn w:val="Normal"/>
    <w:rsid w:val="00B825FC"/>
    <w:pPr>
      <w:snapToGrid w:val="0"/>
      <w:spacing w:after="120"/>
      <w:ind w:left="1440" w:right="1440"/>
    </w:pPr>
  </w:style>
  <w:style w:type="paragraph" w:styleId="Liste2">
    <w:name w:val="List 2"/>
    <w:basedOn w:val="Normal"/>
    <w:rsid w:val="00B825FC"/>
    <w:pPr>
      <w:snapToGrid w:val="0"/>
      <w:ind w:left="566" w:hanging="283"/>
    </w:pPr>
  </w:style>
  <w:style w:type="paragraph" w:styleId="TM3">
    <w:name w:val="toc 3"/>
    <w:basedOn w:val="Normal"/>
    <w:next w:val="Normal"/>
    <w:autoRedefine/>
    <w:uiPriority w:val="39"/>
    <w:rsid w:val="000B3C3A"/>
    <w:pPr>
      <w:ind w:left="1440" w:hanging="720"/>
    </w:pPr>
  </w:style>
  <w:style w:type="paragraph" w:styleId="TM2">
    <w:name w:val="toc 2"/>
    <w:basedOn w:val="Normal"/>
    <w:next w:val="Normal"/>
    <w:autoRedefine/>
    <w:uiPriority w:val="39"/>
    <w:rsid w:val="000B3C3A"/>
    <w:pPr>
      <w:spacing w:before="60"/>
      <w:ind w:left="720" w:hanging="360"/>
    </w:pPr>
  </w:style>
  <w:style w:type="paragraph" w:styleId="TM1">
    <w:name w:val="toc 1"/>
    <w:basedOn w:val="Normal"/>
    <w:next w:val="Normal"/>
    <w:autoRedefine/>
    <w:uiPriority w:val="39"/>
    <w:rsid w:val="008D69C1"/>
    <w:pPr>
      <w:spacing w:before="120"/>
    </w:pPr>
    <w:rPr>
      <w:b/>
    </w:rPr>
  </w:style>
  <w:style w:type="paragraph" w:styleId="TM4">
    <w:name w:val="toc 4"/>
    <w:basedOn w:val="Normal"/>
    <w:next w:val="Normal"/>
    <w:autoRedefine/>
    <w:uiPriority w:val="39"/>
    <w:rsid w:val="0064733B"/>
    <w:pPr>
      <w:ind w:left="720"/>
    </w:pPr>
  </w:style>
  <w:style w:type="paragraph" w:styleId="TM5">
    <w:name w:val="toc 5"/>
    <w:basedOn w:val="Normal"/>
    <w:next w:val="Normal"/>
    <w:autoRedefine/>
    <w:uiPriority w:val="39"/>
    <w:rsid w:val="0064733B"/>
    <w:pPr>
      <w:ind w:left="960"/>
    </w:pPr>
  </w:style>
  <w:style w:type="paragraph" w:styleId="TM6">
    <w:name w:val="toc 6"/>
    <w:basedOn w:val="Normal"/>
    <w:next w:val="Normal"/>
    <w:autoRedefine/>
    <w:uiPriority w:val="39"/>
    <w:rsid w:val="0064733B"/>
    <w:pPr>
      <w:ind w:left="1200"/>
    </w:pPr>
  </w:style>
  <w:style w:type="paragraph" w:styleId="TM7">
    <w:name w:val="toc 7"/>
    <w:basedOn w:val="Normal"/>
    <w:next w:val="Normal"/>
    <w:autoRedefine/>
    <w:uiPriority w:val="39"/>
    <w:rsid w:val="0064733B"/>
    <w:pPr>
      <w:ind w:left="1440"/>
    </w:pPr>
  </w:style>
  <w:style w:type="paragraph" w:styleId="TM8">
    <w:name w:val="toc 8"/>
    <w:basedOn w:val="Normal"/>
    <w:next w:val="Normal"/>
    <w:autoRedefine/>
    <w:uiPriority w:val="39"/>
    <w:rsid w:val="0064733B"/>
    <w:pPr>
      <w:ind w:left="1680"/>
    </w:pPr>
  </w:style>
  <w:style w:type="paragraph" w:styleId="TM9">
    <w:name w:val="toc 9"/>
    <w:basedOn w:val="Normal"/>
    <w:next w:val="Normal"/>
    <w:autoRedefine/>
    <w:uiPriority w:val="39"/>
    <w:rsid w:val="0064733B"/>
    <w:pPr>
      <w:ind w:left="1920"/>
    </w:pPr>
  </w:style>
  <w:style w:type="character" w:styleId="Appelnotedebasdep">
    <w:name w:val="footnote reference"/>
    <w:semiHidden/>
    <w:rsid w:val="0064733B"/>
    <w:rPr>
      <w:rFonts w:ascii="Tms Rmn" w:hAnsi="Tms Rmn"/>
      <w:noProof w:val="0"/>
      <w:position w:val="6"/>
      <w:sz w:val="16"/>
      <w:lang w:val="fr-CA"/>
    </w:rPr>
  </w:style>
  <w:style w:type="paragraph" w:styleId="Notedebasdepage">
    <w:name w:val="footnote text"/>
    <w:basedOn w:val="Normal"/>
    <w:semiHidden/>
    <w:rsid w:val="0064733B"/>
    <w:pPr>
      <w:widowControl w:val="0"/>
    </w:pPr>
  </w:style>
  <w:style w:type="paragraph" w:styleId="Retraitcorpsdetexte">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Corpsdetexte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Corpsdetexte">
    <w:name w:val="Body Text"/>
    <w:basedOn w:val="Normal"/>
    <w:rsid w:val="0064733B"/>
    <w:pPr>
      <w:spacing w:after="120"/>
    </w:pPr>
  </w:style>
  <w:style w:type="paragraph" w:styleId="Retraitcorpsdetexte2">
    <w:name w:val="Body Text Indent 2"/>
    <w:basedOn w:val="Normal"/>
    <w:rsid w:val="0064733B"/>
    <w:pPr>
      <w:spacing w:after="120" w:line="480" w:lineRule="auto"/>
      <w:ind w:left="283"/>
    </w:pPr>
  </w:style>
  <w:style w:type="paragraph" w:styleId="Retraitcorpsdetexte3">
    <w:name w:val="Body Text Indent 3"/>
    <w:basedOn w:val="Normal"/>
    <w:rsid w:val="0064733B"/>
    <w:pPr>
      <w:spacing w:after="120"/>
      <w:ind w:left="283"/>
    </w:pPr>
    <w:rPr>
      <w:sz w:val="16"/>
      <w:szCs w:val="16"/>
    </w:rPr>
  </w:style>
  <w:style w:type="paragraph" w:styleId="Corpsdetexte3">
    <w:name w:val="Body Text 3"/>
    <w:basedOn w:val="Normal"/>
    <w:rsid w:val="0064733B"/>
    <w:pPr>
      <w:spacing w:after="120"/>
    </w:pPr>
    <w:rPr>
      <w:sz w:val="16"/>
      <w:szCs w:val="16"/>
    </w:rPr>
  </w:style>
  <w:style w:type="character" w:styleId="Marquedecommentaire">
    <w:name w:val="annotation reference"/>
    <w:semiHidden/>
    <w:rsid w:val="0064733B"/>
    <w:rPr>
      <w:sz w:val="16"/>
      <w:szCs w:val="16"/>
      <w:lang w:val="fr-CA"/>
    </w:rPr>
  </w:style>
  <w:style w:type="paragraph" w:styleId="Commentaire">
    <w:name w:val="annotation text"/>
    <w:basedOn w:val="Normal"/>
    <w:link w:val="CommentaireCar"/>
    <w:semiHidden/>
    <w:rsid w:val="0064733B"/>
    <w:rPr>
      <w:sz w:val="20"/>
    </w:rPr>
  </w:style>
  <w:style w:type="paragraph" w:styleId="Textebrut">
    <w:name w:val="Plain Text"/>
    <w:basedOn w:val="Normal"/>
    <w:rsid w:val="0064733B"/>
    <w:rPr>
      <w:rFonts w:ascii="Courier New" w:hAnsi="Courier New" w:cs="Courier New"/>
      <w:sz w:val="20"/>
    </w:rPr>
  </w:style>
  <w:style w:type="paragraph" w:styleId="Explorateurdedocuments">
    <w:name w:val="Document Map"/>
    <w:basedOn w:val="Normal"/>
    <w:semiHidden/>
    <w:rsid w:val="0064733B"/>
    <w:pPr>
      <w:shd w:val="clear" w:color="auto" w:fill="000080"/>
    </w:pPr>
    <w:rPr>
      <w:rFonts w:ascii="Tahoma" w:hAnsi="Tahoma" w:cs="Tahoma"/>
      <w:sz w:val="20"/>
    </w:rPr>
  </w:style>
  <w:style w:type="paragraph" w:styleId="Titre">
    <w:name w:val="Title"/>
    <w:basedOn w:val="Normal"/>
    <w:qFormat/>
    <w:rsid w:val="0064733B"/>
    <w:pPr>
      <w:spacing w:before="240" w:after="60"/>
      <w:jc w:val="center"/>
      <w:outlineLvl w:val="0"/>
    </w:pPr>
    <w:rPr>
      <w:rFonts w:ascii="Arial" w:hAnsi="Arial" w:cs="Arial"/>
      <w:b/>
      <w:bCs/>
      <w:kern w:val="28"/>
      <w:sz w:val="32"/>
      <w:szCs w:val="32"/>
    </w:rPr>
  </w:style>
  <w:style w:type="paragraph" w:styleId="Liste">
    <w:name w:val="List"/>
    <w:basedOn w:val="Normal"/>
    <w:rsid w:val="0064733B"/>
    <w:pPr>
      <w:ind w:left="283" w:hanging="283"/>
    </w:pPr>
  </w:style>
  <w:style w:type="paragraph" w:styleId="Liste3">
    <w:name w:val="List 3"/>
    <w:basedOn w:val="Normal"/>
    <w:rsid w:val="0064733B"/>
    <w:pPr>
      <w:ind w:left="849" w:hanging="283"/>
    </w:pPr>
  </w:style>
  <w:style w:type="paragraph" w:styleId="Listepuces">
    <w:name w:val="List Bullet"/>
    <w:basedOn w:val="Normal"/>
    <w:rsid w:val="0064733B"/>
    <w:pPr>
      <w:numPr>
        <w:numId w:val="7"/>
      </w:numPr>
    </w:pPr>
  </w:style>
  <w:style w:type="paragraph" w:styleId="Listepuces2">
    <w:name w:val="List Bullet 2"/>
    <w:basedOn w:val="Normal"/>
    <w:rsid w:val="0064733B"/>
    <w:pPr>
      <w:tabs>
        <w:tab w:val="num" w:pos="360"/>
      </w:tabs>
      <w:ind w:left="360" w:hanging="360"/>
    </w:pPr>
  </w:style>
  <w:style w:type="character" w:styleId="Numrodepage">
    <w:name w:val="page number"/>
    <w:basedOn w:val="Policepardfaut"/>
    <w:rsid w:val="0064733B"/>
  </w:style>
  <w:style w:type="paragraph" w:styleId="Corpsdetexte2">
    <w:name w:val="Body Text 2"/>
    <w:basedOn w:val="Normal"/>
    <w:rsid w:val="0064733B"/>
    <w:pPr>
      <w:spacing w:after="120" w:line="480" w:lineRule="auto"/>
    </w:pPr>
  </w:style>
  <w:style w:type="paragraph" w:styleId="Objetducommentaire">
    <w:name w:val="annotation subject"/>
    <w:basedOn w:val="Commentaire"/>
    <w:next w:val="Commentaire"/>
    <w:semiHidden/>
    <w:rsid w:val="00CF58F6"/>
    <w:rPr>
      <w:b/>
      <w:bCs/>
    </w:rPr>
  </w:style>
  <w:style w:type="paragraph" w:styleId="Textedebulles">
    <w:name w:val="Balloon Text"/>
    <w:basedOn w:val="Normal"/>
    <w:semiHidden/>
    <w:rsid w:val="00CF58F6"/>
    <w:rPr>
      <w:rFonts w:ascii="Tahoma" w:hAnsi="Tahoma" w:cs="Tahoma"/>
      <w:sz w:val="16"/>
      <w:szCs w:val="16"/>
    </w:rPr>
  </w:style>
  <w:style w:type="character" w:styleId="Accentuation">
    <w:name w:val="Emphasis"/>
    <w:qFormat/>
    <w:rsid w:val="00F26AF3"/>
    <w:rPr>
      <w:b/>
      <w:bCs/>
      <w:lang w:val="fr-CA"/>
    </w:rPr>
  </w:style>
  <w:style w:type="character" w:customStyle="1" w:styleId="st1">
    <w:name w:val="st1"/>
    <w:basedOn w:val="Policepardfaut"/>
    <w:rsid w:val="00F26AF3"/>
  </w:style>
  <w:style w:type="table" w:styleId="Grilledutableau">
    <w:name w:val="Table Grid"/>
    <w:basedOn w:val="Tableau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Policepardfaut"/>
    <w:rsid w:val="00B22307"/>
  </w:style>
  <w:style w:type="character" w:customStyle="1" w:styleId="hps">
    <w:name w:val="hps"/>
    <w:basedOn w:val="Policepardfaut"/>
    <w:rsid w:val="00B22307"/>
  </w:style>
  <w:style w:type="character" w:customStyle="1" w:styleId="apple-converted-space">
    <w:name w:val="apple-converted-space"/>
    <w:basedOn w:val="Policepardfaut"/>
    <w:rsid w:val="00B22307"/>
  </w:style>
  <w:style w:type="character" w:customStyle="1" w:styleId="atn">
    <w:name w:val="atn"/>
    <w:basedOn w:val="Policepardfaut"/>
    <w:rsid w:val="00B22307"/>
  </w:style>
  <w:style w:type="character" w:customStyle="1" w:styleId="hpsatn">
    <w:name w:val="hps atn"/>
    <w:basedOn w:val="Policepardfaut"/>
    <w:rsid w:val="00395709"/>
  </w:style>
  <w:style w:type="character" w:customStyle="1" w:styleId="texhtml">
    <w:name w:val="texhtml"/>
    <w:basedOn w:val="Policepardfaut"/>
    <w:rsid w:val="00887EB9"/>
  </w:style>
  <w:style w:type="character" w:customStyle="1" w:styleId="CommentaireCar">
    <w:name w:val="Commentaire Car"/>
    <w:link w:val="Commentaire"/>
    <w:semiHidden/>
    <w:rsid w:val="00515C84"/>
    <w:rPr>
      <w:snapToGrid w:val="0"/>
      <w:lang w:val="fr-CA" w:eastAsia="fr-FR"/>
    </w:rPr>
  </w:style>
  <w:style w:type="character" w:customStyle="1" w:styleId="Titre2Car">
    <w:name w:val="Titre 2 Car"/>
    <w:basedOn w:val="Policepardfaut"/>
    <w:link w:val="Titre2"/>
    <w:rsid w:val="006160E5"/>
    <w:rPr>
      <w:b/>
      <w:snapToGrid w:val="0"/>
      <w:sz w:val="24"/>
      <w:szCs w:val="24"/>
      <w:lang w:eastAsia="fr-FR"/>
    </w:rPr>
  </w:style>
  <w:style w:type="paragraph" w:styleId="Paragraphedeliste">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 w:type="paragraph" w:styleId="Rvision">
    <w:name w:val="Revision"/>
    <w:hidden/>
    <w:uiPriority w:val="99"/>
    <w:semiHidden/>
    <w:rsid w:val="00BB471F"/>
    <w:rPr>
      <w:snapToGrid w:val="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28.png"/><Relationship Id="rId63" Type="http://schemas.openxmlformats.org/officeDocument/2006/relationships/oleObject" Target="embeddings/oleObject7.bin"/><Relationship Id="rId84" Type="http://schemas.openxmlformats.org/officeDocument/2006/relationships/image" Target="media/image60.jpeg"/><Relationship Id="rId138" Type="http://schemas.openxmlformats.org/officeDocument/2006/relationships/image" Target="media/image109.JPG"/><Relationship Id="rId159" Type="http://schemas.openxmlformats.org/officeDocument/2006/relationships/oleObject" Target="embeddings/oleObject17.bin"/><Relationship Id="rId170" Type="http://schemas.openxmlformats.org/officeDocument/2006/relationships/image" Target="media/image137.jpeg"/><Relationship Id="rId191" Type="http://schemas.openxmlformats.org/officeDocument/2006/relationships/image" Target="media/image158.png"/><Relationship Id="rId205" Type="http://schemas.microsoft.com/office/2011/relationships/people" Target="people.xml"/><Relationship Id="rId16" Type="http://schemas.openxmlformats.org/officeDocument/2006/relationships/hyperlink" Target="mailto:Remi.Saint-Amant@Canada.ca" TargetMode="External"/><Relationship Id="rId107" Type="http://schemas.openxmlformats.org/officeDocument/2006/relationships/oleObject" Target="embeddings/oleObject13.bin"/><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oleObject" Target="embeddings/oleObject2.bin"/><Relationship Id="rId58" Type="http://schemas.openxmlformats.org/officeDocument/2006/relationships/image" Target="media/image40.wmf"/><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oleObject" Target="embeddings/oleObject10.bin"/><Relationship Id="rId123" Type="http://schemas.openxmlformats.org/officeDocument/2006/relationships/image" Target="media/image94.jpeg"/><Relationship Id="rId128" Type="http://schemas.openxmlformats.org/officeDocument/2006/relationships/image" Target="media/image99.jpeg"/><Relationship Id="rId144" Type="http://schemas.openxmlformats.org/officeDocument/2006/relationships/image" Target="media/image115.jpeg"/><Relationship Id="rId149" Type="http://schemas.openxmlformats.org/officeDocument/2006/relationships/image" Target="media/image120.JPG"/><Relationship Id="rId5" Type="http://schemas.openxmlformats.org/officeDocument/2006/relationships/footnotes" Target="footnotes.xml"/><Relationship Id="rId90" Type="http://schemas.openxmlformats.org/officeDocument/2006/relationships/image" Target="media/image66.jpeg"/><Relationship Id="rId95" Type="http://schemas.openxmlformats.org/officeDocument/2006/relationships/image" Target="media/image70.jpe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JPG"/><Relationship Id="rId186" Type="http://schemas.openxmlformats.org/officeDocument/2006/relationships/image" Target="media/image153.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wmf"/><Relationship Id="rId69" Type="http://schemas.openxmlformats.org/officeDocument/2006/relationships/image" Target="media/image45.jpe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JP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1.JPG"/><Relationship Id="rId155" Type="http://schemas.openxmlformats.org/officeDocument/2006/relationships/oleObject" Target="embeddings/oleObject15.bin"/><Relationship Id="rId171" Type="http://schemas.openxmlformats.org/officeDocument/2006/relationships/image" Target="media/image138.jpeg"/><Relationship Id="rId176" Type="http://schemas.openxmlformats.org/officeDocument/2006/relationships/image" Target="media/image143.jpeg"/><Relationship Id="rId192" Type="http://schemas.openxmlformats.org/officeDocument/2006/relationships/image" Target="media/image159.jpeg"/><Relationship Id="rId197" Type="http://schemas.openxmlformats.org/officeDocument/2006/relationships/image" Target="media/image164.JPG"/><Relationship Id="rId206" Type="http://schemas.openxmlformats.org/officeDocument/2006/relationships/theme" Target="theme/theme1.xml"/><Relationship Id="rId201" Type="http://schemas.openxmlformats.org/officeDocument/2006/relationships/footer" Target="footer4.xml"/><Relationship Id="rId12" Type="http://schemas.openxmlformats.org/officeDocument/2006/relationships/footer" Target="footer3.xml"/><Relationship Id="rId17" Type="http://schemas.openxmlformats.org/officeDocument/2006/relationships/hyperlink" Target="ftp://ftp.cfl.scf.rncan.gc.ca/regniere/software/"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oleObject" Target="embeddings/oleObject5.bin"/><Relationship Id="rId103" Type="http://schemas.openxmlformats.org/officeDocument/2006/relationships/image" Target="media/image77.wmf"/><Relationship Id="rId108" Type="http://schemas.openxmlformats.org/officeDocument/2006/relationships/image" Target="media/image79.png"/><Relationship Id="rId124" Type="http://schemas.openxmlformats.org/officeDocument/2006/relationships/image" Target="media/image95.JPG"/><Relationship Id="rId129" Type="http://schemas.openxmlformats.org/officeDocument/2006/relationships/image" Target="media/image100.JPG"/><Relationship Id="rId54" Type="http://schemas.openxmlformats.org/officeDocument/2006/relationships/image" Target="media/image38.wmf"/><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hyperlink" Target="http://www.gdal.org/formats_list.html" TargetMode="External"/><Relationship Id="rId96" Type="http://schemas.openxmlformats.org/officeDocument/2006/relationships/image" Target="media/image71.jpeg"/><Relationship Id="rId140" Type="http://schemas.openxmlformats.org/officeDocument/2006/relationships/image" Target="media/image111.JPG"/><Relationship Id="rId145" Type="http://schemas.openxmlformats.org/officeDocument/2006/relationships/image" Target="media/image116.JPG"/><Relationship Id="rId161" Type="http://schemas.openxmlformats.org/officeDocument/2006/relationships/image" Target="media/image128.JP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wmf"/><Relationship Id="rId114" Type="http://schemas.openxmlformats.org/officeDocument/2006/relationships/image" Target="media/image85.JP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image" Target="media/image41.wmf"/><Relationship Id="rId65" Type="http://schemas.openxmlformats.org/officeDocument/2006/relationships/oleObject" Target="embeddings/oleObject8.bin"/><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1.jpg"/><Relationship Id="rId135" Type="http://schemas.openxmlformats.org/officeDocument/2006/relationships/image" Target="media/image106.PNG"/><Relationship Id="rId151" Type="http://schemas.openxmlformats.org/officeDocument/2006/relationships/image" Target="media/image122.JPG"/><Relationship Id="rId156" Type="http://schemas.openxmlformats.org/officeDocument/2006/relationships/image" Target="media/image125.wmf"/><Relationship Id="rId177" Type="http://schemas.openxmlformats.org/officeDocument/2006/relationships/image" Target="media/image144.jpeg"/><Relationship Id="rId198" Type="http://schemas.openxmlformats.org/officeDocument/2006/relationships/image" Target="media/image165.jpeg"/><Relationship Id="rId172" Type="http://schemas.openxmlformats.org/officeDocument/2006/relationships/image" Target="media/image139.jpeg"/><Relationship Id="rId193" Type="http://schemas.openxmlformats.org/officeDocument/2006/relationships/image" Target="media/image160.JPG"/><Relationship Id="rId202" Type="http://schemas.openxmlformats.org/officeDocument/2006/relationships/header" Target="header4.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80.JPG"/><Relationship Id="rId34" Type="http://schemas.openxmlformats.org/officeDocument/2006/relationships/image" Target="media/image20.png"/><Relationship Id="rId50" Type="http://schemas.openxmlformats.org/officeDocument/2006/relationships/oleObject" Target="embeddings/oleObject1.bin"/><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72.JPG"/><Relationship Id="rId104" Type="http://schemas.openxmlformats.org/officeDocument/2006/relationships/oleObject" Target="embeddings/oleObject11.bin"/><Relationship Id="rId120" Type="http://schemas.openxmlformats.org/officeDocument/2006/relationships/image" Target="media/image91.PNG"/><Relationship Id="rId125" Type="http://schemas.openxmlformats.org/officeDocument/2006/relationships/image" Target="media/image96.JPG"/><Relationship Id="rId141" Type="http://schemas.openxmlformats.org/officeDocument/2006/relationships/image" Target="media/image112.JPG"/><Relationship Id="rId146" Type="http://schemas.openxmlformats.org/officeDocument/2006/relationships/image" Target="media/image117.JP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47.jpeg"/><Relationship Id="rId92" Type="http://schemas.openxmlformats.org/officeDocument/2006/relationships/image" Target="media/image67.jpe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4.wmf"/><Relationship Id="rId87" Type="http://schemas.openxmlformats.org/officeDocument/2006/relationships/image" Target="media/image63.jpeg"/><Relationship Id="rId110" Type="http://schemas.openxmlformats.org/officeDocument/2006/relationships/image" Target="media/image81.PNG"/><Relationship Id="rId115" Type="http://schemas.openxmlformats.org/officeDocument/2006/relationships/image" Target="media/image86.jpg"/><Relationship Id="rId131" Type="http://schemas.openxmlformats.org/officeDocument/2006/relationships/image" Target="media/image102.JPG"/><Relationship Id="rId136" Type="http://schemas.openxmlformats.org/officeDocument/2006/relationships/image" Target="media/image107.JPG"/><Relationship Id="rId157" Type="http://schemas.openxmlformats.org/officeDocument/2006/relationships/oleObject" Target="embeddings/oleObject16.bin"/><Relationship Id="rId178" Type="http://schemas.openxmlformats.org/officeDocument/2006/relationships/image" Target="media/image145.jpeg"/><Relationship Id="rId61" Type="http://schemas.openxmlformats.org/officeDocument/2006/relationships/oleObject" Target="embeddings/oleObject6.bin"/><Relationship Id="rId82" Type="http://schemas.openxmlformats.org/officeDocument/2006/relationships/image" Target="media/image58.jpeg"/><Relationship Id="rId152" Type="http://schemas.openxmlformats.org/officeDocument/2006/relationships/image" Target="media/image123.wmf"/><Relationship Id="rId173" Type="http://schemas.openxmlformats.org/officeDocument/2006/relationships/image" Target="media/image140.jpeg"/><Relationship Id="rId194" Type="http://schemas.openxmlformats.org/officeDocument/2006/relationships/image" Target="media/image161.png"/><Relationship Id="rId199" Type="http://schemas.openxmlformats.org/officeDocument/2006/relationships/image" Target="media/image166.jpeg"/><Relationship Id="rId203"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wmf"/><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8.wmf"/><Relationship Id="rId126" Type="http://schemas.openxmlformats.org/officeDocument/2006/relationships/image" Target="media/image97.JPG"/><Relationship Id="rId147" Type="http://schemas.openxmlformats.org/officeDocument/2006/relationships/image" Target="media/image118.JPG"/><Relationship Id="rId168" Type="http://schemas.openxmlformats.org/officeDocument/2006/relationships/image" Target="media/image135.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2.jpeg"/><Relationship Id="rId142" Type="http://schemas.openxmlformats.org/officeDocument/2006/relationships/image" Target="media/image113.JPG"/><Relationship Id="rId163" Type="http://schemas.openxmlformats.org/officeDocument/2006/relationships/image" Target="media/image130.jpeg"/><Relationship Id="rId184" Type="http://schemas.openxmlformats.org/officeDocument/2006/relationships/image" Target="media/image151.png"/><Relationship Id="rId189" Type="http://schemas.openxmlformats.org/officeDocument/2006/relationships/image" Target="media/image156.JPG"/><Relationship Id="rId3" Type="http://schemas.openxmlformats.org/officeDocument/2006/relationships/settings" Target="setting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oleObject" Target="embeddings/oleObject9.bin"/><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6.wmf"/><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2.wmf"/><Relationship Id="rId83" Type="http://schemas.openxmlformats.org/officeDocument/2006/relationships/image" Target="media/image59.jpeg"/><Relationship Id="rId88" Type="http://schemas.openxmlformats.org/officeDocument/2006/relationships/image" Target="media/image64.JP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oleObject" Target="embeddings/oleObject14.bin"/><Relationship Id="rId174" Type="http://schemas.openxmlformats.org/officeDocument/2006/relationships/image" Target="media/image141.jpeg"/><Relationship Id="rId179" Type="http://schemas.openxmlformats.org/officeDocument/2006/relationships/image" Target="media/image146.JPG"/><Relationship Id="rId195" Type="http://schemas.openxmlformats.org/officeDocument/2006/relationships/image" Target="media/image162.JPG"/><Relationship Id="rId190" Type="http://schemas.openxmlformats.org/officeDocument/2006/relationships/image" Target="media/image157.JPG"/><Relationship Id="rId204" Type="http://schemas.openxmlformats.org/officeDocument/2006/relationships/fontTable" Target="fontTable.xml"/><Relationship Id="rId15" Type="http://schemas.openxmlformats.org/officeDocument/2006/relationships/hyperlink" Target="mailto:Jacques.Regniere@canada.ca" TargetMode="External"/><Relationship Id="rId36" Type="http://schemas.openxmlformats.org/officeDocument/2006/relationships/image" Target="media/image22.png"/><Relationship Id="rId57" Type="http://schemas.openxmlformats.org/officeDocument/2006/relationships/oleObject" Target="embeddings/oleObject4.bin"/><Relationship Id="rId106" Type="http://schemas.openxmlformats.org/officeDocument/2006/relationships/oleObject" Target="embeddings/oleObject12.bin"/><Relationship Id="rId127" Type="http://schemas.openxmlformats.org/officeDocument/2006/relationships/image" Target="media/image98.JP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wmf"/><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wmf"/><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1.JPG"/><Relationship Id="rId169" Type="http://schemas.openxmlformats.org/officeDocument/2006/relationships/image" Target="media/image136.jpeg"/><Relationship Id="rId185"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7.JPG"/><Relationship Id="rId26" Type="http://schemas.openxmlformats.org/officeDocument/2006/relationships/image" Target="media/image12.JPG"/><Relationship Id="rId47" Type="http://schemas.openxmlformats.org/officeDocument/2006/relationships/image" Target="media/image33.jpeg"/><Relationship Id="rId68" Type="http://schemas.openxmlformats.org/officeDocument/2006/relationships/hyperlink" Target="http://www.ntsg.umt.edu/project/mt-clim.php" TargetMode="External"/><Relationship Id="rId89" Type="http://schemas.openxmlformats.org/officeDocument/2006/relationships/image" Target="media/image65.jpe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4.wmf"/><Relationship Id="rId175" Type="http://schemas.openxmlformats.org/officeDocument/2006/relationships/image" Target="media/image142.jpeg"/><Relationship Id="rId196" Type="http://schemas.openxmlformats.org/officeDocument/2006/relationships/image" Target="media/image163.JPG"/><Relationship Id="rId200"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Manualv9.dot</Template>
  <TotalTime>26988</TotalTime>
  <Pages>83</Pages>
  <Words>27110</Words>
  <Characters>154533</Characters>
  <Application>Microsoft Office Word</Application>
  <DocSecurity>0</DocSecurity>
  <Lines>1287</Lines>
  <Paragraphs>362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181281</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St-Amant, Rémi</cp:lastModifiedBy>
  <cp:revision>234</cp:revision>
  <cp:lastPrinted>2018-01-29T21:34:00Z</cp:lastPrinted>
  <dcterms:created xsi:type="dcterms:W3CDTF">2017-12-08T16:35:00Z</dcterms:created>
  <dcterms:modified xsi:type="dcterms:W3CDTF">2018-02-27T17:46:00Z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