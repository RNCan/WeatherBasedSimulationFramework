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149016" w14:textId="77777777" w:rsidR="002D2F2E" w:rsidRDefault="002D2F2E">
      <w:pPr>
        <w:pStyle w:val="Standard"/>
        <w:jc w:val="center"/>
        <w:rPr>
          <w:b/>
          <w:bCs/>
          <w:sz w:val="48"/>
          <w:szCs w:val="48"/>
        </w:rPr>
      </w:pPr>
    </w:p>
    <w:p w14:paraId="62E86E43" w14:textId="77777777" w:rsidR="00047CD1" w:rsidRDefault="007D4259">
      <w:pPr>
        <w:pStyle w:val="Standard"/>
        <w:jc w:val="center"/>
        <w:rPr>
          <w:b/>
          <w:bCs/>
          <w:sz w:val="48"/>
          <w:szCs w:val="48"/>
        </w:rPr>
      </w:pPr>
      <w:r>
        <w:rPr>
          <w:b/>
          <w:bCs/>
          <w:sz w:val="48"/>
          <w:szCs w:val="48"/>
        </w:rPr>
        <w:t>Démarrage BioSIM 11</w:t>
      </w:r>
    </w:p>
    <w:p w14:paraId="09DAEB1E" w14:textId="77777777" w:rsidR="002D2F2E" w:rsidRDefault="002D2F2E">
      <w:pPr>
        <w:pStyle w:val="Standard"/>
        <w:jc w:val="center"/>
      </w:pPr>
    </w:p>
    <w:p w14:paraId="2E7A8B28" w14:textId="77777777" w:rsidR="00047CD1" w:rsidRDefault="00047CD1">
      <w:pPr>
        <w:tabs>
          <w:tab w:val="left" w:pos="3510"/>
        </w:tabs>
        <w:jc w:val="center"/>
        <w:rPr>
          <w:lang w:bidi="ar-SA"/>
        </w:rPr>
      </w:pPr>
    </w:p>
    <w:p w14:paraId="2E394C48" w14:textId="77777777" w:rsidR="00047CD1" w:rsidRDefault="007D4259">
      <w:pPr>
        <w:tabs>
          <w:tab w:val="left" w:pos="3510"/>
        </w:tabs>
      </w:pPr>
      <w:r>
        <w:rPr>
          <w:noProof/>
          <w:lang w:val="en-CA" w:eastAsia="en-CA" w:bidi="ar-SA"/>
        </w:rPr>
        <w:drawing>
          <wp:anchor distT="0" distB="0" distL="114300" distR="114300" simplePos="0" relativeHeight="88" behindDoc="1" locked="0" layoutInCell="1" allowOverlap="1" wp14:anchorId="400C8DBA" wp14:editId="3CA5DF87">
            <wp:simplePos x="0" y="0"/>
            <wp:positionH relativeFrom="margin">
              <wp:align>center</wp:align>
            </wp:positionH>
            <wp:positionV relativeFrom="paragraph">
              <wp:posOffset>93477</wp:posOffset>
            </wp:positionV>
            <wp:extent cx="3115691" cy="3417965"/>
            <wp:effectExtent l="0" t="0" r="0" b="0"/>
            <wp:wrapTight wrapText="bothSides">
              <wp:wrapPolygon edited="0">
                <wp:start x="9906" y="120"/>
                <wp:lineTo x="8189" y="482"/>
                <wp:lineTo x="4359" y="1806"/>
                <wp:lineTo x="4359" y="2288"/>
                <wp:lineTo x="3698" y="2890"/>
                <wp:lineTo x="2377" y="4214"/>
                <wp:lineTo x="1057" y="6140"/>
                <wp:lineTo x="396" y="8067"/>
                <wp:lineTo x="0" y="9993"/>
                <wp:lineTo x="132" y="11920"/>
                <wp:lineTo x="528" y="13846"/>
                <wp:lineTo x="1321" y="15773"/>
                <wp:lineTo x="2642" y="17699"/>
                <wp:lineTo x="5019" y="19625"/>
                <wp:lineTo x="5151" y="19866"/>
                <wp:lineTo x="8717" y="21070"/>
                <wp:lineTo x="9510" y="21311"/>
                <wp:lineTo x="11755" y="21311"/>
                <wp:lineTo x="12680" y="21070"/>
                <wp:lineTo x="16246" y="19866"/>
                <wp:lineTo x="16378" y="19625"/>
                <wp:lineTo x="18756" y="17699"/>
                <wp:lineTo x="20077" y="15773"/>
                <wp:lineTo x="20869" y="13846"/>
                <wp:lineTo x="21397" y="11920"/>
                <wp:lineTo x="21397" y="9993"/>
                <wp:lineTo x="21001" y="8067"/>
                <wp:lineTo x="20341" y="6140"/>
                <wp:lineTo x="19152" y="4214"/>
                <wp:lineTo x="17699" y="2890"/>
                <wp:lineTo x="17039" y="1926"/>
                <wp:lineTo x="12812" y="361"/>
                <wp:lineTo x="11359" y="120"/>
                <wp:lineTo x="9906" y="120"/>
              </wp:wrapPolygon>
            </wp:wrapTight>
            <wp:docPr id="1" name="Image1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3115691" cy="341796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Pr>
          <w:lang w:bidi="ar-SA"/>
        </w:rPr>
        <w:tab/>
      </w:r>
    </w:p>
    <w:p w14:paraId="67303C52" w14:textId="77777777" w:rsidR="00047CD1" w:rsidRDefault="00047CD1">
      <w:pPr>
        <w:tabs>
          <w:tab w:val="left" w:pos="3510"/>
        </w:tabs>
        <w:rPr>
          <w:lang w:bidi="ar-SA"/>
        </w:rPr>
      </w:pPr>
    </w:p>
    <w:p w14:paraId="408711A5" w14:textId="77777777" w:rsidR="00047CD1" w:rsidRDefault="00047CD1">
      <w:pPr>
        <w:tabs>
          <w:tab w:val="left" w:pos="3510"/>
        </w:tabs>
        <w:rPr>
          <w:lang w:bidi="ar-SA"/>
        </w:rPr>
      </w:pPr>
    </w:p>
    <w:p w14:paraId="18BCCA73" w14:textId="77777777" w:rsidR="00047CD1" w:rsidRDefault="00047CD1">
      <w:pPr>
        <w:tabs>
          <w:tab w:val="left" w:pos="3510"/>
        </w:tabs>
        <w:rPr>
          <w:lang w:bidi="ar-SA"/>
        </w:rPr>
      </w:pPr>
    </w:p>
    <w:p w14:paraId="1DAF59A6" w14:textId="77777777" w:rsidR="00047CD1" w:rsidRDefault="00047CD1">
      <w:pPr>
        <w:tabs>
          <w:tab w:val="left" w:pos="3510"/>
        </w:tabs>
        <w:rPr>
          <w:lang w:bidi="ar-SA"/>
        </w:rPr>
      </w:pPr>
    </w:p>
    <w:p w14:paraId="6B0EEDCC" w14:textId="77777777" w:rsidR="00047CD1" w:rsidRDefault="00047CD1">
      <w:pPr>
        <w:tabs>
          <w:tab w:val="left" w:pos="3510"/>
        </w:tabs>
        <w:rPr>
          <w:lang w:bidi="ar-SA"/>
        </w:rPr>
      </w:pPr>
    </w:p>
    <w:p w14:paraId="36C5A9AA" w14:textId="77777777" w:rsidR="00047CD1" w:rsidRDefault="00047CD1">
      <w:pPr>
        <w:tabs>
          <w:tab w:val="left" w:pos="3510"/>
        </w:tabs>
        <w:rPr>
          <w:lang w:bidi="ar-SA"/>
        </w:rPr>
      </w:pPr>
    </w:p>
    <w:p w14:paraId="580AB0A7" w14:textId="77777777" w:rsidR="00047CD1" w:rsidRDefault="00047CD1">
      <w:pPr>
        <w:tabs>
          <w:tab w:val="left" w:pos="3510"/>
        </w:tabs>
        <w:rPr>
          <w:lang w:bidi="ar-SA"/>
        </w:rPr>
      </w:pPr>
    </w:p>
    <w:p w14:paraId="2D27E4F7" w14:textId="77777777" w:rsidR="00047CD1" w:rsidRDefault="00047CD1">
      <w:pPr>
        <w:tabs>
          <w:tab w:val="left" w:pos="3510"/>
        </w:tabs>
        <w:rPr>
          <w:lang w:bidi="ar-SA"/>
        </w:rPr>
      </w:pPr>
    </w:p>
    <w:p w14:paraId="6E879997" w14:textId="77777777" w:rsidR="00047CD1" w:rsidRDefault="00047CD1">
      <w:pPr>
        <w:tabs>
          <w:tab w:val="left" w:pos="3510"/>
        </w:tabs>
        <w:rPr>
          <w:lang w:bidi="ar-SA"/>
        </w:rPr>
      </w:pPr>
    </w:p>
    <w:p w14:paraId="631C2918" w14:textId="77777777" w:rsidR="00047CD1" w:rsidRDefault="00047CD1">
      <w:pPr>
        <w:tabs>
          <w:tab w:val="left" w:pos="3510"/>
        </w:tabs>
        <w:rPr>
          <w:lang w:bidi="ar-SA"/>
        </w:rPr>
      </w:pPr>
    </w:p>
    <w:p w14:paraId="4A6165A5" w14:textId="77777777" w:rsidR="00047CD1" w:rsidRDefault="00047CD1">
      <w:pPr>
        <w:tabs>
          <w:tab w:val="left" w:pos="3510"/>
        </w:tabs>
        <w:rPr>
          <w:lang w:bidi="ar-SA"/>
        </w:rPr>
      </w:pPr>
    </w:p>
    <w:p w14:paraId="15854250" w14:textId="77777777" w:rsidR="00047CD1" w:rsidRDefault="00047CD1">
      <w:pPr>
        <w:tabs>
          <w:tab w:val="left" w:pos="3510"/>
        </w:tabs>
        <w:rPr>
          <w:lang w:bidi="ar-SA"/>
        </w:rPr>
      </w:pPr>
    </w:p>
    <w:p w14:paraId="344DA299" w14:textId="77777777" w:rsidR="00047CD1" w:rsidRDefault="00047CD1">
      <w:pPr>
        <w:tabs>
          <w:tab w:val="left" w:pos="3510"/>
        </w:tabs>
        <w:rPr>
          <w:lang w:bidi="ar-SA"/>
        </w:rPr>
      </w:pPr>
    </w:p>
    <w:p w14:paraId="21638F84" w14:textId="77777777" w:rsidR="00047CD1" w:rsidRDefault="00047CD1">
      <w:pPr>
        <w:tabs>
          <w:tab w:val="left" w:pos="3510"/>
        </w:tabs>
        <w:rPr>
          <w:lang w:bidi="ar-SA"/>
        </w:rPr>
      </w:pPr>
    </w:p>
    <w:p w14:paraId="03857CD2" w14:textId="77777777" w:rsidR="00047CD1" w:rsidRDefault="00047CD1">
      <w:pPr>
        <w:tabs>
          <w:tab w:val="left" w:pos="3510"/>
        </w:tabs>
        <w:rPr>
          <w:lang w:bidi="ar-SA"/>
        </w:rPr>
      </w:pPr>
    </w:p>
    <w:p w14:paraId="33122ACE" w14:textId="77777777" w:rsidR="00047CD1" w:rsidRDefault="00047CD1">
      <w:pPr>
        <w:tabs>
          <w:tab w:val="left" w:pos="3510"/>
        </w:tabs>
        <w:rPr>
          <w:lang w:bidi="ar-SA"/>
        </w:rPr>
      </w:pPr>
    </w:p>
    <w:p w14:paraId="5B00E23F" w14:textId="77777777" w:rsidR="00047CD1" w:rsidRDefault="00047CD1">
      <w:pPr>
        <w:tabs>
          <w:tab w:val="left" w:pos="3510"/>
        </w:tabs>
        <w:rPr>
          <w:lang w:bidi="ar-SA"/>
        </w:rPr>
      </w:pPr>
    </w:p>
    <w:p w14:paraId="4BF47AAE" w14:textId="77777777" w:rsidR="00047CD1" w:rsidRDefault="00047CD1">
      <w:pPr>
        <w:tabs>
          <w:tab w:val="left" w:pos="3510"/>
        </w:tabs>
        <w:rPr>
          <w:lang w:bidi="ar-SA"/>
        </w:rPr>
      </w:pPr>
    </w:p>
    <w:p w14:paraId="7D133F59" w14:textId="77777777" w:rsidR="00047CD1" w:rsidRDefault="00047CD1">
      <w:pPr>
        <w:tabs>
          <w:tab w:val="left" w:pos="3510"/>
        </w:tabs>
        <w:rPr>
          <w:lang w:bidi="ar-SA"/>
        </w:rPr>
      </w:pPr>
    </w:p>
    <w:p w14:paraId="667226E0" w14:textId="77777777" w:rsidR="00047CD1" w:rsidRDefault="00047CD1">
      <w:pPr>
        <w:tabs>
          <w:tab w:val="left" w:pos="3510"/>
        </w:tabs>
        <w:rPr>
          <w:lang w:bidi="ar-SA"/>
        </w:rPr>
      </w:pPr>
    </w:p>
    <w:p w14:paraId="444A4ECB" w14:textId="77777777" w:rsidR="00047CD1" w:rsidRDefault="00047CD1">
      <w:pPr>
        <w:tabs>
          <w:tab w:val="left" w:pos="3510"/>
        </w:tabs>
        <w:rPr>
          <w:lang w:bidi="ar-SA"/>
        </w:rPr>
      </w:pPr>
    </w:p>
    <w:p w14:paraId="71BD9F67" w14:textId="77777777" w:rsidR="00047CD1" w:rsidRDefault="00047CD1">
      <w:pPr>
        <w:tabs>
          <w:tab w:val="left" w:pos="3510"/>
        </w:tabs>
        <w:rPr>
          <w:lang w:bidi="ar-SA"/>
        </w:rPr>
      </w:pPr>
    </w:p>
    <w:p w14:paraId="12993492" w14:textId="77777777" w:rsidR="00047CD1" w:rsidRDefault="00047CD1">
      <w:pPr>
        <w:tabs>
          <w:tab w:val="left" w:pos="3510"/>
        </w:tabs>
        <w:rPr>
          <w:lang w:bidi="ar-SA"/>
        </w:rPr>
      </w:pPr>
    </w:p>
    <w:p w14:paraId="1A828C26" w14:textId="77777777" w:rsidR="00047CD1" w:rsidRPr="004A1D70" w:rsidRDefault="007D4259">
      <w:pPr>
        <w:pStyle w:val="Standard"/>
        <w:jc w:val="center"/>
        <w:rPr>
          <w:sz w:val="28"/>
          <w:szCs w:val="28"/>
        </w:rPr>
      </w:pPr>
      <w:r w:rsidRPr="004A1D70">
        <w:rPr>
          <w:b/>
          <w:bCs/>
          <w:sz w:val="28"/>
          <w:szCs w:val="28"/>
        </w:rPr>
        <w:t>Jacques Régnière</w:t>
      </w:r>
    </w:p>
    <w:p w14:paraId="1D474FBE" w14:textId="77777777" w:rsidR="00047CD1" w:rsidRPr="004A1D70" w:rsidRDefault="007D4259">
      <w:pPr>
        <w:pStyle w:val="Standard"/>
        <w:jc w:val="center"/>
        <w:rPr>
          <w:sz w:val="28"/>
          <w:szCs w:val="28"/>
        </w:rPr>
      </w:pPr>
      <w:r w:rsidRPr="004A1D70">
        <w:rPr>
          <w:b/>
          <w:bCs/>
          <w:sz w:val="28"/>
          <w:szCs w:val="28"/>
        </w:rPr>
        <w:t>Rémi Saint-Amant</w:t>
      </w:r>
    </w:p>
    <w:p w14:paraId="53CAFFDE" w14:textId="77777777" w:rsidR="00047CD1" w:rsidRPr="004A1D70" w:rsidRDefault="007D4259">
      <w:pPr>
        <w:pStyle w:val="Standard"/>
        <w:jc w:val="center"/>
        <w:rPr>
          <w:b/>
          <w:bCs/>
          <w:sz w:val="28"/>
          <w:szCs w:val="28"/>
        </w:rPr>
      </w:pPr>
      <w:r w:rsidRPr="004A1D70">
        <w:rPr>
          <w:b/>
          <w:bCs/>
          <w:sz w:val="28"/>
          <w:szCs w:val="28"/>
        </w:rPr>
        <w:t>Ariane Béchard</w:t>
      </w:r>
    </w:p>
    <w:p w14:paraId="2DC6CB4E" w14:textId="77777777" w:rsidR="00EF1532" w:rsidRPr="004A1D70" w:rsidRDefault="00EF1532">
      <w:pPr>
        <w:pStyle w:val="Standard"/>
        <w:jc w:val="center"/>
        <w:rPr>
          <w:b/>
          <w:bCs/>
          <w:sz w:val="28"/>
          <w:szCs w:val="28"/>
        </w:rPr>
      </w:pPr>
      <w:r w:rsidRPr="004A1D70">
        <w:rPr>
          <w:b/>
          <w:bCs/>
          <w:sz w:val="28"/>
          <w:szCs w:val="28"/>
        </w:rPr>
        <w:t>Ahmed Moutaoufik</w:t>
      </w:r>
    </w:p>
    <w:p w14:paraId="3E723924" w14:textId="77777777" w:rsidR="00540757" w:rsidRPr="004A1D70" w:rsidRDefault="00540757" w:rsidP="00540757">
      <w:pPr>
        <w:jc w:val="center"/>
        <w:rPr>
          <w:rFonts w:ascii="Times New Roman" w:hAnsi="Times New Roman" w:cs="Times New Roman"/>
          <w:b/>
          <w:bCs/>
          <w:sz w:val="28"/>
          <w:szCs w:val="28"/>
        </w:rPr>
      </w:pPr>
      <w:r w:rsidRPr="004A1D70">
        <w:rPr>
          <w:rFonts w:ascii="Times New Roman" w:hAnsi="Times New Roman" w:cs="Times New Roman"/>
          <w:b/>
          <w:bCs/>
          <w:sz w:val="28"/>
          <w:szCs w:val="28"/>
        </w:rPr>
        <w:t>Gabrielle Bourassa-Tait</w:t>
      </w:r>
    </w:p>
    <w:p w14:paraId="3F06F0B2" w14:textId="77777777" w:rsidR="00540757" w:rsidRPr="004A1D70" w:rsidRDefault="00540757">
      <w:pPr>
        <w:pStyle w:val="Standard"/>
        <w:jc w:val="center"/>
        <w:rPr>
          <w:sz w:val="28"/>
          <w:szCs w:val="28"/>
        </w:rPr>
      </w:pPr>
    </w:p>
    <w:p w14:paraId="084CB59C" w14:textId="77777777" w:rsidR="00047CD1" w:rsidRPr="004A1D70" w:rsidRDefault="00047CD1">
      <w:pPr>
        <w:pStyle w:val="Standard"/>
        <w:jc w:val="center"/>
        <w:rPr>
          <w:b/>
          <w:bCs/>
          <w:sz w:val="36"/>
          <w:szCs w:val="36"/>
        </w:rPr>
      </w:pPr>
    </w:p>
    <w:p w14:paraId="01DFC617" w14:textId="77777777" w:rsidR="00047CD1" w:rsidRPr="002A5111" w:rsidRDefault="00540757">
      <w:pPr>
        <w:pStyle w:val="Standard"/>
        <w:jc w:val="center"/>
        <w:rPr>
          <w:b/>
          <w:bCs/>
          <w:sz w:val="28"/>
          <w:szCs w:val="28"/>
        </w:rPr>
      </w:pPr>
      <w:r w:rsidRPr="002A5111">
        <w:rPr>
          <w:b/>
          <w:bCs/>
          <w:sz w:val="28"/>
          <w:szCs w:val="28"/>
        </w:rPr>
        <w:t>2020</w:t>
      </w:r>
    </w:p>
    <w:p w14:paraId="00BF1E7A" w14:textId="77777777" w:rsidR="004A1D70" w:rsidRPr="002A5111" w:rsidRDefault="004A1D70">
      <w:pPr>
        <w:pStyle w:val="Standard"/>
        <w:jc w:val="center"/>
        <w:rPr>
          <w:b/>
          <w:bCs/>
          <w:sz w:val="28"/>
          <w:szCs w:val="28"/>
        </w:rPr>
      </w:pPr>
    </w:p>
    <w:p w14:paraId="3F00D1B0" w14:textId="77777777" w:rsidR="004A1D70" w:rsidRPr="002A5111" w:rsidRDefault="004A1D70" w:rsidP="004A1D70">
      <w:pPr>
        <w:jc w:val="center"/>
        <w:rPr>
          <w:rFonts w:ascii="Times New Roman" w:hAnsi="Times New Roman" w:cs="Times New Roman"/>
          <w:b/>
          <w:bCs/>
          <w:sz w:val="28"/>
          <w:szCs w:val="28"/>
        </w:rPr>
      </w:pPr>
      <w:r w:rsidRPr="002A5111">
        <w:rPr>
          <w:rFonts w:ascii="Times New Roman" w:hAnsi="Times New Roman" w:cs="Times New Roman"/>
          <w:b/>
          <w:sz w:val="28"/>
          <w:szCs w:val="28"/>
        </w:rPr>
        <w:t>Ressources naturelles Canada</w:t>
      </w:r>
    </w:p>
    <w:p w14:paraId="1D793396" w14:textId="77777777" w:rsidR="004A1D70" w:rsidRPr="002A5111" w:rsidRDefault="004A1D70" w:rsidP="004A1D70">
      <w:pPr>
        <w:jc w:val="center"/>
        <w:rPr>
          <w:rFonts w:ascii="Times New Roman" w:hAnsi="Times New Roman" w:cs="Times New Roman"/>
          <w:b/>
          <w:bCs/>
          <w:sz w:val="28"/>
          <w:szCs w:val="28"/>
        </w:rPr>
      </w:pPr>
      <w:r w:rsidRPr="002A5111">
        <w:rPr>
          <w:rFonts w:ascii="Times New Roman" w:hAnsi="Times New Roman" w:cs="Times New Roman"/>
          <w:b/>
          <w:sz w:val="28"/>
          <w:szCs w:val="28"/>
        </w:rPr>
        <w:t>Service canadien des forêts</w:t>
      </w:r>
    </w:p>
    <w:p w14:paraId="4DBCC261" w14:textId="77777777" w:rsidR="004A1D70" w:rsidRPr="002A5111" w:rsidRDefault="004A1D70" w:rsidP="004A1D70">
      <w:pPr>
        <w:jc w:val="center"/>
        <w:rPr>
          <w:rFonts w:ascii="Times New Roman" w:hAnsi="Times New Roman" w:cs="Times New Roman"/>
          <w:b/>
          <w:bCs/>
          <w:sz w:val="28"/>
          <w:szCs w:val="28"/>
        </w:rPr>
      </w:pPr>
      <w:r w:rsidRPr="002A5111">
        <w:rPr>
          <w:rFonts w:ascii="Times New Roman" w:hAnsi="Times New Roman" w:cs="Times New Roman"/>
          <w:b/>
          <w:sz w:val="28"/>
          <w:szCs w:val="28"/>
        </w:rPr>
        <w:t>Centre de foresterie des Laurentides</w:t>
      </w:r>
    </w:p>
    <w:p w14:paraId="5D79E89D" w14:textId="77777777" w:rsidR="004A1D70" w:rsidRPr="002A5111" w:rsidRDefault="004A1D70" w:rsidP="004A1D70">
      <w:pPr>
        <w:jc w:val="center"/>
        <w:rPr>
          <w:rFonts w:ascii="Times New Roman" w:hAnsi="Times New Roman" w:cs="Times New Roman"/>
          <w:b/>
          <w:bCs/>
          <w:sz w:val="28"/>
          <w:szCs w:val="28"/>
        </w:rPr>
      </w:pPr>
      <w:r w:rsidRPr="002A5111">
        <w:rPr>
          <w:rFonts w:ascii="Times New Roman" w:hAnsi="Times New Roman" w:cs="Times New Roman"/>
          <w:b/>
          <w:sz w:val="28"/>
          <w:szCs w:val="28"/>
        </w:rPr>
        <w:t>C.P. 10380, succ. Sainte-Foy</w:t>
      </w:r>
    </w:p>
    <w:p w14:paraId="28DDC606" w14:textId="77777777" w:rsidR="004A1D70" w:rsidRPr="002A5111" w:rsidRDefault="004A1D70" w:rsidP="004A1D70">
      <w:pPr>
        <w:jc w:val="center"/>
        <w:rPr>
          <w:rFonts w:ascii="Times New Roman" w:hAnsi="Times New Roman" w:cs="Times New Roman"/>
          <w:b/>
          <w:bCs/>
          <w:sz w:val="28"/>
          <w:szCs w:val="28"/>
        </w:rPr>
      </w:pPr>
      <w:r w:rsidRPr="002A5111">
        <w:rPr>
          <w:rFonts w:ascii="Times New Roman" w:hAnsi="Times New Roman" w:cs="Times New Roman"/>
          <w:b/>
          <w:sz w:val="28"/>
          <w:szCs w:val="28"/>
        </w:rPr>
        <w:t>Québec (Québec) Canada  G1V 4C7</w:t>
      </w:r>
    </w:p>
    <w:p w14:paraId="5F0298BD" w14:textId="77777777" w:rsidR="004A1D70" w:rsidRDefault="004A1D70">
      <w:pPr>
        <w:pStyle w:val="Standard"/>
        <w:jc w:val="center"/>
        <w:sectPr w:rsidR="004A1D70">
          <w:headerReference w:type="default" r:id="rId9"/>
          <w:pgSz w:w="12240" w:h="15840"/>
          <w:pgMar w:top="1418" w:right="1418" w:bottom="1418" w:left="1418" w:header="720" w:footer="720" w:gutter="0"/>
          <w:cols w:space="720"/>
        </w:sectPr>
      </w:pPr>
    </w:p>
    <w:p w14:paraId="01AA6C39" w14:textId="77777777" w:rsidR="00047CD1" w:rsidRDefault="00047CD1">
      <w:pPr>
        <w:pStyle w:val="Standard"/>
        <w:rPr>
          <w:b/>
          <w:bCs/>
          <w:sz w:val="28"/>
          <w:szCs w:val="28"/>
        </w:rPr>
      </w:pPr>
    </w:p>
    <w:p w14:paraId="020666DB" w14:textId="77777777" w:rsidR="004A1D70" w:rsidRPr="002A5111" w:rsidRDefault="007D4259" w:rsidP="002A5111">
      <w:pPr>
        <w:pStyle w:val="TM1"/>
        <w:spacing w:after="0"/>
        <w:rPr>
          <w:rFonts w:eastAsiaTheme="minorEastAsia"/>
          <w:noProof/>
          <w:kern w:val="0"/>
          <w:lang w:val="en-CA" w:eastAsia="en-CA" w:bidi="ar-SA"/>
        </w:rPr>
      </w:pPr>
      <w:r>
        <w:rPr>
          <w:rFonts w:eastAsia="Times New Roman"/>
          <w:szCs w:val="20"/>
          <w:lang w:bidi="ar-SA"/>
        </w:rPr>
        <w:fldChar w:fldCharType="begin"/>
      </w:r>
      <w:r>
        <w:instrText xml:space="preserve"> TOC \o "1-3" \u \h </w:instrText>
      </w:r>
      <w:r>
        <w:rPr>
          <w:rFonts w:eastAsia="Times New Roman"/>
          <w:szCs w:val="20"/>
          <w:lang w:bidi="ar-SA"/>
        </w:rPr>
        <w:fldChar w:fldCharType="separate"/>
      </w:r>
      <w:hyperlink w:anchor="_Toc46902010" w:history="1">
        <w:r w:rsidR="004A1D70" w:rsidRPr="002A5111">
          <w:rPr>
            <w:rStyle w:val="Lienhypertexte"/>
            <w:rFonts w:ascii="Times New Roman" w:hAnsi="Times New Roman" w:cs="Times New Roman"/>
            <w:noProof/>
            <w:szCs w:val="24"/>
          </w:rPr>
          <w:t>1</w:t>
        </w:r>
        <w:r w:rsidR="004A1D70" w:rsidRPr="002A5111">
          <w:rPr>
            <w:rFonts w:eastAsiaTheme="minorEastAsia"/>
            <w:noProof/>
            <w:kern w:val="0"/>
            <w:lang w:val="en-CA" w:eastAsia="en-CA" w:bidi="ar-SA"/>
          </w:rPr>
          <w:tab/>
        </w:r>
        <w:r w:rsidR="004A1D70" w:rsidRPr="002A5111">
          <w:rPr>
            <w:rStyle w:val="Lienhypertexte"/>
            <w:rFonts w:ascii="Times New Roman" w:hAnsi="Times New Roman" w:cs="Times New Roman"/>
            <w:noProof/>
            <w:szCs w:val="24"/>
          </w:rPr>
          <w:t>Introduction</w:t>
        </w:r>
        <w:r w:rsidR="004A1D70" w:rsidRPr="002A5111">
          <w:rPr>
            <w:noProof/>
          </w:rPr>
          <w:tab/>
        </w:r>
        <w:r w:rsidR="004A1D70" w:rsidRPr="002A5111">
          <w:rPr>
            <w:noProof/>
          </w:rPr>
          <w:fldChar w:fldCharType="begin"/>
        </w:r>
        <w:r w:rsidR="004A1D70" w:rsidRPr="002A5111">
          <w:rPr>
            <w:noProof/>
          </w:rPr>
          <w:instrText xml:space="preserve"> PAGEREF _Toc46902010 \h </w:instrText>
        </w:r>
        <w:r w:rsidR="004A1D70" w:rsidRPr="002A5111">
          <w:rPr>
            <w:noProof/>
          </w:rPr>
        </w:r>
        <w:r w:rsidR="004A1D70" w:rsidRPr="002A5111">
          <w:rPr>
            <w:noProof/>
          </w:rPr>
          <w:fldChar w:fldCharType="separate"/>
        </w:r>
        <w:r w:rsidR="004A1D70" w:rsidRPr="002A5111">
          <w:rPr>
            <w:noProof/>
          </w:rPr>
          <w:t>3</w:t>
        </w:r>
        <w:r w:rsidR="004A1D70" w:rsidRPr="002A5111">
          <w:rPr>
            <w:noProof/>
          </w:rPr>
          <w:fldChar w:fldCharType="end"/>
        </w:r>
      </w:hyperlink>
    </w:p>
    <w:p w14:paraId="4AA4901D" w14:textId="77777777" w:rsidR="004A1D70" w:rsidRPr="002A5111" w:rsidRDefault="002A24DC" w:rsidP="002A5111">
      <w:pPr>
        <w:pStyle w:val="TM2"/>
        <w:spacing w:after="0"/>
        <w:rPr>
          <w:rFonts w:eastAsiaTheme="minorEastAsia"/>
          <w:noProof/>
          <w:kern w:val="0"/>
          <w:lang w:val="en-CA" w:eastAsia="en-CA" w:bidi="ar-SA"/>
        </w:rPr>
      </w:pPr>
      <w:hyperlink w:anchor="_Toc46902011" w:history="1">
        <w:r w:rsidR="004A1D70" w:rsidRPr="002A5111">
          <w:rPr>
            <w:rStyle w:val="Lienhypertexte"/>
            <w:rFonts w:ascii="Times New Roman" w:hAnsi="Times New Roman" w:cs="Times New Roman"/>
            <w:noProof/>
            <w:szCs w:val="24"/>
          </w:rPr>
          <w:t>1.1</w:t>
        </w:r>
        <w:r w:rsidR="004A1D70" w:rsidRPr="002A5111">
          <w:rPr>
            <w:rFonts w:eastAsiaTheme="minorEastAsia"/>
            <w:noProof/>
            <w:kern w:val="0"/>
            <w:lang w:val="en-CA" w:eastAsia="en-CA" w:bidi="ar-SA"/>
          </w:rPr>
          <w:tab/>
        </w:r>
        <w:r w:rsidR="004A1D70" w:rsidRPr="002A5111">
          <w:rPr>
            <w:rStyle w:val="Lienhypertexte"/>
            <w:rFonts w:ascii="Times New Roman" w:hAnsi="Times New Roman" w:cs="Times New Roman"/>
            <w:noProof/>
            <w:szCs w:val="24"/>
            <w:lang w:eastAsia="en-US"/>
          </w:rPr>
          <w:t>Interface</w:t>
        </w:r>
        <w:r w:rsidR="004A1D70" w:rsidRPr="002A5111">
          <w:rPr>
            <w:rStyle w:val="Lienhypertexte"/>
            <w:rFonts w:ascii="Times New Roman" w:hAnsi="Times New Roman" w:cs="Times New Roman"/>
            <w:noProof/>
            <w:szCs w:val="24"/>
          </w:rPr>
          <w:t xml:space="preserve"> principale</w:t>
        </w:r>
        <w:r w:rsidR="004A1D70" w:rsidRPr="002A5111">
          <w:rPr>
            <w:noProof/>
          </w:rPr>
          <w:tab/>
        </w:r>
        <w:r w:rsidR="004A1D70" w:rsidRPr="002A5111">
          <w:rPr>
            <w:noProof/>
          </w:rPr>
          <w:fldChar w:fldCharType="begin"/>
        </w:r>
        <w:r w:rsidR="004A1D70" w:rsidRPr="002A5111">
          <w:rPr>
            <w:noProof/>
          </w:rPr>
          <w:instrText xml:space="preserve"> PAGEREF _Toc46902011 \h </w:instrText>
        </w:r>
        <w:r w:rsidR="004A1D70" w:rsidRPr="002A5111">
          <w:rPr>
            <w:noProof/>
          </w:rPr>
        </w:r>
        <w:r w:rsidR="004A1D70" w:rsidRPr="002A5111">
          <w:rPr>
            <w:noProof/>
          </w:rPr>
          <w:fldChar w:fldCharType="separate"/>
        </w:r>
        <w:r w:rsidR="004A1D70" w:rsidRPr="002A5111">
          <w:rPr>
            <w:noProof/>
          </w:rPr>
          <w:t>4</w:t>
        </w:r>
        <w:r w:rsidR="004A1D70" w:rsidRPr="002A5111">
          <w:rPr>
            <w:noProof/>
          </w:rPr>
          <w:fldChar w:fldCharType="end"/>
        </w:r>
      </w:hyperlink>
    </w:p>
    <w:p w14:paraId="26398DFC" w14:textId="77777777" w:rsidR="004A1D70" w:rsidRPr="002A5111" w:rsidRDefault="002A24DC" w:rsidP="002A5111">
      <w:pPr>
        <w:pStyle w:val="TM2"/>
        <w:spacing w:after="0"/>
        <w:rPr>
          <w:rFonts w:eastAsiaTheme="minorEastAsia"/>
          <w:noProof/>
          <w:kern w:val="0"/>
          <w:lang w:val="en-CA" w:eastAsia="en-CA" w:bidi="ar-SA"/>
        </w:rPr>
      </w:pPr>
      <w:hyperlink w:anchor="_Toc46902012" w:history="1">
        <w:r w:rsidR="004A1D70" w:rsidRPr="002A5111">
          <w:rPr>
            <w:rStyle w:val="Lienhypertexte"/>
            <w:rFonts w:ascii="Times New Roman" w:hAnsi="Times New Roman" w:cs="Times New Roman"/>
            <w:noProof/>
            <w:szCs w:val="24"/>
          </w:rPr>
          <w:t>1.2</w:t>
        </w:r>
        <w:r w:rsidR="004A1D70" w:rsidRPr="002A5111">
          <w:rPr>
            <w:rFonts w:eastAsiaTheme="minorEastAsia"/>
            <w:noProof/>
            <w:kern w:val="0"/>
            <w:lang w:val="en-CA" w:eastAsia="en-CA" w:bidi="ar-SA"/>
          </w:rPr>
          <w:tab/>
        </w:r>
        <w:r w:rsidR="004A1D70" w:rsidRPr="002A5111">
          <w:rPr>
            <w:rStyle w:val="Lienhypertexte"/>
            <w:rFonts w:ascii="Times New Roman" w:hAnsi="Times New Roman" w:cs="Times New Roman"/>
            <w:noProof/>
            <w:szCs w:val="24"/>
          </w:rPr>
          <w:t>Créer un projet</w:t>
        </w:r>
        <w:r w:rsidR="004A1D70" w:rsidRPr="002A5111">
          <w:rPr>
            <w:noProof/>
          </w:rPr>
          <w:tab/>
        </w:r>
        <w:r w:rsidR="004A1D70" w:rsidRPr="002A5111">
          <w:rPr>
            <w:noProof/>
          </w:rPr>
          <w:fldChar w:fldCharType="begin"/>
        </w:r>
        <w:r w:rsidR="004A1D70" w:rsidRPr="002A5111">
          <w:rPr>
            <w:noProof/>
          </w:rPr>
          <w:instrText xml:space="preserve"> PAGEREF _Toc46902012 \h </w:instrText>
        </w:r>
        <w:r w:rsidR="004A1D70" w:rsidRPr="002A5111">
          <w:rPr>
            <w:noProof/>
          </w:rPr>
        </w:r>
        <w:r w:rsidR="004A1D70" w:rsidRPr="002A5111">
          <w:rPr>
            <w:noProof/>
          </w:rPr>
          <w:fldChar w:fldCharType="separate"/>
        </w:r>
        <w:r w:rsidR="004A1D70" w:rsidRPr="002A5111">
          <w:rPr>
            <w:noProof/>
          </w:rPr>
          <w:t>6</w:t>
        </w:r>
        <w:r w:rsidR="004A1D70" w:rsidRPr="002A5111">
          <w:rPr>
            <w:noProof/>
          </w:rPr>
          <w:fldChar w:fldCharType="end"/>
        </w:r>
      </w:hyperlink>
    </w:p>
    <w:p w14:paraId="0908CC80" w14:textId="77777777" w:rsidR="004A1D70" w:rsidRPr="002A5111" w:rsidRDefault="002A24DC" w:rsidP="002A5111">
      <w:pPr>
        <w:pStyle w:val="TM1"/>
        <w:spacing w:after="0"/>
        <w:rPr>
          <w:rFonts w:eastAsiaTheme="minorEastAsia"/>
          <w:noProof/>
          <w:kern w:val="0"/>
          <w:lang w:val="en-CA" w:eastAsia="en-CA" w:bidi="ar-SA"/>
        </w:rPr>
      </w:pPr>
      <w:hyperlink w:anchor="_Toc46902013" w:history="1">
        <w:r w:rsidR="004A1D70" w:rsidRPr="002A5111">
          <w:rPr>
            <w:rStyle w:val="Lienhypertexte"/>
            <w:rFonts w:ascii="Times New Roman" w:hAnsi="Times New Roman" w:cs="Times New Roman"/>
            <w:noProof/>
            <w:szCs w:val="24"/>
          </w:rPr>
          <w:t>2</w:t>
        </w:r>
        <w:r w:rsidR="004A1D70" w:rsidRPr="002A5111">
          <w:rPr>
            <w:rFonts w:eastAsiaTheme="minorEastAsia"/>
            <w:noProof/>
            <w:kern w:val="0"/>
            <w:lang w:val="en-CA" w:eastAsia="en-CA" w:bidi="ar-SA"/>
          </w:rPr>
          <w:tab/>
        </w:r>
        <w:r w:rsidR="004A1D70" w:rsidRPr="002A5111">
          <w:rPr>
            <w:rStyle w:val="Lienhypertexte"/>
            <w:rFonts w:ascii="Times New Roman" w:hAnsi="Times New Roman" w:cs="Times New Roman"/>
            <w:noProof/>
            <w:szCs w:val="24"/>
          </w:rPr>
          <w:t>Exemple 1 : la base</w:t>
        </w:r>
        <w:r w:rsidR="004A1D70" w:rsidRPr="002A5111">
          <w:rPr>
            <w:noProof/>
          </w:rPr>
          <w:tab/>
        </w:r>
        <w:r w:rsidR="004A1D70" w:rsidRPr="002A5111">
          <w:rPr>
            <w:noProof/>
          </w:rPr>
          <w:fldChar w:fldCharType="begin"/>
        </w:r>
        <w:r w:rsidR="004A1D70" w:rsidRPr="002A5111">
          <w:rPr>
            <w:noProof/>
          </w:rPr>
          <w:instrText xml:space="preserve"> PAGEREF _Toc46902013 \h </w:instrText>
        </w:r>
        <w:r w:rsidR="004A1D70" w:rsidRPr="002A5111">
          <w:rPr>
            <w:noProof/>
          </w:rPr>
        </w:r>
        <w:r w:rsidR="004A1D70" w:rsidRPr="002A5111">
          <w:rPr>
            <w:noProof/>
          </w:rPr>
          <w:fldChar w:fldCharType="separate"/>
        </w:r>
        <w:r w:rsidR="004A1D70" w:rsidRPr="002A5111">
          <w:rPr>
            <w:noProof/>
          </w:rPr>
          <w:t>7</w:t>
        </w:r>
        <w:r w:rsidR="004A1D70" w:rsidRPr="002A5111">
          <w:rPr>
            <w:noProof/>
          </w:rPr>
          <w:fldChar w:fldCharType="end"/>
        </w:r>
      </w:hyperlink>
    </w:p>
    <w:p w14:paraId="3199F6B5" w14:textId="77777777" w:rsidR="004A1D70" w:rsidRPr="002A5111" w:rsidRDefault="002A24DC" w:rsidP="002A5111">
      <w:pPr>
        <w:pStyle w:val="TM2"/>
        <w:spacing w:after="0"/>
        <w:rPr>
          <w:rFonts w:eastAsiaTheme="minorEastAsia"/>
          <w:noProof/>
          <w:kern w:val="0"/>
          <w:lang w:val="en-CA" w:eastAsia="en-CA" w:bidi="ar-SA"/>
        </w:rPr>
      </w:pPr>
      <w:hyperlink w:anchor="_Toc46902014" w:history="1">
        <w:r w:rsidR="004A1D70" w:rsidRPr="002A5111">
          <w:rPr>
            <w:rStyle w:val="Lienhypertexte"/>
            <w:rFonts w:ascii="Times New Roman" w:hAnsi="Times New Roman" w:cs="Times New Roman"/>
            <w:noProof/>
            <w:szCs w:val="24"/>
          </w:rPr>
          <w:t>2.1</w:t>
        </w:r>
        <w:r w:rsidR="004A1D70" w:rsidRPr="002A5111">
          <w:rPr>
            <w:rFonts w:eastAsiaTheme="minorEastAsia"/>
            <w:noProof/>
            <w:kern w:val="0"/>
            <w:lang w:val="en-CA" w:eastAsia="en-CA" w:bidi="ar-SA"/>
          </w:rPr>
          <w:tab/>
        </w:r>
        <w:r w:rsidR="004A1D70" w:rsidRPr="002A5111">
          <w:rPr>
            <w:rStyle w:val="Lienhypertexte"/>
            <w:rFonts w:ascii="Times New Roman" w:hAnsi="Times New Roman" w:cs="Times New Roman"/>
            <w:noProof/>
            <w:szCs w:val="24"/>
          </w:rPr>
          <w:t>Étape 1 : Définir un groupe d’éléments</w:t>
        </w:r>
        <w:r w:rsidR="004A1D70" w:rsidRPr="002A5111">
          <w:rPr>
            <w:noProof/>
          </w:rPr>
          <w:tab/>
        </w:r>
        <w:r w:rsidR="004A1D70" w:rsidRPr="002A5111">
          <w:rPr>
            <w:noProof/>
          </w:rPr>
          <w:fldChar w:fldCharType="begin"/>
        </w:r>
        <w:r w:rsidR="004A1D70" w:rsidRPr="002A5111">
          <w:rPr>
            <w:noProof/>
          </w:rPr>
          <w:instrText xml:space="preserve"> PAGEREF _Toc46902014 \h </w:instrText>
        </w:r>
        <w:r w:rsidR="004A1D70" w:rsidRPr="002A5111">
          <w:rPr>
            <w:noProof/>
          </w:rPr>
        </w:r>
        <w:r w:rsidR="004A1D70" w:rsidRPr="002A5111">
          <w:rPr>
            <w:noProof/>
          </w:rPr>
          <w:fldChar w:fldCharType="separate"/>
        </w:r>
        <w:r w:rsidR="004A1D70" w:rsidRPr="002A5111">
          <w:rPr>
            <w:noProof/>
          </w:rPr>
          <w:t>7</w:t>
        </w:r>
        <w:r w:rsidR="004A1D70" w:rsidRPr="002A5111">
          <w:rPr>
            <w:noProof/>
          </w:rPr>
          <w:fldChar w:fldCharType="end"/>
        </w:r>
      </w:hyperlink>
    </w:p>
    <w:p w14:paraId="7A9A5E09" w14:textId="77777777" w:rsidR="004A1D70" w:rsidRPr="002A5111" w:rsidRDefault="002A24DC" w:rsidP="002A5111">
      <w:pPr>
        <w:pStyle w:val="TM2"/>
        <w:spacing w:after="0"/>
        <w:rPr>
          <w:rFonts w:eastAsiaTheme="minorEastAsia"/>
          <w:noProof/>
          <w:kern w:val="0"/>
          <w:lang w:val="en-CA" w:eastAsia="en-CA" w:bidi="ar-SA"/>
        </w:rPr>
      </w:pPr>
      <w:hyperlink w:anchor="_Toc46902015" w:history="1">
        <w:r w:rsidR="004A1D70" w:rsidRPr="002A5111">
          <w:rPr>
            <w:rStyle w:val="Lienhypertexte"/>
            <w:rFonts w:ascii="Times New Roman" w:hAnsi="Times New Roman" w:cs="Times New Roman"/>
            <w:noProof/>
            <w:szCs w:val="24"/>
          </w:rPr>
          <w:t>2.2</w:t>
        </w:r>
        <w:r w:rsidR="004A1D70" w:rsidRPr="002A5111">
          <w:rPr>
            <w:rFonts w:eastAsiaTheme="minorEastAsia"/>
            <w:noProof/>
            <w:kern w:val="0"/>
            <w:lang w:val="en-CA" w:eastAsia="en-CA" w:bidi="ar-SA"/>
          </w:rPr>
          <w:tab/>
        </w:r>
        <w:r w:rsidR="004A1D70" w:rsidRPr="002A5111">
          <w:rPr>
            <w:rStyle w:val="Lienhypertexte"/>
            <w:rFonts w:ascii="Times New Roman" w:hAnsi="Times New Roman" w:cs="Times New Roman"/>
            <w:noProof/>
            <w:szCs w:val="24"/>
          </w:rPr>
          <w:t>Étape 2 : Définir un générateur météorologique</w:t>
        </w:r>
        <w:r w:rsidR="004A1D70" w:rsidRPr="002A5111">
          <w:rPr>
            <w:noProof/>
          </w:rPr>
          <w:tab/>
        </w:r>
        <w:r w:rsidR="004A1D70" w:rsidRPr="002A5111">
          <w:rPr>
            <w:noProof/>
          </w:rPr>
          <w:fldChar w:fldCharType="begin"/>
        </w:r>
        <w:r w:rsidR="004A1D70" w:rsidRPr="002A5111">
          <w:rPr>
            <w:noProof/>
          </w:rPr>
          <w:instrText xml:space="preserve"> PAGEREF _Toc46902015 \h </w:instrText>
        </w:r>
        <w:r w:rsidR="004A1D70" w:rsidRPr="002A5111">
          <w:rPr>
            <w:noProof/>
          </w:rPr>
        </w:r>
        <w:r w:rsidR="004A1D70" w:rsidRPr="002A5111">
          <w:rPr>
            <w:noProof/>
          </w:rPr>
          <w:fldChar w:fldCharType="separate"/>
        </w:r>
        <w:r w:rsidR="004A1D70" w:rsidRPr="002A5111">
          <w:rPr>
            <w:noProof/>
          </w:rPr>
          <w:t>7</w:t>
        </w:r>
        <w:r w:rsidR="004A1D70" w:rsidRPr="002A5111">
          <w:rPr>
            <w:noProof/>
          </w:rPr>
          <w:fldChar w:fldCharType="end"/>
        </w:r>
      </w:hyperlink>
    </w:p>
    <w:p w14:paraId="0F1668C6" w14:textId="77777777" w:rsidR="004A1D70" w:rsidRPr="002A5111" w:rsidRDefault="002A24DC" w:rsidP="002A5111">
      <w:pPr>
        <w:pStyle w:val="TM2"/>
        <w:spacing w:after="0"/>
        <w:rPr>
          <w:rFonts w:eastAsiaTheme="minorEastAsia"/>
          <w:noProof/>
          <w:kern w:val="0"/>
          <w:lang w:val="en-CA" w:eastAsia="en-CA" w:bidi="ar-SA"/>
        </w:rPr>
      </w:pPr>
      <w:hyperlink w:anchor="_Toc46902016" w:history="1">
        <w:r w:rsidR="004A1D70" w:rsidRPr="002A5111">
          <w:rPr>
            <w:rStyle w:val="Lienhypertexte"/>
            <w:rFonts w:ascii="Times New Roman" w:hAnsi="Times New Roman" w:cs="Times New Roman"/>
            <w:noProof/>
            <w:szCs w:val="24"/>
          </w:rPr>
          <w:t>2.3</w:t>
        </w:r>
        <w:r w:rsidR="004A1D70" w:rsidRPr="002A5111">
          <w:rPr>
            <w:rFonts w:eastAsiaTheme="minorEastAsia"/>
            <w:noProof/>
            <w:kern w:val="0"/>
            <w:lang w:val="en-CA" w:eastAsia="en-CA" w:bidi="ar-SA"/>
          </w:rPr>
          <w:tab/>
        </w:r>
        <w:r w:rsidR="004A1D70" w:rsidRPr="002A5111">
          <w:rPr>
            <w:rStyle w:val="Lienhypertexte"/>
            <w:rFonts w:ascii="Times New Roman" w:hAnsi="Times New Roman" w:cs="Times New Roman"/>
            <w:noProof/>
            <w:szCs w:val="24"/>
          </w:rPr>
          <w:t>Étape 3 : Définir l'exécution d'un modèle</w:t>
        </w:r>
        <w:r w:rsidR="004A1D70" w:rsidRPr="002A5111">
          <w:rPr>
            <w:noProof/>
          </w:rPr>
          <w:tab/>
        </w:r>
        <w:r w:rsidR="004A1D70" w:rsidRPr="002A5111">
          <w:rPr>
            <w:noProof/>
          </w:rPr>
          <w:fldChar w:fldCharType="begin"/>
        </w:r>
        <w:r w:rsidR="004A1D70" w:rsidRPr="002A5111">
          <w:rPr>
            <w:noProof/>
          </w:rPr>
          <w:instrText xml:space="preserve"> PAGEREF _Toc46902016 \h </w:instrText>
        </w:r>
        <w:r w:rsidR="004A1D70" w:rsidRPr="002A5111">
          <w:rPr>
            <w:noProof/>
          </w:rPr>
        </w:r>
        <w:r w:rsidR="004A1D70" w:rsidRPr="002A5111">
          <w:rPr>
            <w:noProof/>
          </w:rPr>
          <w:fldChar w:fldCharType="separate"/>
        </w:r>
        <w:r w:rsidR="004A1D70" w:rsidRPr="002A5111">
          <w:rPr>
            <w:noProof/>
          </w:rPr>
          <w:t>12</w:t>
        </w:r>
        <w:r w:rsidR="004A1D70" w:rsidRPr="002A5111">
          <w:rPr>
            <w:noProof/>
          </w:rPr>
          <w:fldChar w:fldCharType="end"/>
        </w:r>
      </w:hyperlink>
    </w:p>
    <w:p w14:paraId="69BE1DD0" w14:textId="77777777" w:rsidR="004A1D70" w:rsidRPr="002A5111" w:rsidRDefault="002A24DC" w:rsidP="002A5111">
      <w:pPr>
        <w:pStyle w:val="TM2"/>
        <w:spacing w:after="0"/>
        <w:rPr>
          <w:rFonts w:eastAsiaTheme="minorEastAsia"/>
          <w:noProof/>
          <w:kern w:val="0"/>
          <w:lang w:val="en-CA" w:eastAsia="en-CA" w:bidi="ar-SA"/>
        </w:rPr>
      </w:pPr>
      <w:hyperlink w:anchor="_Toc46902017" w:history="1">
        <w:r w:rsidR="004A1D70" w:rsidRPr="002A5111">
          <w:rPr>
            <w:rStyle w:val="Lienhypertexte"/>
            <w:rFonts w:ascii="Times New Roman" w:hAnsi="Times New Roman" w:cs="Times New Roman"/>
            <w:noProof/>
            <w:szCs w:val="24"/>
          </w:rPr>
          <w:t>2.4</w:t>
        </w:r>
        <w:r w:rsidR="004A1D70" w:rsidRPr="002A5111">
          <w:rPr>
            <w:rFonts w:eastAsiaTheme="minorEastAsia"/>
            <w:noProof/>
            <w:kern w:val="0"/>
            <w:lang w:val="en-CA" w:eastAsia="en-CA" w:bidi="ar-SA"/>
          </w:rPr>
          <w:tab/>
        </w:r>
        <w:r w:rsidR="004A1D70" w:rsidRPr="002A5111">
          <w:rPr>
            <w:rStyle w:val="Lienhypertexte"/>
            <w:rFonts w:ascii="Times New Roman" w:hAnsi="Times New Roman" w:cs="Times New Roman"/>
            <w:noProof/>
            <w:szCs w:val="24"/>
          </w:rPr>
          <w:t>Étape 4 : Définir une analyse pour interpréter les résultats</w:t>
        </w:r>
        <w:r w:rsidR="004A1D70" w:rsidRPr="002A5111">
          <w:rPr>
            <w:noProof/>
          </w:rPr>
          <w:tab/>
        </w:r>
        <w:r w:rsidR="004A1D70" w:rsidRPr="002A5111">
          <w:rPr>
            <w:noProof/>
          </w:rPr>
          <w:fldChar w:fldCharType="begin"/>
        </w:r>
        <w:r w:rsidR="004A1D70" w:rsidRPr="002A5111">
          <w:rPr>
            <w:noProof/>
          </w:rPr>
          <w:instrText xml:space="preserve"> PAGEREF _Toc46902017 \h </w:instrText>
        </w:r>
        <w:r w:rsidR="004A1D70" w:rsidRPr="002A5111">
          <w:rPr>
            <w:noProof/>
          </w:rPr>
        </w:r>
        <w:r w:rsidR="004A1D70" w:rsidRPr="002A5111">
          <w:rPr>
            <w:noProof/>
          </w:rPr>
          <w:fldChar w:fldCharType="separate"/>
        </w:r>
        <w:r w:rsidR="004A1D70" w:rsidRPr="002A5111">
          <w:rPr>
            <w:noProof/>
          </w:rPr>
          <w:t>13</w:t>
        </w:r>
        <w:r w:rsidR="004A1D70" w:rsidRPr="002A5111">
          <w:rPr>
            <w:noProof/>
          </w:rPr>
          <w:fldChar w:fldCharType="end"/>
        </w:r>
      </w:hyperlink>
    </w:p>
    <w:p w14:paraId="3D8AA302" w14:textId="77777777" w:rsidR="004A1D70" w:rsidRPr="002A5111" w:rsidRDefault="002A24DC" w:rsidP="002A5111">
      <w:pPr>
        <w:pStyle w:val="TM2"/>
        <w:spacing w:after="0"/>
        <w:rPr>
          <w:rFonts w:eastAsiaTheme="minorEastAsia"/>
          <w:noProof/>
          <w:kern w:val="0"/>
          <w:lang w:val="en-CA" w:eastAsia="en-CA" w:bidi="ar-SA"/>
        </w:rPr>
      </w:pPr>
      <w:hyperlink w:anchor="_Toc46902018" w:history="1">
        <w:r w:rsidR="004A1D70" w:rsidRPr="002A5111">
          <w:rPr>
            <w:rStyle w:val="Lienhypertexte"/>
            <w:rFonts w:ascii="Times New Roman" w:hAnsi="Times New Roman" w:cs="Times New Roman"/>
            <w:noProof/>
            <w:szCs w:val="24"/>
          </w:rPr>
          <w:t>2.5</w:t>
        </w:r>
        <w:r w:rsidR="004A1D70" w:rsidRPr="002A5111">
          <w:rPr>
            <w:rFonts w:eastAsiaTheme="minorEastAsia"/>
            <w:noProof/>
            <w:kern w:val="0"/>
            <w:lang w:val="en-CA" w:eastAsia="en-CA" w:bidi="ar-SA"/>
          </w:rPr>
          <w:tab/>
        </w:r>
        <w:r w:rsidR="004A1D70" w:rsidRPr="002A5111">
          <w:rPr>
            <w:rStyle w:val="Lienhypertexte"/>
            <w:rFonts w:ascii="Times New Roman" w:hAnsi="Times New Roman" w:cs="Times New Roman"/>
            <w:noProof/>
            <w:szCs w:val="24"/>
          </w:rPr>
          <w:t>Étape 5: Ajouter un élément à un autre élément</w:t>
        </w:r>
        <w:r w:rsidR="004A1D70" w:rsidRPr="002A5111">
          <w:rPr>
            <w:noProof/>
          </w:rPr>
          <w:tab/>
        </w:r>
        <w:r w:rsidR="004A1D70" w:rsidRPr="002A5111">
          <w:rPr>
            <w:noProof/>
          </w:rPr>
          <w:fldChar w:fldCharType="begin"/>
        </w:r>
        <w:r w:rsidR="004A1D70" w:rsidRPr="002A5111">
          <w:rPr>
            <w:noProof/>
          </w:rPr>
          <w:instrText xml:space="preserve"> PAGEREF _Toc46902018 \h </w:instrText>
        </w:r>
        <w:r w:rsidR="004A1D70" w:rsidRPr="002A5111">
          <w:rPr>
            <w:noProof/>
          </w:rPr>
        </w:r>
        <w:r w:rsidR="004A1D70" w:rsidRPr="002A5111">
          <w:rPr>
            <w:noProof/>
          </w:rPr>
          <w:fldChar w:fldCharType="separate"/>
        </w:r>
        <w:r w:rsidR="004A1D70" w:rsidRPr="002A5111">
          <w:rPr>
            <w:noProof/>
          </w:rPr>
          <w:t>15</w:t>
        </w:r>
        <w:r w:rsidR="004A1D70" w:rsidRPr="002A5111">
          <w:rPr>
            <w:noProof/>
          </w:rPr>
          <w:fldChar w:fldCharType="end"/>
        </w:r>
      </w:hyperlink>
    </w:p>
    <w:p w14:paraId="0A9C5387" w14:textId="77777777" w:rsidR="004A1D70" w:rsidRPr="002A5111" w:rsidRDefault="002A24DC" w:rsidP="002A5111">
      <w:pPr>
        <w:pStyle w:val="TM2"/>
        <w:spacing w:after="0"/>
        <w:rPr>
          <w:rFonts w:eastAsiaTheme="minorEastAsia"/>
          <w:noProof/>
          <w:kern w:val="0"/>
          <w:lang w:val="en-CA" w:eastAsia="en-CA" w:bidi="ar-SA"/>
        </w:rPr>
      </w:pPr>
      <w:hyperlink w:anchor="_Toc46902019" w:history="1">
        <w:r w:rsidR="004A1D70" w:rsidRPr="002A5111">
          <w:rPr>
            <w:rStyle w:val="Lienhypertexte"/>
            <w:rFonts w:ascii="Times New Roman" w:hAnsi="Times New Roman" w:cs="Times New Roman"/>
            <w:noProof/>
            <w:szCs w:val="24"/>
          </w:rPr>
          <w:t>2.6</w:t>
        </w:r>
        <w:r w:rsidR="004A1D70" w:rsidRPr="002A5111">
          <w:rPr>
            <w:rFonts w:eastAsiaTheme="minorEastAsia"/>
            <w:noProof/>
            <w:kern w:val="0"/>
            <w:lang w:val="en-CA" w:eastAsia="en-CA" w:bidi="ar-SA"/>
          </w:rPr>
          <w:tab/>
        </w:r>
        <w:r w:rsidR="004A1D70" w:rsidRPr="002A5111">
          <w:rPr>
            <w:rStyle w:val="Lienhypertexte"/>
            <w:rFonts w:ascii="Times New Roman" w:hAnsi="Times New Roman" w:cs="Times New Roman"/>
            <w:noProof/>
            <w:szCs w:val="24"/>
          </w:rPr>
          <w:t>Étape 6: Exporter les résultats</w:t>
        </w:r>
        <w:r w:rsidR="004A1D70" w:rsidRPr="002A5111">
          <w:rPr>
            <w:noProof/>
          </w:rPr>
          <w:tab/>
        </w:r>
        <w:r w:rsidR="004A1D70" w:rsidRPr="002A5111">
          <w:rPr>
            <w:noProof/>
          </w:rPr>
          <w:fldChar w:fldCharType="begin"/>
        </w:r>
        <w:r w:rsidR="004A1D70" w:rsidRPr="002A5111">
          <w:rPr>
            <w:noProof/>
          </w:rPr>
          <w:instrText xml:space="preserve"> PAGEREF _Toc46902019 \h </w:instrText>
        </w:r>
        <w:r w:rsidR="004A1D70" w:rsidRPr="002A5111">
          <w:rPr>
            <w:noProof/>
          </w:rPr>
        </w:r>
        <w:r w:rsidR="004A1D70" w:rsidRPr="002A5111">
          <w:rPr>
            <w:noProof/>
          </w:rPr>
          <w:fldChar w:fldCharType="separate"/>
        </w:r>
        <w:r w:rsidR="004A1D70" w:rsidRPr="002A5111">
          <w:rPr>
            <w:noProof/>
          </w:rPr>
          <w:t>17</w:t>
        </w:r>
        <w:r w:rsidR="004A1D70" w:rsidRPr="002A5111">
          <w:rPr>
            <w:noProof/>
          </w:rPr>
          <w:fldChar w:fldCharType="end"/>
        </w:r>
      </w:hyperlink>
    </w:p>
    <w:p w14:paraId="2A3D26AE" w14:textId="77777777" w:rsidR="004A1D70" w:rsidRPr="002A5111" w:rsidRDefault="002A24DC" w:rsidP="002A5111">
      <w:pPr>
        <w:pStyle w:val="TM1"/>
        <w:spacing w:after="0"/>
        <w:rPr>
          <w:rFonts w:eastAsiaTheme="minorEastAsia"/>
          <w:noProof/>
          <w:kern w:val="0"/>
          <w:lang w:val="en-CA" w:eastAsia="en-CA" w:bidi="ar-SA"/>
        </w:rPr>
      </w:pPr>
      <w:hyperlink w:anchor="_Toc46902020" w:history="1">
        <w:r w:rsidR="004A1D70" w:rsidRPr="002A5111">
          <w:rPr>
            <w:rStyle w:val="Lienhypertexte"/>
            <w:rFonts w:ascii="Times New Roman" w:hAnsi="Times New Roman" w:cs="Times New Roman"/>
            <w:noProof/>
            <w:szCs w:val="24"/>
          </w:rPr>
          <w:t>3</w:t>
        </w:r>
        <w:r w:rsidR="004A1D70" w:rsidRPr="002A5111">
          <w:rPr>
            <w:rFonts w:eastAsiaTheme="minorEastAsia"/>
            <w:noProof/>
            <w:kern w:val="0"/>
            <w:lang w:val="en-CA" w:eastAsia="en-CA" w:bidi="ar-SA"/>
          </w:rPr>
          <w:tab/>
        </w:r>
        <w:r w:rsidR="004A1D70" w:rsidRPr="002A5111">
          <w:rPr>
            <w:rStyle w:val="Lienhypertexte"/>
            <w:rFonts w:ascii="Times New Roman" w:hAnsi="Times New Roman" w:cs="Times New Roman"/>
            <w:noProof/>
            <w:szCs w:val="24"/>
          </w:rPr>
          <w:t>Exemple 2 : la phénologie</w:t>
        </w:r>
        <w:r w:rsidR="004A1D70" w:rsidRPr="002A5111">
          <w:rPr>
            <w:noProof/>
          </w:rPr>
          <w:tab/>
        </w:r>
        <w:r w:rsidR="004A1D70" w:rsidRPr="002A5111">
          <w:rPr>
            <w:noProof/>
          </w:rPr>
          <w:fldChar w:fldCharType="begin"/>
        </w:r>
        <w:r w:rsidR="004A1D70" w:rsidRPr="002A5111">
          <w:rPr>
            <w:noProof/>
          </w:rPr>
          <w:instrText xml:space="preserve"> PAGEREF _Toc46902020 \h </w:instrText>
        </w:r>
        <w:r w:rsidR="004A1D70" w:rsidRPr="002A5111">
          <w:rPr>
            <w:noProof/>
          </w:rPr>
        </w:r>
        <w:r w:rsidR="004A1D70" w:rsidRPr="002A5111">
          <w:rPr>
            <w:noProof/>
          </w:rPr>
          <w:fldChar w:fldCharType="separate"/>
        </w:r>
        <w:r w:rsidR="004A1D70" w:rsidRPr="002A5111">
          <w:rPr>
            <w:noProof/>
          </w:rPr>
          <w:t>18</w:t>
        </w:r>
        <w:r w:rsidR="004A1D70" w:rsidRPr="002A5111">
          <w:rPr>
            <w:noProof/>
          </w:rPr>
          <w:fldChar w:fldCharType="end"/>
        </w:r>
      </w:hyperlink>
    </w:p>
    <w:p w14:paraId="0701A360" w14:textId="77777777" w:rsidR="004A1D70" w:rsidRPr="002A5111" w:rsidRDefault="002A24DC" w:rsidP="002A5111">
      <w:pPr>
        <w:pStyle w:val="TM2"/>
        <w:spacing w:after="0"/>
        <w:rPr>
          <w:rFonts w:eastAsiaTheme="minorEastAsia"/>
          <w:noProof/>
          <w:kern w:val="0"/>
          <w:lang w:val="en-CA" w:eastAsia="en-CA" w:bidi="ar-SA"/>
        </w:rPr>
      </w:pPr>
      <w:hyperlink w:anchor="_Toc46902021" w:history="1">
        <w:r w:rsidR="004A1D70" w:rsidRPr="002A5111">
          <w:rPr>
            <w:rStyle w:val="Lienhypertexte"/>
            <w:rFonts w:ascii="Times New Roman" w:hAnsi="Times New Roman" w:cs="Times New Roman"/>
            <w:noProof/>
            <w:szCs w:val="24"/>
          </w:rPr>
          <w:t>3.1</w:t>
        </w:r>
        <w:r w:rsidR="004A1D70" w:rsidRPr="002A5111">
          <w:rPr>
            <w:rFonts w:eastAsiaTheme="minorEastAsia"/>
            <w:noProof/>
            <w:kern w:val="0"/>
            <w:lang w:val="en-CA" w:eastAsia="en-CA" w:bidi="ar-SA"/>
          </w:rPr>
          <w:tab/>
        </w:r>
        <w:r w:rsidR="004A1D70" w:rsidRPr="002A5111">
          <w:rPr>
            <w:rStyle w:val="Lienhypertexte"/>
            <w:rFonts w:ascii="Times New Roman" w:hAnsi="Times New Roman" w:cs="Times New Roman"/>
            <w:noProof/>
            <w:szCs w:val="24"/>
          </w:rPr>
          <w:t>Étape 1 : Définir un nouveau groupe d’éléments</w:t>
        </w:r>
        <w:r w:rsidR="004A1D70" w:rsidRPr="002A5111">
          <w:rPr>
            <w:noProof/>
          </w:rPr>
          <w:tab/>
        </w:r>
        <w:r w:rsidR="004A1D70" w:rsidRPr="002A5111">
          <w:rPr>
            <w:noProof/>
          </w:rPr>
          <w:fldChar w:fldCharType="begin"/>
        </w:r>
        <w:r w:rsidR="004A1D70" w:rsidRPr="002A5111">
          <w:rPr>
            <w:noProof/>
          </w:rPr>
          <w:instrText xml:space="preserve"> PAGEREF _Toc46902021 \h </w:instrText>
        </w:r>
        <w:r w:rsidR="004A1D70" w:rsidRPr="002A5111">
          <w:rPr>
            <w:noProof/>
          </w:rPr>
        </w:r>
        <w:r w:rsidR="004A1D70" w:rsidRPr="002A5111">
          <w:rPr>
            <w:noProof/>
          </w:rPr>
          <w:fldChar w:fldCharType="separate"/>
        </w:r>
        <w:r w:rsidR="004A1D70" w:rsidRPr="002A5111">
          <w:rPr>
            <w:noProof/>
          </w:rPr>
          <w:t>18</w:t>
        </w:r>
        <w:r w:rsidR="004A1D70" w:rsidRPr="002A5111">
          <w:rPr>
            <w:noProof/>
          </w:rPr>
          <w:fldChar w:fldCharType="end"/>
        </w:r>
      </w:hyperlink>
    </w:p>
    <w:p w14:paraId="64E55C42" w14:textId="77777777" w:rsidR="004A1D70" w:rsidRPr="002A5111" w:rsidRDefault="002A24DC" w:rsidP="002A5111">
      <w:pPr>
        <w:pStyle w:val="TM2"/>
        <w:spacing w:after="0"/>
        <w:rPr>
          <w:rFonts w:eastAsiaTheme="minorEastAsia"/>
          <w:noProof/>
          <w:kern w:val="0"/>
          <w:lang w:val="en-CA" w:eastAsia="en-CA" w:bidi="ar-SA"/>
        </w:rPr>
      </w:pPr>
      <w:hyperlink w:anchor="_Toc46902022" w:history="1">
        <w:r w:rsidR="004A1D70" w:rsidRPr="002A5111">
          <w:rPr>
            <w:rStyle w:val="Lienhypertexte"/>
            <w:rFonts w:ascii="Times New Roman" w:hAnsi="Times New Roman" w:cs="Times New Roman"/>
            <w:noProof/>
            <w:szCs w:val="24"/>
          </w:rPr>
          <w:t>3.2</w:t>
        </w:r>
        <w:r w:rsidR="004A1D70" w:rsidRPr="002A5111">
          <w:rPr>
            <w:rFonts w:eastAsiaTheme="minorEastAsia"/>
            <w:noProof/>
            <w:kern w:val="0"/>
            <w:lang w:val="en-CA" w:eastAsia="en-CA" w:bidi="ar-SA"/>
          </w:rPr>
          <w:tab/>
        </w:r>
        <w:r w:rsidR="004A1D70" w:rsidRPr="002A5111">
          <w:rPr>
            <w:rStyle w:val="Lienhypertexte"/>
            <w:rFonts w:ascii="Times New Roman" w:hAnsi="Times New Roman" w:cs="Times New Roman"/>
            <w:noProof/>
            <w:szCs w:val="24"/>
          </w:rPr>
          <w:t>Étape 2 : Définir un générateur météorologique</w:t>
        </w:r>
        <w:r w:rsidR="004A1D70" w:rsidRPr="002A5111">
          <w:rPr>
            <w:noProof/>
          </w:rPr>
          <w:tab/>
        </w:r>
        <w:r w:rsidR="004A1D70" w:rsidRPr="002A5111">
          <w:rPr>
            <w:noProof/>
          </w:rPr>
          <w:fldChar w:fldCharType="begin"/>
        </w:r>
        <w:r w:rsidR="004A1D70" w:rsidRPr="002A5111">
          <w:rPr>
            <w:noProof/>
          </w:rPr>
          <w:instrText xml:space="preserve"> PAGEREF _Toc46902022 \h </w:instrText>
        </w:r>
        <w:r w:rsidR="004A1D70" w:rsidRPr="002A5111">
          <w:rPr>
            <w:noProof/>
          </w:rPr>
        </w:r>
        <w:r w:rsidR="004A1D70" w:rsidRPr="002A5111">
          <w:rPr>
            <w:noProof/>
          </w:rPr>
          <w:fldChar w:fldCharType="separate"/>
        </w:r>
        <w:r w:rsidR="004A1D70" w:rsidRPr="002A5111">
          <w:rPr>
            <w:noProof/>
          </w:rPr>
          <w:t>18</w:t>
        </w:r>
        <w:r w:rsidR="004A1D70" w:rsidRPr="002A5111">
          <w:rPr>
            <w:noProof/>
          </w:rPr>
          <w:fldChar w:fldCharType="end"/>
        </w:r>
      </w:hyperlink>
    </w:p>
    <w:p w14:paraId="4E114DA1" w14:textId="77777777" w:rsidR="004A1D70" w:rsidRPr="002A5111" w:rsidRDefault="002A24DC" w:rsidP="002A5111">
      <w:pPr>
        <w:pStyle w:val="TM2"/>
        <w:spacing w:after="0"/>
        <w:rPr>
          <w:rFonts w:eastAsiaTheme="minorEastAsia"/>
          <w:noProof/>
          <w:kern w:val="0"/>
          <w:lang w:val="en-CA" w:eastAsia="en-CA" w:bidi="ar-SA"/>
        </w:rPr>
      </w:pPr>
      <w:hyperlink w:anchor="_Toc46902023" w:history="1">
        <w:r w:rsidR="004A1D70" w:rsidRPr="002A5111">
          <w:rPr>
            <w:rStyle w:val="Lienhypertexte"/>
            <w:rFonts w:ascii="Times New Roman" w:hAnsi="Times New Roman" w:cs="Times New Roman"/>
            <w:noProof/>
            <w:szCs w:val="24"/>
          </w:rPr>
          <w:t>3.3</w:t>
        </w:r>
        <w:r w:rsidR="004A1D70" w:rsidRPr="002A5111">
          <w:rPr>
            <w:rFonts w:eastAsiaTheme="minorEastAsia"/>
            <w:noProof/>
            <w:kern w:val="0"/>
            <w:lang w:val="en-CA" w:eastAsia="en-CA" w:bidi="ar-SA"/>
          </w:rPr>
          <w:tab/>
        </w:r>
        <w:r w:rsidR="004A1D70" w:rsidRPr="002A5111">
          <w:rPr>
            <w:rStyle w:val="Lienhypertexte"/>
            <w:rFonts w:ascii="Times New Roman" w:hAnsi="Times New Roman" w:cs="Times New Roman"/>
            <w:noProof/>
            <w:szCs w:val="24"/>
          </w:rPr>
          <w:t>Étape 3 : Définir l'exécution d'un modèle</w:t>
        </w:r>
        <w:r w:rsidR="004A1D70" w:rsidRPr="002A5111">
          <w:rPr>
            <w:noProof/>
          </w:rPr>
          <w:tab/>
        </w:r>
        <w:r w:rsidR="004A1D70" w:rsidRPr="002A5111">
          <w:rPr>
            <w:noProof/>
          </w:rPr>
          <w:fldChar w:fldCharType="begin"/>
        </w:r>
        <w:r w:rsidR="004A1D70" w:rsidRPr="002A5111">
          <w:rPr>
            <w:noProof/>
          </w:rPr>
          <w:instrText xml:space="preserve"> PAGEREF _Toc46902023 \h </w:instrText>
        </w:r>
        <w:r w:rsidR="004A1D70" w:rsidRPr="002A5111">
          <w:rPr>
            <w:noProof/>
          </w:rPr>
        </w:r>
        <w:r w:rsidR="004A1D70" w:rsidRPr="002A5111">
          <w:rPr>
            <w:noProof/>
          </w:rPr>
          <w:fldChar w:fldCharType="separate"/>
        </w:r>
        <w:r w:rsidR="004A1D70" w:rsidRPr="002A5111">
          <w:rPr>
            <w:noProof/>
          </w:rPr>
          <w:t>19</w:t>
        </w:r>
        <w:r w:rsidR="004A1D70" w:rsidRPr="002A5111">
          <w:rPr>
            <w:noProof/>
          </w:rPr>
          <w:fldChar w:fldCharType="end"/>
        </w:r>
      </w:hyperlink>
    </w:p>
    <w:p w14:paraId="08DC0AC9" w14:textId="77777777" w:rsidR="004A1D70" w:rsidRPr="002A5111" w:rsidRDefault="002A24DC" w:rsidP="002A5111">
      <w:pPr>
        <w:pStyle w:val="TM2"/>
        <w:spacing w:after="0"/>
        <w:rPr>
          <w:rFonts w:eastAsiaTheme="minorEastAsia"/>
          <w:noProof/>
          <w:kern w:val="0"/>
          <w:lang w:val="en-CA" w:eastAsia="en-CA" w:bidi="ar-SA"/>
        </w:rPr>
      </w:pPr>
      <w:hyperlink w:anchor="_Toc46902024" w:history="1">
        <w:r w:rsidR="004A1D70" w:rsidRPr="002A5111">
          <w:rPr>
            <w:rStyle w:val="Lienhypertexte"/>
            <w:rFonts w:ascii="Times New Roman" w:hAnsi="Times New Roman" w:cs="Times New Roman"/>
            <w:noProof/>
            <w:szCs w:val="24"/>
          </w:rPr>
          <w:t>3.4</w:t>
        </w:r>
        <w:r w:rsidR="004A1D70" w:rsidRPr="002A5111">
          <w:rPr>
            <w:rFonts w:eastAsiaTheme="minorEastAsia"/>
            <w:noProof/>
            <w:kern w:val="0"/>
            <w:lang w:val="en-CA" w:eastAsia="en-CA" w:bidi="ar-SA"/>
          </w:rPr>
          <w:tab/>
        </w:r>
        <w:r w:rsidR="004A1D70" w:rsidRPr="002A5111">
          <w:rPr>
            <w:rStyle w:val="Lienhypertexte"/>
            <w:rFonts w:ascii="Times New Roman" w:hAnsi="Times New Roman" w:cs="Times New Roman"/>
            <w:noProof/>
            <w:szCs w:val="24"/>
          </w:rPr>
          <w:t>Étape 4 : Définir une analyse de sortie moyenne</w:t>
        </w:r>
        <w:r w:rsidR="004A1D70" w:rsidRPr="002A5111">
          <w:rPr>
            <w:noProof/>
          </w:rPr>
          <w:tab/>
        </w:r>
        <w:r w:rsidR="004A1D70" w:rsidRPr="002A5111">
          <w:rPr>
            <w:noProof/>
          </w:rPr>
          <w:fldChar w:fldCharType="begin"/>
        </w:r>
        <w:r w:rsidR="004A1D70" w:rsidRPr="002A5111">
          <w:rPr>
            <w:noProof/>
          </w:rPr>
          <w:instrText xml:space="preserve"> PAGEREF _Toc46902024 \h </w:instrText>
        </w:r>
        <w:r w:rsidR="004A1D70" w:rsidRPr="002A5111">
          <w:rPr>
            <w:noProof/>
          </w:rPr>
        </w:r>
        <w:r w:rsidR="004A1D70" w:rsidRPr="002A5111">
          <w:rPr>
            <w:noProof/>
          </w:rPr>
          <w:fldChar w:fldCharType="separate"/>
        </w:r>
        <w:r w:rsidR="004A1D70" w:rsidRPr="002A5111">
          <w:rPr>
            <w:noProof/>
          </w:rPr>
          <w:t>19</w:t>
        </w:r>
        <w:r w:rsidR="004A1D70" w:rsidRPr="002A5111">
          <w:rPr>
            <w:noProof/>
          </w:rPr>
          <w:fldChar w:fldCharType="end"/>
        </w:r>
      </w:hyperlink>
    </w:p>
    <w:p w14:paraId="7C9666B5" w14:textId="77777777" w:rsidR="004A1D70" w:rsidRPr="002A5111" w:rsidRDefault="002A24DC" w:rsidP="002A5111">
      <w:pPr>
        <w:pStyle w:val="TM2"/>
        <w:spacing w:after="0"/>
        <w:rPr>
          <w:rFonts w:eastAsiaTheme="minorEastAsia"/>
          <w:noProof/>
          <w:kern w:val="0"/>
          <w:lang w:val="en-CA" w:eastAsia="en-CA" w:bidi="ar-SA"/>
        </w:rPr>
      </w:pPr>
      <w:hyperlink w:anchor="_Toc46902025" w:history="1">
        <w:r w:rsidR="004A1D70" w:rsidRPr="002A5111">
          <w:rPr>
            <w:rStyle w:val="Lienhypertexte"/>
            <w:rFonts w:ascii="Times New Roman" w:hAnsi="Times New Roman" w:cs="Times New Roman"/>
            <w:noProof/>
            <w:szCs w:val="24"/>
          </w:rPr>
          <w:t>3.5</w:t>
        </w:r>
        <w:r w:rsidR="004A1D70" w:rsidRPr="002A5111">
          <w:rPr>
            <w:rFonts w:eastAsiaTheme="minorEastAsia"/>
            <w:noProof/>
            <w:kern w:val="0"/>
            <w:lang w:val="en-CA" w:eastAsia="en-CA" w:bidi="ar-SA"/>
          </w:rPr>
          <w:tab/>
        </w:r>
        <w:r w:rsidR="004A1D70" w:rsidRPr="002A5111">
          <w:rPr>
            <w:rStyle w:val="Lienhypertexte"/>
            <w:rFonts w:ascii="Times New Roman" w:hAnsi="Times New Roman" w:cs="Times New Roman"/>
            <w:noProof/>
            <w:szCs w:val="24"/>
          </w:rPr>
          <w:t>Étape 5 : Définir et exécuter une analyse d’extraction d’événement</w:t>
        </w:r>
        <w:r w:rsidR="004A1D70" w:rsidRPr="002A5111">
          <w:rPr>
            <w:noProof/>
          </w:rPr>
          <w:tab/>
        </w:r>
        <w:r w:rsidR="004A1D70" w:rsidRPr="002A5111">
          <w:rPr>
            <w:noProof/>
          </w:rPr>
          <w:fldChar w:fldCharType="begin"/>
        </w:r>
        <w:r w:rsidR="004A1D70" w:rsidRPr="002A5111">
          <w:rPr>
            <w:noProof/>
          </w:rPr>
          <w:instrText xml:space="preserve"> PAGEREF _Toc46902025 \h </w:instrText>
        </w:r>
        <w:r w:rsidR="004A1D70" w:rsidRPr="002A5111">
          <w:rPr>
            <w:noProof/>
          </w:rPr>
        </w:r>
        <w:r w:rsidR="004A1D70" w:rsidRPr="002A5111">
          <w:rPr>
            <w:noProof/>
          </w:rPr>
          <w:fldChar w:fldCharType="separate"/>
        </w:r>
        <w:r w:rsidR="004A1D70" w:rsidRPr="002A5111">
          <w:rPr>
            <w:noProof/>
          </w:rPr>
          <w:t>19</w:t>
        </w:r>
        <w:r w:rsidR="004A1D70" w:rsidRPr="002A5111">
          <w:rPr>
            <w:noProof/>
          </w:rPr>
          <w:fldChar w:fldCharType="end"/>
        </w:r>
      </w:hyperlink>
    </w:p>
    <w:p w14:paraId="30EF159B" w14:textId="77777777" w:rsidR="004A1D70" w:rsidRPr="002A5111" w:rsidRDefault="002A24DC" w:rsidP="002A5111">
      <w:pPr>
        <w:pStyle w:val="TM2"/>
        <w:spacing w:after="0"/>
        <w:rPr>
          <w:rFonts w:eastAsiaTheme="minorEastAsia"/>
          <w:noProof/>
          <w:kern w:val="0"/>
          <w:lang w:val="en-CA" w:eastAsia="en-CA" w:bidi="ar-SA"/>
        </w:rPr>
      </w:pPr>
      <w:hyperlink w:anchor="_Toc46902026" w:history="1">
        <w:r w:rsidR="004A1D70" w:rsidRPr="002A5111">
          <w:rPr>
            <w:rStyle w:val="Lienhypertexte"/>
            <w:rFonts w:ascii="Times New Roman" w:hAnsi="Times New Roman" w:cs="Times New Roman"/>
            <w:noProof/>
            <w:szCs w:val="24"/>
          </w:rPr>
          <w:t>3.6</w:t>
        </w:r>
        <w:r w:rsidR="004A1D70" w:rsidRPr="002A5111">
          <w:rPr>
            <w:rFonts w:eastAsiaTheme="minorEastAsia"/>
            <w:noProof/>
            <w:kern w:val="0"/>
            <w:lang w:val="en-CA" w:eastAsia="en-CA" w:bidi="ar-SA"/>
          </w:rPr>
          <w:tab/>
        </w:r>
        <w:r w:rsidR="004A1D70" w:rsidRPr="002A5111">
          <w:rPr>
            <w:rStyle w:val="Lienhypertexte"/>
            <w:rFonts w:ascii="Times New Roman" w:hAnsi="Times New Roman" w:cs="Times New Roman"/>
            <w:noProof/>
            <w:szCs w:val="24"/>
          </w:rPr>
          <w:t>Étape 6 : Exécuter les éléments cochés</w:t>
        </w:r>
        <w:r w:rsidR="004A1D70" w:rsidRPr="002A5111">
          <w:rPr>
            <w:noProof/>
          </w:rPr>
          <w:tab/>
        </w:r>
        <w:r w:rsidR="004A1D70" w:rsidRPr="002A5111">
          <w:rPr>
            <w:noProof/>
          </w:rPr>
          <w:fldChar w:fldCharType="begin"/>
        </w:r>
        <w:r w:rsidR="004A1D70" w:rsidRPr="002A5111">
          <w:rPr>
            <w:noProof/>
          </w:rPr>
          <w:instrText xml:space="preserve"> PAGEREF _Toc46902026 \h </w:instrText>
        </w:r>
        <w:r w:rsidR="004A1D70" w:rsidRPr="002A5111">
          <w:rPr>
            <w:noProof/>
          </w:rPr>
        </w:r>
        <w:r w:rsidR="004A1D70" w:rsidRPr="002A5111">
          <w:rPr>
            <w:noProof/>
          </w:rPr>
          <w:fldChar w:fldCharType="separate"/>
        </w:r>
        <w:r w:rsidR="004A1D70" w:rsidRPr="002A5111">
          <w:rPr>
            <w:noProof/>
          </w:rPr>
          <w:t>20</w:t>
        </w:r>
        <w:r w:rsidR="004A1D70" w:rsidRPr="002A5111">
          <w:rPr>
            <w:noProof/>
          </w:rPr>
          <w:fldChar w:fldCharType="end"/>
        </w:r>
      </w:hyperlink>
    </w:p>
    <w:p w14:paraId="5F1CABDB" w14:textId="77777777" w:rsidR="004A1D70" w:rsidRPr="002A5111" w:rsidRDefault="002A24DC" w:rsidP="002A5111">
      <w:pPr>
        <w:pStyle w:val="TM2"/>
        <w:spacing w:after="0"/>
        <w:rPr>
          <w:rFonts w:eastAsiaTheme="minorEastAsia"/>
          <w:noProof/>
          <w:kern w:val="0"/>
          <w:lang w:val="en-CA" w:eastAsia="en-CA" w:bidi="ar-SA"/>
        </w:rPr>
      </w:pPr>
      <w:hyperlink w:anchor="_Toc46902027" w:history="1">
        <w:r w:rsidR="004A1D70" w:rsidRPr="002A5111">
          <w:rPr>
            <w:rStyle w:val="Lienhypertexte"/>
            <w:rFonts w:ascii="Times New Roman" w:hAnsi="Times New Roman" w:cs="Times New Roman"/>
            <w:noProof/>
            <w:szCs w:val="24"/>
          </w:rPr>
          <w:t>3.7</w:t>
        </w:r>
        <w:r w:rsidR="004A1D70" w:rsidRPr="002A5111">
          <w:rPr>
            <w:rFonts w:eastAsiaTheme="minorEastAsia"/>
            <w:noProof/>
            <w:kern w:val="0"/>
            <w:lang w:val="en-CA" w:eastAsia="en-CA" w:bidi="ar-SA"/>
          </w:rPr>
          <w:tab/>
        </w:r>
        <w:r w:rsidR="004A1D70" w:rsidRPr="002A5111">
          <w:rPr>
            <w:rStyle w:val="Lienhypertexte"/>
            <w:rFonts w:ascii="Times New Roman" w:hAnsi="Times New Roman" w:cs="Times New Roman"/>
            <w:noProof/>
            <w:szCs w:val="24"/>
          </w:rPr>
          <w:t>Étape 7 : Pour les utilisateurs R : ajouter une exécution de scripte R automatique</w:t>
        </w:r>
        <w:r w:rsidR="004A1D70" w:rsidRPr="002A5111">
          <w:rPr>
            <w:noProof/>
          </w:rPr>
          <w:tab/>
        </w:r>
        <w:r w:rsidR="004A1D70" w:rsidRPr="002A5111">
          <w:rPr>
            <w:noProof/>
          </w:rPr>
          <w:fldChar w:fldCharType="begin"/>
        </w:r>
        <w:r w:rsidR="004A1D70" w:rsidRPr="002A5111">
          <w:rPr>
            <w:noProof/>
          </w:rPr>
          <w:instrText xml:space="preserve"> PAGEREF _Toc46902027 \h </w:instrText>
        </w:r>
        <w:r w:rsidR="004A1D70" w:rsidRPr="002A5111">
          <w:rPr>
            <w:noProof/>
          </w:rPr>
        </w:r>
        <w:r w:rsidR="004A1D70" w:rsidRPr="002A5111">
          <w:rPr>
            <w:noProof/>
          </w:rPr>
          <w:fldChar w:fldCharType="separate"/>
        </w:r>
        <w:r w:rsidR="004A1D70" w:rsidRPr="002A5111">
          <w:rPr>
            <w:noProof/>
          </w:rPr>
          <w:t>21</w:t>
        </w:r>
        <w:r w:rsidR="004A1D70" w:rsidRPr="002A5111">
          <w:rPr>
            <w:noProof/>
          </w:rPr>
          <w:fldChar w:fldCharType="end"/>
        </w:r>
      </w:hyperlink>
    </w:p>
    <w:p w14:paraId="69F9D483" w14:textId="77777777" w:rsidR="004A1D70" w:rsidRPr="002A5111" w:rsidRDefault="002A24DC" w:rsidP="002A5111">
      <w:pPr>
        <w:pStyle w:val="TM1"/>
        <w:spacing w:after="0"/>
        <w:rPr>
          <w:rFonts w:eastAsiaTheme="minorEastAsia"/>
          <w:noProof/>
          <w:kern w:val="0"/>
          <w:lang w:val="en-CA" w:eastAsia="en-CA" w:bidi="ar-SA"/>
        </w:rPr>
      </w:pPr>
      <w:hyperlink w:anchor="_Toc46902028" w:history="1">
        <w:r w:rsidR="004A1D70" w:rsidRPr="002A5111">
          <w:rPr>
            <w:rStyle w:val="Lienhypertexte"/>
            <w:rFonts w:ascii="Times New Roman" w:hAnsi="Times New Roman" w:cs="Times New Roman"/>
            <w:noProof/>
            <w:szCs w:val="24"/>
          </w:rPr>
          <w:t>4</w:t>
        </w:r>
        <w:r w:rsidR="004A1D70" w:rsidRPr="002A5111">
          <w:rPr>
            <w:rFonts w:eastAsiaTheme="minorEastAsia"/>
            <w:noProof/>
            <w:kern w:val="0"/>
            <w:lang w:val="en-CA" w:eastAsia="en-CA" w:bidi="ar-SA"/>
          </w:rPr>
          <w:tab/>
        </w:r>
        <w:r w:rsidR="004A1D70" w:rsidRPr="002A5111">
          <w:rPr>
            <w:rStyle w:val="Lienhypertexte"/>
            <w:rFonts w:ascii="Times New Roman" w:hAnsi="Times New Roman" w:cs="Times New Roman"/>
            <w:noProof/>
            <w:szCs w:val="24"/>
          </w:rPr>
          <w:t>Exemple 3 : Cartographie</w:t>
        </w:r>
        <w:r w:rsidR="004A1D70" w:rsidRPr="002A5111">
          <w:rPr>
            <w:noProof/>
          </w:rPr>
          <w:tab/>
        </w:r>
        <w:r w:rsidR="004A1D70" w:rsidRPr="002A5111">
          <w:rPr>
            <w:noProof/>
          </w:rPr>
          <w:fldChar w:fldCharType="begin"/>
        </w:r>
        <w:r w:rsidR="004A1D70" w:rsidRPr="002A5111">
          <w:rPr>
            <w:noProof/>
          </w:rPr>
          <w:instrText xml:space="preserve"> PAGEREF _Toc46902028 \h </w:instrText>
        </w:r>
        <w:r w:rsidR="004A1D70" w:rsidRPr="002A5111">
          <w:rPr>
            <w:noProof/>
          </w:rPr>
        </w:r>
        <w:r w:rsidR="004A1D70" w:rsidRPr="002A5111">
          <w:rPr>
            <w:noProof/>
          </w:rPr>
          <w:fldChar w:fldCharType="separate"/>
        </w:r>
        <w:r w:rsidR="004A1D70" w:rsidRPr="002A5111">
          <w:rPr>
            <w:noProof/>
          </w:rPr>
          <w:t>24</w:t>
        </w:r>
        <w:r w:rsidR="004A1D70" w:rsidRPr="002A5111">
          <w:rPr>
            <w:noProof/>
          </w:rPr>
          <w:fldChar w:fldCharType="end"/>
        </w:r>
      </w:hyperlink>
    </w:p>
    <w:p w14:paraId="305A8B45" w14:textId="77777777" w:rsidR="004A1D70" w:rsidRPr="002A5111" w:rsidRDefault="002A24DC" w:rsidP="002A5111">
      <w:pPr>
        <w:pStyle w:val="TM2"/>
        <w:spacing w:after="0"/>
        <w:rPr>
          <w:rFonts w:eastAsiaTheme="minorEastAsia"/>
          <w:noProof/>
          <w:kern w:val="0"/>
          <w:lang w:val="en-CA" w:eastAsia="en-CA" w:bidi="ar-SA"/>
        </w:rPr>
      </w:pPr>
      <w:hyperlink w:anchor="_Toc46902029" w:history="1">
        <w:r w:rsidR="004A1D70" w:rsidRPr="002A5111">
          <w:rPr>
            <w:rStyle w:val="Lienhypertexte"/>
            <w:rFonts w:ascii="Times New Roman" w:hAnsi="Times New Roman" w:cs="Times New Roman"/>
            <w:noProof/>
            <w:szCs w:val="24"/>
          </w:rPr>
          <w:t>4.1</w:t>
        </w:r>
        <w:r w:rsidR="004A1D70" w:rsidRPr="002A5111">
          <w:rPr>
            <w:rFonts w:eastAsiaTheme="minorEastAsia"/>
            <w:noProof/>
            <w:kern w:val="0"/>
            <w:lang w:val="en-CA" w:eastAsia="en-CA" w:bidi="ar-SA"/>
          </w:rPr>
          <w:tab/>
        </w:r>
        <w:r w:rsidR="004A1D70" w:rsidRPr="002A5111">
          <w:rPr>
            <w:rStyle w:val="Lienhypertexte"/>
            <w:rFonts w:ascii="Times New Roman" w:hAnsi="Times New Roman" w:cs="Times New Roman"/>
            <w:noProof/>
            <w:szCs w:val="24"/>
          </w:rPr>
          <w:t>Étape 1 : Définir un générateur météorologique et l’exécution du modèle</w:t>
        </w:r>
        <w:r w:rsidR="004A1D70" w:rsidRPr="002A5111">
          <w:rPr>
            <w:noProof/>
          </w:rPr>
          <w:tab/>
        </w:r>
        <w:r w:rsidR="004A1D70" w:rsidRPr="002A5111">
          <w:rPr>
            <w:noProof/>
          </w:rPr>
          <w:fldChar w:fldCharType="begin"/>
        </w:r>
        <w:r w:rsidR="004A1D70" w:rsidRPr="002A5111">
          <w:rPr>
            <w:noProof/>
          </w:rPr>
          <w:instrText xml:space="preserve"> PAGEREF _Toc46902029 \h </w:instrText>
        </w:r>
        <w:r w:rsidR="004A1D70" w:rsidRPr="002A5111">
          <w:rPr>
            <w:noProof/>
          </w:rPr>
        </w:r>
        <w:r w:rsidR="004A1D70" w:rsidRPr="002A5111">
          <w:rPr>
            <w:noProof/>
          </w:rPr>
          <w:fldChar w:fldCharType="separate"/>
        </w:r>
        <w:r w:rsidR="004A1D70" w:rsidRPr="002A5111">
          <w:rPr>
            <w:noProof/>
          </w:rPr>
          <w:t>24</w:t>
        </w:r>
        <w:r w:rsidR="004A1D70" w:rsidRPr="002A5111">
          <w:rPr>
            <w:noProof/>
          </w:rPr>
          <w:fldChar w:fldCharType="end"/>
        </w:r>
      </w:hyperlink>
    </w:p>
    <w:p w14:paraId="1C9D9C34" w14:textId="77777777" w:rsidR="004A1D70" w:rsidRPr="002A5111" w:rsidRDefault="002A24DC" w:rsidP="002A5111">
      <w:pPr>
        <w:pStyle w:val="TM2"/>
        <w:spacing w:after="0"/>
        <w:rPr>
          <w:rFonts w:eastAsiaTheme="minorEastAsia"/>
          <w:noProof/>
          <w:kern w:val="0"/>
          <w:lang w:val="en-CA" w:eastAsia="en-CA" w:bidi="ar-SA"/>
        </w:rPr>
      </w:pPr>
      <w:hyperlink w:anchor="_Toc46902030" w:history="1">
        <w:r w:rsidR="004A1D70" w:rsidRPr="002A5111">
          <w:rPr>
            <w:rStyle w:val="Lienhypertexte"/>
            <w:rFonts w:ascii="Times New Roman" w:hAnsi="Times New Roman" w:cs="Times New Roman"/>
            <w:noProof/>
            <w:szCs w:val="24"/>
          </w:rPr>
          <w:t>4.2</w:t>
        </w:r>
        <w:r w:rsidR="004A1D70" w:rsidRPr="002A5111">
          <w:rPr>
            <w:rFonts w:eastAsiaTheme="minorEastAsia"/>
            <w:noProof/>
            <w:kern w:val="0"/>
            <w:lang w:val="en-CA" w:eastAsia="en-CA" w:bidi="ar-SA"/>
          </w:rPr>
          <w:tab/>
        </w:r>
        <w:r w:rsidR="004A1D70" w:rsidRPr="002A5111">
          <w:rPr>
            <w:rStyle w:val="Lienhypertexte"/>
            <w:rFonts w:ascii="Times New Roman" w:hAnsi="Times New Roman" w:cs="Times New Roman"/>
            <w:noProof/>
            <w:szCs w:val="24"/>
          </w:rPr>
          <w:t>Étape 2 : Définir une analyse de sous-ensemble</w:t>
        </w:r>
        <w:r w:rsidR="004A1D70" w:rsidRPr="002A5111">
          <w:rPr>
            <w:noProof/>
          </w:rPr>
          <w:tab/>
        </w:r>
        <w:r w:rsidR="004A1D70" w:rsidRPr="002A5111">
          <w:rPr>
            <w:noProof/>
          </w:rPr>
          <w:fldChar w:fldCharType="begin"/>
        </w:r>
        <w:r w:rsidR="004A1D70" w:rsidRPr="002A5111">
          <w:rPr>
            <w:noProof/>
          </w:rPr>
          <w:instrText xml:space="preserve"> PAGEREF _Toc46902030 \h </w:instrText>
        </w:r>
        <w:r w:rsidR="004A1D70" w:rsidRPr="002A5111">
          <w:rPr>
            <w:noProof/>
          </w:rPr>
        </w:r>
        <w:r w:rsidR="004A1D70" w:rsidRPr="002A5111">
          <w:rPr>
            <w:noProof/>
          </w:rPr>
          <w:fldChar w:fldCharType="separate"/>
        </w:r>
        <w:r w:rsidR="004A1D70" w:rsidRPr="002A5111">
          <w:rPr>
            <w:noProof/>
          </w:rPr>
          <w:t>25</w:t>
        </w:r>
        <w:r w:rsidR="004A1D70" w:rsidRPr="002A5111">
          <w:rPr>
            <w:noProof/>
          </w:rPr>
          <w:fldChar w:fldCharType="end"/>
        </w:r>
      </w:hyperlink>
    </w:p>
    <w:p w14:paraId="657E2AF7" w14:textId="77777777" w:rsidR="004A1D70" w:rsidRPr="002A5111" w:rsidRDefault="002A24DC" w:rsidP="002A5111">
      <w:pPr>
        <w:pStyle w:val="TM2"/>
        <w:spacing w:after="0"/>
        <w:rPr>
          <w:rFonts w:eastAsiaTheme="minorEastAsia"/>
          <w:noProof/>
          <w:kern w:val="0"/>
          <w:lang w:val="en-CA" w:eastAsia="en-CA" w:bidi="ar-SA"/>
        </w:rPr>
      </w:pPr>
      <w:hyperlink w:anchor="_Toc46902031" w:history="1">
        <w:r w:rsidR="004A1D70" w:rsidRPr="002A5111">
          <w:rPr>
            <w:rStyle w:val="Lienhypertexte"/>
            <w:rFonts w:ascii="Times New Roman" w:hAnsi="Times New Roman" w:cs="Times New Roman"/>
            <w:noProof/>
            <w:szCs w:val="24"/>
          </w:rPr>
          <w:t>4.3</w:t>
        </w:r>
        <w:r w:rsidR="004A1D70" w:rsidRPr="002A5111">
          <w:rPr>
            <w:rFonts w:eastAsiaTheme="minorEastAsia"/>
            <w:noProof/>
            <w:kern w:val="0"/>
            <w:lang w:val="en-CA" w:eastAsia="en-CA" w:bidi="ar-SA"/>
          </w:rPr>
          <w:tab/>
        </w:r>
        <w:r w:rsidR="004A1D70" w:rsidRPr="002A5111">
          <w:rPr>
            <w:rStyle w:val="Lienhypertexte"/>
            <w:rFonts w:ascii="Times New Roman" w:hAnsi="Times New Roman" w:cs="Times New Roman"/>
            <w:noProof/>
            <w:szCs w:val="24"/>
          </w:rPr>
          <w:t>Étape 3 : Définir une cartographie</w:t>
        </w:r>
        <w:r w:rsidR="004A1D70" w:rsidRPr="002A5111">
          <w:rPr>
            <w:noProof/>
          </w:rPr>
          <w:tab/>
        </w:r>
        <w:r w:rsidR="004A1D70" w:rsidRPr="002A5111">
          <w:rPr>
            <w:noProof/>
          </w:rPr>
          <w:fldChar w:fldCharType="begin"/>
        </w:r>
        <w:r w:rsidR="004A1D70" w:rsidRPr="002A5111">
          <w:rPr>
            <w:noProof/>
          </w:rPr>
          <w:instrText xml:space="preserve"> PAGEREF _Toc46902031 \h </w:instrText>
        </w:r>
        <w:r w:rsidR="004A1D70" w:rsidRPr="002A5111">
          <w:rPr>
            <w:noProof/>
          </w:rPr>
        </w:r>
        <w:r w:rsidR="004A1D70" w:rsidRPr="002A5111">
          <w:rPr>
            <w:noProof/>
          </w:rPr>
          <w:fldChar w:fldCharType="separate"/>
        </w:r>
        <w:r w:rsidR="004A1D70" w:rsidRPr="002A5111">
          <w:rPr>
            <w:noProof/>
          </w:rPr>
          <w:t>25</w:t>
        </w:r>
        <w:r w:rsidR="004A1D70" w:rsidRPr="002A5111">
          <w:rPr>
            <w:noProof/>
          </w:rPr>
          <w:fldChar w:fldCharType="end"/>
        </w:r>
      </w:hyperlink>
    </w:p>
    <w:p w14:paraId="344328C9" w14:textId="77777777" w:rsidR="004A1D70" w:rsidRPr="002A5111" w:rsidRDefault="002A24DC" w:rsidP="002A5111">
      <w:pPr>
        <w:pStyle w:val="TM2"/>
        <w:spacing w:after="0"/>
        <w:rPr>
          <w:rFonts w:eastAsiaTheme="minorEastAsia"/>
          <w:noProof/>
          <w:kern w:val="0"/>
          <w:lang w:val="en-CA" w:eastAsia="en-CA" w:bidi="ar-SA"/>
        </w:rPr>
      </w:pPr>
      <w:hyperlink w:anchor="_Toc46902032" w:history="1">
        <w:r w:rsidR="004A1D70" w:rsidRPr="002A5111">
          <w:rPr>
            <w:rStyle w:val="Lienhypertexte"/>
            <w:rFonts w:ascii="Times New Roman" w:hAnsi="Times New Roman" w:cs="Times New Roman"/>
            <w:noProof/>
            <w:szCs w:val="24"/>
          </w:rPr>
          <w:t>4.4</w:t>
        </w:r>
        <w:r w:rsidR="004A1D70" w:rsidRPr="002A5111">
          <w:rPr>
            <w:rFonts w:eastAsiaTheme="minorEastAsia"/>
            <w:noProof/>
            <w:kern w:val="0"/>
            <w:lang w:val="en-CA" w:eastAsia="en-CA" w:bidi="ar-SA"/>
          </w:rPr>
          <w:tab/>
        </w:r>
        <w:r w:rsidR="004A1D70" w:rsidRPr="002A5111">
          <w:rPr>
            <w:rStyle w:val="Lienhypertexte"/>
            <w:rFonts w:ascii="Times New Roman" w:hAnsi="Times New Roman" w:cs="Times New Roman"/>
            <w:noProof/>
            <w:szCs w:val="24"/>
          </w:rPr>
          <w:t>Étape 4: Exécuter tout</w:t>
        </w:r>
        <w:r w:rsidR="004A1D70" w:rsidRPr="002A5111">
          <w:rPr>
            <w:noProof/>
          </w:rPr>
          <w:tab/>
        </w:r>
        <w:r w:rsidR="004A1D70" w:rsidRPr="002A5111">
          <w:rPr>
            <w:noProof/>
          </w:rPr>
          <w:fldChar w:fldCharType="begin"/>
        </w:r>
        <w:r w:rsidR="004A1D70" w:rsidRPr="002A5111">
          <w:rPr>
            <w:noProof/>
          </w:rPr>
          <w:instrText xml:space="preserve"> PAGEREF _Toc46902032 \h </w:instrText>
        </w:r>
        <w:r w:rsidR="004A1D70" w:rsidRPr="002A5111">
          <w:rPr>
            <w:noProof/>
          </w:rPr>
        </w:r>
        <w:r w:rsidR="004A1D70" w:rsidRPr="002A5111">
          <w:rPr>
            <w:noProof/>
          </w:rPr>
          <w:fldChar w:fldCharType="separate"/>
        </w:r>
        <w:r w:rsidR="004A1D70" w:rsidRPr="002A5111">
          <w:rPr>
            <w:noProof/>
          </w:rPr>
          <w:t>26</w:t>
        </w:r>
        <w:r w:rsidR="004A1D70" w:rsidRPr="002A5111">
          <w:rPr>
            <w:noProof/>
          </w:rPr>
          <w:fldChar w:fldCharType="end"/>
        </w:r>
      </w:hyperlink>
    </w:p>
    <w:p w14:paraId="0F8085CF" w14:textId="77777777" w:rsidR="004A1D70" w:rsidRPr="002A5111" w:rsidRDefault="002A24DC" w:rsidP="002A5111">
      <w:pPr>
        <w:pStyle w:val="TM2"/>
        <w:spacing w:after="0"/>
        <w:rPr>
          <w:rFonts w:eastAsiaTheme="minorEastAsia"/>
          <w:noProof/>
          <w:kern w:val="0"/>
          <w:lang w:val="en-CA" w:eastAsia="en-CA" w:bidi="ar-SA"/>
        </w:rPr>
      </w:pPr>
      <w:hyperlink w:anchor="_Toc46902033" w:history="1">
        <w:r w:rsidR="004A1D70" w:rsidRPr="002A5111">
          <w:rPr>
            <w:rStyle w:val="Lienhypertexte"/>
            <w:rFonts w:ascii="Times New Roman" w:hAnsi="Times New Roman" w:cs="Times New Roman"/>
            <w:noProof/>
            <w:szCs w:val="24"/>
          </w:rPr>
          <w:t>4.5</w:t>
        </w:r>
        <w:r w:rsidR="004A1D70" w:rsidRPr="002A5111">
          <w:rPr>
            <w:rFonts w:eastAsiaTheme="minorEastAsia"/>
            <w:noProof/>
            <w:kern w:val="0"/>
            <w:lang w:val="en-CA" w:eastAsia="en-CA" w:bidi="ar-SA"/>
          </w:rPr>
          <w:tab/>
        </w:r>
        <w:r w:rsidR="004A1D70" w:rsidRPr="002A5111">
          <w:rPr>
            <w:rStyle w:val="Lienhypertexte"/>
            <w:rFonts w:ascii="Times New Roman" w:hAnsi="Times New Roman" w:cs="Times New Roman"/>
            <w:noProof/>
            <w:szCs w:val="24"/>
          </w:rPr>
          <w:t>Étape 5: Visionner les résultats de la validation croisée R²</w:t>
        </w:r>
        <w:r w:rsidR="004A1D70" w:rsidRPr="002A5111">
          <w:rPr>
            <w:noProof/>
          </w:rPr>
          <w:tab/>
        </w:r>
        <w:r w:rsidR="004A1D70" w:rsidRPr="002A5111">
          <w:rPr>
            <w:noProof/>
          </w:rPr>
          <w:fldChar w:fldCharType="begin"/>
        </w:r>
        <w:r w:rsidR="004A1D70" w:rsidRPr="002A5111">
          <w:rPr>
            <w:noProof/>
          </w:rPr>
          <w:instrText xml:space="preserve"> PAGEREF _Toc46902033 \h </w:instrText>
        </w:r>
        <w:r w:rsidR="004A1D70" w:rsidRPr="002A5111">
          <w:rPr>
            <w:noProof/>
          </w:rPr>
        </w:r>
        <w:r w:rsidR="004A1D70" w:rsidRPr="002A5111">
          <w:rPr>
            <w:noProof/>
          </w:rPr>
          <w:fldChar w:fldCharType="separate"/>
        </w:r>
        <w:r w:rsidR="004A1D70" w:rsidRPr="002A5111">
          <w:rPr>
            <w:noProof/>
          </w:rPr>
          <w:t>27</w:t>
        </w:r>
        <w:r w:rsidR="004A1D70" w:rsidRPr="002A5111">
          <w:rPr>
            <w:noProof/>
          </w:rPr>
          <w:fldChar w:fldCharType="end"/>
        </w:r>
      </w:hyperlink>
    </w:p>
    <w:p w14:paraId="509A010F" w14:textId="77777777" w:rsidR="004A1D70" w:rsidRPr="002A5111" w:rsidRDefault="002A24DC" w:rsidP="002A5111">
      <w:pPr>
        <w:pStyle w:val="TM2"/>
        <w:spacing w:after="0"/>
        <w:rPr>
          <w:rFonts w:eastAsiaTheme="minorEastAsia"/>
          <w:noProof/>
          <w:kern w:val="0"/>
          <w:lang w:val="en-CA" w:eastAsia="en-CA" w:bidi="ar-SA"/>
        </w:rPr>
      </w:pPr>
      <w:hyperlink w:anchor="_Toc46902034" w:history="1">
        <w:r w:rsidR="004A1D70" w:rsidRPr="002A5111">
          <w:rPr>
            <w:rStyle w:val="Lienhypertexte"/>
            <w:rFonts w:ascii="Times New Roman" w:hAnsi="Times New Roman" w:cs="Times New Roman"/>
            <w:noProof/>
            <w:szCs w:val="24"/>
          </w:rPr>
          <w:t>4.6</w:t>
        </w:r>
        <w:r w:rsidR="004A1D70" w:rsidRPr="002A5111">
          <w:rPr>
            <w:rFonts w:eastAsiaTheme="minorEastAsia"/>
            <w:noProof/>
            <w:kern w:val="0"/>
            <w:lang w:val="en-CA" w:eastAsia="en-CA" w:bidi="ar-SA"/>
          </w:rPr>
          <w:tab/>
        </w:r>
        <w:r w:rsidR="004A1D70" w:rsidRPr="002A5111">
          <w:rPr>
            <w:rStyle w:val="Lienhypertexte"/>
            <w:rFonts w:ascii="Times New Roman" w:hAnsi="Times New Roman" w:cs="Times New Roman"/>
            <w:noProof/>
            <w:szCs w:val="24"/>
          </w:rPr>
          <w:t>Étape 6 : Visionner les cartes</w:t>
        </w:r>
        <w:r w:rsidR="004A1D70" w:rsidRPr="002A5111">
          <w:rPr>
            <w:noProof/>
          </w:rPr>
          <w:tab/>
        </w:r>
        <w:r w:rsidR="004A1D70" w:rsidRPr="002A5111">
          <w:rPr>
            <w:noProof/>
          </w:rPr>
          <w:fldChar w:fldCharType="begin"/>
        </w:r>
        <w:r w:rsidR="004A1D70" w:rsidRPr="002A5111">
          <w:rPr>
            <w:noProof/>
          </w:rPr>
          <w:instrText xml:space="preserve"> PAGEREF _Toc46902034 \h </w:instrText>
        </w:r>
        <w:r w:rsidR="004A1D70" w:rsidRPr="002A5111">
          <w:rPr>
            <w:noProof/>
          </w:rPr>
        </w:r>
        <w:r w:rsidR="004A1D70" w:rsidRPr="002A5111">
          <w:rPr>
            <w:noProof/>
          </w:rPr>
          <w:fldChar w:fldCharType="separate"/>
        </w:r>
        <w:r w:rsidR="004A1D70" w:rsidRPr="002A5111">
          <w:rPr>
            <w:noProof/>
          </w:rPr>
          <w:t>27</w:t>
        </w:r>
        <w:r w:rsidR="004A1D70" w:rsidRPr="002A5111">
          <w:rPr>
            <w:noProof/>
          </w:rPr>
          <w:fldChar w:fldCharType="end"/>
        </w:r>
      </w:hyperlink>
    </w:p>
    <w:p w14:paraId="3F277264" w14:textId="77777777" w:rsidR="004A1D70" w:rsidRPr="002A5111" w:rsidRDefault="002A24DC" w:rsidP="002A5111">
      <w:pPr>
        <w:pStyle w:val="TM1"/>
        <w:spacing w:after="0"/>
        <w:rPr>
          <w:rFonts w:eastAsiaTheme="minorEastAsia"/>
          <w:noProof/>
          <w:kern w:val="0"/>
          <w:lang w:val="en-CA" w:eastAsia="en-CA" w:bidi="ar-SA"/>
        </w:rPr>
      </w:pPr>
      <w:hyperlink w:anchor="_Toc46902035" w:history="1">
        <w:r w:rsidR="004A1D70" w:rsidRPr="002A5111">
          <w:rPr>
            <w:rStyle w:val="Lienhypertexte"/>
            <w:rFonts w:ascii="Times New Roman" w:hAnsi="Times New Roman" w:cs="Times New Roman"/>
            <w:noProof/>
            <w:szCs w:val="24"/>
          </w:rPr>
          <w:t>5</w:t>
        </w:r>
        <w:r w:rsidR="004A1D70" w:rsidRPr="002A5111">
          <w:rPr>
            <w:rFonts w:eastAsiaTheme="minorEastAsia"/>
            <w:noProof/>
            <w:kern w:val="0"/>
            <w:lang w:val="en-CA" w:eastAsia="en-CA" w:bidi="ar-SA"/>
          </w:rPr>
          <w:tab/>
        </w:r>
        <w:r w:rsidR="004A1D70" w:rsidRPr="002A5111">
          <w:rPr>
            <w:rStyle w:val="Lienhypertexte"/>
            <w:rFonts w:ascii="Times New Roman" w:hAnsi="Times New Roman" w:cs="Times New Roman"/>
            <w:noProof/>
            <w:szCs w:val="24"/>
          </w:rPr>
          <w:t>Exemple 4 : Mise-à-jour météorologique</w:t>
        </w:r>
        <w:r w:rsidR="004A1D70" w:rsidRPr="002A5111">
          <w:rPr>
            <w:noProof/>
          </w:rPr>
          <w:tab/>
        </w:r>
        <w:r w:rsidR="004A1D70" w:rsidRPr="002A5111">
          <w:rPr>
            <w:noProof/>
          </w:rPr>
          <w:fldChar w:fldCharType="begin"/>
        </w:r>
        <w:r w:rsidR="004A1D70" w:rsidRPr="002A5111">
          <w:rPr>
            <w:noProof/>
          </w:rPr>
          <w:instrText xml:space="preserve"> PAGEREF _Toc46902035 \h </w:instrText>
        </w:r>
        <w:r w:rsidR="004A1D70" w:rsidRPr="002A5111">
          <w:rPr>
            <w:noProof/>
          </w:rPr>
        </w:r>
        <w:r w:rsidR="004A1D70" w:rsidRPr="002A5111">
          <w:rPr>
            <w:noProof/>
          </w:rPr>
          <w:fldChar w:fldCharType="separate"/>
        </w:r>
        <w:r w:rsidR="004A1D70" w:rsidRPr="002A5111">
          <w:rPr>
            <w:noProof/>
          </w:rPr>
          <w:t>29</w:t>
        </w:r>
        <w:r w:rsidR="004A1D70" w:rsidRPr="002A5111">
          <w:rPr>
            <w:noProof/>
          </w:rPr>
          <w:fldChar w:fldCharType="end"/>
        </w:r>
      </w:hyperlink>
    </w:p>
    <w:p w14:paraId="675C4D47" w14:textId="77777777" w:rsidR="004A1D70" w:rsidRPr="002A5111" w:rsidRDefault="002A24DC" w:rsidP="002A5111">
      <w:pPr>
        <w:pStyle w:val="TM2"/>
        <w:spacing w:after="0"/>
        <w:rPr>
          <w:rFonts w:eastAsiaTheme="minorEastAsia"/>
          <w:noProof/>
          <w:kern w:val="0"/>
          <w:lang w:val="en-CA" w:eastAsia="en-CA" w:bidi="ar-SA"/>
        </w:rPr>
      </w:pPr>
      <w:hyperlink w:anchor="_Toc46902036" w:history="1">
        <w:r w:rsidR="004A1D70" w:rsidRPr="002A5111">
          <w:rPr>
            <w:rStyle w:val="Lienhypertexte"/>
            <w:rFonts w:ascii="Times New Roman" w:hAnsi="Times New Roman" w:cs="Times New Roman"/>
            <w:noProof/>
            <w:szCs w:val="24"/>
          </w:rPr>
          <w:t>5.1</w:t>
        </w:r>
        <w:r w:rsidR="004A1D70" w:rsidRPr="002A5111">
          <w:rPr>
            <w:rFonts w:eastAsiaTheme="minorEastAsia"/>
            <w:noProof/>
            <w:kern w:val="0"/>
            <w:lang w:val="en-CA" w:eastAsia="en-CA" w:bidi="ar-SA"/>
          </w:rPr>
          <w:tab/>
        </w:r>
        <w:r w:rsidR="004A1D70" w:rsidRPr="002A5111">
          <w:rPr>
            <w:rStyle w:val="Lienhypertexte"/>
            <w:rFonts w:ascii="Times New Roman" w:hAnsi="Times New Roman" w:cs="Times New Roman"/>
            <w:noProof/>
            <w:szCs w:val="24"/>
          </w:rPr>
          <w:t>Étape 1: Définir un sous-groupe d’éléments</w:t>
        </w:r>
        <w:r w:rsidR="004A1D70" w:rsidRPr="002A5111">
          <w:rPr>
            <w:noProof/>
          </w:rPr>
          <w:tab/>
        </w:r>
        <w:r w:rsidR="004A1D70" w:rsidRPr="002A5111">
          <w:rPr>
            <w:noProof/>
          </w:rPr>
          <w:fldChar w:fldCharType="begin"/>
        </w:r>
        <w:r w:rsidR="004A1D70" w:rsidRPr="002A5111">
          <w:rPr>
            <w:noProof/>
          </w:rPr>
          <w:instrText xml:space="preserve"> PAGEREF _Toc46902036 \h </w:instrText>
        </w:r>
        <w:r w:rsidR="004A1D70" w:rsidRPr="002A5111">
          <w:rPr>
            <w:noProof/>
          </w:rPr>
        </w:r>
        <w:r w:rsidR="004A1D70" w:rsidRPr="002A5111">
          <w:rPr>
            <w:noProof/>
          </w:rPr>
          <w:fldChar w:fldCharType="separate"/>
        </w:r>
        <w:r w:rsidR="004A1D70" w:rsidRPr="002A5111">
          <w:rPr>
            <w:noProof/>
          </w:rPr>
          <w:t>29</w:t>
        </w:r>
        <w:r w:rsidR="004A1D70" w:rsidRPr="002A5111">
          <w:rPr>
            <w:noProof/>
          </w:rPr>
          <w:fldChar w:fldCharType="end"/>
        </w:r>
      </w:hyperlink>
    </w:p>
    <w:p w14:paraId="5B0D8CA9" w14:textId="77777777" w:rsidR="004A1D70" w:rsidRPr="002A5111" w:rsidRDefault="002A24DC" w:rsidP="002A5111">
      <w:pPr>
        <w:pStyle w:val="TM2"/>
        <w:spacing w:after="0"/>
        <w:rPr>
          <w:rFonts w:eastAsiaTheme="minorEastAsia"/>
          <w:noProof/>
          <w:kern w:val="0"/>
          <w:lang w:val="en-CA" w:eastAsia="en-CA" w:bidi="ar-SA"/>
        </w:rPr>
      </w:pPr>
      <w:hyperlink w:anchor="_Toc46902037" w:history="1">
        <w:r w:rsidR="004A1D70" w:rsidRPr="002A5111">
          <w:rPr>
            <w:rStyle w:val="Lienhypertexte"/>
            <w:rFonts w:ascii="Times New Roman" w:hAnsi="Times New Roman" w:cs="Times New Roman"/>
            <w:noProof/>
            <w:szCs w:val="24"/>
          </w:rPr>
          <w:t>5.2</w:t>
        </w:r>
        <w:r w:rsidR="004A1D70" w:rsidRPr="002A5111">
          <w:rPr>
            <w:rFonts w:eastAsiaTheme="minorEastAsia"/>
            <w:noProof/>
            <w:kern w:val="0"/>
            <w:lang w:val="en-CA" w:eastAsia="en-CA" w:bidi="ar-SA"/>
          </w:rPr>
          <w:tab/>
        </w:r>
        <w:r w:rsidR="004A1D70" w:rsidRPr="002A5111">
          <w:rPr>
            <w:rStyle w:val="Lienhypertexte"/>
            <w:rFonts w:ascii="Times New Roman" w:hAnsi="Times New Roman" w:cs="Times New Roman"/>
            <w:noProof/>
            <w:szCs w:val="24"/>
          </w:rPr>
          <w:t>Étape 2: Définir une mise-à-jour météorologique</w:t>
        </w:r>
        <w:r w:rsidR="004A1D70" w:rsidRPr="002A5111">
          <w:rPr>
            <w:noProof/>
          </w:rPr>
          <w:tab/>
        </w:r>
        <w:r w:rsidR="004A1D70" w:rsidRPr="002A5111">
          <w:rPr>
            <w:noProof/>
          </w:rPr>
          <w:fldChar w:fldCharType="begin"/>
        </w:r>
        <w:r w:rsidR="004A1D70" w:rsidRPr="002A5111">
          <w:rPr>
            <w:noProof/>
          </w:rPr>
          <w:instrText xml:space="preserve"> PAGEREF _Toc46902037 \h </w:instrText>
        </w:r>
        <w:r w:rsidR="004A1D70" w:rsidRPr="002A5111">
          <w:rPr>
            <w:noProof/>
          </w:rPr>
        </w:r>
        <w:r w:rsidR="004A1D70" w:rsidRPr="002A5111">
          <w:rPr>
            <w:noProof/>
          </w:rPr>
          <w:fldChar w:fldCharType="separate"/>
        </w:r>
        <w:r w:rsidR="004A1D70" w:rsidRPr="002A5111">
          <w:rPr>
            <w:noProof/>
          </w:rPr>
          <w:t>29</w:t>
        </w:r>
        <w:r w:rsidR="004A1D70" w:rsidRPr="002A5111">
          <w:rPr>
            <w:noProof/>
          </w:rPr>
          <w:fldChar w:fldCharType="end"/>
        </w:r>
      </w:hyperlink>
    </w:p>
    <w:p w14:paraId="31DA1081" w14:textId="77777777" w:rsidR="004A1D70" w:rsidRPr="002A5111" w:rsidRDefault="002A24DC" w:rsidP="002A5111">
      <w:pPr>
        <w:pStyle w:val="TM2"/>
        <w:spacing w:after="0"/>
        <w:rPr>
          <w:rFonts w:eastAsiaTheme="minorEastAsia"/>
          <w:noProof/>
          <w:kern w:val="0"/>
          <w:lang w:val="en-CA" w:eastAsia="en-CA" w:bidi="ar-SA"/>
        </w:rPr>
      </w:pPr>
      <w:hyperlink w:anchor="_Toc46902038" w:history="1">
        <w:r w:rsidR="004A1D70" w:rsidRPr="002A5111">
          <w:rPr>
            <w:rStyle w:val="Lienhypertexte"/>
            <w:rFonts w:ascii="Times New Roman" w:hAnsi="Times New Roman" w:cs="Times New Roman"/>
            <w:noProof/>
            <w:szCs w:val="24"/>
          </w:rPr>
          <w:t>5.3</w:t>
        </w:r>
        <w:r w:rsidR="004A1D70" w:rsidRPr="002A5111">
          <w:rPr>
            <w:rFonts w:eastAsiaTheme="minorEastAsia"/>
            <w:noProof/>
            <w:kern w:val="0"/>
            <w:lang w:val="en-CA" w:eastAsia="en-CA" w:bidi="ar-SA"/>
          </w:rPr>
          <w:tab/>
        </w:r>
        <w:r w:rsidR="004A1D70" w:rsidRPr="002A5111">
          <w:rPr>
            <w:rStyle w:val="Lienhypertexte"/>
            <w:rFonts w:ascii="Times New Roman" w:hAnsi="Times New Roman" w:cs="Times New Roman"/>
            <w:noProof/>
            <w:szCs w:val="24"/>
          </w:rPr>
          <w:t>Étape 3 : Définir un générateur météorologique</w:t>
        </w:r>
        <w:r w:rsidR="004A1D70" w:rsidRPr="002A5111">
          <w:rPr>
            <w:noProof/>
          </w:rPr>
          <w:tab/>
        </w:r>
        <w:r w:rsidR="004A1D70" w:rsidRPr="002A5111">
          <w:rPr>
            <w:noProof/>
          </w:rPr>
          <w:fldChar w:fldCharType="begin"/>
        </w:r>
        <w:r w:rsidR="004A1D70" w:rsidRPr="002A5111">
          <w:rPr>
            <w:noProof/>
          </w:rPr>
          <w:instrText xml:space="preserve"> PAGEREF _Toc46902038 \h </w:instrText>
        </w:r>
        <w:r w:rsidR="004A1D70" w:rsidRPr="002A5111">
          <w:rPr>
            <w:noProof/>
          </w:rPr>
        </w:r>
        <w:r w:rsidR="004A1D70" w:rsidRPr="002A5111">
          <w:rPr>
            <w:noProof/>
          </w:rPr>
          <w:fldChar w:fldCharType="separate"/>
        </w:r>
        <w:r w:rsidR="004A1D70" w:rsidRPr="002A5111">
          <w:rPr>
            <w:noProof/>
          </w:rPr>
          <w:t>30</w:t>
        </w:r>
        <w:r w:rsidR="004A1D70" w:rsidRPr="002A5111">
          <w:rPr>
            <w:noProof/>
          </w:rPr>
          <w:fldChar w:fldCharType="end"/>
        </w:r>
      </w:hyperlink>
    </w:p>
    <w:p w14:paraId="15B7E7ED" w14:textId="77777777" w:rsidR="004A1D70" w:rsidRPr="002A5111" w:rsidRDefault="002A24DC" w:rsidP="002A5111">
      <w:pPr>
        <w:pStyle w:val="TM2"/>
        <w:spacing w:after="0"/>
        <w:rPr>
          <w:rFonts w:eastAsiaTheme="minorEastAsia"/>
          <w:noProof/>
          <w:kern w:val="0"/>
          <w:lang w:val="en-CA" w:eastAsia="en-CA" w:bidi="ar-SA"/>
        </w:rPr>
      </w:pPr>
      <w:hyperlink w:anchor="_Toc46902039" w:history="1">
        <w:r w:rsidR="004A1D70" w:rsidRPr="002A5111">
          <w:rPr>
            <w:rStyle w:val="Lienhypertexte"/>
            <w:rFonts w:ascii="Times New Roman" w:hAnsi="Times New Roman" w:cs="Times New Roman"/>
            <w:noProof/>
            <w:szCs w:val="24"/>
          </w:rPr>
          <w:t>5.4</w:t>
        </w:r>
        <w:r w:rsidR="004A1D70" w:rsidRPr="002A5111">
          <w:rPr>
            <w:rFonts w:eastAsiaTheme="minorEastAsia"/>
            <w:noProof/>
            <w:kern w:val="0"/>
            <w:lang w:val="en-CA" w:eastAsia="en-CA" w:bidi="ar-SA"/>
          </w:rPr>
          <w:tab/>
        </w:r>
        <w:r w:rsidR="004A1D70" w:rsidRPr="002A5111">
          <w:rPr>
            <w:rStyle w:val="Lienhypertexte"/>
            <w:rFonts w:ascii="Times New Roman" w:hAnsi="Times New Roman" w:cs="Times New Roman"/>
            <w:noProof/>
            <w:szCs w:val="24"/>
          </w:rPr>
          <w:t>Étape 4 : Définir l’exécution d’un modèle</w:t>
        </w:r>
        <w:r w:rsidR="004A1D70" w:rsidRPr="002A5111">
          <w:rPr>
            <w:noProof/>
          </w:rPr>
          <w:tab/>
        </w:r>
        <w:r w:rsidR="004A1D70" w:rsidRPr="002A5111">
          <w:rPr>
            <w:noProof/>
          </w:rPr>
          <w:fldChar w:fldCharType="begin"/>
        </w:r>
        <w:r w:rsidR="004A1D70" w:rsidRPr="002A5111">
          <w:rPr>
            <w:noProof/>
          </w:rPr>
          <w:instrText xml:space="preserve"> PAGEREF _Toc46902039 \h </w:instrText>
        </w:r>
        <w:r w:rsidR="004A1D70" w:rsidRPr="002A5111">
          <w:rPr>
            <w:noProof/>
          </w:rPr>
        </w:r>
        <w:r w:rsidR="004A1D70" w:rsidRPr="002A5111">
          <w:rPr>
            <w:noProof/>
          </w:rPr>
          <w:fldChar w:fldCharType="separate"/>
        </w:r>
        <w:r w:rsidR="004A1D70" w:rsidRPr="002A5111">
          <w:rPr>
            <w:noProof/>
          </w:rPr>
          <w:t>31</w:t>
        </w:r>
        <w:r w:rsidR="004A1D70" w:rsidRPr="002A5111">
          <w:rPr>
            <w:noProof/>
          </w:rPr>
          <w:fldChar w:fldCharType="end"/>
        </w:r>
      </w:hyperlink>
    </w:p>
    <w:p w14:paraId="4B493861" w14:textId="77777777" w:rsidR="004A1D70" w:rsidRPr="002A5111" w:rsidRDefault="002A24DC" w:rsidP="002A5111">
      <w:pPr>
        <w:pStyle w:val="TM2"/>
        <w:spacing w:after="0"/>
        <w:rPr>
          <w:rFonts w:eastAsiaTheme="minorEastAsia"/>
          <w:noProof/>
          <w:kern w:val="0"/>
          <w:lang w:val="en-CA" w:eastAsia="en-CA" w:bidi="ar-SA"/>
        </w:rPr>
      </w:pPr>
      <w:hyperlink w:anchor="_Toc46902040" w:history="1">
        <w:r w:rsidR="004A1D70" w:rsidRPr="002A5111">
          <w:rPr>
            <w:rStyle w:val="Lienhypertexte"/>
            <w:rFonts w:ascii="Times New Roman" w:hAnsi="Times New Roman" w:cs="Times New Roman"/>
            <w:noProof/>
            <w:szCs w:val="24"/>
          </w:rPr>
          <w:t>5.5</w:t>
        </w:r>
        <w:r w:rsidR="004A1D70" w:rsidRPr="002A5111">
          <w:rPr>
            <w:rFonts w:eastAsiaTheme="minorEastAsia"/>
            <w:noProof/>
            <w:kern w:val="0"/>
            <w:lang w:val="en-CA" w:eastAsia="en-CA" w:bidi="ar-SA"/>
          </w:rPr>
          <w:tab/>
        </w:r>
        <w:r w:rsidR="004A1D70" w:rsidRPr="002A5111">
          <w:rPr>
            <w:rStyle w:val="Lienhypertexte"/>
            <w:rFonts w:ascii="Times New Roman" w:hAnsi="Times New Roman" w:cs="Times New Roman"/>
            <w:noProof/>
            <w:szCs w:val="24"/>
          </w:rPr>
          <w:t>Étape 5 : Définir une analyse</w:t>
        </w:r>
        <w:r w:rsidR="004A1D70" w:rsidRPr="002A5111">
          <w:rPr>
            <w:noProof/>
          </w:rPr>
          <w:tab/>
        </w:r>
        <w:r w:rsidR="004A1D70" w:rsidRPr="002A5111">
          <w:rPr>
            <w:noProof/>
          </w:rPr>
          <w:fldChar w:fldCharType="begin"/>
        </w:r>
        <w:r w:rsidR="004A1D70" w:rsidRPr="002A5111">
          <w:rPr>
            <w:noProof/>
          </w:rPr>
          <w:instrText xml:space="preserve"> PAGEREF _Toc46902040 \h </w:instrText>
        </w:r>
        <w:r w:rsidR="004A1D70" w:rsidRPr="002A5111">
          <w:rPr>
            <w:noProof/>
          </w:rPr>
        </w:r>
        <w:r w:rsidR="004A1D70" w:rsidRPr="002A5111">
          <w:rPr>
            <w:noProof/>
          </w:rPr>
          <w:fldChar w:fldCharType="separate"/>
        </w:r>
        <w:r w:rsidR="004A1D70" w:rsidRPr="002A5111">
          <w:rPr>
            <w:noProof/>
          </w:rPr>
          <w:t>31</w:t>
        </w:r>
        <w:r w:rsidR="004A1D70" w:rsidRPr="002A5111">
          <w:rPr>
            <w:noProof/>
          </w:rPr>
          <w:fldChar w:fldCharType="end"/>
        </w:r>
      </w:hyperlink>
    </w:p>
    <w:p w14:paraId="5304AD71" w14:textId="77777777" w:rsidR="004A1D70" w:rsidRPr="002A5111" w:rsidRDefault="002A24DC" w:rsidP="002A5111">
      <w:pPr>
        <w:pStyle w:val="TM2"/>
        <w:spacing w:after="0"/>
        <w:rPr>
          <w:rFonts w:eastAsiaTheme="minorEastAsia"/>
          <w:noProof/>
          <w:kern w:val="0"/>
          <w:lang w:val="en-CA" w:eastAsia="en-CA" w:bidi="ar-SA"/>
        </w:rPr>
      </w:pPr>
      <w:hyperlink w:anchor="_Toc46902041" w:history="1">
        <w:r w:rsidR="004A1D70" w:rsidRPr="002A5111">
          <w:rPr>
            <w:rStyle w:val="Lienhypertexte"/>
            <w:rFonts w:ascii="Times New Roman" w:hAnsi="Times New Roman" w:cs="Times New Roman"/>
            <w:noProof/>
            <w:szCs w:val="24"/>
          </w:rPr>
          <w:t>5.6</w:t>
        </w:r>
        <w:r w:rsidR="004A1D70" w:rsidRPr="002A5111">
          <w:rPr>
            <w:rFonts w:eastAsiaTheme="minorEastAsia"/>
            <w:noProof/>
            <w:kern w:val="0"/>
            <w:lang w:val="en-CA" w:eastAsia="en-CA" w:bidi="ar-SA"/>
          </w:rPr>
          <w:tab/>
        </w:r>
        <w:r w:rsidR="004A1D70" w:rsidRPr="002A5111">
          <w:rPr>
            <w:rStyle w:val="Lienhypertexte"/>
            <w:rFonts w:ascii="Times New Roman" w:hAnsi="Times New Roman" w:cs="Times New Roman"/>
            <w:noProof/>
            <w:szCs w:val="24"/>
          </w:rPr>
          <w:t>Étape 6 : Définir une analyse fonction</w:t>
        </w:r>
        <w:r w:rsidR="004A1D70" w:rsidRPr="002A5111">
          <w:rPr>
            <w:noProof/>
          </w:rPr>
          <w:tab/>
        </w:r>
        <w:r w:rsidR="004A1D70" w:rsidRPr="002A5111">
          <w:rPr>
            <w:noProof/>
          </w:rPr>
          <w:fldChar w:fldCharType="begin"/>
        </w:r>
        <w:r w:rsidR="004A1D70" w:rsidRPr="002A5111">
          <w:rPr>
            <w:noProof/>
          </w:rPr>
          <w:instrText xml:space="preserve"> PAGEREF _Toc46902041 \h </w:instrText>
        </w:r>
        <w:r w:rsidR="004A1D70" w:rsidRPr="002A5111">
          <w:rPr>
            <w:noProof/>
          </w:rPr>
        </w:r>
        <w:r w:rsidR="004A1D70" w:rsidRPr="002A5111">
          <w:rPr>
            <w:noProof/>
          </w:rPr>
          <w:fldChar w:fldCharType="separate"/>
        </w:r>
        <w:r w:rsidR="004A1D70" w:rsidRPr="002A5111">
          <w:rPr>
            <w:noProof/>
          </w:rPr>
          <w:t>31</w:t>
        </w:r>
        <w:r w:rsidR="004A1D70" w:rsidRPr="002A5111">
          <w:rPr>
            <w:noProof/>
          </w:rPr>
          <w:fldChar w:fldCharType="end"/>
        </w:r>
      </w:hyperlink>
    </w:p>
    <w:p w14:paraId="757E9779" w14:textId="77777777" w:rsidR="004A1D70" w:rsidRPr="002A5111" w:rsidRDefault="002A24DC" w:rsidP="002A5111">
      <w:pPr>
        <w:pStyle w:val="TM2"/>
        <w:spacing w:after="0"/>
        <w:rPr>
          <w:rFonts w:eastAsiaTheme="minorEastAsia"/>
          <w:noProof/>
          <w:kern w:val="0"/>
          <w:lang w:val="en-CA" w:eastAsia="en-CA" w:bidi="ar-SA"/>
        </w:rPr>
      </w:pPr>
      <w:hyperlink w:anchor="_Toc46902042" w:history="1">
        <w:r w:rsidR="004A1D70" w:rsidRPr="002A5111">
          <w:rPr>
            <w:rStyle w:val="Lienhypertexte"/>
            <w:rFonts w:ascii="Times New Roman" w:hAnsi="Times New Roman" w:cs="Times New Roman"/>
            <w:noProof/>
            <w:szCs w:val="24"/>
          </w:rPr>
          <w:t>5.7</w:t>
        </w:r>
        <w:r w:rsidR="004A1D70" w:rsidRPr="002A5111">
          <w:rPr>
            <w:rFonts w:eastAsiaTheme="minorEastAsia"/>
            <w:noProof/>
            <w:kern w:val="0"/>
            <w:lang w:val="en-CA" w:eastAsia="en-CA" w:bidi="ar-SA"/>
          </w:rPr>
          <w:tab/>
        </w:r>
        <w:r w:rsidR="004A1D70" w:rsidRPr="002A5111">
          <w:rPr>
            <w:rStyle w:val="Lienhypertexte"/>
            <w:rFonts w:ascii="Times New Roman" w:hAnsi="Times New Roman" w:cs="Times New Roman"/>
            <w:noProof/>
            <w:szCs w:val="24"/>
          </w:rPr>
          <w:t>Étape 7 : Définir une Cartographie</w:t>
        </w:r>
        <w:r w:rsidR="004A1D70" w:rsidRPr="002A5111">
          <w:rPr>
            <w:noProof/>
          </w:rPr>
          <w:tab/>
        </w:r>
        <w:r w:rsidR="004A1D70" w:rsidRPr="002A5111">
          <w:rPr>
            <w:noProof/>
          </w:rPr>
          <w:fldChar w:fldCharType="begin"/>
        </w:r>
        <w:r w:rsidR="004A1D70" w:rsidRPr="002A5111">
          <w:rPr>
            <w:noProof/>
          </w:rPr>
          <w:instrText xml:space="preserve"> PAGEREF _Toc46902042 \h </w:instrText>
        </w:r>
        <w:r w:rsidR="004A1D70" w:rsidRPr="002A5111">
          <w:rPr>
            <w:noProof/>
          </w:rPr>
        </w:r>
        <w:r w:rsidR="004A1D70" w:rsidRPr="002A5111">
          <w:rPr>
            <w:noProof/>
          </w:rPr>
          <w:fldChar w:fldCharType="separate"/>
        </w:r>
        <w:r w:rsidR="004A1D70" w:rsidRPr="002A5111">
          <w:rPr>
            <w:noProof/>
          </w:rPr>
          <w:t>31</w:t>
        </w:r>
        <w:r w:rsidR="004A1D70" w:rsidRPr="002A5111">
          <w:rPr>
            <w:noProof/>
          </w:rPr>
          <w:fldChar w:fldCharType="end"/>
        </w:r>
      </w:hyperlink>
    </w:p>
    <w:p w14:paraId="1485EB7B" w14:textId="77777777" w:rsidR="004A1D70" w:rsidRPr="002A5111" w:rsidRDefault="002A24DC" w:rsidP="002A5111">
      <w:pPr>
        <w:pStyle w:val="TM2"/>
        <w:spacing w:after="0"/>
        <w:rPr>
          <w:rFonts w:eastAsiaTheme="minorEastAsia"/>
          <w:noProof/>
          <w:kern w:val="0"/>
          <w:lang w:val="en-CA" w:eastAsia="en-CA" w:bidi="ar-SA"/>
        </w:rPr>
      </w:pPr>
      <w:hyperlink w:anchor="_Toc46902043" w:history="1">
        <w:r w:rsidR="004A1D70" w:rsidRPr="002A5111">
          <w:rPr>
            <w:rStyle w:val="Lienhypertexte"/>
            <w:rFonts w:ascii="Times New Roman" w:hAnsi="Times New Roman" w:cs="Times New Roman"/>
            <w:noProof/>
            <w:szCs w:val="24"/>
          </w:rPr>
          <w:t>5.8</w:t>
        </w:r>
        <w:r w:rsidR="004A1D70" w:rsidRPr="002A5111">
          <w:rPr>
            <w:rFonts w:eastAsiaTheme="minorEastAsia"/>
            <w:noProof/>
            <w:kern w:val="0"/>
            <w:lang w:val="en-CA" w:eastAsia="en-CA" w:bidi="ar-SA"/>
          </w:rPr>
          <w:tab/>
        </w:r>
        <w:r w:rsidR="004A1D70" w:rsidRPr="002A5111">
          <w:rPr>
            <w:rStyle w:val="Lienhypertexte"/>
            <w:rFonts w:ascii="Times New Roman" w:hAnsi="Times New Roman" w:cs="Times New Roman"/>
            <w:noProof/>
            <w:szCs w:val="24"/>
          </w:rPr>
          <w:t>Étape 8 : Exécuter et Visionner les cartes</w:t>
        </w:r>
        <w:r w:rsidR="004A1D70" w:rsidRPr="002A5111">
          <w:rPr>
            <w:noProof/>
          </w:rPr>
          <w:tab/>
        </w:r>
        <w:r w:rsidR="004A1D70" w:rsidRPr="002A5111">
          <w:rPr>
            <w:noProof/>
          </w:rPr>
          <w:fldChar w:fldCharType="begin"/>
        </w:r>
        <w:r w:rsidR="004A1D70" w:rsidRPr="002A5111">
          <w:rPr>
            <w:noProof/>
          </w:rPr>
          <w:instrText xml:space="preserve"> PAGEREF _Toc46902043 \h </w:instrText>
        </w:r>
        <w:r w:rsidR="004A1D70" w:rsidRPr="002A5111">
          <w:rPr>
            <w:noProof/>
          </w:rPr>
        </w:r>
        <w:r w:rsidR="004A1D70" w:rsidRPr="002A5111">
          <w:rPr>
            <w:noProof/>
          </w:rPr>
          <w:fldChar w:fldCharType="separate"/>
        </w:r>
        <w:r w:rsidR="004A1D70" w:rsidRPr="002A5111">
          <w:rPr>
            <w:noProof/>
          </w:rPr>
          <w:t>32</w:t>
        </w:r>
        <w:r w:rsidR="004A1D70" w:rsidRPr="002A5111">
          <w:rPr>
            <w:noProof/>
          </w:rPr>
          <w:fldChar w:fldCharType="end"/>
        </w:r>
      </w:hyperlink>
    </w:p>
    <w:p w14:paraId="70A77E29" w14:textId="77777777" w:rsidR="004A1D70" w:rsidRDefault="002A24DC" w:rsidP="002A5111">
      <w:pPr>
        <w:pStyle w:val="TM2"/>
        <w:spacing w:after="0"/>
        <w:rPr>
          <w:rStyle w:val="Lienhypertexte"/>
          <w:noProof/>
        </w:rPr>
      </w:pPr>
      <w:hyperlink w:anchor="_Toc46902044" w:history="1">
        <w:r w:rsidR="004A1D70" w:rsidRPr="002A5111">
          <w:rPr>
            <w:rStyle w:val="Lienhypertexte"/>
            <w:rFonts w:ascii="Times New Roman" w:hAnsi="Times New Roman" w:cs="Times New Roman"/>
            <w:noProof/>
            <w:szCs w:val="24"/>
          </w:rPr>
          <w:t>5.9</w:t>
        </w:r>
        <w:r w:rsidR="004A1D70" w:rsidRPr="002A5111">
          <w:rPr>
            <w:rFonts w:eastAsiaTheme="minorEastAsia"/>
            <w:noProof/>
            <w:kern w:val="0"/>
            <w:lang w:val="en-CA" w:eastAsia="en-CA" w:bidi="ar-SA"/>
          </w:rPr>
          <w:tab/>
        </w:r>
        <w:r w:rsidR="004A1D70" w:rsidRPr="002A5111">
          <w:rPr>
            <w:rStyle w:val="Lienhypertexte"/>
            <w:rFonts w:ascii="Times New Roman" w:hAnsi="Times New Roman" w:cs="Times New Roman"/>
            <w:noProof/>
            <w:szCs w:val="24"/>
          </w:rPr>
          <w:t>Étape 9 : Ajouter une cartographie d’évènement (date)</w:t>
        </w:r>
        <w:r w:rsidR="004A1D70" w:rsidRPr="002A5111">
          <w:rPr>
            <w:noProof/>
          </w:rPr>
          <w:tab/>
        </w:r>
        <w:r w:rsidR="004A1D70" w:rsidRPr="002A5111">
          <w:rPr>
            <w:noProof/>
          </w:rPr>
          <w:fldChar w:fldCharType="begin"/>
        </w:r>
        <w:r w:rsidR="004A1D70" w:rsidRPr="002A5111">
          <w:rPr>
            <w:noProof/>
          </w:rPr>
          <w:instrText xml:space="preserve"> PAGEREF _Toc46902044 \h </w:instrText>
        </w:r>
        <w:r w:rsidR="004A1D70" w:rsidRPr="002A5111">
          <w:rPr>
            <w:noProof/>
          </w:rPr>
        </w:r>
        <w:r w:rsidR="004A1D70" w:rsidRPr="002A5111">
          <w:rPr>
            <w:noProof/>
          </w:rPr>
          <w:fldChar w:fldCharType="separate"/>
        </w:r>
        <w:r w:rsidR="004A1D70" w:rsidRPr="002A5111">
          <w:rPr>
            <w:noProof/>
          </w:rPr>
          <w:t>33</w:t>
        </w:r>
        <w:r w:rsidR="004A1D70" w:rsidRPr="002A5111">
          <w:rPr>
            <w:noProof/>
          </w:rPr>
          <w:fldChar w:fldCharType="end"/>
        </w:r>
      </w:hyperlink>
    </w:p>
    <w:p w14:paraId="649FD8BD" w14:textId="77777777" w:rsidR="004A1D70" w:rsidRDefault="004A1D70">
      <w:pPr>
        <w:suppressAutoHyphens w:val="0"/>
        <w:rPr>
          <w:rStyle w:val="Lienhypertexte"/>
          <w:noProof/>
          <w:szCs w:val="21"/>
        </w:rPr>
      </w:pPr>
      <w:r>
        <w:rPr>
          <w:rStyle w:val="Lienhypertexte"/>
          <w:noProof/>
        </w:rPr>
        <w:br w:type="page"/>
      </w:r>
    </w:p>
    <w:p w14:paraId="634AAF96" w14:textId="77777777" w:rsidR="00047CD1" w:rsidRDefault="007D4259">
      <w:pPr>
        <w:pStyle w:val="Titre1"/>
      </w:pPr>
      <w:r>
        <w:lastRenderedPageBreak/>
        <w:fldChar w:fldCharType="end"/>
      </w:r>
      <w:bookmarkStart w:id="0" w:name="__RefHeading___Toc347997476"/>
      <w:bookmarkStart w:id="1" w:name="_Toc487029717"/>
      <w:bookmarkStart w:id="2" w:name="_Toc46902010"/>
      <w:r>
        <w:t>Introduction</w:t>
      </w:r>
      <w:bookmarkEnd w:id="0"/>
      <w:bookmarkEnd w:id="1"/>
      <w:bookmarkEnd w:id="2"/>
    </w:p>
    <w:p w14:paraId="433F0108" w14:textId="77777777" w:rsidR="00047CD1" w:rsidRDefault="00047CD1">
      <w:pPr>
        <w:pStyle w:val="Standard"/>
        <w:jc w:val="both"/>
      </w:pPr>
    </w:p>
    <w:p w14:paraId="63176D31" w14:textId="77777777" w:rsidR="00047CD1" w:rsidRDefault="007D4259">
      <w:pPr>
        <w:pStyle w:val="Standard"/>
        <w:jc w:val="both"/>
      </w:pPr>
      <w:r>
        <w:t>Les objectifs de ce tutoriel sont (1) de donner à l’utilisateur de BioSIM un aperçu général des principales capacités du logiciel et (2) de montrer l’ordre des actions que l’utilisateur doit normalement exécuter lorsqu’il utilise le logiciel.</w:t>
      </w:r>
    </w:p>
    <w:p w14:paraId="14C4D01D" w14:textId="77777777" w:rsidR="00047CD1" w:rsidRDefault="00047CD1">
      <w:pPr>
        <w:pStyle w:val="Standard"/>
        <w:jc w:val="both"/>
      </w:pPr>
    </w:p>
    <w:p w14:paraId="5D709DCF" w14:textId="649C7B4D" w:rsidR="00047CD1" w:rsidRPr="007033FA" w:rsidRDefault="001D6979">
      <w:pPr>
        <w:pStyle w:val="Standard"/>
        <w:jc w:val="both"/>
      </w:pPr>
      <w:r w:rsidRPr="00341AAD">
        <w:t xml:space="preserve">BioSIM peut être téléchargé ici : </w:t>
      </w:r>
    </w:p>
    <w:p w14:paraId="4462EDA8" w14:textId="77777777" w:rsidR="00047CD1" w:rsidRPr="00341AAD" w:rsidRDefault="001D6979" w:rsidP="00341AAD">
      <w:pPr>
        <w:widowControl/>
        <w:jc w:val="both"/>
        <w:rPr>
          <w:kern w:val="0"/>
          <w:lang w:eastAsia="fr-FR"/>
        </w:rPr>
      </w:pPr>
      <w:hyperlink r:id="rId10" w:history="1">
        <w:r w:rsidRPr="00341AAD">
          <w:rPr>
            <w:rFonts w:ascii="Times New Roman" w:eastAsia="Times New Roman" w:hAnsi="Times New Roman" w:cs="Times New Roman"/>
            <w:color w:val="0000FF"/>
            <w:kern w:val="0"/>
            <w:szCs w:val="20"/>
            <w:u w:val="single"/>
            <w:lang w:eastAsia="fr-FR" w:bidi="ar-SA"/>
          </w:rPr>
          <w:t>ftp://ftp.cfl.scf.rncan.gc.ca/regniere/software/BioSIM/BioSIM11_x_x.zip</w:t>
        </w:r>
      </w:hyperlink>
    </w:p>
    <w:p w14:paraId="20FD1301" w14:textId="77777777" w:rsidR="00047CD1" w:rsidRDefault="00047CD1">
      <w:pPr>
        <w:pStyle w:val="Standard"/>
        <w:jc w:val="both"/>
      </w:pPr>
    </w:p>
    <w:p w14:paraId="27CEDD8A" w14:textId="117078D7" w:rsidR="00047CD1" w:rsidRDefault="007D4259">
      <w:pPr>
        <w:pStyle w:val="Standard"/>
        <w:jc w:val="both"/>
      </w:pPr>
      <w:r>
        <w:t xml:space="preserve">Si vous souhaitez passer outre à la configuration initiale décrite ci-après et simplement comprendre les exemples, vous trouverez le même projet fictif </w:t>
      </w:r>
      <w:r w:rsidR="001D6979">
        <w:t>ici :</w:t>
      </w:r>
    </w:p>
    <w:p w14:paraId="4A4A1CCE" w14:textId="22D87FFD" w:rsidR="00047CD1" w:rsidRDefault="001D6979" w:rsidP="00341AAD">
      <w:pPr>
        <w:widowControl/>
        <w:jc w:val="both"/>
      </w:pPr>
      <w:hyperlink r:id="rId11" w:history="1">
        <w:r w:rsidRPr="00341AAD">
          <w:rPr>
            <w:rFonts w:ascii="Times New Roman" w:eastAsia="Times New Roman" w:hAnsi="Times New Roman" w:cs="Times New Roman"/>
            <w:color w:val="0000FF"/>
            <w:kern w:val="0"/>
            <w:szCs w:val="20"/>
            <w:u w:val="single"/>
            <w:lang w:eastAsia="fr-FR" w:bidi="ar-SA"/>
          </w:rPr>
          <w:t>ftp://ftp.cfl.scf.rncan.gc.ca/regniere/software/BioSIM/DemoBioSIM.zip</w:t>
        </w:r>
      </w:hyperlink>
    </w:p>
    <w:p w14:paraId="183FF576" w14:textId="77777777" w:rsidR="001D6979" w:rsidRDefault="001D6979" w:rsidP="00341AAD">
      <w:pPr>
        <w:widowControl/>
        <w:jc w:val="both"/>
      </w:pPr>
    </w:p>
    <w:p w14:paraId="68B8758C" w14:textId="77777777" w:rsidR="001D6979" w:rsidRPr="00695939" w:rsidRDefault="001D6979" w:rsidP="00341AAD">
      <w:pPr>
        <w:widowControl/>
        <w:jc w:val="both"/>
      </w:pPr>
      <w:r>
        <w:rPr>
          <w:rFonts w:ascii="Times New Roman" w:hAnsi="Times New Roman" w:cs="Times New Roman"/>
        </w:rPr>
        <w:t xml:space="preserve">Typiquement l’utilisateur n’aura pas de privilèges </w:t>
      </w:r>
      <w:r w:rsidR="005C37CA">
        <w:rPr>
          <w:rFonts w:ascii="Times New Roman" w:hAnsi="Times New Roman" w:cs="Times New Roman"/>
        </w:rPr>
        <w:t xml:space="preserve">dans le répertoire </w:t>
      </w:r>
      <w:r w:rsidR="005C37CA" w:rsidRPr="00341AAD">
        <w:rPr>
          <w:rFonts w:ascii="Times New Roman" w:hAnsi="Times New Roman" w:cs="Times New Roman"/>
        </w:rPr>
        <w:t>\Program Files\</w:t>
      </w:r>
      <w:r w:rsidR="005C37CA">
        <w:rPr>
          <w:rFonts w:ascii="Times New Roman" w:hAnsi="Times New Roman" w:cs="Times New Roman"/>
        </w:rPr>
        <w:t xml:space="preserve">, alors il est recommandé de déposer l’application BioSIM dans un répertoire de travail comme </w:t>
      </w:r>
      <w:r w:rsidR="005C37CA">
        <w:rPr>
          <w:rFonts w:ascii="Courier New" w:hAnsi="Courier New" w:cs="Courier New"/>
          <w:iCs/>
        </w:rPr>
        <w:t>C:\NRCan\</w:t>
      </w:r>
      <w:r w:rsidR="005C37CA">
        <w:rPr>
          <w:iCs/>
        </w:rPr>
        <w:t>.</w:t>
      </w:r>
    </w:p>
    <w:p w14:paraId="07827938" w14:textId="77777777" w:rsidR="001D6979" w:rsidRDefault="001D6979" w:rsidP="00341AAD">
      <w:pPr>
        <w:widowControl/>
        <w:jc w:val="both"/>
      </w:pPr>
    </w:p>
    <w:p w14:paraId="33710866" w14:textId="66B2C302" w:rsidR="00047CD1" w:rsidRDefault="007D4259">
      <w:pPr>
        <w:pStyle w:val="Standard"/>
        <w:jc w:val="both"/>
      </w:pPr>
      <w:r>
        <w:t>Par défaut, l</w:t>
      </w:r>
      <w:r w:rsidR="00DF3A7A">
        <w:t>a</w:t>
      </w:r>
      <w:r>
        <w:t xml:space="preserve"> démo de BioSIM comprend la base de données Normales de l’Amérique du Nord (Canada-USA 1981-2010). Toutefois, plusieurs autres bases de données Normales (Amérique centrale et Amérique du Sud, Europe et le monde) sont accessibles à l’adresse suivante :</w:t>
      </w:r>
    </w:p>
    <w:p w14:paraId="125C0D98" w14:textId="77777777" w:rsidR="005C37CA" w:rsidRDefault="005C37CA">
      <w:pPr>
        <w:pStyle w:val="Standard"/>
        <w:jc w:val="both"/>
      </w:pPr>
    </w:p>
    <w:p w14:paraId="70824034" w14:textId="77777777" w:rsidR="00047CD1" w:rsidRPr="008A479A" w:rsidRDefault="001D6979">
      <w:pPr>
        <w:pStyle w:val="Standard"/>
        <w:snapToGrid w:val="0"/>
        <w:jc w:val="both"/>
        <w:rPr>
          <w:lang w:val="en-CA"/>
        </w:rPr>
      </w:pPr>
      <w:hyperlink r:id="rId12" w:history="1">
        <w:r w:rsidR="007D4259">
          <w:rPr>
            <w:rStyle w:val="Internetlink"/>
            <w:lang w:val="en-CA"/>
          </w:rPr>
          <w:t>ftp://ftp.cfl.scf.rnca</w:t>
        </w:r>
        <w:bookmarkStart w:id="3" w:name="_Hlt487030333"/>
        <w:bookmarkStart w:id="4" w:name="_Hlt487030334"/>
        <w:r w:rsidR="007D4259">
          <w:rPr>
            <w:rStyle w:val="Internetlink"/>
            <w:lang w:val="en-CA"/>
          </w:rPr>
          <w:t>n</w:t>
        </w:r>
        <w:bookmarkEnd w:id="3"/>
        <w:bookmarkEnd w:id="4"/>
        <w:r w:rsidR="007D4259">
          <w:rPr>
            <w:rStyle w:val="Internetlink"/>
            <w:lang w:val="en-CA"/>
          </w:rPr>
          <w:t>.gc.ca/regniere/Data</w:t>
        </w:r>
      </w:hyperlink>
      <w:hyperlink r:id="rId13" w:history="1">
        <w:r w:rsidR="007D4259">
          <w:rPr>
            <w:rStyle w:val="Internetlink"/>
            <w:lang w:val="en-CA"/>
          </w:rPr>
          <w:t>11</w:t>
        </w:r>
      </w:hyperlink>
      <w:hyperlink r:id="rId14" w:history="1">
        <w:r w:rsidR="007D4259">
          <w:rPr>
            <w:rStyle w:val="Internetlink"/>
            <w:lang w:val="en-CA"/>
          </w:rPr>
          <w:t>/Weather/Normals/</w:t>
        </w:r>
      </w:hyperlink>
      <w:r w:rsidR="007D4259">
        <w:rPr>
          <w:lang w:val="en-CA"/>
        </w:rPr>
        <w:t>.</w:t>
      </w:r>
    </w:p>
    <w:p w14:paraId="4FE60FBD" w14:textId="77777777" w:rsidR="00047CD1" w:rsidRDefault="00047CD1">
      <w:pPr>
        <w:pStyle w:val="Standard"/>
        <w:snapToGrid w:val="0"/>
        <w:jc w:val="both"/>
        <w:rPr>
          <w:lang w:val="en-CA"/>
        </w:rPr>
      </w:pPr>
    </w:p>
    <w:p w14:paraId="47F6A172" w14:textId="77777777" w:rsidR="00047CD1" w:rsidRDefault="007D4259">
      <w:pPr>
        <w:pStyle w:val="Standard"/>
        <w:snapToGrid w:val="0"/>
        <w:jc w:val="both"/>
      </w:pPr>
      <w:r>
        <w:t>Des bases de données qui tiennent compte des prévisions des changements climatiques sont accessibles à l’adresse suivante :</w:t>
      </w:r>
    </w:p>
    <w:p w14:paraId="5B9C7FCF" w14:textId="77777777" w:rsidR="005C37CA" w:rsidRDefault="005C37CA">
      <w:pPr>
        <w:pStyle w:val="Standard"/>
        <w:snapToGrid w:val="0"/>
        <w:jc w:val="both"/>
      </w:pPr>
    </w:p>
    <w:p w14:paraId="1DE00989" w14:textId="77777777" w:rsidR="00047CD1" w:rsidRPr="008A479A" w:rsidRDefault="001D6979">
      <w:pPr>
        <w:pStyle w:val="Standard"/>
        <w:snapToGrid w:val="0"/>
        <w:jc w:val="both"/>
        <w:rPr>
          <w:lang w:val="en-CA"/>
        </w:rPr>
      </w:pPr>
      <w:hyperlink r:id="rId15" w:history="1">
        <w:r w:rsidR="007D4259">
          <w:rPr>
            <w:rStyle w:val="Internetlink"/>
            <w:lang w:val="en-CA"/>
          </w:rPr>
          <w:t>ftp://ftp.cfl.scf.rncan.gc.ca/r</w:t>
        </w:r>
        <w:bookmarkStart w:id="5" w:name="_Hlt487030364"/>
        <w:r w:rsidR="007D4259">
          <w:rPr>
            <w:rStyle w:val="Internetlink"/>
            <w:lang w:val="en-CA"/>
          </w:rPr>
          <w:t>e</w:t>
        </w:r>
        <w:bookmarkEnd w:id="5"/>
        <w:r w:rsidR="007D4259">
          <w:rPr>
            <w:rStyle w:val="Internetlink"/>
            <w:lang w:val="en-CA"/>
          </w:rPr>
          <w:t>gniere/Data</w:t>
        </w:r>
      </w:hyperlink>
      <w:hyperlink r:id="rId16" w:history="1">
        <w:r w:rsidR="007D4259">
          <w:rPr>
            <w:rStyle w:val="Internetlink"/>
            <w:lang w:val="en-CA"/>
          </w:rPr>
          <w:t>11</w:t>
        </w:r>
      </w:hyperlink>
      <w:hyperlink r:id="rId17" w:history="1">
        <w:r w:rsidR="007D4259">
          <w:rPr>
            <w:rStyle w:val="Internetlink"/>
            <w:lang w:val="en-CA"/>
          </w:rPr>
          <w:t>/Weather/Normals/ClimaticChange</w:t>
        </w:r>
      </w:hyperlink>
      <w:r w:rsidR="007D4259">
        <w:rPr>
          <w:rStyle w:val="Internetlink"/>
          <w:lang w:val="en-CA"/>
        </w:rPr>
        <w:t>.</w:t>
      </w:r>
    </w:p>
    <w:p w14:paraId="36DA7E5F" w14:textId="77777777" w:rsidR="00047CD1" w:rsidRDefault="00047CD1">
      <w:pPr>
        <w:pStyle w:val="Standard"/>
        <w:snapToGrid w:val="0"/>
        <w:jc w:val="both"/>
        <w:rPr>
          <w:lang w:val="en-CA"/>
        </w:rPr>
      </w:pPr>
    </w:p>
    <w:p w14:paraId="772EE5CA" w14:textId="77777777" w:rsidR="00047CD1" w:rsidRDefault="007D4259">
      <w:pPr>
        <w:pStyle w:val="Standard"/>
        <w:snapToGrid w:val="0"/>
        <w:jc w:val="both"/>
      </w:pPr>
      <w:r>
        <w:t>Plusieurs bases de données quotidiennes sont disponibles à l’adresse suivante :</w:t>
      </w:r>
    </w:p>
    <w:p w14:paraId="5D326A12" w14:textId="77777777" w:rsidR="005C37CA" w:rsidRDefault="005C37CA">
      <w:pPr>
        <w:pStyle w:val="Standard"/>
        <w:snapToGrid w:val="0"/>
        <w:jc w:val="both"/>
      </w:pPr>
    </w:p>
    <w:p w14:paraId="721C1FC2" w14:textId="77777777" w:rsidR="00047CD1" w:rsidRPr="008A479A" w:rsidRDefault="001D6979">
      <w:pPr>
        <w:pStyle w:val="Standard"/>
        <w:snapToGrid w:val="0"/>
        <w:jc w:val="both"/>
        <w:rPr>
          <w:lang w:val="en-CA"/>
        </w:rPr>
      </w:pPr>
      <w:hyperlink r:id="rId18" w:history="1">
        <w:r w:rsidR="007D4259">
          <w:rPr>
            <w:rStyle w:val="Internetlink"/>
            <w:lang w:val="en-CA"/>
          </w:rPr>
          <w:t>ftp://ftp.cfl.scf.rn</w:t>
        </w:r>
        <w:bookmarkStart w:id="6" w:name="_Hlt487030372"/>
        <w:r w:rsidR="007D4259">
          <w:rPr>
            <w:rStyle w:val="Internetlink"/>
            <w:lang w:val="en-CA"/>
          </w:rPr>
          <w:t>c</w:t>
        </w:r>
        <w:bookmarkEnd w:id="6"/>
        <w:r w:rsidR="007D4259">
          <w:rPr>
            <w:rStyle w:val="Internetlink"/>
            <w:lang w:val="en-CA"/>
          </w:rPr>
          <w:t>an.gc.ca/regniere/Data</w:t>
        </w:r>
      </w:hyperlink>
      <w:hyperlink r:id="rId19" w:history="1">
        <w:r w:rsidR="007D4259">
          <w:rPr>
            <w:rStyle w:val="Internetlink"/>
            <w:lang w:val="en-CA"/>
          </w:rPr>
          <w:t>11</w:t>
        </w:r>
      </w:hyperlink>
      <w:hyperlink r:id="rId20" w:history="1">
        <w:r w:rsidR="007D4259">
          <w:rPr>
            <w:rStyle w:val="Internetlink"/>
            <w:lang w:val="en-CA"/>
          </w:rPr>
          <w:t>/Weather/Daily/</w:t>
        </w:r>
      </w:hyperlink>
      <w:r w:rsidR="007D4259">
        <w:rPr>
          <w:lang w:val="en-CA"/>
        </w:rPr>
        <w:t>.</w:t>
      </w:r>
    </w:p>
    <w:p w14:paraId="3BFB52E8" w14:textId="77777777" w:rsidR="00047CD1" w:rsidRDefault="00047CD1">
      <w:pPr>
        <w:pStyle w:val="Standard"/>
        <w:snapToGrid w:val="0"/>
        <w:jc w:val="both"/>
        <w:rPr>
          <w:lang w:val="en-CA"/>
        </w:rPr>
      </w:pPr>
    </w:p>
    <w:p w14:paraId="33A86AD2" w14:textId="77777777" w:rsidR="00047CD1" w:rsidRDefault="007D4259">
      <w:pPr>
        <w:pStyle w:val="Standard"/>
        <w:snapToGrid w:val="0"/>
        <w:jc w:val="both"/>
      </w:pPr>
      <w:r>
        <w:t>Plusieurs bases de données horaires sont disponibles à l’adresse suivante :</w:t>
      </w:r>
    </w:p>
    <w:p w14:paraId="5F16BA47" w14:textId="77777777" w:rsidR="005C37CA" w:rsidRDefault="005C37CA">
      <w:pPr>
        <w:pStyle w:val="Standard"/>
        <w:snapToGrid w:val="0"/>
        <w:jc w:val="both"/>
      </w:pPr>
    </w:p>
    <w:p w14:paraId="05F51448" w14:textId="77777777" w:rsidR="00047CD1" w:rsidRPr="008A479A" w:rsidRDefault="001D6979">
      <w:pPr>
        <w:pStyle w:val="Standard"/>
        <w:snapToGrid w:val="0"/>
        <w:jc w:val="both"/>
        <w:rPr>
          <w:lang w:val="en-CA"/>
        </w:rPr>
      </w:pPr>
      <w:hyperlink r:id="rId21" w:history="1">
        <w:r w:rsidR="007D4259">
          <w:rPr>
            <w:rStyle w:val="Internetlink"/>
            <w:lang w:val="en-CA"/>
          </w:rPr>
          <w:t>ftp://ftp.cfl.scf.rnc</w:t>
        </w:r>
        <w:bookmarkStart w:id="7" w:name="_Hlt487030378"/>
        <w:r w:rsidR="007D4259">
          <w:rPr>
            <w:rStyle w:val="Internetlink"/>
            <w:lang w:val="en-CA"/>
          </w:rPr>
          <w:t>a</w:t>
        </w:r>
        <w:bookmarkEnd w:id="7"/>
        <w:r w:rsidR="007D4259">
          <w:rPr>
            <w:rStyle w:val="Internetlink"/>
            <w:lang w:val="en-CA"/>
          </w:rPr>
          <w:t>n.gc.ca/regniere/Data</w:t>
        </w:r>
      </w:hyperlink>
      <w:hyperlink r:id="rId22" w:history="1">
        <w:r w:rsidR="007D4259">
          <w:rPr>
            <w:rStyle w:val="Internetlink"/>
            <w:lang w:val="en-CA"/>
          </w:rPr>
          <w:t>11</w:t>
        </w:r>
      </w:hyperlink>
      <w:hyperlink r:id="rId23" w:history="1">
        <w:r w:rsidR="007D4259">
          <w:rPr>
            <w:rStyle w:val="Internetlink"/>
            <w:lang w:val="en-CA"/>
          </w:rPr>
          <w:t>/Weather/</w:t>
        </w:r>
      </w:hyperlink>
      <w:hyperlink r:id="rId24" w:history="1">
        <w:r w:rsidR="007D4259">
          <w:rPr>
            <w:rStyle w:val="Internetlink"/>
            <w:lang w:val="en-CA"/>
          </w:rPr>
          <w:t>Hourly</w:t>
        </w:r>
      </w:hyperlink>
      <w:hyperlink r:id="rId25" w:history="1">
        <w:r w:rsidR="007D4259">
          <w:rPr>
            <w:rStyle w:val="Internetlink"/>
            <w:lang w:val="en-CA"/>
          </w:rPr>
          <w:t>/</w:t>
        </w:r>
      </w:hyperlink>
      <w:r w:rsidR="007D4259">
        <w:rPr>
          <w:lang w:val="en-CA"/>
        </w:rPr>
        <w:t>.</w:t>
      </w:r>
    </w:p>
    <w:p w14:paraId="2617C382" w14:textId="77777777" w:rsidR="00047CD1" w:rsidRDefault="00047CD1">
      <w:pPr>
        <w:pStyle w:val="Standard"/>
        <w:jc w:val="both"/>
        <w:rPr>
          <w:lang w:val="en-CA"/>
        </w:rPr>
      </w:pPr>
    </w:p>
    <w:p w14:paraId="78B4124A" w14:textId="77777777" w:rsidR="00047CD1" w:rsidRPr="00695939" w:rsidRDefault="007D4259">
      <w:pPr>
        <w:pStyle w:val="Standard"/>
        <w:jc w:val="both"/>
      </w:pPr>
      <w:r>
        <w:t>REMARQUE : Une base de données quotidienne et horaire du Canada et des États-Unis contenant les données météorologiques des deux dernières années sont également disponible et fréquemment mise à jour (chaque jour en règle générale).</w:t>
      </w:r>
    </w:p>
    <w:p w14:paraId="2F2E8656" w14:textId="77777777" w:rsidR="00047CD1" w:rsidRDefault="00047CD1">
      <w:pPr>
        <w:pStyle w:val="Standard"/>
        <w:pageBreakBefore/>
        <w:jc w:val="both"/>
      </w:pPr>
    </w:p>
    <w:p w14:paraId="26E468FC" w14:textId="78405AD5" w:rsidR="00047CD1" w:rsidRDefault="00695939">
      <w:pPr>
        <w:pStyle w:val="Titre2"/>
      </w:pPr>
      <w:bookmarkStart w:id="8" w:name="__RefHeading___Toc347997477"/>
      <w:bookmarkStart w:id="9" w:name="_Toc487029718"/>
      <w:bookmarkStart w:id="10" w:name="_Toc46902011"/>
      <w:r>
        <w:rPr>
          <w:noProof/>
          <w:lang w:val="en-CA" w:eastAsia="en-CA"/>
        </w:rPr>
        <w:drawing>
          <wp:anchor distT="0" distB="0" distL="114300" distR="114300" simplePos="0" relativeHeight="251660288" behindDoc="1" locked="0" layoutInCell="1" allowOverlap="1" wp14:anchorId="24390C8E" wp14:editId="79F80A50">
            <wp:simplePos x="0" y="0"/>
            <wp:positionH relativeFrom="column">
              <wp:posOffset>217805</wp:posOffset>
            </wp:positionH>
            <wp:positionV relativeFrom="paragraph">
              <wp:posOffset>353060</wp:posOffset>
            </wp:positionV>
            <wp:extent cx="4585547" cy="3794518"/>
            <wp:effectExtent l="0" t="0" r="5715" b="0"/>
            <wp:wrapNone/>
            <wp:docPr id="8" name="Picture 1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585547" cy="3794518"/>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7D4259">
        <w:rPr>
          <w:lang w:eastAsia="en-US"/>
        </w:rPr>
        <w:t>Interface</w:t>
      </w:r>
      <w:r w:rsidR="007D4259">
        <w:t xml:space="preserve"> principale</w:t>
      </w:r>
      <w:bookmarkEnd w:id="8"/>
      <w:bookmarkEnd w:id="9"/>
      <w:bookmarkEnd w:id="10"/>
    </w:p>
    <w:p w14:paraId="239C59ED" w14:textId="3DFEEFBF" w:rsidR="00047CD1" w:rsidRDefault="007D4259">
      <w:pPr>
        <w:pStyle w:val="Standard"/>
        <w:jc w:val="both"/>
      </w:pPr>
      <w:r>
        <w:rPr>
          <w:noProof/>
          <w:lang w:val="en-CA" w:eastAsia="en-CA"/>
        </w:rPr>
        <mc:AlternateContent>
          <mc:Choice Requires="wpg">
            <w:drawing>
              <wp:anchor distT="0" distB="0" distL="114300" distR="114300" simplePos="0" relativeHeight="251662336" behindDoc="1" locked="0" layoutInCell="1" allowOverlap="1" wp14:anchorId="427D1868" wp14:editId="5D280C74">
                <wp:simplePos x="0" y="0"/>
                <wp:positionH relativeFrom="column">
                  <wp:posOffset>970280</wp:posOffset>
                </wp:positionH>
                <wp:positionV relativeFrom="paragraph">
                  <wp:posOffset>799465</wp:posOffset>
                </wp:positionV>
                <wp:extent cx="3876671" cy="2068848"/>
                <wp:effectExtent l="723900" t="133350" r="9529" b="426702"/>
                <wp:wrapNone/>
                <wp:docPr id="2" name="Group 2"/>
                <wp:cNvGraphicFramePr/>
                <a:graphic xmlns:a="http://schemas.openxmlformats.org/drawingml/2006/main">
                  <a:graphicData uri="http://schemas.microsoft.com/office/word/2010/wordprocessingGroup">
                    <wpg:wgp>
                      <wpg:cNvGrpSpPr/>
                      <wpg:grpSpPr>
                        <a:xfrm>
                          <a:off x="0" y="0"/>
                          <a:ext cx="3876671" cy="2068848"/>
                          <a:chOff x="0" y="0"/>
                          <a:chExt cx="3876671" cy="2068848"/>
                        </a:xfrm>
                      </wpg:grpSpPr>
                      <wps:wsp>
                        <wps:cNvPr id="3" name="Freeform 4"/>
                        <wps:cNvSpPr/>
                        <wps:spPr>
                          <a:xfrm>
                            <a:off x="623767" y="0"/>
                            <a:ext cx="2882618" cy="590546"/>
                          </a:xfrm>
                          <a:custGeom>
                            <a:avLst>
                              <a:gd name="f0" fmla="val 8851"/>
                              <a:gd name="f1" fmla="val -3654"/>
                            </a:avLst>
                            <a:gdLst>
                              <a:gd name="f2" fmla="val 10800000"/>
                              <a:gd name="f3" fmla="val 5400000"/>
                              <a:gd name="f4" fmla="val 180"/>
                              <a:gd name="f5" fmla="val w"/>
                              <a:gd name="f6" fmla="val h"/>
                              <a:gd name="f7" fmla="val 0"/>
                              <a:gd name="f8" fmla="val 21600"/>
                              <a:gd name="f9" fmla="+- 0 0 1"/>
                              <a:gd name="f10" fmla="val 2147483647"/>
                              <a:gd name="f11" fmla="val 3590"/>
                              <a:gd name="f12" fmla="val 8970"/>
                              <a:gd name="f13" fmla="val 12630"/>
                              <a:gd name="f14" fmla="val 18010"/>
                              <a:gd name="f15" fmla="val -2147483647"/>
                              <a:gd name="f16" fmla="+- 0 0 0"/>
                              <a:gd name="f17" fmla="*/ f5 1 21600"/>
                              <a:gd name="f18" fmla="*/ f6 1 21600"/>
                              <a:gd name="f19" fmla="+- f8 0 f7"/>
                              <a:gd name="f20" fmla="pin -2147483647 f0 2147483647"/>
                              <a:gd name="f21" fmla="pin -2147483647 f1 2147483647"/>
                              <a:gd name="f22" fmla="*/ f16 f2 1"/>
                              <a:gd name="f23" fmla="val f20"/>
                              <a:gd name="f24" fmla="val f21"/>
                              <a:gd name="f25" fmla="*/ f19 1 21600"/>
                              <a:gd name="f26" fmla="*/ f20 f17 1"/>
                              <a:gd name="f27" fmla="*/ f21 f18 1"/>
                              <a:gd name="f28" fmla="*/ f22 1 f4"/>
                              <a:gd name="f29" fmla="+- f23 0 10800"/>
                              <a:gd name="f30" fmla="+- f24 0 10800"/>
                              <a:gd name="f31" fmla="+- f24 0 21600"/>
                              <a:gd name="f32" fmla="+- f23 0 21600"/>
                              <a:gd name="f33" fmla="*/ 0 f25 1"/>
                              <a:gd name="f34" fmla="*/ 21600 f25 1"/>
                              <a:gd name="f35" fmla="*/ 10800 f25 1"/>
                              <a:gd name="f36" fmla="+- f28 0 f3"/>
                              <a:gd name="f37" fmla="*/ f23 f17 1"/>
                              <a:gd name="f38" fmla="*/ f24 f18 1"/>
                              <a:gd name="f39" fmla="abs f29"/>
                              <a:gd name="f40" fmla="abs f30"/>
                              <a:gd name="f41" fmla="*/ f35 1 f25"/>
                              <a:gd name="f42" fmla="*/ f33 1 f25"/>
                              <a:gd name="f43" fmla="*/ f34 1 f25"/>
                              <a:gd name="f44" fmla="+- f39 0 f40"/>
                              <a:gd name="f45" fmla="+- f40 0 f39"/>
                              <a:gd name="f46" fmla="*/ f42 f17 1"/>
                              <a:gd name="f47" fmla="*/ f43 f17 1"/>
                              <a:gd name="f48" fmla="*/ f43 f18 1"/>
                              <a:gd name="f49" fmla="*/ f42 f18 1"/>
                              <a:gd name="f50" fmla="*/ f41 f17 1"/>
                              <a:gd name="f51" fmla="*/ f41 f18 1"/>
                              <a:gd name="f52" fmla="?: f30 f9 f44"/>
                              <a:gd name="f53" fmla="?: f30 f44 f9"/>
                              <a:gd name="f54" fmla="?: f29 f9 f45"/>
                              <a:gd name="f55" fmla="?: f29 f45 f9"/>
                              <a:gd name="f56" fmla="?: f23 f9 f52"/>
                              <a:gd name="f57" fmla="?: f23 f9 f53"/>
                              <a:gd name="f58" fmla="?: f31 f54 f9"/>
                              <a:gd name="f59" fmla="?: f31 f55 f9"/>
                              <a:gd name="f60" fmla="?: f32 f53 f9"/>
                              <a:gd name="f61" fmla="?: f32 f52 f9"/>
                              <a:gd name="f62" fmla="?: f24 f9 f55"/>
                              <a:gd name="f63" fmla="?: f24 f9 f54"/>
                              <a:gd name="f64" fmla="?: f56 f23 0"/>
                              <a:gd name="f65" fmla="?: f56 f24 6280"/>
                              <a:gd name="f66" fmla="?: f57 f23 0"/>
                              <a:gd name="f67" fmla="?: f57 f24 15320"/>
                              <a:gd name="f68" fmla="?: f58 f23 6280"/>
                              <a:gd name="f69" fmla="?: f58 f24 21600"/>
                              <a:gd name="f70" fmla="?: f59 f23 15320"/>
                              <a:gd name="f71" fmla="?: f59 f24 21600"/>
                              <a:gd name="f72" fmla="?: f60 f23 21600"/>
                              <a:gd name="f73" fmla="?: f60 f24 15320"/>
                              <a:gd name="f74" fmla="?: f61 f23 21600"/>
                              <a:gd name="f75" fmla="?: f61 f24 6280"/>
                              <a:gd name="f76" fmla="?: f62 f23 15320"/>
                              <a:gd name="f77" fmla="?: f62 f24 0"/>
                              <a:gd name="f78" fmla="?: f63 f23 6280"/>
                              <a:gd name="f79" fmla="?: f63 f24 0"/>
                            </a:gdLst>
                            <a:ahLst>
                              <a:ahXY gdRefX="f0" minX="f15" maxX="f10" gdRefY="f1" minY="f15" maxY="f10">
                                <a:pos x="f26" y="f27"/>
                              </a:ahXY>
                            </a:ahLst>
                            <a:cxnLst>
                              <a:cxn ang="3cd4">
                                <a:pos x="hc" y="t"/>
                              </a:cxn>
                              <a:cxn ang="0">
                                <a:pos x="r" y="vc"/>
                              </a:cxn>
                              <a:cxn ang="cd4">
                                <a:pos x="hc" y="b"/>
                              </a:cxn>
                              <a:cxn ang="cd2">
                                <a:pos x="l" y="vc"/>
                              </a:cxn>
                              <a:cxn ang="f36">
                                <a:pos x="f50" y="f49"/>
                              </a:cxn>
                              <a:cxn ang="f36">
                                <a:pos x="f46" y="f51"/>
                              </a:cxn>
                              <a:cxn ang="f36">
                                <a:pos x="f50" y="f48"/>
                              </a:cxn>
                              <a:cxn ang="f36">
                                <a:pos x="f47" y="f51"/>
                              </a:cxn>
                              <a:cxn ang="f36">
                                <a:pos x="f37" y="f38"/>
                              </a:cxn>
                            </a:cxnLst>
                            <a:rect l="f46" t="f49" r="f47" b="f48"/>
                            <a:pathLst>
                              <a:path w="21600" h="21600">
                                <a:moveTo>
                                  <a:pt x="f7" y="f7"/>
                                </a:moveTo>
                                <a:lnTo>
                                  <a:pt x="f7" y="f11"/>
                                </a:lnTo>
                                <a:lnTo>
                                  <a:pt x="f64" y="f65"/>
                                </a:lnTo>
                                <a:lnTo>
                                  <a:pt x="f7" y="f12"/>
                                </a:lnTo>
                                <a:lnTo>
                                  <a:pt x="f7" y="f13"/>
                                </a:lnTo>
                                <a:lnTo>
                                  <a:pt x="f66" y="f67"/>
                                </a:lnTo>
                                <a:lnTo>
                                  <a:pt x="f7" y="f14"/>
                                </a:lnTo>
                                <a:lnTo>
                                  <a:pt x="f7" y="f8"/>
                                </a:lnTo>
                                <a:lnTo>
                                  <a:pt x="f11" y="f8"/>
                                </a:lnTo>
                                <a:lnTo>
                                  <a:pt x="f68" y="f69"/>
                                </a:lnTo>
                                <a:lnTo>
                                  <a:pt x="f12" y="f8"/>
                                </a:lnTo>
                                <a:lnTo>
                                  <a:pt x="f13" y="f8"/>
                                </a:lnTo>
                                <a:lnTo>
                                  <a:pt x="f70" y="f71"/>
                                </a:lnTo>
                                <a:lnTo>
                                  <a:pt x="f14" y="f8"/>
                                </a:lnTo>
                                <a:lnTo>
                                  <a:pt x="f8" y="f8"/>
                                </a:lnTo>
                                <a:lnTo>
                                  <a:pt x="f8" y="f14"/>
                                </a:lnTo>
                                <a:lnTo>
                                  <a:pt x="f72" y="f73"/>
                                </a:lnTo>
                                <a:lnTo>
                                  <a:pt x="f8" y="f13"/>
                                </a:lnTo>
                                <a:lnTo>
                                  <a:pt x="f8" y="f12"/>
                                </a:lnTo>
                                <a:lnTo>
                                  <a:pt x="f74" y="f75"/>
                                </a:lnTo>
                                <a:lnTo>
                                  <a:pt x="f8" y="f11"/>
                                </a:lnTo>
                                <a:lnTo>
                                  <a:pt x="f8" y="f7"/>
                                </a:lnTo>
                                <a:lnTo>
                                  <a:pt x="f14" y="f7"/>
                                </a:lnTo>
                                <a:lnTo>
                                  <a:pt x="f76" y="f77"/>
                                </a:lnTo>
                                <a:lnTo>
                                  <a:pt x="f13" y="f7"/>
                                </a:lnTo>
                                <a:lnTo>
                                  <a:pt x="f12" y="f7"/>
                                </a:lnTo>
                                <a:lnTo>
                                  <a:pt x="f78" y="f79"/>
                                </a:lnTo>
                                <a:lnTo>
                                  <a:pt x="f11" y="f7"/>
                                </a:lnTo>
                                <a:lnTo>
                                  <a:pt x="f7" y="f7"/>
                                </a:lnTo>
                                <a:close/>
                              </a:path>
                            </a:pathLst>
                          </a:custGeom>
                          <a:solidFill>
                            <a:srgbClr val="FFFFFF"/>
                          </a:solidFill>
                          <a:ln w="9363" cap="sq">
                            <a:solidFill>
                              <a:srgbClr val="0000FF"/>
                            </a:solidFill>
                            <a:prstDash val="solid"/>
                            <a:miter/>
                          </a:ln>
                        </wps:spPr>
                        <wps:txbx>
                          <w:txbxContent>
                            <w:p w14:paraId="311997B3" w14:textId="77777777" w:rsidR="00F0722E" w:rsidRDefault="00F0722E">
                              <w:r>
                                <w:rPr>
                                  <w:rFonts w:ascii="Times New Roman" w:eastAsia="Times New Roman" w:hAnsi="Times New Roman" w:cs="Times New Roman"/>
                                  <w:b/>
                                  <w:sz w:val="16"/>
                                  <w:szCs w:val="16"/>
                                  <w:lang w:bidi="ar-SA"/>
                                </w:rPr>
                                <w:t>Fenêtre principale </w:t>
                              </w:r>
                              <w:r>
                                <w:rPr>
                                  <w:rFonts w:ascii="Times New Roman" w:eastAsia="Times New Roman" w:hAnsi="Times New Roman" w:cs="Times New Roman"/>
                                  <w:sz w:val="16"/>
                                  <w:szCs w:val="16"/>
                                  <w:lang w:bidi="ar-SA"/>
                                </w:rPr>
                                <w:t>:</w:t>
                              </w:r>
                            </w:p>
                            <w:p w14:paraId="3DDD6F84" w14:textId="77777777" w:rsidR="00F0722E" w:rsidRDefault="00F0722E">
                              <w:r>
                                <w:rPr>
                                  <w:rFonts w:ascii="Times New Roman" w:eastAsia="Times New Roman" w:hAnsi="Times New Roman" w:cs="Times New Roman"/>
                                  <w:sz w:val="16"/>
                                  <w:szCs w:val="16"/>
                                  <w:lang w:bidi="ar-SA"/>
                                </w:rPr>
                                <w:t>Affiche les résultats de l’élément sélectionné.</w:t>
                              </w:r>
                            </w:p>
                            <w:p w14:paraId="730BEB59" w14:textId="77777777" w:rsidR="00F0722E" w:rsidRDefault="00F0722E">
                              <w:r>
                                <w:rPr>
                                  <w:rFonts w:ascii="Times New Roman" w:eastAsia="Times New Roman" w:hAnsi="Times New Roman" w:cs="Times New Roman"/>
                                  <w:sz w:val="16"/>
                                  <w:szCs w:val="16"/>
                                  <w:lang w:bidi="ar-SA"/>
                                </w:rPr>
                                <w:t xml:space="preserve">Onglet </w:t>
                              </w:r>
                              <w:r>
                                <w:rPr>
                                  <w:rFonts w:ascii="Times New Roman" w:eastAsia="Times New Roman" w:hAnsi="Times New Roman" w:cs="Times New Roman"/>
                                  <w:i/>
                                  <w:sz w:val="16"/>
                                  <w:szCs w:val="16"/>
                                  <w:lang w:bidi="ar-SA"/>
                                </w:rPr>
                                <w:t>Données</w:t>
                              </w:r>
                              <w:r>
                                <w:rPr>
                                  <w:rFonts w:ascii="Times New Roman" w:eastAsia="Times New Roman" w:hAnsi="Times New Roman" w:cs="Times New Roman"/>
                                  <w:sz w:val="16"/>
                                  <w:szCs w:val="16"/>
                                  <w:lang w:bidi="ar-SA"/>
                                </w:rPr>
                                <w:t> : représentation sous forme de tableau</w:t>
                              </w:r>
                            </w:p>
                            <w:p w14:paraId="2B50B1B7" w14:textId="77777777" w:rsidR="00F0722E" w:rsidRDefault="00F0722E">
                              <w:r>
                                <w:rPr>
                                  <w:rFonts w:ascii="Times New Roman" w:eastAsia="Times New Roman" w:hAnsi="Times New Roman" w:cs="Times New Roman"/>
                                  <w:sz w:val="16"/>
                                  <w:szCs w:val="16"/>
                                  <w:lang w:bidi="ar-SA"/>
                                </w:rPr>
                                <w:t xml:space="preserve">Onglet </w:t>
                              </w:r>
                              <w:r>
                                <w:rPr>
                                  <w:rFonts w:ascii="Times New Roman" w:eastAsia="Times New Roman" w:hAnsi="Times New Roman" w:cs="Times New Roman"/>
                                  <w:i/>
                                  <w:sz w:val="16"/>
                                  <w:szCs w:val="16"/>
                                  <w:lang w:bidi="ar-SA"/>
                                </w:rPr>
                                <w:t>Graphique</w:t>
                              </w:r>
                              <w:r>
                                <w:rPr>
                                  <w:rFonts w:ascii="Times New Roman" w:eastAsia="Times New Roman" w:hAnsi="Times New Roman" w:cs="Times New Roman"/>
                                  <w:sz w:val="16"/>
                                  <w:szCs w:val="16"/>
                                  <w:lang w:bidi="ar-SA"/>
                                </w:rPr>
                                <w:t> : représentation sous forme de graphique</w:t>
                              </w:r>
                            </w:p>
                            <w:p w14:paraId="51BE8109" w14:textId="77777777" w:rsidR="00F0722E" w:rsidRDefault="00F0722E"/>
                          </w:txbxContent>
                        </wps:txbx>
                        <wps:bodyPr vert="horz" wrap="square" lIns="91440" tIns="45720" rIns="91440" bIns="45720" anchor="t" anchorCtr="0" compatLnSpc="0">
                          <a:noAutofit/>
                        </wps:bodyPr>
                      </wps:wsp>
                      <wps:wsp>
                        <wps:cNvPr id="4" name="Freeform 5"/>
                        <wps:cNvSpPr/>
                        <wps:spPr>
                          <a:xfrm>
                            <a:off x="2733671" y="754079"/>
                            <a:ext cx="1143000" cy="1206358"/>
                          </a:xfrm>
                          <a:custGeom>
                            <a:avLst>
                              <a:gd name="f0" fmla="val 19810"/>
                              <a:gd name="f1" fmla="val -15038"/>
                            </a:avLst>
                            <a:gdLst>
                              <a:gd name="f2" fmla="val 10800000"/>
                              <a:gd name="f3" fmla="val 5400000"/>
                              <a:gd name="f4" fmla="val 180"/>
                              <a:gd name="f5" fmla="val w"/>
                              <a:gd name="f6" fmla="val h"/>
                              <a:gd name="f7" fmla="val 0"/>
                              <a:gd name="f8" fmla="val 21600"/>
                              <a:gd name="f9" fmla="+- 0 0 1"/>
                              <a:gd name="f10" fmla="val 2147483647"/>
                              <a:gd name="f11" fmla="val 3590"/>
                              <a:gd name="f12" fmla="val 8970"/>
                              <a:gd name="f13" fmla="val 12630"/>
                              <a:gd name="f14" fmla="val 18010"/>
                              <a:gd name="f15" fmla="val -2147483647"/>
                              <a:gd name="f16" fmla="+- 0 0 0"/>
                              <a:gd name="f17" fmla="*/ f5 1 21600"/>
                              <a:gd name="f18" fmla="*/ f6 1 21600"/>
                              <a:gd name="f19" fmla="+- f8 0 f7"/>
                              <a:gd name="f20" fmla="pin -2147483647 f0 2147483647"/>
                              <a:gd name="f21" fmla="pin -2147483647 f1 2147483647"/>
                              <a:gd name="f22" fmla="*/ f16 f2 1"/>
                              <a:gd name="f23" fmla="val f20"/>
                              <a:gd name="f24" fmla="val f21"/>
                              <a:gd name="f25" fmla="*/ f19 1 21600"/>
                              <a:gd name="f26" fmla="*/ f20 f17 1"/>
                              <a:gd name="f27" fmla="*/ f21 f18 1"/>
                              <a:gd name="f28" fmla="*/ f22 1 f4"/>
                              <a:gd name="f29" fmla="+- f23 0 10800"/>
                              <a:gd name="f30" fmla="+- f24 0 10800"/>
                              <a:gd name="f31" fmla="+- f24 0 21600"/>
                              <a:gd name="f32" fmla="+- f23 0 21600"/>
                              <a:gd name="f33" fmla="*/ 0 f25 1"/>
                              <a:gd name="f34" fmla="*/ 21600 f25 1"/>
                              <a:gd name="f35" fmla="*/ 10800 f25 1"/>
                              <a:gd name="f36" fmla="+- f28 0 f3"/>
                              <a:gd name="f37" fmla="*/ f23 f17 1"/>
                              <a:gd name="f38" fmla="*/ f24 f18 1"/>
                              <a:gd name="f39" fmla="abs f29"/>
                              <a:gd name="f40" fmla="abs f30"/>
                              <a:gd name="f41" fmla="*/ f35 1 f25"/>
                              <a:gd name="f42" fmla="*/ f33 1 f25"/>
                              <a:gd name="f43" fmla="*/ f34 1 f25"/>
                              <a:gd name="f44" fmla="+- f39 0 f40"/>
                              <a:gd name="f45" fmla="+- f40 0 f39"/>
                              <a:gd name="f46" fmla="*/ f42 f17 1"/>
                              <a:gd name="f47" fmla="*/ f43 f17 1"/>
                              <a:gd name="f48" fmla="*/ f43 f18 1"/>
                              <a:gd name="f49" fmla="*/ f42 f18 1"/>
                              <a:gd name="f50" fmla="*/ f41 f17 1"/>
                              <a:gd name="f51" fmla="*/ f41 f18 1"/>
                              <a:gd name="f52" fmla="?: f30 f9 f44"/>
                              <a:gd name="f53" fmla="?: f30 f44 f9"/>
                              <a:gd name="f54" fmla="?: f29 f9 f45"/>
                              <a:gd name="f55" fmla="?: f29 f45 f9"/>
                              <a:gd name="f56" fmla="?: f23 f9 f52"/>
                              <a:gd name="f57" fmla="?: f23 f9 f53"/>
                              <a:gd name="f58" fmla="?: f31 f54 f9"/>
                              <a:gd name="f59" fmla="?: f31 f55 f9"/>
                              <a:gd name="f60" fmla="?: f32 f53 f9"/>
                              <a:gd name="f61" fmla="?: f32 f52 f9"/>
                              <a:gd name="f62" fmla="?: f24 f9 f55"/>
                              <a:gd name="f63" fmla="?: f24 f9 f54"/>
                              <a:gd name="f64" fmla="?: f56 f23 0"/>
                              <a:gd name="f65" fmla="?: f56 f24 6280"/>
                              <a:gd name="f66" fmla="?: f57 f23 0"/>
                              <a:gd name="f67" fmla="?: f57 f24 15320"/>
                              <a:gd name="f68" fmla="?: f58 f23 6280"/>
                              <a:gd name="f69" fmla="?: f58 f24 21600"/>
                              <a:gd name="f70" fmla="?: f59 f23 15320"/>
                              <a:gd name="f71" fmla="?: f59 f24 21600"/>
                              <a:gd name="f72" fmla="?: f60 f23 21600"/>
                              <a:gd name="f73" fmla="?: f60 f24 15320"/>
                              <a:gd name="f74" fmla="?: f61 f23 21600"/>
                              <a:gd name="f75" fmla="?: f61 f24 6280"/>
                              <a:gd name="f76" fmla="?: f62 f23 15320"/>
                              <a:gd name="f77" fmla="?: f62 f24 0"/>
                              <a:gd name="f78" fmla="?: f63 f23 6280"/>
                              <a:gd name="f79" fmla="?: f63 f24 0"/>
                            </a:gdLst>
                            <a:ahLst>
                              <a:ahXY gdRefX="f0" minX="f15" maxX="f10" gdRefY="f1" minY="f15" maxY="f10">
                                <a:pos x="f26" y="f27"/>
                              </a:ahXY>
                            </a:ahLst>
                            <a:cxnLst>
                              <a:cxn ang="3cd4">
                                <a:pos x="hc" y="t"/>
                              </a:cxn>
                              <a:cxn ang="0">
                                <a:pos x="r" y="vc"/>
                              </a:cxn>
                              <a:cxn ang="cd4">
                                <a:pos x="hc" y="b"/>
                              </a:cxn>
                              <a:cxn ang="cd2">
                                <a:pos x="l" y="vc"/>
                              </a:cxn>
                              <a:cxn ang="f36">
                                <a:pos x="f50" y="f49"/>
                              </a:cxn>
                              <a:cxn ang="f36">
                                <a:pos x="f46" y="f51"/>
                              </a:cxn>
                              <a:cxn ang="f36">
                                <a:pos x="f50" y="f48"/>
                              </a:cxn>
                              <a:cxn ang="f36">
                                <a:pos x="f47" y="f51"/>
                              </a:cxn>
                              <a:cxn ang="f36">
                                <a:pos x="f37" y="f38"/>
                              </a:cxn>
                            </a:cxnLst>
                            <a:rect l="f46" t="f49" r="f47" b="f48"/>
                            <a:pathLst>
                              <a:path w="21600" h="21600">
                                <a:moveTo>
                                  <a:pt x="f7" y="f7"/>
                                </a:moveTo>
                                <a:lnTo>
                                  <a:pt x="f7" y="f11"/>
                                </a:lnTo>
                                <a:lnTo>
                                  <a:pt x="f64" y="f65"/>
                                </a:lnTo>
                                <a:lnTo>
                                  <a:pt x="f7" y="f12"/>
                                </a:lnTo>
                                <a:lnTo>
                                  <a:pt x="f7" y="f13"/>
                                </a:lnTo>
                                <a:lnTo>
                                  <a:pt x="f66" y="f67"/>
                                </a:lnTo>
                                <a:lnTo>
                                  <a:pt x="f7" y="f14"/>
                                </a:lnTo>
                                <a:lnTo>
                                  <a:pt x="f7" y="f8"/>
                                </a:lnTo>
                                <a:lnTo>
                                  <a:pt x="f11" y="f8"/>
                                </a:lnTo>
                                <a:lnTo>
                                  <a:pt x="f68" y="f69"/>
                                </a:lnTo>
                                <a:lnTo>
                                  <a:pt x="f12" y="f8"/>
                                </a:lnTo>
                                <a:lnTo>
                                  <a:pt x="f13" y="f8"/>
                                </a:lnTo>
                                <a:lnTo>
                                  <a:pt x="f70" y="f71"/>
                                </a:lnTo>
                                <a:lnTo>
                                  <a:pt x="f14" y="f8"/>
                                </a:lnTo>
                                <a:lnTo>
                                  <a:pt x="f8" y="f8"/>
                                </a:lnTo>
                                <a:lnTo>
                                  <a:pt x="f8" y="f14"/>
                                </a:lnTo>
                                <a:lnTo>
                                  <a:pt x="f72" y="f73"/>
                                </a:lnTo>
                                <a:lnTo>
                                  <a:pt x="f8" y="f13"/>
                                </a:lnTo>
                                <a:lnTo>
                                  <a:pt x="f8" y="f12"/>
                                </a:lnTo>
                                <a:lnTo>
                                  <a:pt x="f74" y="f75"/>
                                </a:lnTo>
                                <a:lnTo>
                                  <a:pt x="f8" y="f11"/>
                                </a:lnTo>
                                <a:lnTo>
                                  <a:pt x="f8" y="f7"/>
                                </a:lnTo>
                                <a:lnTo>
                                  <a:pt x="f14" y="f7"/>
                                </a:lnTo>
                                <a:lnTo>
                                  <a:pt x="f76" y="f77"/>
                                </a:lnTo>
                                <a:lnTo>
                                  <a:pt x="f13" y="f7"/>
                                </a:lnTo>
                                <a:lnTo>
                                  <a:pt x="f12" y="f7"/>
                                </a:lnTo>
                                <a:lnTo>
                                  <a:pt x="f78" y="f79"/>
                                </a:lnTo>
                                <a:lnTo>
                                  <a:pt x="f11" y="f7"/>
                                </a:lnTo>
                                <a:lnTo>
                                  <a:pt x="f7" y="f7"/>
                                </a:lnTo>
                                <a:close/>
                              </a:path>
                            </a:pathLst>
                          </a:custGeom>
                          <a:solidFill>
                            <a:srgbClr val="FFFFFF"/>
                          </a:solidFill>
                          <a:ln w="9363" cap="sq">
                            <a:solidFill>
                              <a:srgbClr val="0000FF"/>
                            </a:solidFill>
                            <a:prstDash val="solid"/>
                            <a:miter/>
                          </a:ln>
                        </wps:spPr>
                        <wps:txbx>
                          <w:txbxContent>
                            <w:p w14:paraId="204AD4F0" w14:textId="77777777" w:rsidR="00F0722E" w:rsidRDefault="00F0722E">
                              <w:r>
                                <w:rPr>
                                  <w:rFonts w:ascii="Times New Roman" w:eastAsia="Times New Roman" w:hAnsi="Times New Roman" w:cs="Times New Roman"/>
                                  <w:b/>
                                  <w:sz w:val="16"/>
                                  <w:szCs w:val="20"/>
                                  <w:lang w:bidi="ar-SA"/>
                                </w:rPr>
                                <w:t>Fenêtre Export </w:t>
                              </w:r>
                              <w:r>
                                <w:rPr>
                                  <w:rFonts w:ascii="Times New Roman" w:eastAsia="Times New Roman" w:hAnsi="Times New Roman" w:cs="Times New Roman"/>
                                  <w:sz w:val="16"/>
                                  <w:szCs w:val="20"/>
                                  <w:lang w:bidi="ar-SA"/>
                                </w:rPr>
                                <w:t>: Exporte les résultats de l’élément actuel à l’extérieur de BioSIM. Permet de sélectionner les variables et les statistiques à exporter.</w:t>
                              </w:r>
                            </w:p>
                          </w:txbxContent>
                        </wps:txbx>
                        <wps:bodyPr vert="horz" wrap="square" lIns="91440" tIns="45720" rIns="91440" bIns="45720" anchor="t" anchorCtr="0" compatLnSpc="0">
                          <a:noAutofit/>
                        </wps:bodyPr>
                      </wps:wsp>
                      <wps:wsp>
                        <wps:cNvPr id="5" name="Freeform 6"/>
                        <wps:cNvSpPr/>
                        <wps:spPr>
                          <a:xfrm>
                            <a:off x="298167" y="1325725"/>
                            <a:ext cx="1864150" cy="360200"/>
                          </a:xfrm>
                          <a:custGeom>
                            <a:avLst>
                              <a:gd name="f0" fmla="val -6300"/>
                              <a:gd name="f1" fmla="val 14113"/>
                            </a:avLst>
                            <a:gdLst>
                              <a:gd name="f2" fmla="val 10800000"/>
                              <a:gd name="f3" fmla="val 5400000"/>
                              <a:gd name="f4" fmla="val 180"/>
                              <a:gd name="f5" fmla="val w"/>
                              <a:gd name="f6" fmla="val h"/>
                              <a:gd name="f7" fmla="val 0"/>
                              <a:gd name="f8" fmla="val 21600"/>
                              <a:gd name="f9" fmla="+- 0 0 1"/>
                              <a:gd name="f10" fmla="val 2147483647"/>
                              <a:gd name="f11" fmla="val 3590"/>
                              <a:gd name="f12" fmla="val 8970"/>
                              <a:gd name="f13" fmla="val 12630"/>
                              <a:gd name="f14" fmla="val 18010"/>
                              <a:gd name="f15" fmla="val -2147483647"/>
                              <a:gd name="f16" fmla="+- 0 0 0"/>
                              <a:gd name="f17" fmla="*/ f5 1 21600"/>
                              <a:gd name="f18" fmla="*/ f6 1 21600"/>
                              <a:gd name="f19" fmla="+- f8 0 f7"/>
                              <a:gd name="f20" fmla="pin -2147483647 f0 2147483647"/>
                              <a:gd name="f21" fmla="pin -2147483647 f1 2147483647"/>
                              <a:gd name="f22" fmla="*/ f16 f2 1"/>
                              <a:gd name="f23" fmla="val f20"/>
                              <a:gd name="f24" fmla="val f21"/>
                              <a:gd name="f25" fmla="*/ f19 1 21600"/>
                              <a:gd name="f26" fmla="*/ f20 f17 1"/>
                              <a:gd name="f27" fmla="*/ f21 f18 1"/>
                              <a:gd name="f28" fmla="*/ f22 1 f4"/>
                              <a:gd name="f29" fmla="+- f23 0 10800"/>
                              <a:gd name="f30" fmla="+- f24 0 10800"/>
                              <a:gd name="f31" fmla="+- f24 0 21600"/>
                              <a:gd name="f32" fmla="+- f23 0 21600"/>
                              <a:gd name="f33" fmla="*/ 0 f25 1"/>
                              <a:gd name="f34" fmla="*/ 21600 f25 1"/>
                              <a:gd name="f35" fmla="*/ 10800 f25 1"/>
                              <a:gd name="f36" fmla="+- f28 0 f3"/>
                              <a:gd name="f37" fmla="*/ f23 f17 1"/>
                              <a:gd name="f38" fmla="*/ f24 f18 1"/>
                              <a:gd name="f39" fmla="abs f29"/>
                              <a:gd name="f40" fmla="abs f30"/>
                              <a:gd name="f41" fmla="*/ f35 1 f25"/>
                              <a:gd name="f42" fmla="*/ f33 1 f25"/>
                              <a:gd name="f43" fmla="*/ f34 1 f25"/>
                              <a:gd name="f44" fmla="+- f39 0 f40"/>
                              <a:gd name="f45" fmla="+- f40 0 f39"/>
                              <a:gd name="f46" fmla="*/ f42 f17 1"/>
                              <a:gd name="f47" fmla="*/ f43 f17 1"/>
                              <a:gd name="f48" fmla="*/ f43 f18 1"/>
                              <a:gd name="f49" fmla="*/ f42 f18 1"/>
                              <a:gd name="f50" fmla="*/ f41 f17 1"/>
                              <a:gd name="f51" fmla="*/ f41 f18 1"/>
                              <a:gd name="f52" fmla="?: f30 f9 f44"/>
                              <a:gd name="f53" fmla="?: f30 f44 f9"/>
                              <a:gd name="f54" fmla="?: f29 f9 f45"/>
                              <a:gd name="f55" fmla="?: f29 f45 f9"/>
                              <a:gd name="f56" fmla="?: f23 f9 f52"/>
                              <a:gd name="f57" fmla="?: f23 f9 f53"/>
                              <a:gd name="f58" fmla="?: f31 f54 f9"/>
                              <a:gd name="f59" fmla="?: f31 f55 f9"/>
                              <a:gd name="f60" fmla="?: f32 f53 f9"/>
                              <a:gd name="f61" fmla="?: f32 f52 f9"/>
                              <a:gd name="f62" fmla="?: f24 f9 f55"/>
                              <a:gd name="f63" fmla="?: f24 f9 f54"/>
                              <a:gd name="f64" fmla="?: f56 f23 0"/>
                              <a:gd name="f65" fmla="?: f56 f24 6280"/>
                              <a:gd name="f66" fmla="?: f57 f23 0"/>
                              <a:gd name="f67" fmla="?: f57 f24 15320"/>
                              <a:gd name="f68" fmla="?: f58 f23 6280"/>
                              <a:gd name="f69" fmla="?: f58 f24 21600"/>
                              <a:gd name="f70" fmla="?: f59 f23 15320"/>
                              <a:gd name="f71" fmla="?: f59 f24 21600"/>
                              <a:gd name="f72" fmla="?: f60 f23 21600"/>
                              <a:gd name="f73" fmla="?: f60 f24 15320"/>
                              <a:gd name="f74" fmla="?: f61 f23 21600"/>
                              <a:gd name="f75" fmla="?: f61 f24 6280"/>
                              <a:gd name="f76" fmla="?: f62 f23 15320"/>
                              <a:gd name="f77" fmla="?: f62 f24 0"/>
                              <a:gd name="f78" fmla="?: f63 f23 6280"/>
                              <a:gd name="f79" fmla="?: f63 f24 0"/>
                            </a:gdLst>
                            <a:ahLst>
                              <a:ahXY gdRefX="f0" minX="f15" maxX="f10" gdRefY="f1" minY="f15" maxY="f10">
                                <a:pos x="f26" y="f27"/>
                              </a:ahXY>
                            </a:ahLst>
                            <a:cxnLst>
                              <a:cxn ang="3cd4">
                                <a:pos x="hc" y="t"/>
                              </a:cxn>
                              <a:cxn ang="0">
                                <a:pos x="r" y="vc"/>
                              </a:cxn>
                              <a:cxn ang="cd4">
                                <a:pos x="hc" y="b"/>
                              </a:cxn>
                              <a:cxn ang="cd2">
                                <a:pos x="l" y="vc"/>
                              </a:cxn>
                              <a:cxn ang="f36">
                                <a:pos x="f50" y="f49"/>
                              </a:cxn>
                              <a:cxn ang="f36">
                                <a:pos x="f46" y="f51"/>
                              </a:cxn>
                              <a:cxn ang="f36">
                                <a:pos x="f50" y="f48"/>
                              </a:cxn>
                              <a:cxn ang="f36">
                                <a:pos x="f47" y="f51"/>
                              </a:cxn>
                              <a:cxn ang="f36">
                                <a:pos x="f37" y="f38"/>
                              </a:cxn>
                            </a:cxnLst>
                            <a:rect l="f46" t="f49" r="f47" b="f48"/>
                            <a:pathLst>
                              <a:path w="21600" h="21600">
                                <a:moveTo>
                                  <a:pt x="f7" y="f7"/>
                                </a:moveTo>
                                <a:lnTo>
                                  <a:pt x="f7" y="f11"/>
                                </a:lnTo>
                                <a:lnTo>
                                  <a:pt x="f64" y="f65"/>
                                </a:lnTo>
                                <a:lnTo>
                                  <a:pt x="f7" y="f12"/>
                                </a:lnTo>
                                <a:lnTo>
                                  <a:pt x="f7" y="f13"/>
                                </a:lnTo>
                                <a:lnTo>
                                  <a:pt x="f66" y="f67"/>
                                </a:lnTo>
                                <a:lnTo>
                                  <a:pt x="f7" y="f14"/>
                                </a:lnTo>
                                <a:lnTo>
                                  <a:pt x="f7" y="f8"/>
                                </a:lnTo>
                                <a:lnTo>
                                  <a:pt x="f11" y="f8"/>
                                </a:lnTo>
                                <a:lnTo>
                                  <a:pt x="f68" y="f69"/>
                                </a:lnTo>
                                <a:lnTo>
                                  <a:pt x="f12" y="f8"/>
                                </a:lnTo>
                                <a:lnTo>
                                  <a:pt x="f13" y="f8"/>
                                </a:lnTo>
                                <a:lnTo>
                                  <a:pt x="f70" y="f71"/>
                                </a:lnTo>
                                <a:lnTo>
                                  <a:pt x="f14" y="f8"/>
                                </a:lnTo>
                                <a:lnTo>
                                  <a:pt x="f8" y="f8"/>
                                </a:lnTo>
                                <a:lnTo>
                                  <a:pt x="f8" y="f14"/>
                                </a:lnTo>
                                <a:lnTo>
                                  <a:pt x="f72" y="f73"/>
                                </a:lnTo>
                                <a:lnTo>
                                  <a:pt x="f8" y="f13"/>
                                </a:lnTo>
                                <a:lnTo>
                                  <a:pt x="f8" y="f12"/>
                                </a:lnTo>
                                <a:lnTo>
                                  <a:pt x="f74" y="f75"/>
                                </a:lnTo>
                                <a:lnTo>
                                  <a:pt x="f8" y="f11"/>
                                </a:lnTo>
                                <a:lnTo>
                                  <a:pt x="f8" y="f7"/>
                                </a:lnTo>
                                <a:lnTo>
                                  <a:pt x="f14" y="f7"/>
                                </a:lnTo>
                                <a:lnTo>
                                  <a:pt x="f76" y="f77"/>
                                </a:lnTo>
                                <a:lnTo>
                                  <a:pt x="f13" y="f7"/>
                                </a:lnTo>
                                <a:lnTo>
                                  <a:pt x="f12" y="f7"/>
                                </a:lnTo>
                                <a:lnTo>
                                  <a:pt x="f78" y="f79"/>
                                </a:lnTo>
                                <a:lnTo>
                                  <a:pt x="f11" y="f7"/>
                                </a:lnTo>
                                <a:lnTo>
                                  <a:pt x="f7" y="f7"/>
                                </a:lnTo>
                                <a:close/>
                              </a:path>
                            </a:pathLst>
                          </a:custGeom>
                          <a:solidFill>
                            <a:srgbClr val="FFFFFF"/>
                          </a:solidFill>
                          <a:ln w="9363" cap="sq">
                            <a:solidFill>
                              <a:srgbClr val="0000FF"/>
                            </a:solidFill>
                            <a:prstDash val="solid"/>
                            <a:miter/>
                          </a:ln>
                        </wps:spPr>
                        <wps:txbx>
                          <w:txbxContent>
                            <w:p w14:paraId="7C234C9B" w14:textId="77777777" w:rsidR="00F0722E" w:rsidRDefault="00F0722E">
                              <w:r>
                                <w:rPr>
                                  <w:rFonts w:ascii="Times New Roman" w:eastAsia="Times New Roman" w:hAnsi="Times New Roman" w:cs="Times New Roman"/>
                                  <w:b/>
                                  <w:sz w:val="16"/>
                                  <w:szCs w:val="20"/>
                                  <w:lang w:bidi="ar-SA"/>
                                </w:rPr>
                                <w:t>Fenêtre Propriétés </w:t>
                              </w:r>
                              <w:r>
                                <w:rPr>
                                  <w:rFonts w:ascii="Times New Roman" w:eastAsia="Times New Roman" w:hAnsi="Times New Roman" w:cs="Times New Roman"/>
                                  <w:sz w:val="16"/>
                                  <w:szCs w:val="20"/>
                                  <w:lang w:bidi="ar-SA"/>
                                </w:rPr>
                                <w:t>:</w:t>
                              </w:r>
                            </w:p>
                            <w:p w14:paraId="713ECAD2" w14:textId="77777777" w:rsidR="00F0722E" w:rsidRDefault="00F0722E">
                              <w:r>
                                <w:rPr>
                                  <w:rFonts w:ascii="Times New Roman" w:eastAsia="Times New Roman" w:hAnsi="Times New Roman" w:cs="Times New Roman"/>
                                  <w:sz w:val="16"/>
                                  <w:szCs w:val="20"/>
                                  <w:lang w:bidi="ar-SA"/>
                                </w:rPr>
                                <w:t>Affiche les propriétés de l’élément actuel.</w:t>
                              </w:r>
                            </w:p>
                          </w:txbxContent>
                        </wps:txbx>
                        <wps:bodyPr vert="horz" wrap="square" lIns="91440" tIns="45720" rIns="91440" bIns="45720" anchor="t" anchorCtr="0" compatLnSpc="0">
                          <a:noAutofit/>
                        </wps:bodyPr>
                      </wps:wsp>
                      <wps:wsp>
                        <wps:cNvPr id="6" name="Freeform 7"/>
                        <wps:cNvSpPr/>
                        <wps:spPr>
                          <a:xfrm>
                            <a:off x="103930" y="1725766"/>
                            <a:ext cx="2220163" cy="343082"/>
                          </a:xfrm>
                          <a:custGeom>
                            <a:avLst>
                              <a:gd name="f0" fmla="val 16504"/>
                              <a:gd name="f1" fmla="val 45555"/>
                            </a:avLst>
                            <a:gdLst>
                              <a:gd name="f2" fmla="val 10800000"/>
                              <a:gd name="f3" fmla="val 5400000"/>
                              <a:gd name="f4" fmla="val 180"/>
                              <a:gd name="f5" fmla="val w"/>
                              <a:gd name="f6" fmla="val h"/>
                              <a:gd name="f7" fmla="val 0"/>
                              <a:gd name="f8" fmla="val 21600"/>
                              <a:gd name="f9" fmla="+- 0 0 1"/>
                              <a:gd name="f10" fmla="val 2147483647"/>
                              <a:gd name="f11" fmla="val 3590"/>
                              <a:gd name="f12" fmla="val 8970"/>
                              <a:gd name="f13" fmla="val 12630"/>
                              <a:gd name="f14" fmla="val 18010"/>
                              <a:gd name="f15" fmla="val -2147483647"/>
                              <a:gd name="f16" fmla="+- 0 0 0"/>
                              <a:gd name="f17" fmla="*/ f5 1 21600"/>
                              <a:gd name="f18" fmla="*/ f6 1 21600"/>
                              <a:gd name="f19" fmla="+- f8 0 f7"/>
                              <a:gd name="f20" fmla="pin -2147483647 f0 2147483647"/>
                              <a:gd name="f21" fmla="pin -2147483647 f1 2147483647"/>
                              <a:gd name="f22" fmla="*/ f16 f2 1"/>
                              <a:gd name="f23" fmla="val f20"/>
                              <a:gd name="f24" fmla="val f21"/>
                              <a:gd name="f25" fmla="*/ f19 1 21600"/>
                              <a:gd name="f26" fmla="*/ f20 f17 1"/>
                              <a:gd name="f27" fmla="*/ f21 f18 1"/>
                              <a:gd name="f28" fmla="*/ f22 1 f4"/>
                              <a:gd name="f29" fmla="+- f23 0 10800"/>
                              <a:gd name="f30" fmla="+- f24 0 10800"/>
                              <a:gd name="f31" fmla="+- f24 0 21600"/>
                              <a:gd name="f32" fmla="+- f23 0 21600"/>
                              <a:gd name="f33" fmla="*/ 0 f25 1"/>
                              <a:gd name="f34" fmla="*/ 21600 f25 1"/>
                              <a:gd name="f35" fmla="*/ 10800 f25 1"/>
                              <a:gd name="f36" fmla="+- f28 0 f3"/>
                              <a:gd name="f37" fmla="*/ f23 f17 1"/>
                              <a:gd name="f38" fmla="*/ f24 f18 1"/>
                              <a:gd name="f39" fmla="abs f29"/>
                              <a:gd name="f40" fmla="abs f30"/>
                              <a:gd name="f41" fmla="*/ f35 1 f25"/>
                              <a:gd name="f42" fmla="*/ f33 1 f25"/>
                              <a:gd name="f43" fmla="*/ f34 1 f25"/>
                              <a:gd name="f44" fmla="+- f39 0 f40"/>
                              <a:gd name="f45" fmla="+- f40 0 f39"/>
                              <a:gd name="f46" fmla="*/ f42 f17 1"/>
                              <a:gd name="f47" fmla="*/ f43 f17 1"/>
                              <a:gd name="f48" fmla="*/ f43 f18 1"/>
                              <a:gd name="f49" fmla="*/ f42 f18 1"/>
                              <a:gd name="f50" fmla="*/ f41 f17 1"/>
                              <a:gd name="f51" fmla="*/ f41 f18 1"/>
                              <a:gd name="f52" fmla="?: f30 f9 f44"/>
                              <a:gd name="f53" fmla="?: f30 f44 f9"/>
                              <a:gd name="f54" fmla="?: f29 f9 f45"/>
                              <a:gd name="f55" fmla="?: f29 f45 f9"/>
                              <a:gd name="f56" fmla="?: f23 f9 f52"/>
                              <a:gd name="f57" fmla="?: f23 f9 f53"/>
                              <a:gd name="f58" fmla="?: f31 f54 f9"/>
                              <a:gd name="f59" fmla="?: f31 f55 f9"/>
                              <a:gd name="f60" fmla="?: f32 f53 f9"/>
                              <a:gd name="f61" fmla="?: f32 f52 f9"/>
                              <a:gd name="f62" fmla="?: f24 f9 f55"/>
                              <a:gd name="f63" fmla="?: f24 f9 f54"/>
                              <a:gd name="f64" fmla="?: f56 f23 0"/>
                              <a:gd name="f65" fmla="?: f56 f24 6280"/>
                              <a:gd name="f66" fmla="?: f57 f23 0"/>
                              <a:gd name="f67" fmla="?: f57 f24 15320"/>
                              <a:gd name="f68" fmla="?: f58 f23 6280"/>
                              <a:gd name="f69" fmla="?: f58 f24 21600"/>
                              <a:gd name="f70" fmla="?: f59 f23 15320"/>
                              <a:gd name="f71" fmla="?: f59 f24 21600"/>
                              <a:gd name="f72" fmla="?: f60 f23 21600"/>
                              <a:gd name="f73" fmla="?: f60 f24 15320"/>
                              <a:gd name="f74" fmla="?: f61 f23 21600"/>
                              <a:gd name="f75" fmla="?: f61 f24 6280"/>
                              <a:gd name="f76" fmla="?: f62 f23 15320"/>
                              <a:gd name="f77" fmla="?: f62 f24 0"/>
                              <a:gd name="f78" fmla="?: f63 f23 6280"/>
                              <a:gd name="f79" fmla="?: f63 f24 0"/>
                            </a:gdLst>
                            <a:ahLst>
                              <a:ahXY gdRefX="f0" minX="f15" maxX="f10" gdRefY="f1" minY="f15" maxY="f10">
                                <a:pos x="f26" y="f27"/>
                              </a:ahXY>
                            </a:ahLst>
                            <a:cxnLst>
                              <a:cxn ang="3cd4">
                                <a:pos x="hc" y="t"/>
                              </a:cxn>
                              <a:cxn ang="0">
                                <a:pos x="r" y="vc"/>
                              </a:cxn>
                              <a:cxn ang="cd4">
                                <a:pos x="hc" y="b"/>
                              </a:cxn>
                              <a:cxn ang="cd2">
                                <a:pos x="l" y="vc"/>
                              </a:cxn>
                              <a:cxn ang="f36">
                                <a:pos x="f50" y="f49"/>
                              </a:cxn>
                              <a:cxn ang="f36">
                                <a:pos x="f46" y="f51"/>
                              </a:cxn>
                              <a:cxn ang="f36">
                                <a:pos x="f50" y="f48"/>
                              </a:cxn>
                              <a:cxn ang="f36">
                                <a:pos x="f47" y="f51"/>
                              </a:cxn>
                              <a:cxn ang="f36">
                                <a:pos x="f37" y="f38"/>
                              </a:cxn>
                            </a:cxnLst>
                            <a:rect l="f46" t="f49" r="f47" b="f48"/>
                            <a:pathLst>
                              <a:path w="21600" h="21600">
                                <a:moveTo>
                                  <a:pt x="f7" y="f7"/>
                                </a:moveTo>
                                <a:lnTo>
                                  <a:pt x="f7" y="f11"/>
                                </a:lnTo>
                                <a:lnTo>
                                  <a:pt x="f64" y="f65"/>
                                </a:lnTo>
                                <a:lnTo>
                                  <a:pt x="f7" y="f12"/>
                                </a:lnTo>
                                <a:lnTo>
                                  <a:pt x="f7" y="f13"/>
                                </a:lnTo>
                                <a:lnTo>
                                  <a:pt x="f66" y="f67"/>
                                </a:lnTo>
                                <a:lnTo>
                                  <a:pt x="f7" y="f14"/>
                                </a:lnTo>
                                <a:lnTo>
                                  <a:pt x="f7" y="f8"/>
                                </a:lnTo>
                                <a:lnTo>
                                  <a:pt x="f11" y="f8"/>
                                </a:lnTo>
                                <a:lnTo>
                                  <a:pt x="f68" y="f69"/>
                                </a:lnTo>
                                <a:lnTo>
                                  <a:pt x="f12" y="f8"/>
                                </a:lnTo>
                                <a:lnTo>
                                  <a:pt x="f13" y="f8"/>
                                </a:lnTo>
                                <a:lnTo>
                                  <a:pt x="f70" y="f71"/>
                                </a:lnTo>
                                <a:lnTo>
                                  <a:pt x="f14" y="f8"/>
                                </a:lnTo>
                                <a:lnTo>
                                  <a:pt x="f8" y="f8"/>
                                </a:lnTo>
                                <a:lnTo>
                                  <a:pt x="f8" y="f14"/>
                                </a:lnTo>
                                <a:lnTo>
                                  <a:pt x="f72" y="f73"/>
                                </a:lnTo>
                                <a:lnTo>
                                  <a:pt x="f8" y="f13"/>
                                </a:lnTo>
                                <a:lnTo>
                                  <a:pt x="f8" y="f12"/>
                                </a:lnTo>
                                <a:lnTo>
                                  <a:pt x="f74" y="f75"/>
                                </a:lnTo>
                                <a:lnTo>
                                  <a:pt x="f8" y="f11"/>
                                </a:lnTo>
                                <a:lnTo>
                                  <a:pt x="f8" y="f7"/>
                                </a:lnTo>
                                <a:lnTo>
                                  <a:pt x="f14" y="f7"/>
                                </a:lnTo>
                                <a:lnTo>
                                  <a:pt x="f76" y="f77"/>
                                </a:lnTo>
                                <a:lnTo>
                                  <a:pt x="f13" y="f7"/>
                                </a:lnTo>
                                <a:lnTo>
                                  <a:pt x="f12" y="f7"/>
                                </a:lnTo>
                                <a:lnTo>
                                  <a:pt x="f78" y="f79"/>
                                </a:lnTo>
                                <a:lnTo>
                                  <a:pt x="f11" y="f7"/>
                                </a:lnTo>
                                <a:lnTo>
                                  <a:pt x="f7" y="f7"/>
                                </a:lnTo>
                                <a:close/>
                              </a:path>
                            </a:pathLst>
                          </a:custGeom>
                          <a:solidFill>
                            <a:srgbClr val="FFFFFF"/>
                          </a:solidFill>
                          <a:ln w="9363" cap="sq">
                            <a:solidFill>
                              <a:srgbClr val="0000FF"/>
                            </a:solidFill>
                            <a:prstDash val="solid"/>
                            <a:miter/>
                          </a:ln>
                        </wps:spPr>
                        <wps:txbx>
                          <w:txbxContent>
                            <w:p w14:paraId="0C6109BC" w14:textId="77777777" w:rsidR="00F0722E" w:rsidRDefault="00F0722E">
                              <w:r>
                                <w:rPr>
                                  <w:rFonts w:ascii="Times New Roman" w:eastAsia="Times New Roman" w:hAnsi="Times New Roman" w:cs="Times New Roman"/>
                                  <w:b/>
                                  <w:sz w:val="16"/>
                                  <w:szCs w:val="20"/>
                                  <w:lang w:bidi="ar-SA"/>
                                </w:rPr>
                                <w:t>Fenêtre Registre de messages d’exécution </w:t>
                              </w:r>
                              <w:r>
                                <w:rPr>
                                  <w:rFonts w:ascii="Times New Roman" w:eastAsia="Times New Roman" w:hAnsi="Times New Roman" w:cs="Times New Roman"/>
                                  <w:sz w:val="16"/>
                                  <w:szCs w:val="20"/>
                                  <w:lang w:bidi="ar-SA"/>
                                </w:rPr>
                                <w:t>:</w:t>
                              </w:r>
                            </w:p>
                            <w:p w14:paraId="01BF2E4B" w14:textId="77777777" w:rsidR="00F0722E" w:rsidRDefault="00F0722E">
                              <w:r>
                                <w:rPr>
                                  <w:rFonts w:ascii="Times New Roman" w:eastAsia="Times New Roman" w:hAnsi="Times New Roman" w:cs="Times New Roman"/>
                                  <w:sz w:val="16"/>
                                  <w:szCs w:val="20"/>
                                  <w:lang w:bidi="ar-SA"/>
                                </w:rPr>
                                <w:t>Affiche des avis concernant la dernière exécution.</w:t>
                              </w:r>
                            </w:p>
                          </w:txbxContent>
                        </wps:txbx>
                        <wps:bodyPr vert="horz" wrap="square" lIns="91440" tIns="45720" rIns="91440" bIns="45720" anchor="t" anchorCtr="0" compatLnSpc="0">
                          <a:noAutofit/>
                        </wps:bodyPr>
                      </wps:wsp>
                      <wps:wsp>
                        <wps:cNvPr id="7" name="Freeform 8"/>
                        <wps:cNvSpPr/>
                        <wps:spPr>
                          <a:xfrm>
                            <a:off x="0" y="754088"/>
                            <a:ext cx="1938335" cy="343082"/>
                          </a:xfrm>
                          <a:custGeom>
                            <a:avLst>
                              <a:gd name="f0" fmla="val -7469"/>
                              <a:gd name="f1" fmla="val -53688"/>
                            </a:avLst>
                            <a:gdLst>
                              <a:gd name="f2" fmla="val 10800000"/>
                              <a:gd name="f3" fmla="val 5400000"/>
                              <a:gd name="f4" fmla="val 180"/>
                              <a:gd name="f5" fmla="val w"/>
                              <a:gd name="f6" fmla="val h"/>
                              <a:gd name="f7" fmla="val 0"/>
                              <a:gd name="f8" fmla="val 21600"/>
                              <a:gd name="f9" fmla="+- 0 0 1"/>
                              <a:gd name="f10" fmla="val 2147483647"/>
                              <a:gd name="f11" fmla="val 3590"/>
                              <a:gd name="f12" fmla="val 8970"/>
                              <a:gd name="f13" fmla="val 12630"/>
                              <a:gd name="f14" fmla="val 18010"/>
                              <a:gd name="f15" fmla="val -2147483647"/>
                              <a:gd name="f16" fmla="+- 0 0 0"/>
                              <a:gd name="f17" fmla="*/ f5 1 21600"/>
                              <a:gd name="f18" fmla="*/ f6 1 21600"/>
                              <a:gd name="f19" fmla="+- f8 0 f7"/>
                              <a:gd name="f20" fmla="pin -2147483647 f0 2147483647"/>
                              <a:gd name="f21" fmla="pin -2147483647 f1 2147483647"/>
                              <a:gd name="f22" fmla="*/ f16 f2 1"/>
                              <a:gd name="f23" fmla="val f20"/>
                              <a:gd name="f24" fmla="val f21"/>
                              <a:gd name="f25" fmla="*/ f19 1 21600"/>
                              <a:gd name="f26" fmla="*/ f20 f17 1"/>
                              <a:gd name="f27" fmla="*/ f21 f18 1"/>
                              <a:gd name="f28" fmla="*/ f22 1 f4"/>
                              <a:gd name="f29" fmla="+- f23 0 10800"/>
                              <a:gd name="f30" fmla="+- f24 0 10800"/>
                              <a:gd name="f31" fmla="+- f24 0 21600"/>
                              <a:gd name="f32" fmla="+- f23 0 21600"/>
                              <a:gd name="f33" fmla="*/ 0 f25 1"/>
                              <a:gd name="f34" fmla="*/ 21600 f25 1"/>
                              <a:gd name="f35" fmla="*/ 10800 f25 1"/>
                              <a:gd name="f36" fmla="+- f28 0 f3"/>
                              <a:gd name="f37" fmla="*/ f23 f17 1"/>
                              <a:gd name="f38" fmla="*/ f24 f18 1"/>
                              <a:gd name="f39" fmla="abs f29"/>
                              <a:gd name="f40" fmla="abs f30"/>
                              <a:gd name="f41" fmla="*/ f35 1 f25"/>
                              <a:gd name="f42" fmla="*/ f33 1 f25"/>
                              <a:gd name="f43" fmla="*/ f34 1 f25"/>
                              <a:gd name="f44" fmla="+- f39 0 f40"/>
                              <a:gd name="f45" fmla="+- f40 0 f39"/>
                              <a:gd name="f46" fmla="*/ f42 f17 1"/>
                              <a:gd name="f47" fmla="*/ f43 f17 1"/>
                              <a:gd name="f48" fmla="*/ f43 f18 1"/>
                              <a:gd name="f49" fmla="*/ f42 f18 1"/>
                              <a:gd name="f50" fmla="*/ f41 f17 1"/>
                              <a:gd name="f51" fmla="*/ f41 f18 1"/>
                              <a:gd name="f52" fmla="?: f30 f9 f44"/>
                              <a:gd name="f53" fmla="?: f30 f44 f9"/>
                              <a:gd name="f54" fmla="?: f29 f9 f45"/>
                              <a:gd name="f55" fmla="?: f29 f45 f9"/>
                              <a:gd name="f56" fmla="?: f23 f9 f52"/>
                              <a:gd name="f57" fmla="?: f23 f9 f53"/>
                              <a:gd name="f58" fmla="?: f31 f54 f9"/>
                              <a:gd name="f59" fmla="?: f31 f55 f9"/>
                              <a:gd name="f60" fmla="?: f32 f53 f9"/>
                              <a:gd name="f61" fmla="?: f32 f52 f9"/>
                              <a:gd name="f62" fmla="?: f24 f9 f55"/>
                              <a:gd name="f63" fmla="?: f24 f9 f54"/>
                              <a:gd name="f64" fmla="?: f56 f23 0"/>
                              <a:gd name="f65" fmla="?: f56 f24 6280"/>
                              <a:gd name="f66" fmla="?: f57 f23 0"/>
                              <a:gd name="f67" fmla="?: f57 f24 15320"/>
                              <a:gd name="f68" fmla="?: f58 f23 6280"/>
                              <a:gd name="f69" fmla="?: f58 f24 21600"/>
                              <a:gd name="f70" fmla="?: f59 f23 15320"/>
                              <a:gd name="f71" fmla="?: f59 f24 21600"/>
                              <a:gd name="f72" fmla="?: f60 f23 21600"/>
                              <a:gd name="f73" fmla="?: f60 f24 15320"/>
                              <a:gd name="f74" fmla="?: f61 f23 21600"/>
                              <a:gd name="f75" fmla="?: f61 f24 6280"/>
                              <a:gd name="f76" fmla="?: f62 f23 15320"/>
                              <a:gd name="f77" fmla="?: f62 f24 0"/>
                              <a:gd name="f78" fmla="?: f63 f23 6280"/>
                              <a:gd name="f79" fmla="?: f63 f24 0"/>
                            </a:gdLst>
                            <a:ahLst>
                              <a:ahXY gdRefX="f0" minX="f15" maxX="f10" gdRefY="f1" minY="f15" maxY="f10">
                                <a:pos x="f26" y="f27"/>
                              </a:ahXY>
                            </a:ahLst>
                            <a:cxnLst>
                              <a:cxn ang="3cd4">
                                <a:pos x="hc" y="t"/>
                              </a:cxn>
                              <a:cxn ang="0">
                                <a:pos x="r" y="vc"/>
                              </a:cxn>
                              <a:cxn ang="cd4">
                                <a:pos x="hc" y="b"/>
                              </a:cxn>
                              <a:cxn ang="cd2">
                                <a:pos x="l" y="vc"/>
                              </a:cxn>
                              <a:cxn ang="f36">
                                <a:pos x="f50" y="f49"/>
                              </a:cxn>
                              <a:cxn ang="f36">
                                <a:pos x="f46" y="f51"/>
                              </a:cxn>
                              <a:cxn ang="f36">
                                <a:pos x="f50" y="f48"/>
                              </a:cxn>
                              <a:cxn ang="f36">
                                <a:pos x="f47" y="f51"/>
                              </a:cxn>
                              <a:cxn ang="f36">
                                <a:pos x="f37" y="f38"/>
                              </a:cxn>
                            </a:cxnLst>
                            <a:rect l="f46" t="f49" r="f47" b="f48"/>
                            <a:pathLst>
                              <a:path w="21600" h="21600">
                                <a:moveTo>
                                  <a:pt x="f7" y="f7"/>
                                </a:moveTo>
                                <a:lnTo>
                                  <a:pt x="f7" y="f11"/>
                                </a:lnTo>
                                <a:lnTo>
                                  <a:pt x="f64" y="f65"/>
                                </a:lnTo>
                                <a:lnTo>
                                  <a:pt x="f7" y="f12"/>
                                </a:lnTo>
                                <a:lnTo>
                                  <a:pt x="f7" y="f13"/>
                                </a:lnTo>
                                <a:lnTo>
                                  <a:pt x="f66" y="f67"/>
                                </a:lnTo>
                                <a:lnTo>
                                  <a:pt x="f7" y="f14"/>
                                </a:lnTo>
                                <a:lnTo>
                                  <a:pt x="f7" y="f8"/>
                                </a:lnTo>
                                <a:lnTo>
                                  <a:pt x="f11" y="f8"/>
                                </a:lnTo>
                                <a:lnTo>
                                  <a:pt x="f68" y="f69"/>
                                </a:lnTo>
                                <a:lnTo>
                                  <a:pt x="f12" y="f8"/>
                                </a:lnTo>
                                <a:lnTo>
                                  <a:pt x="f13" y="f8"/>
                                </a:lnTo>
                                <a:lnTo>
                                  <a:pt x="f70" y="f71"/>
                                </a:lnTo>
                                <a:lnTo>
                                  <a:pt x="f14" y="f8"/>
                                </a:lnTo>
                                <a:lnTo>
                                  <a:pt x="f8" y="f8"/>
                                </a:lnTo>
                                <a:lnTo>
                                  <a:pt x="f8" y="f14"/>
                                </a:lnTo>
                                <a:lnTo>
                                  <a:pt x="f72" y="f73"/>
                                </a:lnTo>
                                <a:lnTo>
                                  <a:pt x="f8" y="f13"/>
                                </a:lnTo>
                                <a:lnTo>
                                  <a:pt x="f8" y="f12"/>
                                </a:lnTo>
                                <a:lnTo>
                                  <a:pt x="f74" y="f75"/>
                                </a:lnTo>
                                <a:lnTo>
                                  <a:pt x="f8" y="f11"/>
                                </a:lnTo>
                                <a:lnTo>
                                  <a:pt x="f8" y="f7"/>
                                </a:lnTo>
                                <a:lnTo>
                                  <a:pt x="f14" y="f7"/>
                                </a:lnTo>
                                <a:lnTo>
                                  <a:pt x="f76" y="f77"/>
                                </a:lnTo>
                                <a:lnTo>
                                  <a:pt x="f13" y="f7"/>
                                </a:lnTo>
                                <a:lnTo>
                                  <a:pt x="f12" y="f7"/>
                                </a:lnTo>
                                <a:lnTo>
                                  <a:pt x="f78" y="f79"/>
                                </a:lnTo>
                                <a:lnTo>
                                  <a:pt x="f11" y="f7"/>
                                </a:lnTo>
                                <a:lnTo>
                                  <a:pt x="f7" y="f7"/>
                                </a:lnTo>
                                <a:close/>
                              </a:path>
                            </a:pathLst>
                          </a:custGeom>
                          <a:solidFill>
                            <a:srgbClr val="FFFFFF"/>
                          </a:solidFill>
                          <a:ln w="9363" cap="sq">
                            <a:solidFill>
                              <a:srgbClr val="0000FF"/>
                            </a:solidFill>
                            <a:prstDash val="solid"/>
                            <a:miter/>
                          </a:ln>
                        </wps:spPr>
                        <wps:txbx>
                          <w:txbxContent>
                            <w:p w14:paraId="55B72273" w14:textId="77777777" w:rsidR="00F0722E" w:rsidRDefault="00F0722E">
                              <w:r>
                                <w:rPr>
                                  <w:rFonts w:ascii="Times New Roman" w:eastAsia="Times New Roman" w:hAnsi="Times New Roman" w:cs="Times New Roman"/>
                                  <w:b/>
                                  <w:sz w:val="16"/>
                                  <w:szCs w:val="20"/>
                                  <w:lang w:bidi="ar-SA"/>
                                </w:rPr>
                                <w:t>Fenêtre Projet </w:t>
                              </w:r>
                              <w:r>
                                <w:rPr>
                                  <w:rFonts w:ascii="Times New Roman" w:eastAsia="Times New Roman" w:hAnsi="Times New Roman" w:cs="Times New Roman"/>
                                  <w:sz w:val="16"/>
                                  <w:szCs w:val="20"/>
                                  <w:lang w:bidi="ar-SA"/>
                                </w:rPr>
                                <w:t>: Ajoute un nouvel élément au projet.</w:t>
                              </w:r>
                            </w:p>
                          </w:txbxContent>
                        </wps:txbx>
                        <wps:bodyPr vert="horz" wrap="square" lIns="91440" tIns="45720" rIns="91440" bIns="45720" anchor="t" anchorCtr="0" compatLnSpc="0">
                          <a:noAutofit/>
                        </wps:bodyPr>
                      </wps:wsp>
                    </wpg:wgp>
                  </a:graphicData>
                </a:graphic>
              </wp:anchor>
            </w:drawing>
          </mc:Choice>
          <mc:Fallback>
            <w:pict>
              <v:group w14:anchorId="427D1868" id="Group 2" o:spid="_x0000_s1026" style="position:absolute;left:0;text-align:left;margin-left:76.4pt;margin-top:62.95pt;width:305.25pt;height:162.9pt;z-index:-251654144" coordsize="38766,20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">
                <v:shape id="Freeform 4" o:spid="_x0000_s1027" style="position:absolute;left:6237;width:28826;height:5905;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" adj="-11796480,,5400" path="m,l,3590,,6280,,8970r,3660l,15320r,2690l,21600r3590,l6280,21600r2690,l12630,21600r2690,l18010,21600r3590,l21600,18010r,-2690l21600,12630r,-3660l21600,6280r,-2690l21600,,18010,,15320,,12630,,8970,,8851,-3654,3590,,,xe" strokecolor="blue" strokeweight=".26008mm">
                  <v:stroke joinstyle="miter" endcap="square"/>
                  <v:formulas/>
                  <v:path arrowok="t" o:connecttype="custom" o:connectlocs="1441309,0;2882618,295273;1441309,590546;0,295273;1441309,0;0,295273;1441309,590546;2882618,295273;1181206,-99901" o:connectangles="270,0,90,180,270,270,270,270,270" textboxrect="0,0,21600,21600"/>
                  <v:textbox>
                    <w:txbxContent>
                      <w:p w14:paraId="311997B3" w14:textId="77777777" w:rsidR="00F0722E" w:rsidRDefault="00F0722E">
                        <w:r>
                          <w:rPr>
                            <w:rFonts w:ascii="Times New Roman" w:eastAsia="Times New Roman" w:hAnsi="Times New Roman" w:cs="Times New Roman"/>
                            <w:b/>
                            <w:sz w:val="16"/>
                            <w:szCs w:val="16"/>
                            <w:lang w:bidi="ar-SA"/>
                          </w:rPr>
                          <w:t>Fenêtre principale </w:t>
                        </w:r>
                        <w:r>
                          <w:rPr>
                            <w:rFonts w:ascii="Times New Roman" w:eastAsia="Times New Roman" w:hAnsi="Times New Roman" w:cs="Times New Roman"/>
                            <w:sz w:val="16"/>
                            <w:szCs w:val="16"/>
                            <w:lang w:bidi="ar-SA"/>
                          </w:rPr>
                          <w:t>:</w:t>
                        </w:r>
                      </w:p>
                      <w:p w14:paraId="3DDD6F84" w14:textId="77777777" w:rsidR="00F0722E" w:rsidRDefault="00F0722E">
                        <w:r>
                          <w:rPr>
                            <w:rFonts w:ascii="Times New Roman" w:eastAsia="Times New Roman" w:hAnsi="Times New Roman" w:cs="Times New Roman"/>
                            <w:sz w:val="16"/>
                            <w:szCs w:val="16"/>
                            <w:lang w:bidi="ar-SA"/>
                          </w:rPr>
                          <w:t>Affiche les résultats de l’élément sélectionné.</w:t>
                        </w:r>
                      </w:p>
                      <w:p w14:paraId="730BEB59" w14:textId="77777777" w:rsidR="00F0722E" w:rsidRDefault="00F0722E">
                        <w:r>
                          <w:rPr>
                            <w:rFonts w:ascii="Times New Roman" w:eastAsia="Times New Roman" w:hAnsi="Times New Roman" w:cs="Times New Roman"/>
                            <w:sz w:val="16"/>
                            <w:szCs w:val="16"/>
                            <w:lang w:bidi="ar-SA"/>
                          </w:rPr>
                          <w:t xml:space="preserve">Onglet </w:t>
                        </w:r>
                        <w:r>
                          <w:rPr>
                            <w:rFonts w:ascii="Times New Roman" w:eastAsia="Times New Roman" w:hAnsi="Times New Roman" w:cs="Times New Roman"/>
                            <w:i/>
                            <w:sz w:val="16"/>
                            <w:szCs w:val="16"/>
                            <w:lang w:bidi="ar-SA"/>
                          </w:rPr>
                          <w:t>Données</w:t>
                        </w:r>
                        <w:r>
                          <w:rPr>
                            <w:rFonts w:ascii="Times New Roman" w:eastAsia="Times New Roman" w:hAnsi="Times New Roman" w:cs="Times New Roman"/>
                            <w:sz w:val="16"/>
                            <w:szCs w:val="16"/>
                            <w:lang w:bidi="ar-SA"/>
                          </w:rPr>
                          <w:t> : représentation sous forme de tableau</w:t>
                        </w:r>
                      </w:p>
                      <w:p w14:paraId="2B50B1B7" w14:textId="77777777" w:rsidR="00F0722E" w:rsidRDefault="00F0722E">
                        <w:r>
                          <w:rPr>
                            <w:rFonts w:ascii="Times New Roman" w:eastAsia="Times New Roman" w:hAnsi="Times New Roman" w:cs="Times New Roman"/>
                            <w:sz w:val="16"/>
                            <w:szCs w:val="16"/>
                            <w:lang w:bidi="ar-SA"/>
                          </w:rPr>
                          <w:t xml:space="preserve">Onglet </w:t>
                        </w:r>
                        <w:r>
                          <w:rPr>
                            <w:rFonts w:ascii="Times New Roman" w:eastAsia="Times New Roman" w:hAnsi="Times New Roman" w:cs="Times New Roman"/>
                            <w:i/>
                            <w:sz w:val="16"/>
                            <w:szCs w:val="16"/>
                            <w:lang w:bidi="ar-SA"/>
                          </w:rPr>
                          <w:t>Graphique</w:t>
                        </w:r>
                        <w:r>
                          <w:rPr>
                            <w:rFonts w:ascii="Times New Roman" w:eastAsia="Times New Roman" w:hAnsi="Times New Roman" w:cs="Times New Roman"/>
                            <w:sz w:val="16"/>
                            <w:szCs w:val="16"/>
                            <w:lang w:bidi="ar-SA"/>
                          </w:rPr>
                          <w:t> : représentation sous forme de graphique</w:t>
                        </w:r>
                      </w:p>
                      <w:p w14:paraId="51BE8109" w14:textId="77777777" w:rsidR="00F0722E" w:rsidRDefault="00F0722E"/>
                    </w:txbxContent>
                  </v:textbox>
                </v:shape>
                <v:shape id="_x0000_s1028" style="position:absolute;left:27336;top:7540;width:11430;height:12064;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" adj="-11796480,,5400" path="m,l,3590,,6280,,8970r,3660l,15320r,2690l,21600r3590,l6280,21600r2690,l12630,21600r2690,l18010,21600r3590,l21600,18010r,-2690l21600,12630r,-3660l21600,6280r,-2690l21600,,18010,r1800,-15038l12630,,8970,,6280,,3590,,,xe" strokecolor="blue" strokeweight=".26008mm">
                  <v:stroke joinstyle="miter" endcap="square"/>
                  <v:formulas/>
                  <v:path arrowok="t" o:connecttype="custom" o:connectlocs="571500,0;1143000,603179;571500,1206358;0,603179;571500,0;0,603179;571500,1206358;1143000,603179;1048279,-839871" o:connectangles="270,0,90,180,270,270,270,270,270" textboxrect="0,0,21600,21600"/>
                  <v:textbox>
                    <w:txbxContent>
                      <w:p w14:paraId="204AD4F0" w14:textId="77777777" w:rsidR="00F0722E" w:rsidRDefault="00F0722E">
                        <w:r>
                          <w:rPr>
                            <w:rFonts w:ascii="Times New Roman" w:eastAsia="Times New Roman" w:hAnsi="Times New Roman" w:cs="Times New Roman"/>
                            <w:b/>
                            <w:sz w:val="16"/>
                            <w:szCs w:val="20"/>
                            <w:lang w:bidi="ar-SA"/>
                          </w:rPr>
                          <w:t>Fenêtre Export </w:t>
                        </w:r>
                        <w:r>
                          <w:rPr>
                            <w:rFonts w:ascii="Times New Roman" w:eastAsia="Times New Roman" w:hAnsi="Times New Roman" w:cs="Times New Roman"/>
                            <w:sz w:val="16"/>
                            <w:szCs w:val="20"/>
                            <w:lang w:bidi="ar-SA"/>
                          </w:rPr>
                          <w:t>: Exporte les résultats de l’élément actuel à l’extérieur de BioSIM. Permet de sélectionner les variables et les statistiques à exporter.</w:t>
                        </w:r>
                      </w:p>
                    </w:txbxContent>
                  </v:textbox>
                </v:shape>
                <v:shape id="Freeform 6" o:spid="_x0000_s1029" style="position:absolute;left:2981;top:13257;width:18642;height:3602;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" adj="-11796480,,5400" path="m,l,3590,,6280,,8970r,3660l-6300,14113,,18010r,3590l3590,21600r2690,l8970,21600r3660,l15320,21600r2690,l21600,21600r,-3590l21600,15320r,-2690l21600,8970r,-2690l21600,3590,21600,,18010,,15320,,12630,,8970,,6280,,3590,,,xe" strokecolor="blue" strokeweight=".26008mm">
                  <v:stroke joinstyle="miter" endcap="square"/>
                  <v:formulas/>
                  <v:path arrowok="t" o:connecttype="custom" o:connectlocs="932075,0;1864150,180100;932075,360200;0,180100;932075,0;0,180100;932075,360200;1864150,180100;-543710,235347" o:connectangles="270,0,90,180,270,270,270,270,270" textboxrect="0,0,21600,21600"/>
                  <v:textbox>
                    <w:txbxContent>
                      <w:p w14:paraId="7C234C9B" w14:textId="77777777" w:rsidR="00F0722E" w:rsidRDefault="00F0722E">
                        <w:r>
                          <w:rPr>
                            <w:rFonts w:ascii="Times New Roman" w:eastAsia="Times New Roman" w:hAnsi="Times New Roman" w:cs="Times New Roman"/>
                            <w:b/>
                            <w:sz w:val="16"/>
                            <w:szCs w:val="20"/>
                            <w:lang w:bidi="ar-SA"/>
                          </w:rPr>
                          <w:t>Fenêtre Propriétés </w:t>
                        </w:r>
                        <w:r>
                          <w:rPr>
                            <w:rFonts w:ascii="Times New Roman" w:eastAsia="Times New Roman" w:hAnsi="Times New Roman" w:cs="Times New Roman"/>
                            <w:sz w:val="16"/>
                            <w:szCs w:val="20"/>
                            <w:lang w:bidi="ar-SA"/>
                          </w:rPr>
                          <w:t>:</w:t>
                        </w:r>
                      </w:p>
                      <w:p w14:paraId="713ECAD2" w14:textId="77777777" w:rsidR="00F0722E" w:rsidRDefault="00F0722E">
                        <w:r>
                          <w:rPr>
                            <w:rFonts w:ascii="Times New Roman" w:eastAsia="Times New Roman" w:hAnsi="Times New Roman" w:cs="Times New Roman"/>
                            <w:sz w:val="16"/>
                            <w:szCs w:val="20"/>
                            <w:lang w:bidi="ar-SA"/>
                          </w:rPr>
                          <w:t>Affiche les propriétés de l’élément actuel.</w:t>
                        </w:r>
                      </w:p>
                    </w:txbxContent>
                  </v:textbox>
                </v:shape>
                <v:shape id="Freeform 7" o:spid="_x0000_s1030" style="position:absolute;left:1039;top:17257;width:22201;height:3431;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" adj="-11796480,,5400" path="m,l,3590,,6280,,8970r,3660l,15320r,2690l,21600r3590,l6280,21600r2690,l12630,21600r3874,23955l18010,21600r3590,l21600,18010r,-2690l21600,12630r,-3660l21600,6280r,-2690l21600,,18010,,15320,,12630,,8970,,6280,,3590,,,xe" strokecolor="blue" strokeweight=".26008mm">
                  <v:stroke joinstyle="miter" endcap="square"/>
                  <v:formulas/>
                  <v:path arrowok="t" o:connecttype="custom" o:connectlocs="1110082,0;2220163,171541;1110082,343082;0,171541;1110082,0;0,171541;1110082,343082;2220163,171541;1696369,723569" o:connectangles="270,0,90,180,270,270,270,270,270" textboxrect="0,0,21600,21600"/>
                  <v:textbox>
                    <w:txbxContent>
                      <w:p w14:paraId="0C6109BC" w14:textId="77777777" w:rsidR="00F0722E" w:rsidRDefault="00F0722E">
                        <w:r>
                          <w:rPr>
                            <w:rFonts w:ascii="Times New Roman" w:eastAsia="Times New Roman" w:hAnsi="Times New Roman" w:cs="Times New Roman"/>
                            <w:b/>
                            <w:sz w:val="16"/>
                            <w:szCs w:val="20"/>
                            <w:lang w:bidi="ar-SA"/>
                          </w:rPr>
                          <w:t>Fenêtre Registre de messages d’exécution </w:t>
                        </w:r>
                        <w:r>
                          <w:rPr>
                            <w:rFonts w:ascii="Times New Roman" w:eastAsia="Times New Roman" w:hAnsi="Times New Roman" w:cs="Times New Roman"/>
                            <w:sz w:val="16"/>
                            <w:szCs w:val="20"/>
                            <w:lang w:bidi="ar-SA"/>
                          </w:rPr>
                          <w:t>:</w:t>
                        </w:r>
                      </w:p>
                      <w:p w14:paraId="01BF2E4B" w14:textId="77777777" w:rsidR="00F0722E" w:rsidRDefault="00F0722E">
                        <w:r>
                          <w:rPr>
                            <w:rFonts w:ascii="Times New Roman" w:eastAsia="Times New Roman" w:hAnsi="Times New Roman" w:cs="Times New Roman"/>
                            <w:sz w:val="16"/>
                            <w:szCs w:val="20"/>
                            <w:lang w:bidi="ar-SA"/>
                          </w:rPr>
                          <w:t>Affiche des avis concernant la dernière exécution.</w:t>
                        </w:r>
                      </w:p>
                    </w:txbxContent>
                  </v:textbox>
                </v:shape>
                <v:shape id="Freeform 8" o:spid="_x0000_s1031" style="position:absolute;top:7540;width:19383;height:3431;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" adj="-11796480,,5400" path="m,l,3590,,6280,,8970r,3660l,15320r,2690l,21600r3590,l6280,21600r2690,l12630,21600r2690,l18010,21600r3590,l21600,18010r,-2690l21600,12630r,-3660l21600,6280r,-2690l21600,,18010,,15320,,12630,,8970,,-7469,-53688,3590,,,xe" strokecolor="blue" strokeweight=".26008mm">
                  <v:stroke joinstyle="miter" endcap="square"/>
                  <v:formulas/>
                  <v:path arrowok="t" o:connecttype="custom" o:connectlocs="969168,0;1938335,171541;969168,343082;0,171541;969167,0;0,171541;969167,343082;1938335,171541;-670251,-852749" o:connectangles="270,0,90,180,270,270,270,270,270" textboxrect="0,0,21600,21600"/>
                  <v:textbox>
                    <w:txbxContent>
                      <w:p w14:paraId="55B72273" w14:textId="77777777" w:rsidR="00F0722E" w:rsidRDefault="00F0722E">
                        <w:r>
                          <w:rPr>
                            <w:rFonts w:ascii="Times New Roman" w:eastAsia="Times New Roman" w:hAnsi="Times New Roman" w:cs="Times New Roman"/>
                            <w:b/>
                            <w:sz w:val="16"/>
                            <w:szCs w:val="20"/>
                            <w:lang w:bidi="ar-SA"/>
                          </w:rPr>
                          <w:t>Fenêtre Projet </w:t>
                        </w:r>
                        <w:r>
                          <w:rPr>
                            <w:rFonts w:ascii="Times New Roman" w:eastAsia="Times New Roman" w:hAnsi="Times New Roman" w:cs="Times New Roman"/>
                            <w:sz w:val="16"/>
                            <w:szCs w:val="20"/>
                            <w:lang w:bidi="ar-SA"/>
                          </w:rPr>
                          <w:t>: Ajoute un nouvel élément au projet.</w:t>
                        </w:r>
                      </w:p>
                    </w:txbxContent>
                  </v:textbox>
                </v:shape>
              </v:group>
            </w:pict>
          </mc:Fallback>
        </mc:AlternateContent>
      </w:r>
      <w:r>
        <w:br/>
      </w:r>
      <w:r>
        <w:br/>
      </w:r>
      <w:r>
        <w:br/>
      </w:r>
      <w:r>
        <w:br/>
      </w:r>
      <w:r>
        <w:br/>
      </w:r>
      <w:r>
        <w:br/>
      </w:r>
      <w:r>
        <w:br/>
      </w:r>
      <w:r>
        <w:br/>
      </w:r>
      <w:r>
        <w:br/>
      </w:r>
      <w:r>
        <w:br/>
      </w:r>
      <w:r>
        <w:br/>
      </w:r>
      <w:r>
        <w:br/>
      </w:r>
      <w:r>
        <w:br/>
      </w:r>
      <w:r>
        <w:br/>
      </w:r>
      <w:r>
        <w:br/>
      </w:r>
      <w:r>
        <w:br/>
      </w:r>
      <w:r>
        <w:br/>
      </w:r>
      <w:r>
        <w:br/>
      </w:r>
      <w:r>
        <w:br/>
      </w:r>
      <w:r>
        <w:br/>
      </w:r>
      <w:r>
        <w:br/>
      </w:r>
      <w:r>
        <w:br/>
        <w:t xml:space="preserve">La fenêtre principale de BioSIM comprend deux onglets : </w:t>
      </w:r>
      <w:r>
        <w:rPr>
          <w:i/>
        </w:rPr>
        <w:t>Données</w:t>
      </w:r>
      <w:r>
        <w:t xml:space="preserve"> et </w:t>
      </w:r>
      <w:r>
        <w:rPr>
          <w:i/>
        </w:rPr>
        <w:t>Graphique</w:t>
      </w:r>
      <w:r>
        <w:t>. Quatre fenêtres secondaires sont également ancrées à la fenêtre principale : Projet, Propriétés, Registre de messages d’exécution et Export; ces fenêtres peuvent être déplacées ou fermées au besoin.</w:t>
      </w:r>
    </w:p>
    <w:p w14:paraId="40328C6D" w14:textId="77777777" w:rsidR="00047CD1" w:rsidRDefault="007D4259">
      <w:pPr>
        <w:pStyle w:val="Standard"/>
        <w:jc w:val="both"/>
      </w:pPr>
      <w:r>
        <w:rPr>
          <w:noProof/>
          <w:lang w:val="en-CA" w:eastAsia="en-CA"/>
        </w:rPr>
        <w:drawing>
          <wp:anchor distT="0" distB="0" distL="114300" distR="114300" simplePos="0" relativeHeight="72" behindDoc="0" locked="0" layoutInCell="1" allowOverlap="1" wp14:anchorId="08B69FCB" wp14:editId="611CDD93">
            <wp:simplePos x="0" y="0"/>
            <wp:positionH relativeFrom="margin">
              <wp:align>right</wp:align>
            </wp:positionH>
            <wp:positionV relativeFrom="paragraph">
              <wp:posOffset>177795</wp:posOffset>
            </wp:positionV>
            <wp:extent cx="2371725" cy="1904366"/>
            <wp:effectExtent l="0" t="0" r="9525" b="634"/>
            <wp:wrapTight wrapText="bothSides">
              <wp:wrapPolygon edited="0">
                <wp:start x="0" y="0"/>
                <wp:lineTo x="0" y="21391"/>
                <wp:lineTo x="21340" y="21391"/>
                <wp:lineTo x="21340" y="0"/>
                <wp:lineTo x="0" y="0"/>
              </wp:wrapPolygon>
            </wp:wrapTight>
            <wp:docPr id="9"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371725" cy="1904366"/>
                    </a:xfrm>
                    <a:prstGeom prst="rect">
                      <a:avLst/>
                    </a:prstGeom>
                    <a:noFill/>
                    <a:ln>
                      <a:noFill/>
                      <a:prstDash/>
                    </a:ln>
                  </pic:spPr>
                </pic:pic>
              </a:graphicData>
            </a:graphic>
          </wp:anchor>
        </w:drawing>
      </w:r>
    </w:p>
    <w:p w14:paraId="6E41F555" w14:textId="77777777" w:rsidR="00047CD1" w:rsidRDefault="007D4259">
      <w:pPr>
        <w:pStyle w:val="Standard"/>
        <w:jc w:val="both"/>
      </w:pPr>
      <w:r>
        <w:t>Vous pouvez configurer les quatre fenêtres secondaires. Si vous déplacer/glisser une fenêtre secondaire avec la souris, deux icônes s’affichent à l’écran, soit l’une entourant la fenêtre principale et l’autre dans la fenêtre principale (</w:t>
      </w:r>
      <w:r>
        <w:rPr>
          <w:noProof/>
          <w:lang w:val="en-CA" w:eastAsia="en-CA"/>
        </w:rPr>
        <w:drawing>
          <wp:inline distT="0" distB="0" distL="0" distR="0" wp14:anchorId="2B6D3E66" wp14:editId="18FF9B69">
            <wp:extent cx="139683" cy="139683"/>
            <wp:effectExtent l="0" t="0" r="0" b="0"/>
            <wp:docPr id="10"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139683" cy="139683"/>
                    </a:xfrm>
                    <a:prstGeom prst="rect">
                      <a:avLst/>
                    </a:prstGeom>
                    <a:noFill/>
                    <a:ln>
                      <a:noFill/>
                      <a:prstDash/>
                    </a:ln>
                  </pic:spPr>
                </pic:pic>
              </a:graphicData>
            </a:graphic>
          </wp:inline>
        </w:drawing>
      </w:r>
      <w:r>
        <w:t>) ou dans une fenêtre secondaire (</w:t>
      </w:r>
      <w:r>
        <w:rPr>
          <w:noProof/>
          <w:lang w:val="en-CA" w:eastAsia="en-CA"/>
        </w:rPr>
        <w:drawing>
          <wp:inline distT="0" distB="0" distL="0" distR="0" wp14:anchorId="20F9C225" wp14:editId="2899C55B">
            <wp:extent cx="139683" cy="141119"/>
            <wp:effectExtent l="0" t="0" r="0" b="0"/>
            <wp:docPr id="11"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139683" cy="141119"/>
                    </a:xfrm>
                    <a:prstGeom prst="rect">
                      <a:avLst/>
                    </a:prstGeom>
                    <a:noFill/>
                    <a:ln>
                      <a:noFill/>
                      <a:prstDash/>
                    </a:ln>
                  </pic:spPr>
                </pic:pic>
              </a:graphicData>
            </a:graphic>
          </wp:inline>
        </w:drawing>
      </w:r>
      <w:r>
        <w:t>) dans laquelle vous tentez de glisser la fenêtre principale. Ces icônes mettent en évidence la zone dans laquelle est ancrée la fenêtre secondaire que vous glissez-déposez. Vous pouvez ne pas ancrer les fenêtres secondaires.</w:t>
      </w:r>
    </w:p>
    <w:p w14:paraId="736D9F82" w14:textId="77777777" w:rsidR="00047CD1" w:rsidRDefault="00047CD1">
      <w:pPr>
        <w:pStyle w:val="Standard"/>
        <w:jc w:val="both"/>
      </w:pPr>
    </w:p>
    <w:p w14:paraId="4F8D3224" w14:textId="77777777" w:rsidR="00047CD1" w:rsidRDefault="007D4259">
      <w:pPr>
        <w:pStyle w:val="Standard"/>
        <w:jc w:val="both"/>
      </w:pPr>
      <w:r>
        <w:t>Toutes les fenêtres secondaires peuvent être regroupées dans une seule fenêtre ancrée à la fenêtre principale. Elles seront ainsi accessibles sous forme d’onglets dans cette fenêtre unique.</w:t>
      </w:r>
    </w:p>
    <w:p w14:paraId="76C968EA" w14:textId="77777777" w:rsidR="00047CD1" w:rsidRDefault="00047CD1">
      <w:pPr>
        <w:pStyle w:val="Standard"/>
        <w:jc w:val="both"/>
      </w:pPr>
    </w:p>
    <w:p w14:paraId="27CAD10B" w14:textId="77777777" w:rsidR="00047CD1" w:rsidRDefault="007D4259">
      <w:pPr>
        <w:pStyle w:val="Standard"/>
        <w:jc w:val="both"/>
      </w:pPr>
      <w:r>
        <w:t>Pour ouvrir de nouveau une fenêtre secondaire qui a été fermée, sélectionnez [Affichage], puis [Barres d’outils et fenêtres d’ancrage] dans la barre de menus.</w:t>
      </w:r>
    </w:p>
    <w:p w14:paraId="2AC26C89" w14:textId="77777777" w:rsidR="00047CD1" w:rsidRDefault="00047CD1">
      <w:pPr>
        <w:pStyle w:val="Standard"/>
        <w:jc w:val="both"/>
      </w:pPr>
    </w:p>
    <w:p w14:paraId="7FCA9FEE" w14:textId="77777777" w:rsidR="00047CD1" w:rsidRDefault="007D4259">
      <w:pPr>
        <w:pStyle w:val="Standard"/>
        <w:jc w:val="both"/>
      </w:pPr>
      <w:r>
        <w:t xml:space="preserve">La fenêtre Projet dresse la liste de tous les éléments du projet que vous pouvez ajouter, supprimer et modifier à partir de cette fenêtre. Tous les onglets et fenêtres dans BioSIM sont liés à l’élément sélectionné dans la </w:t>
      </w:r>
      <w:r>
        <w:lastRenderedPageBreak/>
        <w:t>fenêtre Projet. Un projet est composé d’un ensemble d’éléments qui peuvent être regroupés en sous-ensembles. Lorsque vous sélectionnez un élément dans la fenêtre Projet, tous les autres onglets et fenêtres sont mis à jour avec l’information sur cet élément.</w:t>
      </w:r>
    </w:p>
    <w:p w14:paraId="1B665756" w14:textId="77777777" w:rsidR="00047CD1" w:rsidRDefault="00047CD1">
      <w:pPr>
        <w:pStyle w:val="Standard"/>
        <w:jc w:val="both"/>
      </w:pPr>
    </w:p>
    <w:p w14:paraId="40314B0B" w14:textId="77777777" w:rsidR="00047CD1" w:rsidRDefault="007D4259">
      <w:pPr>
        <w:pStyle w:val="Standard"/>
        <w:jc w:val="both"/>
      </w:pPr>
      <w:r>
        <w:t xml:space="preserve">Lorsque vous exécutez un élément au moyen du bouton Exécuter cochés </w:t>
      </w:r>
      <w:r>
        <w:rPr>
          <w:noProof/>
          <w:lang w:val="en-CA" w:eastAsia="en-CA"/>
        </w:rPr>
        <w:drawing>
          <wp:inline distT="0" distB="0" distL="0" distR="0" wp14:anchorId="2E350B94" wp14:editId="4409E63C">
            <wp:extent cx="140396" cy="140396"/>
            <wp:effectExtent l="0" t="0" r="0" b="0"/>
            <wp:docPr id="12"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140396" cy="140396"/>
                    </a:xfrm>
                    <a:prstGeom prst="rect">
                      <a:avLst/>
                    </a:prstGeom>
                    <a:noFill/>
                    <a:ln>
                      <a:noFill/>
                      <a:prstDash/>
                    </a:ln>
                  </pic:spPr>
                </pic:pic>
              </a:graphicData>
            </a:graphic>
          </wp:inline>
        </w:drawing>
      </w:r>
      <w:r>
        <w:t xml:space="preserve">dans la barre d’outils de la fenêtre principale, les résultats numériques de l’élément en question s’affichent dans l’onglet </w:t>
      </w:r>
      <w:r>
        <w:rPr>
          <w:i/>
        </w:rPr>
        <w:t>Données</w:t>
      </w:r>
      <w:r>
        <w:t xml:space="preserve"> de la fenêtre principale. Quant à l’onglet </w:t>
      </w:r>
      <w:r>
        <w:rPr>
          <w:i/>
        </w:rPr>
        <w:t>Graphique</w:t>
      </w:r>
      <w:r>
        <w:t>, il permet de créer et d’afficher des graphiques à partir de ces résultats.</w:t>
      </w:r>
    </w:p>
    <w:p w14:paraId="3E18C5CE" w14:textId="77777777" w:rsidR="00047CD1" w:rsidRDefault="00047CD1">
      <w:pPr>
        <w:pStyle w:val="Standard"/>
        <w:jc w:val="both"/>
      </w:pPr>
    </w:p>
    <w:p w14:paraId="57693D63" w14:textId="77777777" w:rsidR="00047CD1" w:rsidRDefault="007D4259">
      <w:pPr>
        <w:pStyle w:val="Standard"/>
        <w:jc w:val="both"/>
      </w:pPr>
      <w:r>
        <w:t>La fenêtre Propriétés contient les paramètres internes de l’élément. La fenêtre Registre de messages d’exécution indique des avis concernant la dernière exécution. La fenêtre Export montre les variables sélectionnées aux fins d’exportation (peu importe leur dimension).</w:t>
      </w:r>
    </w:p>
    <w:p w14:paraId="7B64D8BA" w14:textId="77777777" w:rsidR="00047CD1" w:rsidRDefault="00047CD1">
      <w:pPr>
        <w:pStyle w:val="Standard"/>
        <w:jc w:val="both"/>
      </w:pPr>
    </w:p>
    <w:p w14:paraId="66DB48A3" w14:textId="77777777" w:rsidR="00047CD1" w:rsidRDefault="007D4259">
      <w:pPr>
        <w:pStyle w:val="Standard"/>
        <w:jc w:val="both"/>
      </w:pPr>
      <w:r>
        <w:t>Voici une liste des éléments qu’il est possible d’ajouter à un projet. Pour ce faire, vous n’avez qu’à cliquer sur l’un des boutons ci-dessous situés sur la première ligne de la barre d’outils de la fenêtre Projet.</w:t>
      </w:r>
    </w:p>
    <w:p w14:paraId="057E72CE" w14:textId="77777777" w:rsidR="00047CD1" w:rsidRDefault="007D4259">
      <w:pPr>
        <w:pStyle w:val="Standard"/>
        <w:jc w:val="both"/>
      </w:pPr>
      <w:r>
        <w:rPr>
          <w:b/>
          <w:noProof/>
          <w:lang w:val="en-CA" w:eastAsia="en-CA"/>
        </w:rPr>
        <w:drawing>
          <wp:anchor distT="0" distB="0" distL="114300" distR="114300" simplePos="0" relativeHeight="89" behindDoc="0" locked="0" layoutInCell="1" allowOverlap="1" wp14:anchorId="4AD271D9" wp14:editId="06667ACF">
            <wp:simplePos x="0" y="0"/>
            <wp:positionH relativeFrom="column">
              <wp:posOffset>1801</wp:posOffset>
            </wp:positionH>
            <wp:positionV relativeFrom="paragraph">
              <wp:posOffset>151918</wp:posOffset>
            </wp:positionV>
            <wp:extent cx="228600" cy="228600"/>
            <wp:effectExtent l="0" t="0" r="0" b="0"/>
            <wp:wrapSquare wrapText="bothSides"/>
            <wp:docPr id="13"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228600" cy="228600"/>
                    </a:xfrm>
                    <a:prstGeom prst="rect">
                      <a:avLst/>
                    </a:prstGeom>
                    <a:noFill/>
                    <a:ln>
                      <a:noFill/>
                      <a:prstDash/>
                    </a:ln>
                  </pic:spPr>
                </pic:pic>
              </a:graphicData>
            </a:graphic>
          </wp:anchor>
        </w:drawing>
      </w:r>
    </w:p>
    <w:p w14:paraId="5F06F74A" w14:textId="77777777" w:rsidR="00047CD1" w:rsidRDefault="007D4259">
      <w:pPr>
        <w:pStyle w:val="Standard"/>
        <w:jc w:val="both"/>
      </w:pPr>
      <w:r>
        <w:rPr>
          <w:b/>
        </w:rPr>
        <w:t xml:space="preserve"> Groupe </w:t>
      </w:r>
      <w:r>
        <w:t>: Sert à grouper facilement des éléments en sous-projets.</w:t>
      </w:r>
    </w:p>
    <w:p w14:paraId="2949C367" w14:textId="77777777" w:rsidR="00047CD1" w:rsidRDefault="00047CD1">
      <w:pPr>
        <w:pStyle w:val="Standard"/>
        <w:jc w:val="both"/>
      </w:pPr>
    </w:p>
    <w:p w14:paraId="0DDA0104" w14:textId="77777777" w:rsidR="00047CD1" w:rsidRDefault="007D4259">
      <w:pPr>
        <w:pStyle w:val="Standard"/>
        <w:jc w:val="both"/>
      </w:pPr>
      <w:r>
        <w:rPr>
          <w:noProof/>
          <w:lang w:val="en-CA" w:eastAsia="en-CA"/>
        </w:rPr>
        <w:drawing>
          <wp:anchor distT="0" distB="0" distL="114300" distR="114300" simplePos="0" relativeHeight="90" behindDoc="0" locked="0" layoutInCell="1" allowOverlap="1" wp14:anchorId="24821D09" wp14:editId="2EA0A0D6">
            <wp:simplePos x="0" y="0"/>
            <wp:positionH relativeFrom="column">
              <wp:posOffset>40681</wp:posOffset>
            </wp:positionH>
            <wp:positionV relativeFrom="paragraph">
              <wp:posOffset>17638</wp:posOffset>
            </wp:positionV>
            <wp:extent cx="228600" cy="228600"/>
            <wp:effectExtent l="0" t="0" r="0" b="0"/>
            <wp:wrapSquare wrapText="bothSides"/>
            <wp:docPr id="14"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228600" cy="228600"/>
                    </a:xfrm>
                    <a:prstGeom prst="rect">
                      <a:avLst/>
                    </a:prstGeom>
                    <a:noFill/>
                    <a:ln>
                      <a:noFill/>
                      <a:prstDash/>
                    </a:ln>
                  </pic:spPr>
                </pic:pic>
              </a:graphicData>
            </a:graphic>
          </wp:anchor>
        </w:drawing>
      </w:r>
      <w:r>
        <w:rPr>
          <w:b/>
          <w:bCs/>
        </w:rPr>
        <w:t>TéléchargeurMétéo</w:t>
      </w:r>
      <w:r>
        <w:t> : Sert à appeler un projet TéléchargeurMétéo pour mettre à jour les données météorologiques d'un projet.</w:t>
      </w:r>
    </w:p>
    <w:p w14:paraId="7F65AB93" w14:textId="77777777" w:rsidR="00047CD1" w:rsidRDefault="00047CD1">
      <w:pPr>
        <w:pStyle w:val="Standard"/>
        <w:jc w:val="both"/>
        <w:rPr>
          <w:b/>
        </w:rPr>
      </w:pPr>
    </w:p>
    <w:p w14:paraId="7A741E49" w14:textId="77777777" w:rsidR="00047CD1" w:rsidRDefault="007D4259">
      <w:pPr>
        <w:pStyle w:val="Standard"/>
        <w:jc w:val="both"/>
      </w:pPr>
      <w:r>
        <w:rPr>
          <w:b/>
          <w:noProof/>
          <w:lang w:val="en-CA" w:eastAsia="en-CA"/>
        </w:rPr>
        <w:drawing>
          <wp:anchor distT="0" distB="0" distL="114300" distR="114300" simplePos="0" relativeHeight="91" behindDoc="0" locked="0" layoutInCell="1" allowOverlap="1" wp14:anchorId="6346FEEB" wp14:editId="35AE5AA8">
            <wp:simplePos x="0" y="0"/>
            <wp:positionH relativeFrom="column">
              <wp:posOffset>1801</wp:posOffset>
            </wp:positionH>
            <wp:positionV relativeFrom="paragraph">
              <wp:posOffset>29882</wp:posOffset>
            </wp:positionV>
            <wp:extent cx="228600" cy="228600"/>
            <wp:effectExtent l="0" t="0" r="0" b="0"/>
            <wp:wrapSquare wrapText="bothSides"/>
            <wp:docPr id="15"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228600" cy="228600"/>
                    </a:xfrm>
                    <a:prstGeom prst="rect">
                      <a:avLst/>
                    </a:prstGeom>
                    <a:noFill/>
                    <a:ln>
                      <a:noFill/>
                      <a:prstDash/>
                    </a:ln>
                  </pic:spPr>
                </pic:pic>
              </a:graphicData>
            </a:graphic>
          </wp:anchor>
        </w:drawing>
      </w:r>
      <w:r>
        <w:rPr>
          <w:b/>
        </w:rPr>
        <w:t>Générateur météorologique :</w:t>
      </w:r>
      <w:r>
        <w:t xml:space="preserve"> Génère les intrants météorologiques (horaires, quotidiennes) des localisations à partir d'observations (horaires, quotidiennes) ou de la désagrégation de données mensuelles.</w:t>
      </w:r>
    </w:p>
    <w:p w14:paraId="53BAC856" w14:textId="77777777" w:rsidR="00047CD1" w:rsidRDefault="00047CD1">
      <w:pPr>
        <w:pStyle w:val="Standard"/>
        <w:jc w:val="both"/>
        <w:rPr>
          <w:b/>
        </w:rPr>
      </w:pPr>
    </w:p>
    <w:p w14:paraId="3FA461C9" w14:textId="77777777" w:rsidR="00047CD1" w:rsidRDefault="007D4259">
      <w:pPr>
        <w:pStyle w:val="Standard"/>
        <w:jc w:val="both"/>
      </w:pPr>
      <w:r w:rsidRPr="00AB4F29">
        <w:rPr>
          <w:b/>
          <w:noProof/>
          <w:lang w:val="en-CA" w:eastAsia="en-CA"/>
        </w:rPr>
        <w:drawing>
          <wp:anchor distT="0" distB="0" distL="114300" distR="114300" simplePos="0" relativeHeight="92" behindDoc="0" locked="0" layoutInCell="1" allowOverlap="1" wp14:anchorId="7CD8BE56" wp14:editId="220AEB3F">
            <wp:simplePos x="0" y="0"/>
            <wp:positionH relativeFrom="column">
              <wp:posOffset>-10076</wp:posOffset>
            </wp:positionH>
            <wp:positionV relativeFrom="paragraph">
              <wp:posOffset>11521</wp:posOffset>
            </wp:positionV>
            <wp:extent cx="228600" cy="228600"/>
            <wp:effectExtent l="0" t="0" r="0" b="0"/>
            <wp:wrapSquare wrapText="bothSides"/>
            <wp:docPr id="16" name="Image1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228600" cy="228600"/>
                    </a:xfrm>
                    <a:prstGeom prst="rect">
                      <a:avLst/>
                    </a:prstGeom>
                    <a:noFill/>
                    <a:ln>
                      <a:noFill/>
                      <a:prstDash/>
                    </a:ln>
                  </pic:spPr>
                </pic:pic>
              </a:graphicData>
            </a:graphic>
          </wp:anchor>
        </w:drawing>
      </w:r>
      <w:r w:rsidR="00AB4F29" w:rsidRPr="00AB4F29">
        <w:rPr>
          <w:b/>
          <w:noProof/>
          <w:lang w:eastAsia="en-CA"/>
        </w:rPr>
        <w:t>Exécution d’un modèle</w:t>
      </w:r>
      <w:r>
        <w:rPr>
          <w:b/>
        </w:rPr>
        <w:t> </w:t>
      </w:r>
      <w:r>
        <w:t>: Exécute les modèles afin de transformer les données météorologiques en extrants propres aux modèles (les modèles sont en fait des fichiers externes .dll où .exe). Par exemple, le modèle de la tordeuse des bourgeons de l’épinette permet de transformer les intrants météorologiques en stades de développement de la tordeuse.</w:t>
      </w:r>
    </w:p>
    <w:p w14:paraId="20482DFE" w14:textId="77777777" w:rsidR="00047CD1" w:rsidRDefault="007D4259">
      <w:pPr>
        <w:pStyle w:val="Standard"/>
        <w:jc w:val="both"/>
      </w:pPr>
      <w:r>
        <w:rPr>
          <w:b/>
          <w:noProof/>
          <w:lang w:val="en-CA" w:eastAsia="en-CA"/>
        </w:rPr>
        <w:drawing>
          <wp:anchor distT="0" distB="0" distL="114300" distR="114300" simplePos="0" relativeHeight="93" behindDoc="0" locked="0" layoutInCell="1" allowOverlap="1" wp14:anchorId="17EF890F" wp14:editId="5B69CEA0">
            <wp:simplePos x="0" y="0"/>
            <wp:positionH relativeFrom="column">
              <wp:posOffset>2523</wp:posOffset>
            </wp:positionH>
            <wp:positionV relativeFrom="paragraph">
              <wp:posOffset>157322</wp:posOffset>
            </wp:positionV>
            <wp:extent cx="228600" cy="228600"/>
            <wp:effectExtent l="0" t="0" r="0" b="0"/>
            <wp:wrapSquare wrapText="bothSides"/>
            <wp:docPr id="17"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228600" cy="228600"/>
                    </a:xfrm>
                    <a:prstGeom prst="rect">
                      <a:avLst/>
                    </a:prstGeom>
                    <a:noFill/>
                    <a:ln>
                      <a:noFill/>
                      <a:prstDash/>
                    </a:ln>
                  </pic:spPr>
                </pic:pic>
              </a:graphicData>
            </a:graphic>
          </wp:anchor>
        </w:drawing>
      </w:r>
    </w:p>
    <w:p w14:paraId="0C19382D" w14:textId="77777777" w:rsidR="00047CD1" w:rsidRDefault="007D4259">
      <w:pPr>
        <w:pStyle w:val="Standard"/>
        <w:jc w:val="both"/>
      </w:pPr>
      <w:r>
        <w:rPr>
          <w:b/>
        </w:rPr>
        <w:t xml:space="preserve"> Analyse :</w:t>
      </w:r>
      <w:r>
        <w:t xml:space="preserve"> À partir des extrants d’un autre élément (simulation, analyse, etc.), ce bouton permet de créer un sous-ensemble de résultats de cet élément ou d’extraire de l’information, comme des transformations temporelles, des événements ou des statistiques.</w:t>
      </w:r>
    </w:p>
    <w:p w14:paraId="3E8CD417" w14:textId="77777777" w:rsidR="00047CD1" w:rsidRDefault="007D4259">
      <w:pPr>
        <w:pStyle w:val="Standard"/>
        <w:jc w:val="both"/>
      </w:pPr>
      <w:r>
        <w:rPr>
          <w:b/>
          <w:noProof/>
          <w:lang w:val="en-CA" w:eastAsia="en-CA"/>
        </w:rPr>
        <w:drawing>
          <wp:anchor distT="0" distB="0" distL="114300" distR="114300" simplePos="0" relativeHeight="94" behindDoc="0" locked="0" layoutInCell="1" allowOverlap="1" wp14:anchorId="0528C996" wp14:editId="08CA43D5">
            <wp:simplePos x="0" y="0"/>
            <wp:positionH relativeFrom="column">
              <wp:posOffset>20162</wp:posOffset>
            </wp:positionH>
            <wp:positionV relativeFrom="paragraph">
              <wp:posOffset>151196</wp:posOffset>
            </wp:positionV>
            <wp:extent cx="228600" cy="228600"/>
            <wp:effectExtent l="0" t="0" r="0" b="0"/>
            <wp:wrapSquare wrapText="bothSides"/>
            <wp:docPr id="18"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228600" cy="228600"/>
                    </a:xfrm>
                    <a:prstGeom prst="rect">
                      <a:avLst/>
                    </a:prstGeom>
                    <a:noFill/>
                    <a:ln>
                      <a:noFill/>
                      <a:prstDash/>
                    </a:ln>
                  </pic:spPr>
                </pic:pic>
              </a:graphicData>
            </a:graphic>
          </wp:anchor>
        </w:drawing>
      </w:r>
    </w:p>
    <w:p w14:paraId="3BB1439B" w14:textId="77777777" w:rsidR="00047CD1" w:rsidRDefault="007D4259">
      <w:pPr>
        <w:pStyle w:val="Standard"/>
        <w:jc w:val="both"/>
      </w:pPr>
      <w:r>
        <w:rPr>
          <w:b/>
        </w:rPr>
        <w:t xml:space="preserve"> Analyse fonction </w:t>
      </w:r>
      <w:r>
        <w:t>: Exécute les calculs d’une ligne à partir d’une formule.</w:t>
      </w:r>
    </w:p>
    <w:p w14:paraId="1A7B7591" w14:textId="77777777" w:rsidR="00047CD1" w:rsidRDefault="007D4259">
      <w:pPr>
        <w:pStyle w:val="Standard"/>
        <w:jc w:val="both"/>
      </w:pPr>
      <w:r>
        <w:rPr>
          <w:noProof/>
          <w:lang w:val="en-CA" w:eastAsia="en-CA"/>
        </w:rPr>
        <w:drawing>
          <wp:anchor distT="0" distB="0" distL="114300" distR="114300" simplePos="0" relativeHeight="95" behindDoc="0" locked="0" layoutInCell="1" allowOverlap="1" wp14:anchorId="5298E8AB" wp14:editId="4F22BAFE">
            <wp:simplePos x="0" y="0"/>
            <wp:positionH relativeFrom="column">
              <wp:posOffset>13322</wp:posOffset>
            </wp:positionH>
            <wp:positionV relativeFrom="paragraph">
              <wp:posOffset>171358</wp:posOffset>
            </wp:positionV>
            <wp:extent cx="228600" cy="228600"/>
            <wp:effectExtent l="0" t="0" r="0" b="0"/>
            <wp:wrapSquare wrapText="bothSides"/>
            <wp:docPr id="19"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228600" cy="228600"/>
                    </a:xfrm>
                    <a:prstGeom prst="rect">
                      <a:avLst/>
                    </a:prstGeom>
                    <a:noFill/>
                    <a:ln>
                      <a:noFill/>
                      <a:prstDash/>
                    </a:ln>
                  </pic:spPr>
                </pic:pic>
              </a:graphicData>
            </a:graphic>
          </wp:anchor>
        </w:drawing>
      </w:r>
    </w:p>
    <w:p w14:paraId="0D59F081" w14:textId="77777777" w:rsidR="00047CD1" w:rsidRDefault="007D4259">
      <w:pPr>
        <w:pStyle w:val="Standard"/>
        <w:jc w:val="both"/>
      </w:pPr>
      <w:r>
        <w:rPr>
          <w:b/>
        </w:rPr>
        <w:t xml:space="preserve"> Fusion </w:t>
      </w:r>
      <w:r>
        <w:t>: Permet de fusionner plusieurs éléments d’un groupe dans le but de créer un seul élément.</w:t>
      </w:r>
    </w:p>
    <w:p w14:paraId="4E6C3A83" w14:textId="77777777" w:rsidR="00047CD1" w:rsidRDefault="00047CD1">
      <w:pPr>
        <w:pStyle w:val="Standard"/>
        <w:jc w:val="both"/>
        <w:rPr>
          <w:b/>
        </w:rPr>
      </w:pPr>
    </w:p>
    <w:p w14:paraId="290D8F87" w14:textId="77777777" w:rsidR="00047CD1" w:rsidRDefault="007D4259">
      <w:pPr>
        <w:pStyle w:val="Standard"/>
        <w:jc w:val="both"/>
      </w:pPr>
      <w:r>
        <w:rPr>
          <w:noProof/>
          <w:lang w:val="en-CA" w:eastAsia="en-CA"/>
        </w:rPr>
        <w:drawing>
          <wp:anchor distT="0" distB="0" distL="114300" distR="114300" simplePos="0" relativeHeight="96" behindDoc="0" locked="0" layoutInCell="1" allowOverlap="1" wp14:anchorId="026C7812" wp14:editId="1646FD32">
            <wp:simplePos x="0" y="0"/>
            <wp:positionH relativeFrom="column">
              <wp:posOffset>19796</wp:posOffset>
            </wp:positionH>
            <wp:positionV relativeFrom="paragraph">
              <wp:posOffset>5760</wp:posOffset>
            </wp:positionV>
            <wp:extent cx="228600" cy="228600"/>
            <wp:effectExtent l="0" t="0" r="0" b="0"/>
            <wp:wrapSquare wrapText="bothSides"/>
            <wp:docPr id="20"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228600" cy="228600"/>
                    </a:xfrm>
                    <a:prstGeom prst="rect">
                      <a:avLst/>
                    </a:prstGeom>
                    <a:noFill/>
                    <a:ln>
                      <a:noFill/>
                      <a:prstDash/>
                    </a:ln>
                  </pic:spPr>
                </pic:pic>
              </a:graphicData>
            </a:graphic>
          </wp:anchor>
        </w:drawing>
      </w:r>
      <w:r>
        <w:rPr>
          <w:b/>
        </w:rPr>
        <w:t>Cartographie </w:t>
      </w:r>
      <w:r>
        <w:t>: Ajoute un élément de cartographie à un élément parent (p. ex., sur une simulation, une analyse, une analyse de fonction, etc.). Cette fonction effectue des interpolations spatiales afin de créer des cartes à partir de points de données.</w:t>
      </w:r>
    </w:p>
    <w:p w14:paraId="08480304" w14:textId="77777777" w:rsidR="00047CD1" w:rsidRDefault="007D4259">
      <w:pPr>
        <w:pStyle w:val="Standard"/>
        <w:jc w:val="both"/>
      </w:pPr>
      <w:r>
        <w:rPr>
          <w:b/>
          <w:noProof/>
          <w:lang w:val="en-CA" w:eastAsia="en-CA"/>
        </w:rPr>
        <w:drawing>
          <wp:anchor distT="0" distB="0" distL="114300" distR="114300" simplePos="0" relativeHeight="97" behindDoc="0" locked="0" layoutInCell="1" allowOverlap="1" wp14:anchorId="3C6C128D" wp14:editId="19107C39">
            <wp:simplePos x="0" y="0"/>
            <wp:positionH relativeFrom="column">
              <wp:posOffset>25923</wp:posOffset>
            </wp:positionH>
            <wp:positionV relativeFrom="paragraph">
              <wp:posOffset>168843</wp:posOffset>
            </wp:positionV>
            <wp:extent cx="228600" cy="228600"/>
            <wp:effectExtent l="0" t="0" r="0" b="0"/>
            <wp:wrapSquare wrapText="bothSides"/>
            <wp:docPr id="21"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228600" cy="228600"/>
                    </a:xfrm>
                    <a:prstGeom prst="rect">
                      <a:avLst/>
                    </a:prstGeom>
                    <a:noFill/>
                    <a:ln>
                      <a:noFill/>
                      <a:prstDash/>
                    </a:ln>
                  </pic:spPr>
                </pic:pic>
              </a:graphicData>
            </a:graphic>
          </wp:anchor>
        </w:drawing>
      </w:r>
    </w:p>
    <w:p w14:paraId="4DA8632E" w14:textId="77777777" w:rsidR="00047CD1" w:rsidRDefault="007D4259">
      <w:pPr>
        <w:pStyle w:val="Standard"/>
        <w:jc w:val="both"/>
      </w:pPr>
      <w:r>
        <w:rPr>
          <w:b/>
        </w:rPr>
        <w:t xml:space="preserve"> Import de données </w:t>
      </w:r>
      <w:r>
        <w:t>: Permet d’importer des données à partir d’un fichier externe. Ça peut permettre entre autre d'importer des données météorologiques.</w:t>
      </w:r>
    </w:p>
    <w:p w14:paraId="4FF1B46D" w14:textId="77777777" w:rsidR="00047CD1" w:rsidRDefault="007D4259">
      <w:pPr>
        <w:pStyle w:val="Standard"/>
        <w:jc w:val="both"/>
      </w:pPr>
      <w:r>
        <w:rPr>
          <w:b/>
          <w:noProof/>
          <w:lang w:val="en-CA" w:eastAsia="en-CA"/>
        </w:rPr>
        <w:drawing>
          <wp:anchor distT="0" distB="0" distL="114300" distR="114300" simplePos="0" relativeHeight="98" behindDoc="0" locked="0" layoutInCell="1" allowOverlap="1" wp14:anchorId="287A57BF" wp14:editId="78850756">
            <wp:simplePos x="0" y="0"/>
            <wp:positionH relativeFrom="column">
              <wp:posOffset>6839</wp:posOffset>
            </wp:positionH>
            <wp:positionV relativeFrom="paragraph">
              <wp:posOffset>157322</wp:posOffset>
            </wp:positionV>
            <wp:extent cx="219236" cy="228600"/>
            <wp:effectExtent l="0" t="0" r="9364" b="0"/>
            <wp:wrapSquare wrapText="bothSides"/>
            <wp:docPr id="22"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219236" cy="228600"/>
                    </a:xfrm>
                    <a:prstGeom prst="rect">
                      <a:avLst/>
                    </a:prstGeom>
                    <a:noFill/>
                    <a:ln>
                      <a:noFill/>
                      <a:prstDash/>
                    </a:ln>
                  </pic:spPr>
                </pic:pic>
              </a:graphicData>
            </a:graphic>
          </wp:anchor>
        </w:drawing>
      </w:r>
    </w:p>
    <w:p w14:paraId="06A395D7" w14:textId="77777777" w:rsidR="00047CD1" w:rsidRDefault="007D4259">
      <w:pPr>
        <w:pStyle w:val="Standard"/>
        <w:jc w:val="both"/>
      </w:pPr>
      <w:r>
        <w:rPr>
          <w:b/>
        </w:rPr>
        <w:t xml:space="preserve"> Analyse d’intrant du générateur météorologique </w:t>
      </w:r>
      <w:r>
        <w:t>: Ne s’exécute que sur un générateur météorologique et permet de passer en revue des renseignements météorologiques.</w:t>
      </w:r>
    </w:p>
    <w:p w14:paraId="4CB7FD38" w14:textId="77777777" w:rsidR="00047CD1" w:rsidRDefault="007D4259">
      <w:pPr>
        <w:pStyle w:val="Standard"/>
        <w:jc w:val="both"/>
      </w:pPr>
      <w:r>
        <w:rPr>
          <w:b/>
          <w:noProof/>
          <w:lang w:val="en-CA" w:eastAsia="en-CA"/>
        </w:rPr>
        <w:lastRenderedPageBreak/>
        <w:drawing>
          <wp:anchor distT="0" distB="0" distL="114300" distR="114300" simplePos="0" relativeHeight="99" behindDoc="0" locked="0" layoutInCell="1" allowOverlap="1" wp14:anchorId="22775CFD" wp14:editId="58371B5E">
            <wp:simplePos x="0" y="0"/>
            <wp:positionH relativeFrom="column">
              <wp:posOffset>19796</wp:posOffset>
            </wp:positionH>
            <wp:positionV relativeFrom="paragraph">
              <wp:posOffset>163083</wp:posOffset>
            </wp:positionV>
            <wp:extent cx="228600" cy="228600"/>
            <wp:effectExtent l="0" t="0" r="0" b="0"/>
            <wp:wrapSquare wrapText="bothSides"/>
            <wp:docPr id="23" name="Image1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228600" cy="228600"/>
                    </a:xfrm>
                    <a:prstGeom prst="rect">
                      <a:avLst/>
                    </a:prstGeom>
                    <a:noFill/>
                    <a:ln>
                      <a:noFill/>
                      <a:prstDash/>
                    </a:ln>
                  </pic:spPr>
                </pic:pic>
              </a:graphicData>
            </a:graphic>
          </wp:anchor>
        </w:drawing>
      </w:r>
    </w:p>
    <w:p w14:paraId="497A3C50" w14:textId="77777777" w:rsidR="00047CD1" w:rsidRDefault="007D4259">
      <w:pPr>
        <w:pStyle w:val="Standard"/>
        <w:jc w:val="both"/>
      </w:pPr>
      <w:r>
        <w:rPr>
          <w:b/>
        </w:rPr>
        <w:t xml:space="preserve">Dispersion : </w:t>
      </w:r>
      <w:r>
        <w:t>Permet de simuler la dispersion d'un insecte dans le vent. Seul la tordeuse des bourgeons de l'épinette est disponible.</w:t>
      </w:r>
    </w:p>
    <w:p w14:paraId="7168A346" w14:textId="77777777" w:rsidR="00047CD1" w:rsidRDefault="007D4259">
      <w:pPr>
        <w:pStyle w:val="Standard"/>
        <w:jc w:val="both"/>
      </w:pPr>
      <w:r>
        <w:rPr>
          <w:b/>
          <w:noProof/>
          <w:lang w:val="en-CA" w:eastAsia="en-CA"/>
        </w:rPr>
        <w:drawing>
          <wp:anchor distT="0" distB="0" distL="114300" distR="114300" simplePos="0" relativeHeight="100" behindDoc="0" locked="0" layoutInCell="1" allowOverlap="1" wp14:anchorId="5521CD99" wp14:editId="0CD9485E">
            <wp:simplePos x="0" y="0"/>
            <wp:positionH relativeFrom="column">
              <wp:posOffset>19796</wp:posOffset>
            </wp:positionH>
            <wp:positionV relativeFrom="paragraph">
              <wp:posOffset>163083</wp:posOffset>
            </wp:positionV>
            <wp:extent cx="228600" cy="228600"/>
            <wp:effectExtent l="0" t="0" r="0" b="0"/>
            <wp:wrapSquare wrapText="bothSides"/>
            <wp:docPr id="24" name="Image1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228600" cy="228600"/>
                    </a:xfrm>
                    <a:prstGeom prst="rect">
                      <a:avLst/>
                    </a:prstGeom>
                    <a:noFill/>
                    <a:ln>
                      <a:noFill/>
                      <a:prstDash/>
                    </a:ln>
                  </pic:spPr>
                </pic:pic>
              </a:graphicData>
            </a:graphic>
          </wp:anchor>
        </w:drawing>
      </w:r>
    </w:p>
    <w:p w14:paraId="564CA8F1" w14:textId="77777777" w:rsidR="00047CD1" w:rsidRDefault="007D4259">
      <w:pPr>
        <w:pStyle w:val="Standard"/>
        <w:jc w:val="both"/>
      </w:pPr>
      <w:r>
        <w:rPr>
          <w:b/>
        </w:rPr>
        <w:t xml:space="preserve">Scripte : </w:t>
      </w:r>
      <w:r>
        <w:t>Permet d'appeler une application externe (comme R) avec un fichier du répertoire de sortie.</w:t>
      </w:r>
    </w:p>
    <w:p w14:paraId="55FA10C6" w14:textId="77777777" w:rsidR="00047CD1" w:rsidRDefault="007D4259">
      <w:pPr>
        <w:pStyle w:val="Standard"/>
        <w:jc w:val="both"/>
      </w:pPr>
      <w:r>
        <w:rPr>
          <w:b/>
          <w:noProof/>
          <w:lang w:val="en-CA" w:eastAsia="en-CA"/>
        </w:rPr>
        <w:drawing>
          <wp:anchor distT="0" distB="0" distL="114300" distR="114300" simplePos="0" relativeHeight="101" behindDoc="0" locked="0" layoutInCell="1" allowOverlap="1" wp14:anchorId="06B9F334" wp14:editId="26B3B615">
            <wp:simplePos x="0" y="0"/>
            <wp:positionH relativeFrom="column">
              <wp:posOffset>2523</wp:posOffset>
            </wp:positionH>
            <wp:positionV relativeFrom="paragraph">
              <wp:posOffset>127796</wp:posOffset>
            </wp:positionV>
            <wp:extent cx="228600" cy="228600"/>
            <wp:effectExtent l="0" t="0" r="0" b="0"/>
            <wp:wrapSquare wrapText="bothSides"/>
            <wp:docPr id="25" name="Image1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228600" cy="228600"/>
                    </a:xfrm>
                    <a:prstGeom prst="rect">
                      <a:avLst/>
                    </a:prstGeom>
                    <a:noFill/>
                    <a:ln>
                      <a:noFill/>
                      <a:prstDash/>
                    </a:ln>
                  </pic:spPr>
                </pic:pic>
              </a:graphicData>
            </a:graphic>
          </wp:anchor>
        </w:drawing>
      </w:r>
    </w:p>
    <w:p w14:paraId="756252FE" w14:textId="77777777" w:rsidR="00047CD1" w:rsidRDefault="007D4259">
      <w:pPr>
        <w:pStyle w:val="Standard"/>
        <w:jc w:val="both"/>
      </w:pPr>
      <w:r>
        <w:rPr>
          <w:b/>
        </w:rPr>
        <w:t xml:space="preserve">Copie : </w:t>
      </w:r>
      <w:r>
        <w:t>Permet de copier un fichier à l'extérieur de la structure de BioSIM. Permet entre autre d'envoyer un fichier sur un site FTP.</w:t>
      </w:r>
    </w:p>
    <w:p w14:paraId="5816DD06" w14:textId="77777777" w:rsidR="00047CD1" w:rsidRDefault="007D4259">
      <w:pPr>
        <w:pStyle w:val="Standard"/>
        <w:jc w:val="both"/>
      </w:pPr>
      <w:r>
        <w:rPr>
          <w:b/>
          <w:noProof/>
          <w:lang w:val="en-CA" w:eastAsia="en-CA"/>
        </w:rPr>
        <w:drawing>
          <wp:anchor distT="0" distB="0" distL="114300" distR="114300" simplePos="0" relativeHeight="102" behindDoc="0" locked="0" layoutInCell="1" allowOverlap="1" wp14:anchorId="575D1334" wp14:editId="28B687FC">
            <wp:simplePos x="0" y="0"/>
            <wp:positionH relativeFrom="column">
              <wp:posOffset>14036</wp:posOffset>
            </wp:positionH>
            <wp:positionV relativeFrom="paragraph">
              <wp:posOffset>171358</wp:posOffset>
            </wp:positionV>
            <wp:extent cx="228600" cy="228600"/>
            <wp:effectExtent l="0" t="0" r="0" b="0"/>
            <wp:wrapSquare wrapText="bothSides"/>
            <wp:docPr id="26" name="Image1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228600" cy="228600"/>
                    </a:xfrm>
                    <a:prstGeom prst="rect">
                      <a:avLst/>
                    </a:prstGeom>
                    <a:noFill/>
                    <a:ln>
                      <a:noFill/>
                      <a:prstDash/>
                    </a:ln>
                  </pic:spPr>
                </pic:pic>
              </a:graphicData>
            </a:graphic>
          </wp:anchor>
        </w:drawing>
      </w:r>
    </w:p>
    <w:p w14:paraId="002A07AD" w14:textId="77777777" w:rsidR="00047CD1" w:rsidRDefault="007D4259">
      <w:pPr>
        <w:pStyle w:val="Standard"/>
        <w:jc w:val="both"/>
      </w:pPr>
      <w:r>
        <w:rPr>
          <w:b/>
        </w:rPr>
        <w:t xml:space="preserve">Calibration de modèle : </w:t>
      </w:r>
      <w:r>
        <w:t>Permet d'utiliser les paramètres d'un modèle à l'aide de « Simulated Annealing ».</w:t>
      </w:r>
    </w:p>
    <w:p w14:paraId="677518D0" w14:textId="77777777" w:rsidR="00047CD1" w:rsidRDefault="00047CD1">
      <w:pPr>
        <w:pStyle w:val="Standard"/>
        <w:jc w:val="both"/>
        <w:rPr>
          <w:b/>
        </w:rPr>
      </w:pPr>
    </w:p>
    <w:p w14:paraId="1245E0C6" w14:textId="77777777" w:rsidR="00047CD1" w:rsidRDefault="007D4259">
      <w:pPr>
        <w:pStyle w:val="Standard"/>
        <w:jc w:val="both"/>
      </w:pPr>
      <w:r>
        <w:t>Il est possible d’ajouter un nombre illimité d’éléments enfant à des éléments parent, et de créer ainsi des chaînes de longueur ou de composition différentes dans chaque projet. Toutefois, selon la nature de l’élément parent, il se peut que vous ne puissiez ajouter que certains types d’éléments enfant (consultez le manuel pour obtenir des explications détaillées et des exemples).</w:t>
      </w:r>
    </w:p>
    <w:p w14:paraId="1DCCBB70" w14:textId="77777777" w:rsidR="00047CD1" w:rsidRDefault="00047CD1">
      <w:pPr>
        <w:pStyle w:val="Standard"/>
        <w:jc w:val="both"/>
      </w:pPr>
    </w:p>
    <w:p w14:paraId="523F714E" w14:textId="77777777" w:rsidR="00047CD1" w:rsidRDefault="007D4259">
      <w:pPr>
        <w:pStyle w:val="Titre2"/>
      </w:pPr>
      <w:bookmarkStart w:id="11" w:name="__RefHeading___Toc347997478"/>
      <w:bookmarkStart w:id="12" w:name="_Toc487029719"/>
      <w:bookmarkStart w:id="13" w:name="_Toc46902012"/>
      <w:r>
        <w:t>Créer un projet</w:t>
      </w:r>
      <w:bookmarkEnd w:id="11"/>
      <w:bookmarkEnd w:id="12"/>
      <w:bookmarkEnd w:id="13"/>
    </w:p>
    <w:p w14:paraId="66EAB153" w14:textId="77777777" w:rsidR="00047CD1" w:rsidRDefault="007D4259">
      <w:pPr>
        <w:pStyle w:val="Standard"/>
        <w:jc w:val="both"/>
      </w:pPr>
      <w:r>
        <w:t>La première étape à suivre dans BioSIM consiste à créer un projet. Pour ce faire, cliquez sur [Fichier], puis sur [Enregistrer sous…] dans la barre de menus.</w:t>
      </w:r>
    </w:p>
    <w:p w14:paraId="54A19DE2" w14:textId="77777777" w:rsidR="00047CD1" w:rsidRDefault="00047CD1">
      <w:pPr>
        <w:pStyle w:val="Standard"/>
        <w:jc w:val="both"/>
      </w:pPr>
    </w:p>
    <w:p w14:paraId="5732D40C" w14:textId="77777777" w:rsidR="00047CD1" w:rsidRDefault="007D4259">
      <w:pPr>
        <w:pStyle w:val="Standard"/>
        <w:jc w:val="both"/>
      </w:pPr>
      <w:r>
        <w:rPr>
          <w:noProof/>
          <w:lang w:val="en-CA" w:eastAsia="en-CA"/>
        </w:rPr>
        <w:drawing>
          <wp:anchor distT="0" distB="0" distL="114300" distR="114300" simplePos="0" relativeHeight="73" behindDoc="0" locked="0" layoutInCell="1" allowOverlap="1" wp14:anchorId="7D8B9D11" wp14:editId="7015A32A">
            <wp:simplePos x="0" y="0"/>
            <wp:positionH relativeFrom="margin">
              <wp:align>right</wp:align>
            </wp:positionH>
            <wp:positionV relativeFrom="paragraph">
              <wp:posOffset>53931</wp:posOffset>
            </wp:positionV>
            <wp:extent cx="3131280" cy="1953359"/>
            <wp:effectExtent l="0" t="0" r="0" b="8890"/>
            <wp:wrapTight wrapText="bothSides">
              <wp:wrapPolygon edited="0">
                <wp:start x="0" y="0"/>
                <wp:lineTo x="0" y="21488"/>
                <wp:lineTo x="21420" y="21488"/>
                <wp:lineTo x="21420" y="0"/>
                <wp:lineTo x="0" y="0"/>
              </wp:wrapPolygon>
            </wp:wrapTight>
            <wp:docPr id="27"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3131280" cy="1953359"/>
                    </a:xfrm>
                    <a:prstGeom prst="rect">
                      <a:avLst/>
                    </a:prstGeom>
                    <a:noFill/>
                    <a:ln>
                      <a:noFill/>
                      <a:prstDash/>
                    </a:ln>
                  </pic:spPr>
                </pic:pic>
              </a:graphicData>
            </a:graphic>
          </wp:anchor>
        </w:drawing>
      </w:r>
      <w:r>
        <w:t xml:space="preserve">Choisissez le répertoire dans lequel enregistrer le projet. Il est recommandé de créer un nouveau répertoire lorsque vous enregistrez un nouveau projet, étant donné que BioSIM génère plusieurs nouveaux sous-répertoires dès qu’un nouveau projet est créé. Par exemple, créez un répertoire </w:t>
      </w:r>
      <w:r>
        <w:rPr>
          <w:rFonts w:ascii="Courier New" w:hAnsi="Courier New" w:cs="Courier New"/>
        </w:rPr>
        <w:t>DemoBioSIM</w:t>
      </w:r>
      <w:r>
        <w:t xml:space="preserve"> et nommez le fichier </w:t>
      </w:r>
      <w:r>
        <w:rPr>
          <w:rFonts w:ascii="Courier New" w:hAnsi="Courier New" w:cs="Courier New"/>
        </w:rPr>
        <w:t xml:space="preserve">DemoBioSIM.biox </w:t>
      </w:r>
      <w:r>
        <w:t>(si vous n’indiquez pas l’extension .biox du fichier, celle-ci et automatiquement ajoutée). Tous les renseignements liés au présent tutoriel sont désormais stockés dans ce répertoire de projet.</w:t>
      </w:r>
    </w:p>
    <w:p w14:paraId="53FDAE3E" w14:textId="77777777" w:rsidR="00AB4F29" w:rsidRDefault="00AB4F29">
      <w:pPr>
        <w:suppressAutoHyphens w:val="0"/>
        <w:rPr>
          <w:rFonts w:ascii="Times New Roman" w:eastAsia="Times New Roman" w:hAnsi="Times New Roman" w:cs="Times New Roman"/>
          <w:szCs w:val="20"/>
          <w:lang w:bidi="ar-SA"/>
        </w:rPr>
      </w:pPr>
      <w:r>
        <w:br w:type="page"/>
      </w:r>
    </w:p>
    <w:p w14:paraId="46127137" w14:textId="72F0031C" w:rsidR="00047CD1" w:rsidRDefault="007D4259">
      <w:pPr>
        <w:pStyle w:val="Titre1"/>
      </w:pPr>
      <w:bookmarkStart w:id="14" w:name="__RefHeading___Toc347997479"/>
      <w:bookmarkStart w:id="15" w:name="_Toc487029720"/>
      <w:bookmarkStart w:id="16" w:name="_Toc46902013"/>
      <w:r>
        <w:lastRenderedPageBreak/>
        <w:t>Exemple 1</w:t>
      </w:r>
      <w:bookmarkEnd w:id="14"/>
      <w:bookmarkEnd w:id="15"/>
      <w:r w:rsidR="001E2250">
        <w:t> </w:t>
      </w:r>
      <w:bookmarkEnd w:id="16"/>
    </w:p>
    <w:p w14:paraId="4C8E2C03" w14:textId="77777777" w:rsidR="00047CD1" w:rsidRDefault="007D4259">
      <w:pPr>
        <w:pStyle w:val="Standard"/>
      </w:pPr>
      <w:r>
        <w:t>Les objectifs du premier exemple sont (1) de vous montrer comment créer une simulation au moyen d’anciennes données météorologiques de 2008 à 2010 et (2) de vous expliquer la marche à suivre pour extraire et exporter certaines variables climatiques, ainsi que pour créer des graphiques à partir de ces dernières.</w:t>
      </w:r>
    </w:p>
    <w:p w14:paraId="053B518D" w14:textId="77777777" w:rsidR="00047CD1" w:rsidRDefault="00047CD1">
      <w:pPr>
        <w:pStyle w:val="Standard"/>
      </w:pPr>
    </w:p>
    <w:p w14:paraId="4FB43542" w14:textId="77777777" w:rsidR="00047CD1" w:rsidRPr="00641732" w:rsidRDefault="00B636B9" w:rsidP="00341AAD">
      <w:pPr>
        <w:pStyle w:val="Titre2"/>
        <w:numPr>
          <w:ilvl w:val="0"/>
          <w:numId w:val="0"/>
        </w:numPr>
        <w:ind w:left="1001" w:hanging="576"/>
        <w:rPr>
          <w:lang w:val="fr-CA"/>
        </w:rPr>
      </w:pPr>
      <w:bookmarkStart w:id="17" w:name="__RefHeading___Toc347997480"/>
      <w:bookmarkStart w:id="18" w:name="_Toc487029721"/>
      <w:bookmarkStart w:id="19" w:name="_Toc46902014"/>
      <w:r>
        <w:rPr>
          <w:noProof/>
          <w:lang w:val="en-CA" w:eastAsia="en-CA"/>
        </w:rPr>
        <w:drawing>
          <wp:anchor distT="0" distB="0" distL="114300" distR="114300" simplePos="0" relativeHeight="251659264" behindDoc="0" locked="0" layoutInCell="1" allowOverlap="1" wp14:anchorId="23347DA4" wp14:editId="2FC4C735">
            <wp:simplePos x="0" y="0"/>
            <wp:positionH relativeFrom="margin">
              <wp:align>right</wp:align>
            </wp:positionH>
            <wp:positionV relativeFrom="paragraph">
              <wp:posOffset>7204</wp:posOffset>
            </wp:positionV>
            <wp:extent cx="2007236" cy="2109465"/>
            <wp:effectExtent l="0" t="0" r="0" b="5715"/>
            <wp:wrapSquare wrapText="bothSides"/>
            <wp:docPr id="28"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2007236" cy="2109465"/>
                    </a:xfrm>
                    <a:prstGeom prst="rect">
                      <a:avLst/>
                    </a:prstGeom>
                    <a:noFill/>
                    <a:ln>
                      <a:noFill/>
                      <a:prstDash/>
                    </a:ln>
                  </pic:spPr>
                </pic:pic>
              </a:graphicData>
            </a:graphic>
          </wp:anchor>
        </w:drawing>
      </w:r>
      <w:r w:rsidR="007D4259" w:rsidRPr="00641732">
        <w:rPr>
          <w:lang w:val="fr-CA"/>
        </w:rPr>
        <w:t>Étape 1</w:t>
      </w:r>
      <w:r w:rsidR="00641732" w:rsidRPr="00641732">
        <w:rPr>
          <w:lang w:val="fr-CA"/>
        </w:rPr>
        <w:t xml:space="preserve"> </w:t>
      </w:r>
      <w:r w:rsidR="007D4259" w:rsidRPr="00641732">
        <w:rPr>
          <w:lang w:val="fr-CA"/>
        </w:rPr>
        <w:t>: Définir un groupe d’éléments</w:t>
      </w:r>
      <w:bookmarkEnd w:id="17"/>
      <w:bookmarkEnd w:id="18"/>
      <w:bookmarkEnd w:id="19"/>
    </w:p>
    <w:p w14:paraId="4F6C172B" w14:textId="77777777" w:rsidR="00047CD1" w:rsidRDefault="00047CD1">
      <w:pPr>
        <w:pStyle w:val="Standard"/>
      </w:pPr>
    </w:p>
    <w:p w14:paraId="00C19F92" w14:textId="77777777" w:rsidR="00047CD1" w:rsidRDefault="00B636B9">
      <w:pPr>
        <w:pStyle w:val="Standard"/>
        <w:ind w:right="4159"/>
        <w:jc w:val="both"/>
      </w:pPr>
      <w:r>
        <w:rPr>
          <w:noProof/>
          <w:lang w:val="en-CA" w:eastAsia="en-CA"/>
        </w:rPr>
        <mc:AlternateContent>
          <mc:Choice Requires="wps">
            <w:drawing>
              <wp:anchor distT="0" distB="0" distL="114300" distR="114300" simplePos="0" relativeHeight="251664384" behindDoc="0" locked="0" layoutInCell="1" allowOverlap="1" wp14:anchorId="5B62DD90" wp14:editId="7ADACFE0">
                <wp:simplePos x="0" y="0"/>
                <wp:positionH relativeFrom="column">
                  <wp:posOffset>3804285</wp:posOffset>
                </wp:positionH>
                <wp:positionV relativeFrom="paragraph">
                  <wp:posOffset>654685</wp:posOffset>
                </wp:positionV>
                <wp:extent cx="1257300" cy="565150"/>
                <wp:effectExtent l="0" t="742950" r="19050" b="25400"/>
                <wp:wrapNone/>
                <wp:docPr id="30" name="Freeform 30"/>
                <wp:cNvGraphicFramePr/>
                <a:graphic xmlns:a="http://schemas.openxmlformats.org/drawingml/2006/main">
                  <a:graphicData uri="http://schemas.microsoft.com/office/word/2010/wordprocessingShape">
                    <wps:wsp>
                      <wps:cNvSpPr/>
                      <wps:spPr>
                        <a:xfrm>
                          <a:off x="0" y="0"/>
                          <a:ext cx="1257300" cy="565150"/>
                        </a:xfrm>
                        <a:custGeom>
                          <a:avLst>
                            <a:gd name="f0" fmla="val 20606"/>
                            <a:gd name="f1" fmla="val -26160"/>
                          </a:avLst>
                          <a:gdLst>
                            <a:gd name="f2" fmla="val 10800000"/>
                            <a:gd name="f3" fmla="val 5400000"/>
                            <a:gd name="f4" fmla="val 180"/>
                            <a:gd name="f5" fmla="val w"/>
                            <a:gd name="f6" fmla="val h"/>
                            <a:gd name="f7" fmla="val 0"/>
                            <a:gd name="f8" fmla="val 21600"/>
                            <a:gd name="f9" fmla="+- 0 0 1"/>
                            <a:gd name="f10" fmla="val 2147483647"/>
                            <a:gd name="f11" fmla="val 3590"/>
                            <a:gd name="f12" fmla="val 8970"/>
                            <a:gd name="f13" fmla="val 12630"/>
                            <a:gd name="f14" fmla="val 18010"/>
                            <a:gd name="f15" fmla="val -2147483647"/>
                            <a:gd name="f16" fmla="+- 0 0 0"/>
                            <a:gd name="f17" fmla="*/ f5 1 21600"/>
                            <a:gd name="f18" fmla="*/ f6 1 21600"/>
                            <a:gd name="f19" fmla="+- f8 0 f7"/>
                            <a:gd name="f20" fmla="pin -2147483647 f0 2147483647"/>
                            <a:gd name="f21" fmla="pin -2147483647 f1 2147483647"/>
                            <a:gd name="f22" fmla="*/ f16 f2 1"/>
                            <a:gd name="f23" fmla="val f20"/>
                            <a:gd name="f24" fmla="val f21"/>
                            <a:gd name="f25" fmla="*/ f19 1 21600"/>
                            <a:gd name="f26" fmla="*/ f20 f17 1"/>
                            <a:gd name="f27" fmla="*/ f21 f18 1"/>
                            <a:gd name="f28" fmla="*/ f22 1 f4"/>
                            <a:gd name="f29" fmla="+- f23 0 10800"/>
                            <a:gd name="f30" fmla="+- f24 0 10800"/>
                            <a:gd name="f31" fmla="+- f24 0 21600"/>
                            <a:gd name="f32" fmla="+- f23 0 21600"/>
                            <a:gd name="f33" fmla="*/ 0 f25 1"/>
                            <a:gd name="f34" fmla="*/ 21600 f25 1"/>
                            <a:gd name="f35" fmla="*/ 10800 f25 1"/>
                            <a:gd name="f36" fmla="+- f28 0 f3"/>
                            <a:gd name="f37" fmla="*/ f23 f17 1"/>
                            <a:gd name="f38" fmla="*/ f24 f18 1"/>
                            <a:gd name="f39" fmla="abs f29"/>
                            <a:gd name="f40" fmla="abs f30"/>
                            <a:gd name="f41" fmla="*/ f35 1 f25"/>
                            <a:gd name="f42" fmla="*/ f33 1 f25"/>
                            <a:gd name="f43" fmla="*/ f34 1 f25"/>
                            <a:gd name="f44" fmla="+- f39 0 f40"/>
                            <a:gd name="f45" fmla="+- f40 0 f39"/>
                            <a:gd name="f46" fmla="*/ f42 f17 1"/>
                            <a:gd name="f47" fmla="*/ f43 f17 1"/>
                            <a:gd name="f48" fmla="*/ f43 f18 1"/>
                            <a:gd name="f49" fmla="*/ f42 f18 1"/>
                            <a:gd name="f50" fmla="*/ f41 f17 1"/>
                            <a:gd name="f51" fmla="*/ f41 f18 1"/>
                            <a:gd name="f52" fmla="?: f30 f9 f44"/>
                            <a:gd name="f53" fmla="?: f30 f44 f9"/>
                            <a:gd name="f54" fmla="?: f29 f9 f45"/>
                            <a:gd name="f55" fmla="?: f29 f45 f9"/>
                            <a:gd name="f56" fmla="?: f23 f9 f52"/>
                            <a:gd name="f57" fmla="?: f23 f9 f53"/>
                            <a:gd name="f58" fmla="?: f31 f54 f9"/>
                            <a:gd name="f59" fmla="?: f31 f55 f9"/>
                            <a:gd name="f60" fmla="?: f32 f53 f9"/>
                            <a:gd name="f61" fmla="?: f32 f52 f9"/>
                            <a:gd name="f62" fmla="?: f24 f9 f55"/>
                            <a:gd name="f63" fmla="?: f24 f9 f54"/>
                            <a:gd name="f64" fmla="?: f56 f23 0"/>
                            <a:gd name="f65" fmla="?: f56 f24 6280"/>
                            <a:gd name="f66" fmla="?: f57 f23 0"/>
                            <a:gd name="f67" fmla="?: f57 f24 15320"/>
                            <a:gd name="f68" fmla="?: f58 f23 6280"/>
                            <a:gd name="f69" fmla="?: f58 f24 21600"/>
                            <a:gd name="f70" fmla="?: f59 f23 15320"/>
                            <a:gd name="f71" fmla="?: f59 f24 21600"/>
                            <a:gd name="f72" fmla="?: f60 f23 21600"/>
                            <a:gd name="f73" fmla="?: f60 f24 15320"/>
                            <a:gd name="f74" fmla="?: f61 f23 21600"/>
                            <a:gd name="f75" fmla="?: f61 f24 6280"/>
                            <a:gd name="f76" fmla="?: f62 f23 15320"/>
                            <a:gd name="f77" fmla="?: f62 f24 0"/>
                            <a:gd name="f78" fmla="?: f63 f23 6280"/>
                            <a:gd name="f79" fmla="?: f63 f24 0"/>
                          </a:gdLst>
                          <a:ahLst>
                            <a:ahXY gdRefX="f0" minX="f15" maxX="f10" gdRefY="f1" minY="f15" maxY="f10">
                              <a:pos x="f26" y="f27"/>
                            </a:ahXY>
                          </a:ahLst>
                          <a:cxnLst>
                            <a:cxn ang="3cd4">
                              <a:pos x="hc" y="t"/>
                            </a:cxn>
                            <a:cxn ang="0">
                              <a:pos x="r" y="vc"/>
                            </a:cxn>
                            <a:cxn ang="cd4">
                              <a:pos x="hc" y="b"/>
                            </a:cxn>
                            <a:cxn ang="cd2">
                              <a:pos x="l" y="vc"/>
                            </a:cxn>
                            <a:cxn ang="f36">
                              <a:pos x="f50" y="f49"/>
                            </a:cxn>
                            <a:cxn ang="f36">
                              <a:pos x="f46" y="f51"/>
                            </a:cxn>
                            <a:cxn ang="f36">
                              <a:pos x="f50" y="f48"/>
                            </a:cxn>
                            <a:cxn ang="f36">
                              <a:pos x="f47" y="f51"/>
                            </a:cxn>
                            <a:cxn ang="f36">
                              <a:pos x="f37" y="f38"/>
                            </a:cxn>
                          </a:cxnLst>
                          <a:rect l="f46" t="f49" r="f47" b="f48"/>
                          <a:pathLst>
                            <a:path w="21600" h="21600">
                              <a:moveTo>
                                <a:pt x="f7" y="f7"/>
                              </a:moveTo>
                              <a:lnTo>
                                <a:pt x="f7" y="f11"/>
                              </a:lnTo>
                              <a:lnTo>
                                <a:pt x="f64" y="f65"/>
                              </a:lnTo>
                              <a:lnTo>
                                <a:pt x="f7" y="f12"/>
                              </a:lnTo>
                              <a:lnTo>
                                <a:pt x="f7" y="f13"/>
                              </a:lnTo>
                              <a:lnTo>
                                <a:pt x="f66" y="f67"/>
                              </a:lnTo>
                              <a:lnTo>
                                <a:pt x="f7" y="f14"/>
                              </a:lnTo>
                              <a:lnTo>
                                <a:pt x="f7" y="f8"/>
                              </a:lnTo>
                              <a:lnTo>
                                <a:pt x="f11" y="f8"/>
                              </a:lnTo>
                              <a:lnTo>
                                <a:pt x="f68" y="f69"/>
                              </a:lnTo>
                              <a:lnTo>
                                <a:pt x="f12" y="f8"/>
                              </a:lnTo>
                              <a:lnTo>
                                <a:pt x="f13" y="f8"/>
                              </a:lnTo>
                              <a:lnTo>
                                <a:pt x="f70" y="f71"/>
                              </a:lnTo>
                              <a:lnTo>
                                <a:pt x="f14" y="f8"/>
                              </a:lnTo>
                              <a:lnTo>
                                <a:pt x="f8" y="f8"/>
                              </a:lnTo>
                              <a:lnTo>
                                <a:pt x="f8" y="f14"/>
                              </a:lnTo>
                              <a:lnTo>
                                <a:pt x="f72" y="f73"/>
                              </a:lnTo>
                              <a:lnTo>
                                <a:pt x="f8" y="f13"/>
                              </a:lnTo>
                              <a:lnTo>
                                <a:pt x="f8" y="f12"/>
                              </a:lnTo>
                              <a:lnTo>
                                <a:pt x="f74" y="f75"/>
                              </a:lnTo>
                              <a:lnTo>
                                <a:pt x="f8" y="f11"/>
                              </a:lnTo>
                              <a:lnTo>
                                <a:pt x="f8" y="f7"/>
                              </a:lnTo>
                              <a:lnTo>
                                <a:pt x="f14" y="f7"/>
                              </a:lnTo>
                              <a:lnTo>
                                <a:pt x="f76" y="f77"/>
                              </a:lnTo>
                              <a:lnTo>
                                <a:pt x="f13" y="f7"/>
                              </a:lnTo>
                              <a:lnTo>
                                <a:pt x="f12" y="f7"/>
                              </a:lnTo>
                              <a:lnTo>
                                <a:pt x="f78" y="f79"/>
                              </a:lnTo>
                              <a:lnTo>
                                <a:pt x="f11" y="f7"/>
                              </a:lnTo>
                              <a:lnTo>
                                <a:pt x="f7" y="f7"/>
                              </a:lnTo>
                              <a:close/>
                            </a:path>
                          </a:pathLst>
                        </a:custGeom>
                        <a:solidFill>
                          <a:srgbClr val="FFFFFF"/>
                        </a:solidFill>
                        <a:ln w="9363" cap="sq">
                          <a:solidFill>
                            <a:srgbClr val="0000FF"/>
                          </a:solidFill>
                          <a:prstDash val="solid"/>
                          <a:miter/>
                        </a:ln>
                      </wps:spPr>
                      <wps:txbx>
                        <w:txbxContent>
                          <w:p w14:paraId="4E2A4E81" w14:textId="77777777" w:rsidR="00F0722E" w:rsidRDefault="00F0722E">
                            <w:r>
                              <w:rPr>
                                <w:rFonts w:ascii="Times New Roman" w:eastAsia="Times New Roman" w:hAnsi="Times New Roman" w:cs="Times New Roman"/>
                                <w:b/>
                                <w:sz w:val="16"/>
                                <w:szCs w:val="16"/>
                                <w:lang w:bidi="ar-SA"/>
                              </w:rPr>
                              <w:t xml:space="preserve">1 - </w:t>
                            </w:r>
                            <w:r>
                              <w:rPr>
                                <w:rFonts w:ascii="Times New Roman" w:eastAsia="Times New Roman" w:hAnsi="Times New Roman" w:cs="Times New Roman"/>
                                <w:sz w:val="16"/>
                                <w:szCs w:val="16"/>
                                <w:lang w:bidi="ar-SA"/>
                              </w:rPr>
                              <w:t>Pour ajouter un élément dans un autre, vous devez d’abord sélectionner l’élément parent.</w:t>
                            </w:r>
                          </w:p>
                        </w:txbxContent>
                      </wps:txbx>
                      <wps:bodyPr vert="horz" wrap="square" lIns="91440" tIns="45720" rIns="91440" bIns="45720" anchor="t" anchorCtr="0" compatLnSpc="0">
                        <a:noAutofit/>
                      </wps:bodyPr>
                    </wps:wsp>
                  </a:graphicData>
                </a:graphic>
              </wp:anchor>
            </w:drawing>
          </mc:Choice>
          <mc:Fallback>
            <w:pict>
              <v:shape w14:anchorId="5B62DD90" id="Freeform 30" o:spid="_x0000_s1032" style="position:absolute;left:0;text-align:left;margin-left:299.55pt;margin-top:51.55pt;width:99pt;height:44.5pt;z-index:251664384;visibility:visible;mso-wrap-style:square;mso-wrap-distance-left:9pt;mso-wrap-distance-top:0;mso-wrap-distance-right:9pt;mso-wrap-distance-bottom:0;mso-position-horizontal:absolute;mso-position-horizontal-relative:text;mso-position-vertical:absolute;mso-position-vertical-relative:text;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" adj="-11796480,,5400" path="m,l,3590,,6280,,8970r,3660l,15320r,2690l,21600r3590,l6280,21600r2690,l12630,21600r2690,l18010,21600r3590,l21600,18010r,-2690l21600,12630r,-3660l21600,6280r,-2690l21600,,18010,r2596,-26160l12630,,8970,,6280,,3590,,,xe" strokecolor="blue" strokeweight=".26008mm">
                <v:stroke joinstyle="miter" endcap="square"/>
                <v:formulas/>
                <v:path arrowok="t" o:connecttype="custom" o:connectlocs="628650,0;1257300,282575;628650,565150;0,282575;628650,0;0,282575;628650,565150;1257300,282575;1199441,-684459" o:connectangles="270,0,90,180,270,270,270,270,270" textboxrect="0,0,21600,21600"/>
                <v:textbox>
                  <w:txbxContent>
                    <w:p w14:paraId="4E2A4E81" w14:textId="77777777" w:rsidR="00F0722E" w:rsidRDefault="00F0722E">
                      <w:r>
                        <w:rPr>
                          <w:rFonts w:ascii="Times New Roman" w:eastAsia="Times New Roman" w:hAnsi="Times New Roman" w:cs="Times New Roman"/>
                          <w:b/>
                          <w:sz w:val="16"/>
                          <w:szCs w:val="16"/>
                          <w:lang w:bidi="ar-SA"/>
                        </w:rPr>
                        <w:t xml:space="preserve">1 - </w:t>
                      </w:r>
                      <w:r>
                        <w:rPr>
                          <w:rFonts w:ascii="Times New Roman" w:eastAsia="Times New Roman" w:hAnsi="Times New Roman" w:cs="Times New Roman"/>
                          <w:sz w:val="16"/>
                          <w:szCs w:val="16"/>
                          <w:lang w:bidi="ar-SA"/>
                        </w:rPr>
                        <w:t>Pour ajouter un élément dans un autre, vous devez d’abord sélectionner l’élément parent.</w:t>
                      </w:r>
                    </w:p>
                  </w:txbxContent>
                </v:textbox>
              </v:shape>
            </w:pict>
          </mc:Fallback>
        </mc:AlternateContent>
      </w:r>
      <w:r>
        <w:rPr>
          <w:noProof/>
          <w:lang w:val="en-CA" w:eastAsia="en-CA"/>
        </w:rPr>
        <mc:AlternateContent>
          <mc:Choice Requires="wps">
            <w:drawing>
              <wp:anchor distT="0" distB="0" distL="114300" distR="114300" simplePos="0" relativeHeight="251665408" behindDoc="0" locked="0" layoutInCell="1" allowOverlap="1" wp14:anchorId="3765BA2A" wp14:editId="54A3A56A">
                <wp:simplePos x="0" y="0"/>
                <wp:positionH relativeFrom="margin">
                  <wp:align>right</wp:align>
                </wp:positionH>
                <wp:positionV relativeFrom="paragraph">
                  <wp:posOffset>139065</wp:posOffset>
                </wp:positionV>
                <wp:extent cx="1028700" cy="928370"/>
                <wp:effectExtent l="457200" t="495300" r="19050" b="24130"/>
                <wp:wrapNone/>
                <wp:docPr id="29" name="Freeform 28"/>
                <wp:cNvGraphicFramePr/>
                <a:graphic xmlns:a="http://schemas.openxmlformats.org/drawingml/2006/main">
                  <a:graphicData uri="http://schemas.microsoft.com/office/word/2010/wordprocessingShape">
                    <wps:wsp>
                      <wps:cNvSpPr/>
                      <wps:spPr>
                        <a:xfrm>
                          <a:off x="6060265" y="3020673"/>
                          <a:ext cx="1028700" cy="928370"/>
                        </a:xfrm>
                        <a:custGeom>
                          <a:avLst>
                            <a:gd name="f0" fmla="val -8599"/>
                            <a:gd name="f1" fmla="val -10505"/>
                          </a:avLst>
                          <a:gdLst>
                            <a:gd name="f2" fmla="val 10800000"/>
                            <a:gd name="f3" fmla="val 5400000"/>
                            <a:gd name="f4" fmla="val 180"/>
                            <a:gd name="f5" fmla="val w"/>
                            <a:gd name="f6" fmla="val h"/>
                            <a:gd name="f7" fmla="val 0"/>
                            <a:gd name="f8" fmla="val 21600"/>
                            <a:gd name="f9" fmla="+- 0 0 1"/>
                            <a:gd name="f10" fmla="val 2147483647"/>
                            <a:gd name="f11" fmla="val 3590"/>
                            <a:gd name="f12" fmla="val 8970"/>
                            <a:gd name="f13" fmla="val 12630"/>
                            <a:gd name="f14" fmla="val 18010"/>
                            <a:gd name="f15" fmla="val -2147483647"/>
                            <a:gd name="f16" fmla="+- 0 0 0"/>
                            <a:gd name="f17" fmla="*/ f5 1 21600"/>
                            <a:gd name="f18" fmla="*/ f6 1 21600"/>
                            <a:gd name="f19" fmla="+- f8 0 f7"/>
                            <a:gd name="f20" fmla="pin -2147483647 f0 2147483647"/>
                            <a:gd name="f21" fmla="pin -2147483647 f1 2147483647"/>
                            <a:gd name="f22" fmla="*/ f16 f2 1"/>
                            <a:gd name="f23" fmla="val f20"/>
                            <a:gd name="f24" fmla="val f21"/>
                            <a:gd name="f25" fmla="*/ f19 1 21600"/>
                            <a:gd name="f26" fmla="*/ f20 f17 1"/>
                            <a:gd name="f27" fmla="*/ f21 f18 1"/>
                            <a:gd name="f28" fmla="*/ f22 1 f4"/>
                            <a:gd name="f29" fmla="+- f23 0 10800"/>
                            <a:gd name="f30" fmla="+- f24 0 10800"/>
                            <a:gd name="f31" fmla="+- f24 0 21600"/>
                            <a:gd name="f32" fmla="+- f23 0 21600"/>
                            <a:gd name="f33" fmla="*/ 0 f25 1"/>
                            <a:gd name="f34" fmla="*/ 21600 f25 1"/>
                            <a:gd name="f35" fmla="*/ 10800 f25 1"/>
                            <a:gd name="f36" fmla="+- f28 0 f3"/>
                            <a:gd name="f37" fmla="*/ f23 f17 1"/>
                            <a:gd name="f38" fmla="*/ f24 f18 1"/>
                            <a:gd name="f39" fmla="abs f29"/>
                            <a:gd name="f40" fmla="abs f30"/>
                            <a:gd name="f41" fmla="*/ f35 1 f25"/>
                            <a:gd name="f42" fmla="*/ f33 1 f25"/>
                            <a:gd name="f43" fmla="*/ f34 1 f25"/>
                            <a:gd name="f44" fmla="+- f39 0 f40"/>
                            <a:gd name="f45" fmla="+- f40 0 f39"/>
                            <a:gd name="f46" fmla="*/ f42 f17 1"/>
                            <a:gd name="f47" fmla="*/ f43 f17 1"/>
                            <a:gd name="f48" fmla="*/ f43 f18 1"/>
                            <a:gd name="f49" fmla="*/ f42 f18 1"/>
                            <a:gd name="f50" fmla="*/ f41 f17 1"/>
                            <a:gd name="f51" fmla="*/ f41 f18 1"/>
                            <a:gd name="f52" fmla="?: f30 f9 f44"/>
                            <a:gd name="f53" fmla="?: f30 f44 f9"/>
                            <a:gd name="f54" fmla="?: f29 f9 f45"/>
                            <a:gd name="f55" fmla="?: f29 f45 f9"/>
                            <a:gd name="f56" fmla="?: f23 f9 f52"/>
                            <a:gd name="f57" fmla="?: f23 f9 f53"/>
                            <a:gd name="f58" fmla="?: f31 f54 f9"/>
                            <a:gd name="f59" fmla="?: f31 f55 f9"/>
                            <a:gd name="f60" fmla="?: f32 f53 f9"/>
                            <a:gd name="f61" fmla="?: f32 f52 f9"/>
                            <a:gd name="f62" fmla="?: f24 f9 f55"/>
                            <a:gd name="f63" fmla="?: f24 f9 f54"/>
                            <a:gd name="f64" fmla="?: f56 f23 0"/>
                            <a:gd name="f65" fmla="?: f56 f24 6280"/>
                            <a:gd name="f66" fmla="?: f57 f23 0"/>
                            <a:gd name="f67" fmla="?: f57 f24 15320"/>
                            <a:gd name="f68" fmla="?: f58 f23 6280"/>
                            <a:gd name="f69" fmla="?: f58 f24 21600"/>
                            <a:gd name="f70" fmla="?: f59 f23 15320"/>
                            <a:gd name="f71" fmla="?: f59 f24 21600"/>
                            <a:gd name="f72" fmla="?: f60 f23 21600"/>
                            <a:gd name="f73" fmla="?: f60 f24 15320"/>
                            <a:gd name="f74" fmla="?: f61 f23 21600"/>
                            <a:gd name="f75" fmla="?: f61 f24 6280"/>
                            <a:gd name="f76" fmla="?: f62 f23 15320"/>
                            <a:gd name="f77" fmla="?: f62 f24 0"/>
                            <a:gd name="f78" fmla="?: f63 f23 6280"/>
                            <a:gd name="f79" fmla="?: f63 f24 0"/>
                          </a:gdLst>
                          <a:ahLst>
                            <a:ahXY gdRefX="f0" minX="f15" maxX="f10" gdRefY="f1" minY="f15" maxY="f10">
                              <a:pos x="f26" y="f27"/>
                            </a:ahXY>
                          </a:ahLst>
                          <a:cxnLst>
                            <a:cxn ang="3cd4">
                              <a:pos x="hc" y="t"/>
                            </a:cxn>
                            <a:cxn ang="0">
                              <a:pos x="r" y="vc"/>
                            </a:cxn>
                            <a:cxn ang="cd4">
                              <a:pos x="hc" y="b"/>
                            </a:cxn>
                            <a:cxn ang="cd2">
                              <a:pos x="l" y="vc"/>
                            </a:cxn>
                            <a:cxn ang="f36">
                              <a:pos x="f50" y="f49"/>
                            </a:cxn>
                            <a:cxn ang="f36">
                              <a:pos x="f46" y="f51"/>
                            </a:cxn>
                            <a:cxn ang="f36">
                              <a:pos x="f50" y="f48"/>
                            </a:cxn>
                            <a:cxn ang="f36">
                              <a:pos x="f47" y="f51"/>
                            </a:cxn>
                            <a:cxn ang="f36">
                              <a:pos x="f37" y="f38"/>
                            </a:cxn>
                          </a:cxnLst>
                          <a:rect l="f46" t="f49" r="f47" b="f48"/>
                          <a:pathLst>
                            <a:path w="21600" h="21600">
                              <a:moveTo>
                                <a:pt x="f7" y="f7"/>
                              </a:moveTo>
                              <a:lnTo>
                                <a:pt x="f7" y="f11"/>
                              </a:lnTo>
                              <a:lnTo>
                                <a:pt x="f64" y="f65"/>
                              </a:lnTo>
                              <a:lnTo>
                                <a:pt x="f7" y="f12"/>
                              </a:lnTo>
                              <a:lnTo>
                                <a:pt x="f7" y="f13"/>
                              </a:lnTo>
                              <a:lnTo>
                                <a:pt x="f66" y="f67"/>
                              </a:lnTo>
                              <a:lnTo>
                                <a:pt x="f7" y="f14"/>
                              </a:lnTo>
                              <a:lnTo>
                                <a:pt x="f7" y="f8"/>
                              </a:lnTo>
                              <a:lnTo>
                                <a:pt x="f11" y="f8"/>
                              </a:lnTo>
                              <a:lnTo>
                                <a:pt x="f68" y="f69"/>
                              </a:lnTo>
                              <a:lnTo>
                                <a:pt x="f12" y="f8"/>
                              </a:lnTo>
                              <a:lnTo>
                                <a:pt x="f13" y="f8"/>
                              </a:lnTo>
                              <a:lnTo>
                                <a:pt x="f70" y="f71"/>
                              </a:lnTo>
                              <a:lnTo>
                                <a:pt x="f14" y="f8"/>
                              </a:lnTo>
                              <a:lnTo>
                                <a:pt x="f8" y="f8"/>
                              </a:lnTo>
                              <a:lnTo>
                                <a:pt x="f8" y="f14"/>
                              </a:lnTo>
                              <a:lnTo>
                                <a:pt x="f72" y="f73"/>
                              </a:lnTo>
                              <a:lnTo>
                                <a:pt x="f8" y="f13"/>
                              </a:lnTo>
                              <a:lnTo>
                                <a:pt x="f8" y="f12"/>
                              </a:lnTo>
                              <a:lnTo>
                                <a:pt x="f74" y="f75"/>
                              </a:lnTo>
                              <a:lnTo>
                                <a:pt x="f8" y="f11"/>
                              </a:lnTo>
                              <a:lnTo>
                                <a:pt x="f8" y="f7"/>
                              </a:lnTo>
                              <a:lnTo>
                                <a:pt x="f14" y="f7"/>
                              </a:lnTo>
                              <a:lnTo>
                                <a:pt x="f76" y="f77"/>
                              </a:lnTo>
                              <a:lnTo>
                                <a:pt x="f13" y="f7"/>
                              </a:lnTo>
                              <a:lnTo>
                                <a:pt x="f12" y="f7"/>
                              </a:lnTo>
                              <a:lnTo>
                                <a:pt x="f78" y="f79"/>
                              </a:lnTo>
                              <a:lnTo>
                                <a:pt x="f11" y="f7"/>
                              </a:lnTo>
                              <a:lnTo>
                                <a:pt x="f7" y="f7"/>
                              </a:lnTo>
                              <a:close/>
                            </a:path>
                          </a:pathLst>
                        </a:custGeom>
                        <a:solidFill>
                          <a:srgbClr val="FFFFFF"/>
                        </a:solidFill>
                        <a:ln w="9363" cap="sq">
                          <a:solidFill>
                            <a:srgbClr val="0000FF"/>
                          </a:solidFill>
                          <a:prstDash val="solid"/>
                          <a:miter/>
                        </a:ln>
                      </wps:spPr>
                      <wps:txbx>
                        <w:txbxContent>
                          <w:p w14:paraId="0C0EE152" w14:textId="77777777" w:rsidR="00F0722E" w:rsidRDefault="00F0722E">
                            <w:r>
                              <w:rPr>
                                <w:rFonts w:ascii="Times New Roman" w:eastAsia="Times New Roman" w:hAnsi="Times New Roman" w:cs="Times New Roman"/>
                                <w:b/>
                                <w:sz w:val="16"/>
                                <w:szCs w:val="16"/>
                                <w:lang w:bidi="ar-SA"/>
                              </w:rPr>
                              <w:t xml:space="preserve">2 - </w:t>
                            </w:r>
                            <w:r>
                              <w:rPr>
                                <w:rFonts w:ascii="Times New Roman" w:eastAsia="Times New Roman" w:hAnsi="Times New Roman" w:cs="Times New Roman"/>
                                <w:sz w:val="16"/>
                                <w:szCs w:val="16"/>
                                <w:lang w:bidi="ar-SA"/>
                              </w:rPr>
                              <w:t>Ensuite, cliquez sur le bouton d’ajout d’élément qui vous permet d’ajouter le type d’élément enfant voulu.</w:t>
                            </w:r>
                          </w:p>
                        </w:txbxContent>
                      </wps:txbx>
                      <wps:bodyPr vert="horz" wrap="square" lIns="91440" tIns="45720" rIns="91440" bIns="45720" anchor="t" anchorCtr="0" compatLnSpc="0">
                        <a:noAutofit/>
                      </wps:bodyPr>
                    </wps:wsp>
                  </a:graphicData>
                </a:graphic>
              </wp:anchor>
            </w:drawing>
          </mc:Choice>
          <mc:Fallback>
            <w:pict>
              <v:shape w14:anchorId="3765BA2A" id="Freeform 28" o:spid="_x0000_s1033" style="position:absolute;left:0;text-align:left;margin-left:29.8pt;margin-top:10.95pt;width:81pt;height:73.1pt;z-index:251665408;visibility:visible;mso-wrap-style:square;mso-wrap-distance-left:9pt;mso-wrap-distance-top:0;mso-wrap-distance-right:9pt;mso-wrap-distance-bottom:0;mso-position-horizontal:right;mso-position-horizontal-relative:margin;mso-position-vertical:absolute;mso-position-vertical-relative:text;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" adj="-11796480,,5400" path="m,l,3590,,6280,,8970r,3660l,15320r,2690l,21600r3590,l6280,21600r2690,l12630,21600r2690,l18010,21600r3590,l21600,18010r,-2690l21600,12630r,-3660l21600,6280r,-2690l21600,,18010,,15320,,12630,,8970,,-8599,-10505,3590,,,xe" strokecolor="blue" strokeweight=".26008mm">
                <v:stroke joinstyle="miter" endcap="square"/>
                <v:formulas/>
                <v:path arrowok="t" o:connecttype="custom" o:connectlocs="514350,0;1028700,464185;514350,928370;0,464185;514350,0;0,464185;514350,928370;1028700,464185;-409527,-451506" o:connectangles="270,0,90,180,270,270,270,270,270" textboxrect="0,0,21600,21600"/>
                <v:textbox>
                  <w:txbxContent>
                    <w:p w14:paraId="0C0EE152" w14:textId="77777777" w:rsidR="00F0722E" w:rsidRDefault="00F0722E">
                      <w:r>
                        <w:rPr>
                          <w:rFonts w:ascii="Times New Roman" w:eastAsia="Times New Roman" w:hAnsi="Times New Roman" w:cs="Times New Roman"/>
                          <w:b/>
                          <w:sz w:val="16"/>
                          <w:szCs w:val="16"/>
                          <w:lang w:bidi="ar-SA"/>
                        </w:rPr>
                        <w:t xml:space="preserve">2 - </w:t>
                      </w:r>
                      <w:r>
                        <w:rPr>
                          <w:rFonts w:ascii="Times New Roman" w:eastAsia="Times New Roman" w:hAnsi="Times New Roman" w:cs="Times New Roman"/>
                          <w:sz w:val="16"/>
                          <w:szCs w:val="16"/>
                          <w:lang w:bidi="ar-SA"/>
                        </w:rPr>
                        <w:t>Ensuite, cliquez sur le bouton d’ajout d’élément qui vous permet d’ajouter le type d’élément enfant voulu.</w:t>
                      </w:r>
                    </w:p>
                  </w:txbxContent>
                </v:textbox>
                <w10:wrap anchorx="margin"/>
              </v:shape>
            </w:pict>
          </mc:Fallback>
        </mc:AlternateContent>
      </w:r>
      <w:r w:rsidR="007D4259">
        <w:t>Dans la fenêtre Projet, sélectionnez l’icône du dossier « Projet »,</w:t>
      </w:r>
      <w:r w:rsidR="007D4259">
        <w:rPr>
          <w:noProof/>
          <w:lang w:val="en-CA" w:eastAsia="en-CA"/>
        </w:rPr>
        <w:drawing>
          <wp:anchor distT="0" distB="0" distL="114300" distR="114300" simplePos="0" relativeHeight="103" behindDoc="0" locked="0" layoutInCell="1" allowOverlap="1" wp14:anchorId="250DAA47" wp14:editId="184A264F">
            <wp:simplePos x="0" y="0"/>
            <wp:positionH relativeFrom="column">
              <wp:posOffset>20162</wp:posOffset>
            </wp:positionH>
            <wp:positionV relativeFrom="paragraph">
              <wp:posOffset>358197</wp:posOffset>
            </wp:positionV>
            <wp:extent cx="143643" cy="143643"/>
            <wp:effectExtent l="0" t="0" r="8757" b="8757"/>
            <wp:wrapSquare wrapText="bothSides"/>
            <wp:docPr id="31" name="Image1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143643" cy="143643"/>
                    </a:xfrm>
                    <a:prstGeom prst="rect">
                      <a:avLst/>
                    </a:prstGeom>
                    <a:noFill/>
                    <a:ln>
                      <a:noFill/>
                      <a:prstDash/>
                    </a:ln>
                  </pic:spPr>
                </pic:pic>
              </a:graphicData>
            </a:graphic>
          </wp:anchor>
        </w:drawing>
      </w:r>
      <w:r w:rsidR="007D4259">
        <w:t xml:space="preserve"> puis cliquez sur le bouton Ajouter groupe  sur la première ligne de la barre d’outils de la fenêtre Projet, ou allez dans [Projet], puis sélectionnez [Ajouter groupe] dans la barre de menus. Un groupe est ajouté au « Projet ».</w:t>
      </w:r>
    </w:p>
    <w:p w14:paraId="1F135A70" w14:textId="77777777" w:rsidR="00047CD1" w:rsidRDefault="00047CD1">
      <w:pPr>
        <w:pStyle w:val="Standard"/>
        <w:ind w:right="4159"/>
        <w:jc w:val="both"/>
      </w:pPr>
    </w:p>
    <w:p w14:paraId="44814F95" w14:textId="77777777" w:rsidR="00047CD1" w:rsidRDefault="007D4259">
      <w:pPr>
        <w:pStyle w:val="Standard"/>
        <w:jc w:val="both"/>
      </w:pPr>
      <w:r>
        <w:t>Sélectionnez l’élément « Groupe » que vous avez créé,</w:t>
      </w:r>
    </w:p>
    <w:p w14:paraId="2FD6E4C1" w14:textId="77777777" w:rsidR="00047CD1" w:rsidRDefault="007D4259">
      <w:pPr>
        <w:pStyle w:val="Standard"/>
        <w:jc w:val="both"/>
      </w:pPr>
      <w:r>
        <w:t xml:space="preserve">Cliquez sur celui-ci une deuxième fois et renommez-le </w:t>
      </w:r>
      <w:r>
        <w:rPr>
          <w:rFonts w:ascii="Courier New" w:hAnsi="Courier New" w:cs="Courier New"/>
        </w:rPr>
        <w:t>Climatologie</w:t>
      </w:r>
      <w:r>
        <w:t>.</w:t>
      </w:r>
    </w:p>
    <w:p w14:paraId="62128532" w14:textId="77777777" w:rsidR="00047CD1" w:rsidRDefault="00047CD1">
      <w:pPr>
        <w:pStyle w:val="Standard"/>
        <w:jc w:val="both"/>
      </w:pPr>
    </w:p>
    <w:p w14:paraId="7B8CBB22" w14:textId="77777777" w:rsidR="00047CD1" w:rsidRPr="00641732" w:rsidRDefault="007D4259" w:rsidP="00341AAD">
      <w:pPr>
        <w:pStyle w:val="Titre2"/>
        <w:numPr>
          <w:ilvl w:val="0"/>
          <w:numId w:val="0"/>
        </w:numPr>
        <w:ind w:left="1001" w:hanging="576"/>
        <w:rPr>
          <w:lang w:val="fr-CA"/>
        </w:rPr>
      </w:pPr>
      <w:bookmarkStart w:id="20" w:name="_Toc487029722"/>
      <w:bookmarkStart w:id="21" w:name="_Toc46902015"/>
      <w:r w:rsidRPr="00641732">
        <w:rPr>
          <w:lang w:val="fr-CA"/>
        </w:rPr>
        <w:t>Étape 2</w:t>
      </w:r>
      <w:r w:rsidR="00641732" w:rsidRPr="00641732">
        <w:rPr>
          <w:lang w:val="fr-CA"/>
        </w:rPr>
        <w:t xml:space="preserve"> </w:t>
      </w:r>
      <w:r w:rsidRPr="00641732">
        <w:rPr>
          <w:lang w:val="fr-CA"/>
        </w:rPr>
        <w:t>: Définir un générateur météorologique</w:t>
      </w:r>
      <w:bookmarkEnd w:id="20"/>
      <w:bookmarkEnd w:id="21"/>
    </w:p>
    <w:p w14:paraId="60F3FDBD" w14:textId="77777777" w:rsidR="00047CD1" w:rsidRDefault="00B636B9">
      <w:pPr>
        <w:pStyle w:val="Standard"/>
        <w:jc w:val="both"/>
      </w:pPr>
      <w:r>
        <w:rPr>
          <w:noProof/>
          <w:lang w:val="en-CA" w:eastAsia="en-CA"/>
        </w:rPr>
        <w:drawing>
          <wp:anchor distT="0" distB="0" distL="114300" distR="114300" simplePos="0" relativeHeight="105" behindDoc="0" locked="0" layoutInCell="1" allowOverlap="1" wp14:anchorId="6FAC673C" wp14:editId="44014E06">
            <wp:simplePos x="0" y="0"/>
            <wp:positionH relativeFrom="margin">
              <wp:align>right</wp:align>
            </wp:positionH>
            <wp:positionV relativeFrom="paragraph">
              <wp:posOffset>5080</wp:posOffset>
            </wp:positionV>
            <wp:extent cx="2481580" cy="1835150"/>
            <wp:effectExtent l="0" t="0" r="0" b="0"/>
            <wp:wrapSquare wrapText="bothSides"/>
            <wp:docPr id="32"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2481580" cy="1835150"/>
                    </a:xfrm>
                    <a:prstGeom prst="rect">
                      <a:avLst/>
                    </a:prstGeom>
                    <a:noFill/>
                    <a:ln>
                      <a:noFill/>
                      <a:prstDash/>
                    </a:ln>
                  </pic:spPr>
                </pic:pic>
              </a:graphicData>
            </a:graphic>
          </wp:anchor>
        </w:drawing>
      </w:r>
      <w:r w:rsidR="007D4259">
        <w:rPr>
          <w:lang w:eastAsia="en-US"/>
        </w:rPr>
        <w:t>Sélectionnez le groupe</w:t>
      </w:r>
      <w:r w:rsidR="007D4259">
        <w:t xml:space="preserve"> « </w:t>
      </w:r>
      <w:r w:rsidR="007D4259">
        <w:rPr>
          <w:rFonts w:ascii="Courier New" w:hAnsi="Courier New" w:cs="Courier New"/>
        </w:rPr>
        <w:t>Climatologie »</w:t>
      </w:r>
      <w:r w:rsidR="007D4259">
        <w:t xml:space="preserve"> que vous avez créé et cliquez sur le bouton Ajouter génération météorologique </w:t>
      </w:r>
      <w:r w:rsidR="007D4259">
        <w:rPr>
          <w:noProof/>
          <w:lang w:val="en-CA" w:eastAsia="en-CA"/>
        </w:rPr>
        <w:drawing>
          <wp:inline distT="0" distB="0" distL="0" distR="0" wp14:anchorId="011B254F" wp14:editId="0972F51C">
            <wp:extent cx="180356" cy="178920"/>
            <wp:effectExtent l="0" t="0" r="0" b="0"/>
            <wp:docPr id="33" name="Image1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80356" cy="178920"/>
                    </a:xfrm>
                    <a:prstGeom prst="rect">
                      <a:avLst/>
                    </a:prstGeom>
                    <a:noFill/>
                    <a:ln>
                      <a:noFill/>
                      <a:prstDash/>
                    </a:ln>
                  </pic:spPr>
                </pic:pic>
              </a:graphicData>
            </a:graphic>
          </wp:inline>
        </w:drawing>
      </w:r>
      <w:r w:rsidR="007D4259">
        <w:t>sur la première ligne de la barre d’outils de la fenêtre Projet, ou allez dans [Projet], puis sélectionnez [Ajouter générateur météorologique..] dans la barre de menus.</w:t>
      </w:r>
    </w:p>
    <w:p w14:paraId="0B5A1534" w14:textId="77777777" w:rsidR="00047CD1" w:rsidRDefault="00047CD1">
      <w:pPr>
        <w:pStyle w:val="Standard"/>
        <w:jc w:val="both"/>
      </w:pPr>
    </w:p>
    <w:p w14:paraId="19EC21B1" w14:textId="77777777" w:rsidR="00047CD1" w:rsidRDefault="007D4259">
      <w:pPr>
        <w:pStyle w:val="Standard"/>
        <w:jc w:val="both"/>
      </w:pPr>
      <w:r>
        <w:t>La fenêtre de dialogue Éditeur du générateur météorologique s’ouvre.</w:t>
      </w:r>
    </w:p>
    <w:p w14:paraId="12D546D0" w14:textId="77777777" w:rsidR="00047CD1" w:rsidRDefault="00047CD1">
      <w:pPr>
        <w:pStyle w:val="Standard"/>
        <w:jc w:val="both"/>
        <w:rPr>
          <w:b/>
        </w:rPr>
      </w:pPr>
    </w:p>
    <w:p w14:paraId="1B0A664B" w14:textId="77777777" w:rsidR="00047CD1" w:rsidRDefault="007D4259">
      <w:pPr>
        <w:pStyle w:val="Standard"/>
        <w:jc w:val="both"/>
      </w:pPr>
      <w:r>
        <w:t xml:space="preserve">Inscrivez </w:t>
      </w:r>
      <w:r>
        <w:rPr>
          <w:rFonts w:ascii="Courier New" w:hAnsi="Courier New" w:cs="Courier New"/>
          <w:iCs/>
        </w:rPr>
        <w:t xml:space="preserve">Exemple 1 </w:t>
      </w:r>
      <w:r>
        <w:rPr>
          <w:iCs/>
        </w:rPr>
        <w:t xml:space="preserve">dans le champ </w:t>
      </w:r>
      <w:r>
        <w:rPr>
          <w:b/>
          <w:iCs/>
        </w:rPr>
        <w:t>Nom</w:t>
      </w:r>
      <w:r>
        <w:rPr>
          <w:iCs/>
        </w:rPr>
        <w:t>;</w:t>
      </w:r>
      <w:r>
        <w:rPr>
          <w:rFonts w:ascii="Courier New" w:hAnsi="Courier New" w:cs="Courier New"/>
          <w:iCs/>
        </w:rPr>
        <w:t xml:space="preserve"> </w:t>
      </w:r>
      <w:r>
        <w:t>il s’agit du nom qui apparaîtra dans la fenêtre Projet.</w:t>
      </w:r>
    </w:p>
    <w:p w14:paraId="7902FEB8" w14:textId="77777777" w:rsidR="00047CD1" w:rsidRDefault="00047CD1">
      <w:pPr>
        <w:pStyle w:val="Standard"/>
        <w:jc w:val="both"/>
        <w:rPr>
          <w:b/>
        </w:rPr>
      </w:pPr>
    </w:p>
    <w:p w14:paraId="02F2D0E2" w14:textId="77777777" w:rsidR="00047CD1" w:rsidRDefault="007D4259">
      <w:pPr>
        <w:pStyle w:val="Standard"/>
        <w:jc w:val="both"/>
      </w:pPr>
      <w:r>
        <w:t xml:space="preserve">Au besoin, entrez une description de la simulation que vous êtes en train de définir dans le champ </w:t>
      </w:r>
      <w:r>
        <w:rPr>
          <w:b/>
        </w:rPr>
        <w:t>Description</w:t>
      </w:r>
      <w:r>
        <w:t>. Cette description apparaît dans la fenêtre Registre de messages d’exécution lorsque vous exécutez l’élément.</w:t>
      </w:r>
    </w:p>
    <w:p w14:paraId="38442147" w14:textId="77777777" w:rsidR="00047CD1" w:rsidRDefault="00047CD1">
      <w:pPr>
        <w:pStyle w:val="Standard"/>
        <w:jc w:val="both"/>
      </w:pPr>
    </w:p>
    <w:p w14:paraId="28BD7CF5" w14:textId="420760D9" w:rsidR="00047CD1" w:rsidRDefault="007D4259">
      <w:pPr>
        <w:pStyle w:val="Standard"/>
        <w:jc w:val="both"/>
      </w:pPr>
      <w:r>
        <w:rPr>
          <w:noProof/>
          <w:lang w:val="en-CA" w:eastAsia="en-CA"/>
        </w:rPr>
        <w:drawing>
          <wp:anchor distT="0" distB="0" distL="114300" distR="114300" simplePos="0" relativeHeight="111" behindDoc="0" locked="0" layoutInCell="1" allowOverlap="1" wp14:anchorId="1A31E980" wp14:editId="07D78691">
            <wp:simplePos x="0" y="0"/>
            <wp:positionH relativeFrom="column">
              <wp:posOffset>1894837</wp:posOffset>
            </wp:positionH>
            <wp:positionV relativeFrom="paragraph">
              <wp:posOffset>5715</wp:posOffset>
            </wp:positionV>
            <wp:extent cx="147318" cy="147318"/>
            <wp:effectExtent l="0" t="0" r="5082" b="5082"/>
            <wp:wrapSquare wrapText="bothSides"/>
            <wp:docPr id="34" name="Image1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147318" cy="147318"/>
                    </a:xfrm>
                    <a:prstGeom prst="rect">
                      <a:avLst/>
                    </a:prstGeom>
                    <a:noFill/>
                    <a:ln>
                      <a:noFill/>
                      <a:prstDash/>
                    </a:ln>
                  </pic:spPr>
                </pic:pic>
              </a:graphicData>
            </a:graphic>
          </wp:anchor>
        </w:drawing>
      </w:r>
      <w:r>
        <w:t>Cliquez ensuite sur le bouton</w:t>
      </w:r>
      <w:r>
        <w:rPr>
          <w:b/>
        </w:rPr>
        <w:t xml:space="preserve">. </w:t>
      </w:r>
      <w:r>
        <w:t xml:space="preserve">Ce bouton ouvre deux boîtes de dialogue, soit le </w:t>
      </w:r>
      <w:r w:rsidR="002441DE">
        <w:t>gestionnaire de</w:t>
      </w:r>
      <w:r>
        <w:t xml:space="preserve"> fichiers de localisations et l'éditeur de listes de localisations .</w:t>
      </w:r>
    </w:p>
    <w:p w14:paraId="086F9D85" w14:textId="77777777" w:rsidR="00047CD1" w:rsidRDefault="00047CD1">
      <w:pPr>
        <w:pStyle w:val="Standard"/>
        <w:jc w:val="both"/>
      </w:pPr>
    </w:p>
    <w:p w14:paraId="3CFABAFA" w14:textId="24E746ED" w:rsidR="00047CD1" w:rsidRDefault="007D4259">
      <w:pPr>
        <w:pStyle w:val="Standard"/>
        <w:jc w:val="both"/>
      </w:pPr>
      <w:r>
        <w:t xml:space="preserve">Dans la boîte de dialogue Gestionnaire de fichiers de localisations, cliquez sur le bouton Nouveau </w:t>
      </w:r>
      <w:r>
        <w:rPr>
          <w:noProof/>
          <w:lang w:val="en-CA" w:eastAsia="en-CA"/>
        </w:rPr>
        <w:drawing>
          <wp:inline distT="0" distB="0" distL="0" distR="0" wp14:anchorId="72522733" wp14:editId="54B6D2C3">
            <wp:extent cx="152997" cy="141475"/>
            <wp:effectExtent l="0" t="0" r="0" b="0"/>
            <wp:docPr id="35" name="Image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152997" cy="141475"/>
                    </a:xfrm>
                    <a:prstGeom prst="rect">
                      <a:avLst/>
                    </a:prstGeom>
                    <a:noFill/>
                    <a:ln>
                      <a:noFill/>
                      <a:prstDash/>
                    </a:ln>
                  </pic:spPr>
                </pic:pic>
              </a:graphicData>
            </a:graphic>
          </wp:inline>
        </w:drawing>
      </w:r>
      <w:r>
        <w:t xml:space="preserve">et indiquez </w:t>
      </w:r>
      <w:r>
        <w:rPr>
          <w:rFonts w:ascii="Courier New" w:hAnsi="Courier New" w:cs="Courier New"/>
        </w:rPr>
        <w:t>Localisations spécifiques</w:t>
      </w:r>
      <w:r>
        <w:t xml:space="preserve"> comme nom de votre nouvelle liste de localisations. Un nouveau fichier nommé </w:t>
      </w:r>
      <w:r>
        <w:rPr>
          <w:color w:val="0000FF"/>
        </w:rPr>
        <w:t>Localisations spécifiques</w:t>
      </w:r>
      <w:r>
        <w:rPr>
          <w:iCs/>
          <w:color w:val="0000FF"/>
        </w:rPr>
        <w:t>.csv</w:t>
      </w:r>
      <w:r>
        <w:rPr>
          <w:iCs/>
        </w:rPr>
        <w:t xml:space="preserve"> </w:t>
      </w:r>
      <w:r>
        <w:t xml:space="preserve">est créé dans le sous-répertoire </w:t>
      </w:r>
      <w:r>
        <w:rPr>
          <w:u w:val="single"/>
        </w:rPr>
        <w:t>\Loc\</w:t>
      </w:r>
      <w:r>
        <w:t xml:space="preserve"> du projet. Ce fichier est enregistré en format CSV (</w:t>
      </w:r>
      <w:r>
        <w:rPr>
          <w:i/>
        </w:rPr>
        <w:t>Coma-Separated Values</w:t>
      </w:r>
      <w:r>
        <w:t xml:space="preserve">) et contient une ligne d’en-tête comprenant les noms de colonnes suivants : </w:t>
      </w:r>
      <w:r w:rsidR="00695939">
        <w:t>Key</w:t>
      </w:r>
      <w:r>
        <w:t xml:space="preserve">ID, Nom, Latitude, Longitude, </w:t>
      </w:r>
      <w:r w:rsidR="00695939">
        <w:t>E</w:t>
      </w:r>
      <w:r>
        <w:t>l</w:t>
      </w:r>
      <w:r w:rsidR="00695939">
        <w:t>e</w:t>
      </w:r>
      <w:r>
        <w:t>vation (m). Veuillez consulter le manuel pour obtenir des instructions sur la façon de créer une liste de localisations à l’aide d’Excel.</w:t>
      </w:r>
    </w:p>
    <w:p w14:paraId="79E3E37B" w14:textId="77777777" w:rsidR="00047CD1" w:rsidRDefault="00B636B9">
      <w:pPr>
        <w:pStyle w:val="Standard"/>
        <w:jc w:val="both"/>
      </w:pPr>
      <w:r>
        <w:rPr>
          <w:noProof/>
          <w:lang w:val="en-CA" w:eastAsia="en-CA"/>
        </w:rPr>
        <w:lastRenderedPageBreak/>
        <w:drawing>
          <wp:anchor distT="0" distB="0" distL="114300" distR="114300" simplePos="0" relativeHeight="112" behindDoc="0" locked="0" layoutInCell="1" allowOverlap="1" wp14:anchorId="04C07569" wp14:editId="6664E634">
            <wp:simplePos x="0" y="0"/>
            <wp:positionH relativeFrom="margin">
              <wp:align>right</wp:align>
            </wp:positionH>
            <wp:positionV relativeFrom="paragraph">
              <wp:posOffset>150079</wp:posOffset>
            </wp:positionV>
            <wp:extent cx="2769836" cy="1024201"/>
            <wp:effectExtent l="0" t="0" r="0" b="5080"/>
            <wp:wrapSquare wrapText="bothSides"/>
            <wp:docPr id="36" name="Image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a:stretch>
                      <a:fillRect/>
                    </a:stretch>
                  </pic:blipFill>
                  <pic:spPr>
                    <a:xfrm>
                      <a:off x="0" y="0"/>
                      <a:ext cx="2769836" cy="1024201"/>
                    </a:xfrm>
                    <a:prstGeom prst="rect">
                      <a:avLst/>
                    </a:prstGeom>
                    <a:noFill/>
                    <a:ln>
                      <a:noFill/>
                      <a:prstDash/>
                    </a:ln>
                  </pic:spPr>
                </pic:pic>
              </a:graphicData>
            </a:graphic>
          </wp:anchor>
        </w:drawing>
      </w:r>
    </w:p>
    <w:p w14:paraId="369ADDA5" w14:textId="2405B270" w:rsidR="002441DE" w:rsidRDefault="007D4259">
      <w:pPr>
        <w:pStyle w:val="Standard"/>
        <w:jc w:val="both"/>
      </w:pPr>
      <w:r>
        <w:t xml:space="preserve">Dans la boîte de dialogue Éditeur de listes de  localisations, cliquez trois fois sur le bouton  Ajouter </w:t>
      </w:r>
      <w:r>
        <w:rPr>
          <w:noProof/>
          <w:lang w:val="en-CA" w:eastAsia="en-CA"/>
        </w:rPr>
        <w:drawing>
          <wp:inline distT="0" distB="0" distL="0" distR="0" wp14:anchorId="47E04769" wp14:editId="02205DEA">
            <wp:extent cx="153719" cy="153719"/>
            <wp:effectExtent l="0" t="0" r="0" b="0"/>
            <wp:docPr id="37" name="Image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153719" cy="153719"/>
                    </a:xfrm>
                    <a:prstGeom prst="rect">
                      <a:avLst/>
                    </a:prstGeom>
                    <a:noFill/>
                    <a:ln>
                      <a:noFill/>
                      <a:prstDash/>
                    </a:ln>
                  </pic:spPr>
                </pic:pic>
              </a:graphicData>
            </a:graphic>
          </wp:inline>
        </w:drawing>
      </w:r>
      <w:r w:rsidR="002441DE">
        <w:t xml:space="preserve"> </w:t>
      </w:r>
      <w:r>
        <w:t>et entrez les noms, les coordonnées et les caractéristiques des trois localisations (pour les besoins du présent exemple, copiez</w:t>
      </w:r>
      <w:r w:rsidR="002441DE">
        <w:t xml:space="preserve"> et collez</w:t>
      </w:r>
      <w:r>
        <w:t xml:space="preserve"> les renseignements appropriés à partir </w:t>
      </w:r>
      <w:r w:rsidR="002441DE">
        <w:t>des données ci-dessous</w:t>
      </w:r>
      <w:r>
        <w:t>).</w:t>
      </w:r>
    </w:p>
    <w:p w14:paraId="6E35D56F" w14:textId="77777777" w:rsidR="002441DE" w:rsidRDefault="002441DE">
      <w:pPr>
        <w:pStyle w:val="Standard"/>
        <w:jc w:val="both"/>
      </w:pPr>
    </w:p>
    <w:p w14:paraId="224A0301" w14:textId="77777777" w:rsidR="002441DE" w:rsidRPr="00341AAD" w:rsidRDefault="002441DE" w:rsidP="002441DE">
      <w:pPr>
        <w:widowControl/>
        <w:tabs>
          <w:tab w:val="left" w:pos="709"/>
          <w:tab w:val="left" w:pos="1985"/>
          <w:tab w:val="left" w:pos="2835"/>
          <w:tab w:val="left" w:pos="3828"/>
        </w:tabs>
        <w:jc w:val="both"/>
        <w:rPr>
          <w:rFonts w:ascii="Times New Roman" w:eastAsia="Times New Roman" w:hAnsi="Times New Roman" w:cs="Times New Roman"/>
          <w:kern w:val="0"/>
          <w:szCs w:val="20"/>
          <w:lang w:eastAsia="fr-FR" w:bidi="ar-SA"/>
        </w:rPr>
      </w:pPr>
      <w:r w:rsidRPr="00341AAD">
        <w:rPr>
          <w:rFonts w:ascii="Times New Roman" w:eastAsia="Times New Roman" w:hAnsi="Times New Roman" w:cs="Times New Roman"/>
          <w:kern w:val="0"/>
          <w:szCs w:val="20"/>
          <w:lang w:eastAsia="fr-FR" w:bidi="ar-SA"/>
        </w:rPr>
        <w:t>1</w:t>
      </w:r>
      <w:r w:rsidRPr="00341AAD">
        <w:rPr>
          <w:rFonts w:ascii="Times New Roman" w:eastAsia="Times New Roman" w:hAnsi="Times New Roman" w:cs="Times New Roman"/>
          <w:kern w:val="0"/>
          <w:szCs w:val="20"/>
          <w:lang w:eastAsia="fr-FR" w:bidi="ar-SA"/>
        </w:rPr>
        <w:tab/>
        <w:t>Duchesnay</w:t>
      </w:r>
      <w:r w:rsidRPr="00341AAD">
        <w:rPr>
          <w:rFonts w:ascii="Times New Roman" w:eastAsia="Times New Roman" w:hAnsi="Times New Roman" w:cs="Times New Roman"/>
          <w:kern w:val="0"/>
          <w:szCs w:val="20"/>
          <w:lang w:eastAsia="fr-FR" w:bidi="ar-SA"/>
        </w:rPr>
        <w:tab/>
        <w:t>46.869</w:t>
      </w:r>
      <w:r w:rsidRPr="00341AAD">
        <w:rPr>
          <w:rFonts w:ascii="Times New Roman" w:eastAsia="Times New Roman" w:hAnsi="Times New Roman" w:cs="Times New Roman"/>
          <w:kern w:val="0"/>
          <w:szCs w:val="20"/>
          <w:lang w:eastAsia="fr-FR" w:bidi="ar-SA"/>
        </w:rPr>
        <w:tab/>
        <w:t>-71.64</w:t>
      </w:r>
      <w:r w:rsidRPr="00341AAD">
        <w:rPr>
          <w:rFonts w:ascii="Times New Roman" w:eastAsia="Times New Roman" w:hAnsi="Times New Roman" w:cs="Times New Roman"/>
          <w:kern w:val="0"/>
          <w:szCs w:val="20"/>
          <w:lang w:eastAsia="fr-FR" w:bidi="ar-SA"/>
        </w:rPr>
        <w:tab/>
        <w:t>166</w:t>
      </w:r>
    </w:p>
    <w:p w14:paraId="0C6204A0" w14:textId="77777777" w:rsidR="002441DE" w:rsidRPr="00341AAD" w:rsidRDefault="002441DE" w:rsidP="002441DE">
      <w:pPr>
        <w:widowControl/>
        <w:tabs>
          <w:tab w:val="left" w:pos="709"/>
          <w:tab w:val="left" w:pos="1985"/>
          <w:tab w:val="left" w:pos="2835"/>
          <w:tab w:val="left" w:pos="3828"/>
        </w:tabs>
        <w:jc w:val="both"/>
        <w:rPr>
          <w:rFonts w:ascii="Times New Roman" w:eastAsia="Times New Roman" w:hAnsi="Times New Roman" w:cs="Times New Roman"/>
          <w:kern w:val="0"/>
          <w:szCs w:val="20"/>
          <w:lang w:eastAsia="fr-FR" w:bidi="ar-SA"/>
        </w:rPr>
      </w:pPr>
      <w:r w:rsidRPr="00341AAD">
        <w:rPr>
          <w:rFonts w:ascii="Times New Roman" w:eastAsia="Times New Roman" w:hAnsi="Times New Roman" w:cs="Times New Roman"/>
          <w:kern w:val="0"/>
          <w:szCs w:val="20"/>
          <w:lang w:eastAsia="fr-FR" w:bidi="ar-SA"/>
        </w:rPr>
        <w:t>2</w:t>
      </w:r>
      <w:r w:rsidRPr="00341AAD">
        <w:rPr>
          <w:rFonts w:ascii="Times New Roman" w:eastAsia="Times New Roman" w:hAnsi="Times New Roman" w:cs="Times New Roman"/>
          <w:kern w:val="0"/>
          <w:szCs w:val="20"/>
          <w:lang w:eastAsia="fr-FR" w:bidi="ar-SA"/>
        </w:rPr>
        <w:tab/>
        <w:t>St-Alban</w:t>
      </w:r>
      <w:r w:rsidRPr="00341AAD">
        <w:rPr>
          <w:rFonts w:ascii="Times New Roman" w:eastAsia="Times New Roman" w:hAnsi="Times New Roman" w:cs="Times New Roman"/>
          <w:kern w:val="0"/>
          <w:szCs w:val="20"/>
          <w:lang w:eastAsia="fr-FR" w:bidi="ar-SA"/>
        </w:rPr>
        <w:tab/>
        <w:t>46.738</w:t>
      </w:r>
      <w:r w:rsidRPr="00341AAD">
        <w:rPr>
          <w:rFonts w:ascii="Times New Roman" w:eastAsia="Times New Roman" w:hAnsi="Times New Roman" w:cs="Times New Roman"/>
          <w:kern w:val="0"/>
          <w:szCs w:val="20"/>
          <w:lang w:eastAsia="fr-FR" w:bidi="ar-SA"/>
        </w:rPr>
        <w:tab/>
        <w:t>-72.066</w:t>
      </w:r>
      <w:r w:rsidRPr="00341AAD">
        <w:rPr>
          <w:rFonts w:ascii="Times New Roman" w:eastAsia="Times New Roman" w:hAnsi="Times New Roman" w:cs="Times New Roman"/>
          <w:kern w:val="0"/>
          <w:szCs w:val="20"/>
          <w:lang w:eastAsia="fr-FR" w:bidi="ar-SA"/>
        </w:rPr>
        <w:tab/>
        <w:t>78</w:t>
      </w:r>
    </w:p>
    <w:p w14:paraId="275817A3" w14:textId="77777777" w:rsidR="002441DE" w:rsidRPr="00341AAD" w:rsidRDefault="002441DE" w:rsidP="00341AAD">
      <w:pPr>
        <w:widowControl/>
        <w:tabs>
          <w:tab w:val="left" w:pos="709"/>
          <w:tab w:val="left" w:pos="1985"/>
          <w:tab w:val="left" w:pos="2835"/>
          <w:tab w:val="left" w:pos="3828"/>
        </w:tabs>
        <w:jc w:val="both"/>
        <w:rPr>
          <w:kern w:val="0"/>
          <w:lang w:eastAsia="fr-FR"/>
        </w:rPr>
      </w:pPr>
      <w:r w:rsidRPr="00341AAD">
        <w:rPr>
          <w:rFonts w:ascii="Times New Roman" w:eastAsia="Times New Roman" w:hAnsi="Times New Roman" w:cs="Times New Roman"/>
          <w:kern w:val="0"/>
          <w:szCs w:val="20"/>
          <w:lang w:eastAsia="fr-FR" w:bidi="ar-SA"/>
        </w:rPr>
        <w:t>3</w:t>
      </w:r>
      <w:r w:rsidRPr="00341AAD">
        <w:rPr>
          <w:rFonts w:ascii="Times New Roman" w:eastAsia="Times New Roman" w:hAnsi="Times New Roman" w:cs="Times New Roman"/>
          <w:kern w:val="0"/>
          <w:szCs w:val="20"/>
          <w:lang w:eastAsia="fr-FR" w:bidi="ar-SA"/>
        </w:rPr>
        <w:tab/>
        <w:t>Scott</w:t>
      </w:r>
      <w:r w:rsidRPr="00341AAD">
        <w:rPr>
          <w:rFonts w:ascii="Times New Roman" w:eastAsia="Times New Roman" w:hAnsi="Times New Roman" w:cs="Times New Roman"/>
          <w:kern w:val="0"/>
          <w:szCs w:val="20"/>
          <w:lang w:eastAsia="fr-FR" w:bidi="ar-SA"/>
        </w:rPr>
        <w:tab/>
        <w:t>46.506</w:t>
      </w:r>
      <w:r w:rsidRPr="00341AAD">
        <w:rPr>
          <w:rFonts w:ascii="Times New Roman" w:eastAsia="Times New Roman" w:hAnsi="Times New Roman" w:cs="Times New Roman"/>
          <w:kern w:val="0"/>
          <w:szCs w:val="20"/>
          <w:lang w:eastAsia="fr-FR" w:bidi="ar-SA"/>
        </w:rPr>
        <w:tab/>
        <w:t>-71.068</w:t>
      </w:r>
      <w:r w:rsidRPr="00341AAD">
        <w:rPr>
          <w:rFonts w:ascii="Times New Roman" w:eastAsia="Times New Roman" w:hAnsi="Times New Roman" w:cs="Times New Roman"/>
          <w:kern w:val="0"/>
          <w:szCs w:val="20"/>
          <w:lang w:eastAsia="fr-FR" w:bidi="ar-SA"/>
        </w:rPr>
        <w:tab/>
        <w:t>149</w:t>
      </w:r>
    </w:p>
    <w:p w14:paraId="798F93D0" w14:textId="77777777" w:rsidR="002441DE" w:rsidRDefault="002441DE">
      <w:pPr>
        <w:pStyle w:val="Standard"/>
        <w:jc w:val="both"/>
      </w:pPr>
    </w:p>
    <w:p w14:paraId="286E88A4" w14:textId="77777777" w:rsidR="002B4495" w:rsidRDefault="002B4495">
      <w:pPr>
        <w:pStyle w:val="Standard"/>
        <w:jc w:val="both"/>
      </w:pPr>
    </w:p>
    <w:p w14:paraId="337CCF59" w14:textId="77777777" w:rsidR="002B4495" w:rsidRPr="00B57EFC" w:rsidRDefault="00776003">
      <w:pPr>
        <w:pStyle w:val="Standard"/>
        <w:jc w:val="both"/>
      </w:pPr>
      <w:r w:rsidRPr="009B03DE">
        <w:rPr>
          <w:noProof/>
          <w:lang w:val="en-CA" w:eastAsia="en-CA"/>
        </w:rPr>
        <w:drawing>
          <wp:anchor distT="0" distB="0" distL="114300" distR="114300" simplePos="0" relativeHeight="251691008" behindDoc="0" locked="0" layoutInCell="1" allowOverlap="1" wp14:anchorId="2EBF9A86" wp14:editId="0797C939">
            <wp:simplePos x="0" y="0"/>
            <wp:positionH relativeFrom="margin">
              <wp:align>right</wp:align>
            </wp:positionH>
            <wp:positionV relativeFrom="paragraph">
              <wp:posOffset>7096</wp:posOffset>
            </wp:positionV>
            <wp:extent cx="2599390" cy="2047393"/>
            <wp:effectExtent l="0" t="0" r="0" b="0"/>
            <wp:wrapSquare wrapText="bothSides"/>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99390" cy="2047393"/>
                    </a:xfrm>
                    <a:prstGeom prst="rect">
                      <a:avLst/>
                    </a:prstGeom>
                  </pic:spPr>
                </pic:pic>
              </a:graphicData>
            </a:graphic>
          </wp:anchor>
        </w:drawing>
      </w:r>
      <w:r w:rsidR="002B4495">
        <w:t xml:space="preserve">Si vous voulez, il y a aussi l’option d’ajouter des points de votre choix. Dans le cas où vous ne </w:t>
      </w:r>
      <w:r w:rsidR="00F25703">
        <w:t>connaissez</w:t>
      </w:r>
      <w:r w:rsidR="002B4495">
        <w:t xml:space="preserve"> pas les </w:t>
      </w:r>
      <w:r w:rsidR="00F25703">
        <w:t>coordonnées</w:t>
      </w:r>
      <w:r w:rsidR="002B4495">
        <w:t xml:space="preserve"> d’une géolocalisation, vous pouvez ouvrir Google Maps et choisir un endroit. </w:t>
      </w:r>
      <w:r>
        <w:t>Cliquez à droite</w:t>
      </w:r>
      <w:r w:rsidR="002B4495">
        <w:t xml:space="preserve"> sur l’endroit, et puis sélectionnez </w:t>
      </w:r>
      <w:r w:rsidR="00B57EFC">
        <w:t>« </w:t>
      </w:r>
      <w:r w:rsidR="00B57EFC" w:rsidRPr="004A1D70">
        <w:t>plus d’</w:t>
      </w:r>
      <w:r w:rsidR="00B57EFC">
        <w:t>infos sur cet endroit »</w:t>
      </w:r>
      <w:r w:rsidR="00F25703">
        <w:t xml:space="preserve"> pour obtenir les coordonnées.</w:t>
      </w:r>
    </w:p>
    <w:p w14:paraId="562B6604" w14:textId="77777777" w:rsidR="00047CD1" w:rsidRDefault="00047CD1">
      <w:pPr>
        <w:pStyle w:val="Standard"/>
        <w:jc w:val="both"/>
      </w:pPr>
    </w:p>
    <w:p w14:paraId="59F59BBE" w14:textId="77777777" w:rsidR="00047CD1" w:rsidRDefault="00B57EFC">
      <w:pPr>
        <w:pStyle w:val="Standard"/>
        <w:jc w:val="both"/>
      </w:pPr>
      <w:r>
        <w:t>Cliquez sur le bouton Ajouter une dernière fois pour entrer vos coordonn</w:t>
      </w:r>
      <w:r w:rsidR="00F25703">
        <w:t>ées</w:t>
      </w:r>
      <w:r>
        <w:t xml:space="preserve">. Vous pouvez extraire l’élévation avec le bouton « Extraire » </w:t>
      </w:r>
      <w:r>
        <w:rPr>
          <w:noProof/>
          <w:lang w:val="en-CA" w:eastAsia="en-CA"/>
        </w:rPr>
        <w:drawing>
          <wp:inline distT="0" distB="0" distL="0" distR="0" wp14:anchorId="650F3F36" wp14:editId="14F8DA9A">
            <wp:extent cx="161991" cy="171809"/>
            <wp:effectExtent l="0" t="0" r="0" b="0"/>
            <wp:docPr id="207"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67834" cy="178006"/>
                    </a:xfrm>
                    <a:prstGeom prst="rect">
                      <a:avLst/>
                    </a:prstGeom>
                  </pic:spPr>
                </pic:pic>
              </a:graphicData>
            </a:graphic>
          </wp:inline>
        </w:drawing>
      </w:r>
      <w:r>
        <w:t>.</w:t>
      </w:r>
    </w:p>
    <w:p w14:paraId="3E649E44" w14:textId="77777777" w:rsidR="00776003" w:rsidRDefault="00776003">
      <w:pPr>
        <w:pStyle w:val="Standard"/>
        <w:jc w:val="both"/>
      </w:pPr>
    </w:p>
    <w:p w14:paraId="3518732A" w14:textId="77777777" w:rsidR="002441DE" w:rsidRDefault="002441DE">
      <w:pPr>
        <w:pStyle w:val="Standard"/>
        <w:jc w:val="both"/>
      </w:pPr>
    </w:p>
    <w:p w14:paraId="0606F1A5" w14:textId="77777777" w:rsidR="002441DE" w:rsidRDefault="002441DE">
      <w:pPr>
        <w:pStyle w:val="Standard"/>
        <w:jc w:val="both"/>
      </w:pPr>
    </w:p>
    <w:p w14:paraId="5371032F" w14:textId="77777777" w:rsidR="00B57EFC" w:rsidRDefault="00776003">
      <w:pPr>
        <w:pStyle w:val="Standard"/>
        <w:jc w:val="both"/>
      </w:pPr>
      <w:r>
        <w:rPr>
          <w:noProof/>
          <w:lang w:val="en-CA" w:eastAsia="en-CA"/>
        </w:rPr>
        <w:drawing>
          <wp:anchor distT="0" distB="0" distL="114300" distR="114300" simplePos="0" relativeHeight="251692032" behindDoc="0" locked="0" layoutInCell="1" allowOverlap="1" wp14:anchorId="29E71393" wp14:editId="34B52656">
            <wp:simplePos x="0" y="0"/>
            <wp:positionH relativeFrom="margin">
              <wp:align>right</wp:align>
            </wp:positionH>
            <wp:positionV relativeFrom="paragraph">
              <wp:posOffset>37677</wp:posOffset>
            </wp:positionV>
            <wp:extent cx="3245485" cy="2206625"/>
            <wp:effectExtent l="0" t="0" r="0" b="3175"/>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2020-07-21 11_33_33-Extraction d'information spécifique au site.png"/>
                    <pic:cNvPicPr/>
                  </pic:nvPicPr>
                  <pic:blipFill>
                    <a:blip r:embed="rId54">
                      <a:extLst>
                        <a:ext uri="{28A0092B-C50C-407E-A947-70E740481C1C}">
                          <a14:useLocalDpi xmlns:a14="http://schemas.microsoft.com/office/drawing/2010/main" val="0"/>
                        </a:ext>
                      </a:extLst>
                    </a:blip>
                    <a:stretch>
                      <a:fillRect/>
                    </a:stretch>
                  </pic:blipFill>
                  <pic:spPr>
                    <a:xfrm>
                      <a:off x="0" y="0"/>
                      <a:ext cx="3245485" cy="2206625"/>
                    </a:xfrm>
                    <a:prstGeom prst="rect">
                      <a:avLst/>
                    </a:prstGeom>
                  </pic:spPr>
                </pic:pic>
              </a:graphicData>
            </a:graphic>
          </wp:anchor>
        </w:drawing>
      </w:r>
      <w:r w:rsidR="00B57EFC">
        <w:t>Sélectionnez « </w:t>
      </w:r>
      <w:r w:rsidR="00ED42D0">
        <w:t xml:space="preserve">extraire à partir de l’internet » et cocher les quatre boîtes. Ensuite sélectionnez « NASA srtm 30 m (Latitudes -60 to 60) » pour le premier menu déroulant. </w:t>
      </w:r>
      <w:r>
        <w:t>Sélectionnez « bilinear » pour le deuxième. Cliquez OK.</w:t>
      </w:r>
    </w:p>
    <w:p w14:paraId="3193FD6A" w14:textId="77777777" w:rsidR="00B57EFC" w:rsidRDefault="00B57EFC">
      <w:pPr>
        <w:pStyle w:val="Standard"/>
        <w:jc w:val="both"/>
      </w:pPr>
    </w:p>
    <w:p w14:paraId="156D8F19" w14:textId="77777777" w:rsidR="00776003" w:rsidRDefault="00776003">
      <w:pPr>
        <w:pStyle w:val="Standard"/>
        <w:jc w:val="both"/>
      </w:pPr>
    </w:p>
    <w:p w14:paraId="27175F6A" w14:textId="77777777" w:rsidR="00776003" w:rsidRDefault="00776003">
      <w:pPr>
        <w:pStyle w:val="Standard"/>
        <w:jc w:val="both"/>
      </w:pPr>
    </w:p>
    <w:p w14:paraId="0B50F21F" w14:textId="77777777" w:rsidR="00776003" w:rsidRDefault="00776003">
      <w:pPr>
        <w:pStyle w:val="Standard"/>
        <w:jc w:val="both"/>
      </w:pPr>
    </w:p>
    <w:p w14:paraId="04CB22C2" w14:textId="77777777" w:rsidR="002A24DC" w:rsidRDefault="002A24DC" w:rsidP="002A24DC">
      <w:pPr>
        <w:pStyle w:val="Standard"/>
        <w:jc w:val="both"/>
      </w:pPr>
      <w:r>
        <w:t>Lorsque vous avez entré tous les renseignements, cliquez sur OK pour enregistrer cette nouvelle liste de localisations.</w:t>
      </w:r>
    </w:p>
    <w:p w14:paraId="3B653EC4" w14:textId="77777777" w:rsidR="00776003" w:rsidRDefault="00776003">
      <w:pPr>
        <w:pStyle w:val="Standard"/>
        <w:jc w:val="both"/>
      </w:pPr>
    </w:p>
    <w:p w14:paraId="3625C530" w14:textId="77777777" w:rsidR="00776003" w:rsidRDefault="00776003">
      <w:pPr>
        <w:pStyle w:val="Standard"/>
        <w:jc w:val="both"/>
      </w:pPr>
    </w:p>
    <w:p w14:paraId="620A9010" w14:textId="77777777" w:rsidR="00776003" w:rsidRDefault="00776003">
      <w:pPr>
        <w:pStyle w:val="Standard"/>
        <w:jc w:val="both"/>
      </w:pPr>
    </w:p>
    <w:p w14:paraId="4A45968B" w14:textId="77777777" w:rsidR="00776003" w:rsidRDefault="00776003">
      <w:pPr>
        <w:pStyle w:val="Standard"/>
        <w:jc w:val="both"/>
      </w:pPr>
    </w:p>
    <w:p w14:paraId="6AAD3F71" w14:textId="77777777" w:rsidR="00047CD1" w:rsidRDefault="007D4259">
      <w:pPr>
        <w:pStyle w:val="Standard"/>
        <w:jc w:val="both"/>
      </w:pPr>
      <w:r>
        <w:t xml:space="preserve">Cliquez ensuite sur le bouton </w:t>
      </w:r>
      <w:r>
        <w:rPr>
          <w:noProof/>
          <w:lang w:val="en-CA" w:eastAsia="en-CA"/>
        </w:rPr>
        <w:drawing>
          <wp:inline distT="0" distB="0" distL="0" distR="0" wp14:anchorId="4BE57A83" wp14:editId="3D99D17A">
            <wp:extent cx="177119" cy="177119"/>
            <wp:effectExtent l="0" t="0" r="0" b="0"/>
            <wp:docPr id="39"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alphaModFix/>
                    </a:blip>
                    <a:srcRect/>
                    <a:stretch>
                      <a:fillRect/>
                    </a:stretch>
                  </pic:blipFill>
                  <pic:spPr>
                    <a:xfrm>
                      <a:off x="0" y="0"/>
                      <a:ext cx="177119" cy="177119"/>
                    </a:xfrm>
                    <a:prstGeom prst="rect">
                      <a:avLst/>
                    </a:prstGeom>
                    <a:noFill/>
                    <a:ln>
                      <a:noFill/>
                      <a:prstDash/>
                    </a:ln>
                  </pic:spPr>
                </pic:pic>
              </a:graphicData>
            </a:graphic>
          </wp:inline>
        </w:drawing>
      </w:r>
      <w:r>
        <w:t>pour définir les paramètres d’assemblage du générateur météorologique. Deux boîtes de dialogue s’affichent, soit l’Éditeur d’intrants du générateur météo et les Paramètres du générateur météo (GM).</w:t>
      </w:r>
    </w:p>
    <w:p w14:paraId="1367AFF0" w14:textId="39C87E8B" w:rsidR="00047CD1" w:rsidRDefault="0039702A">
      <w:pPr>
        <w:pStyle w:val="Standard"/>
        <w:jc w:val="both"/>
      </w:pPr>
      <w:r>
        <w:rPr>
          <w:noProof/>
          <w:lang w:val="en-CA" w:eastAsia="en-CA"/>
        </w:rPr>
        <w:lastRenderedPageBreak/>
        <w:drawing>
          <wp:anchor distT="0" distB="0" distL="114300" distR="114300" simplePos="0" relativeHeight="59" behindDoc="0" locked="0" layoutInCell="1" allowOverlap="1" wp14:anchorId="5105FFA6" wp14:editId="5BAB6EA4">
            <wp:simplePos x="0" y="0"/>
            <wp:positionH relativeFrom="margin">
              <wp:align>right</wp:align>
            </wp:positionH>
            <wp:positionV relativeFrom="paragraph">
              <wp:posOffset>60113</wp:posOffset>
            </wp:positionV>
            <wp:extent cx="2296795" cy="1783080"/>
            <wp:effectExtent l="0" t="0" r="8255" b="7620"/>
            <wp:wrapTight wrapText="bothSides">
              <wp:wrapPolygon edited="0">
                <wp:start x="0" y="0"/>
                <wp:lineTo x="0" y="21462"/>
                <wp:lineTo x="21498" y="21462"/>
                <wp:lineTo x="21498" y="0"/>
                <wp:lineTo x="0" y="0"/>
              </wp:wrapPolygon>
            </wp:wrapTight>
            <wp:docPr id="38"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296795" cy="1783080"/>
                    </a:xfrm>
                    <a:prstGeom prst="rect">
                      <a:avLst/>
                    </a:prstGeom>
                    <a:noFill/>
                    <a:ln>
                      <a:noFill/>
                      <a:prstDash/>
                    </a:ln>
                  </pic:spPr>
                </pic:pic>
              </a:graphicData>
            </a:graphic>
          </wp:anchor>
        </w:drawing>
      </w:r>
    </w:p>
    <w:p w14:paraId="0BD55485" w14:textId="0D601313" w:rsidR="00047CD1" w:rsidRDefault="007D4259">
      <w:pPr>
        <w:pStyle w:val="Standard"/>
        <w:jc w:val="both"/>
      </w:pPr>
      <w:r>
        <w:t>Dans la boîte de dialogue Gestionnaire des fichier d’intrants du générateur météorologique, cliquez sur le bouton Nouveau </w:t>
      </w:r>
      <w:r>
        <w:rPr>
          <w:noProof/>
          <w:lang w:val="en-CA" w:eastAsia="en-CA"/>
        </w:rPr>
        <w:drawing>
          <wp:inline distT="0" distB="0" distL="0" distR="0" wp14:anchorId="5E6F19B2" wp14:editId="6739B593">
            <wp:extent cx="152997" cy="141475"/>
            <wp:effectExtent l="0" t="0" r="0" b="0"/>
            <wp:docPr id="40"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152997" cy="141475"/>
                    </a:xfrm>
                    <a:prstGeom prst="rect">
                      <a:avLst/>
                    </a:prstGeom>
                    <a:noFill/>
                    <a:ln>
                      <a:noFill/>
                      <a:prstDash/>
                    </a:ln>
                  </pic:spPr>
                </pic:pic>
              </a:graphicData>
            </a:graphic>
          </wp:inline>
        </w:drawing>
      </w:r>
      <w:r>
        <w:t xml:space="preserve"> et entrez </w:t>
      </w:r>
      <w:r>
        <w:rPr>
          <w:rFonts w:ascii="Courier New" w:hAnsi="Courier New" w:cs="Courier New"/>
        </w:rPr>
        <w:t>2008-2010</w:t>
      </w:r>
      <w:r>
        <w:t xml:space="preserve"> comme nom du nouvel ensemble de valeurs de paramètres à définir. Un nouveau fichier nommé </w:t>
      </w:r>
      <w:r>
        <w:rPr>
          <w:color w:val="0000FF"/>
        </w:rPr>
        <w:t>2008-2010.wgs</w:t>
      </w:r>
      <w:r>
        <w:t xml:space="preserve"> est créé dans le sous-répertoire </w:t>
      </w:r>
      <w:r>
        <w:rPr>
          <w:u w:val="single"/>
        </w:rPr>
        <w:t>\WGInput\</w:t>
      </w:r>
      <w:r>
        <w:t xml:space="preserve"> du projet.</w:t>
      </w:r>
    </w:p>
    <w:p w14:paraId="12182CFD" w14:textId="77777777" w:rsidR="00047CD1" w:rsidRDefault="00047CD1">
      <w:pPr>
        <w:pStyle w:val="Standard"/>
        <w:jc w:val="both"/>
      </w:pPr>
    </w:p>
    <w:p w14:paraId="4482A201" w14:textId="77777777" w:rsidR="00047CD1" w:rsidRDefault="007D4259">
      <w:pPr>
        <w:pStyle w:val="Standard"/>
        <w:jc w:val="both"/>
      </w:pPr>
      <w:r>
        <w:t>La boîte de dialogue Paramètres du générateur météorologiques (GM) s’ouvre à l’écran pour vous permettre de modifier les paramètres du générateur météo.</w:t>
      </w:r>
    </w:p>
    <w:p w14:paraId="628DCDC3" w14:textId="77777777" w:rsidR="00047CD1" w:rsidRDefault="00047CD1">
      <w:pPr>
        <w:pStyle w:val="Standard"/>
        <w:jc w:val="both"/>
      </w:pPr>
    </w:p>
    <w:p w14:paraId="751BA407" w14:textId="77777777" w:rsidR="00047CD1" w:rsidRDefault="009F2439">
      <w:pPr>
        <w:pStyle w:val="Standard"/>
        <w:jc w:val="both"/>
      </w:pPr>
      <w:r>
        <w:rPr>
          <w:rFonts w:ascii="Courier New" w:hAnsi="Courier New" w:cs="Courier New"/>
          <w:noProof/>
          <w:lang w:val="en-CA" w:eastAsia="en-CA"/>
        </w:rPr>
        <w:drawing>
          <wp:anchor distT="0" distB="0" distL="114300" distR="114300" simplePos="0" relativeHeight="251693056" behindDoc="0" locked="0" layoutInCell="1" allowOverlap="1" wp14:anchorId="2BF7C888" wp14:editId="4D3E1118">
            <wp:simplePos x="0" y="0"/>
            <wp:positionH relativeFrom="margin">
              <wp:align>right</wp:align>
            </wp:positionH>
            <wp:positionV relativeFrom="paragraph">
              <wp:posOffset>34079</wp:posOffset>
            </wp:positionV>
            <wp:extent cx="3284220" cy="1035050"/>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2020-07-21 11_39_03-Paramètres du générateur météorologiques (G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84220" cy="1035050"/>
                    </a:xfrm>
                    <a:prstGeom prst="rect">
                      <a:avLst/>
                    </a:prstGeom>
                  </pic:spPr>
                </pic:pic>
              </a:graphicData>
            </a:graphic>
            <wp14:sizeRelH relativeFrom="margin">
              <wp14:pctWidth>0</wp14:pctWidth>
            </wp14:sizeRelH>
            <wp14:sizeRelV relativeFrom="margin">
              <wp14:pctHeight>0</wp14:pctHeight>
            </wp14:sizeRelV>
          </wp:anchor>
        </w:drawing>
      </w:r>
      <w:r w:rsidR="007D4259">
        <w:t>Pour les besoins du présent exemple, vous utiliserez des observation</w:t>
      </w:r>
      <w:r w:rsidR="00F25703">
        <w:t>s</w:t>
      </w:r>
      <w:r w:rsidR="007D4259">
        <w:t xml:space="preserve"> réelles et non des données générées par décontraction stochastique à partir de données normales. Par conséquent, vous devez d’abord sélectionner </w:t>
      </w:r>
      <w:r w:rsidR="007D4259">
        <w:rPr>
          <w:rFonts w:ascii="Courier New" w:hAnsi="Courier New" w:cs="Courier New"/>
        </w:rPr>
        <w:t xml:space="preserve">« </w:t>
      </w:r>
      <w:r w:rsidR="00F05207">
        <w:rPr>
          <w:rFonts w:ascii="Courier New" w:hAnsi="Courier New" w:cs="Courier New"/>
        </w:rPr>
        <w:t>télécharger météo</w:t>
      </w:r>
      <w:r w:rsidR="007D4259">
        <w:rPr>
          <w:rFonts w:ascii="Courier New" w:hAnsi="Courier New" w:cs="Courier New"/>
        </w:rPr>
        <w:t>»</w:t>
      </w:r>
      <w:r w:rsidR="00F05207">
        <w:rPr>
          <w:rFonts w:ascii="Courier New" w:hAnsi="Courier New" w:cs="Courier New"/>
        </w:rPr>
        <w:t xml:space="preserve">. </w:t>
      </w:r>
    </w:p>
    <w:p w14:paraId="407099DA" w14:textId="77777777" w:rsidR="00047CD1" w:rsidRDefault="00047CD1">
      <w:pPr>
        <w:pStyle w:val="Standard"/>
        <w:jc w:val="both"/>
      </w:pPr>
    </w:p>
    <w:p w14:paraId="3ACB1D08" w14:textId="614808D1" w:rsidR="009F2439" w:rsidRDefault="00F05207">
      <w:pPr>
        <w:pStyle w:val="Standard"/>
        <w:jc w:val="both"/>
      </w:pPr>
      <w:r>
        <w:t xml:space="preserve">Un dialogue apparaîtra avec deux </w:t>
      </w:r>
      <w:r w:rsidR="00F25703">
        <w:t>listes</w:t>
      </w:r>
      <w:r>
        <w:t xml:space="preserve"> déroulantes</w:t>
      </w:r>
      <w:r w:rsidR="00650069">
        <w:t>, « type météo » et « fichier FTP ». Sélectionnez « quotidien » et « Canada_1980-2019.zip », respectivement.</w:t>
      </w:r>
    </w:p>
    <w:p w14:paraId="1080C038" w14:textId="77777777" w:rsidR="00FF2285" w:rsidRDefault="00FF2285">
      <w:pPr>
        <w:pStyle w:val="Standard"/>
        <w:jc w:val="both"/>
        <w:rPr>
          <w:ins w:id="22" w:author="St-Amant, Rémi" w:date="2020-08-05T09:59:00Z"/>
        </w:rPr>
      </w:pPr>
    </w:p>
    <w:p w14:paraId="6DC64B77" w14:textId="6B49FD21" w:rsidR="00FF2285" w:rsidRDefault="00FF2285">
      <w:pPr>
        <w:pStyle w:val="Standard"/>
        <w:jc w:val="both"/>
        <w:rPr>
          <w:ins w:id="23" w:author="St-Amant, Rémi" w:date="2020-08-05T09:59:00Z"/>
        </w:rPr>
      </w:pPr>
      <w:ins w:id="24" w:author="St-Amant, Rémi" w:date="2020-08-05T09:59:00Z">
        <w:r>
          <w:t>REMARQUE : Cette base de données peut être remplacée par une autre dans le futur.</w:t>
        </w:r>
      </w:ins>
    </w:p>
    <w:p w14:paraId="238722C1" w14:textId="14FA9F84" w:rsidR="0039702A" w:rsidDel="00FF2285" w:rsidRDefault="0039702A">
      <w:pPr>
        <w:pStyle w:val="Standard"/>
        <w:jc w:val="both"/>
        <w:rPr>
          <w:del w:id="25" w:author="St-Amant, Rémi" w:date="2020-08-05T09:59:00Z"/>
        </w:rPr>
      </w:pPr>
      <w:del w:id="26" w:author="St-Amant, Rémi" w:date="2020-08-05T09:59:00Z">
        <w:r w:rsidDel="00FF2285">
          <w:delText xml:space="preserve">Noté que cette base de données </w:delText>
        </w:r>
        <w:r w:rsidR="00341AAD" w:rsidDel="00FF2285">
          <w:delText xml:space="preserve">sera </w:delText>
        </w:r>
        <w:r w:rsidDel="00FF2285">
          <w:delText>rempla</w:delText>
        </w:r>
        <w:r w:rsidR="00341AAD" w:rsidDel="00FF2285">
          <w:delText>cé</w:delText>
        </w:r>
        <w:r w:rsidR="00984432" w:rsidDel="00FF2285">
          <w:delText xml:space="preserve"> par une autre dans le futur</w:delText>
        </w:r>
        <w:r w:rsidDel="00FF2285">
          <w:delText>.</w:delText>
        </w:r>
      </w:del>
    </w:p>
    <w:p w14:paraId="3EEB9FEE" w14:textId="7063376A" w:rsidR="0039702A" w:rsidRDefault="0039702A">
      <w:pPr>
        <w:pStyle w:val="Standard"/>
        <w:jc w:val="both"/>
      </w:pPr>
    </w:p>
    <w:p w14:paraId="2951C210" w14:textId="08A5400B" w:rsidR="0039702A" w:rsidRDefault="00FF2285">
      <w:pPr>
        <w:pStyle w:val="Standard"/>
        <w:jc w:val="both"/>
      </w:pPr>
      <w:r w:rsidRPr="00341AAD">
        <w:drawing>
          <wp:anchor distT="0" distB="0" distL="114300" distR="114300" simplePos="0" relativeHeight="251738112" behindDoc="0" locked="0" layoutInCell="1" allowOverlap="1" wp14:anchorId="60F2A20C" wp14:editId="300E837F">
            <wp:simplePos x="0" y="0"/>
            <wp:positionH relativeFrom="margin">
              <wp:align>right</wp:align>
            </wp:positionH>
            <wp:positionV relativeFrom="paragraph">
              <wp:posOffset>337608</wp:posOffset>
            </wp:positionV>
            <wp:extent cx="3665220" cy="1539240"/>
            <wp:effectExtent l="0" t="0" r="0" b="3810"/>
            <wp:wrapSquare wrapText="bothSides"/>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665220" cy="1539240"/>
                    </a:xfrm>
                    <a:prstGeom prst="rect">
                      <a:avLst/>
                    </a:prstGeom>
                  </pic:spPr>
                </pic:pic>
              </a:graphicData>
            </a:graphic>
          </wp:anchor>
        </w:drawing>
      </w:r>
      <w:r w:rsidR="0039702A">
        <w:t xml:space="preserve">Par défaut, BioSIM sauvegarde la base de données dans la sous-répertoire « Weather » du projet. Un usager voulant utiliser la même base de données dans plusieurs projets pourrait sauvegarder celle-ci dans un répertoire commun définie dans les options de BioSIM. </w:t>
      </w:r>
    </w:p>
    <w:p w14:paraId="463C2E91" w14:textId="1DCD38BB" w:rsidR="004D4DD0" w:rsidRDefault="004D4DD0">
      <w:pPr>
        <w:pStyle w:val="Standard"/>
        <w:jc w:val="both"/>
      </w:pPr>
    </w:p>
    <w:p w14:paraId="0DD34DE4" w14:textId="237D7E78" w:rsidR="00F05207" w:rsidRDefault="00D95AE0">
      <w:pPr>
        <w:pStyle w:val="Standard"/>
        <w:jc w:val="both"/>
      </w:pPr>
      <w:r>
        <w:t>Votre écran final</w:t>
      </w:r>
      <w:r w:rsidR="009F2439">
        <w:t xml:space="preserve"> devrait ressembler</w:t>
      </w:r>
      <w:r w:rsidR="00F25703">
        <w:t xml:space="preserve"> à</w:t>
      </w:r>
      <w:r w:rsidR="009F2439">
        <w:t xml:space="preserve"> </w:t>
      </w:r>
      <w:r w:rsidR="00E56F4A">
        <w:t>celui</w:t>
      </w:r>
      <w:r w:rsidR="00984432">
        <w:t>-ci</w:t>
      </w:r>
      <w:r w:rsidR="00E56F4A">
        <w:t xml:space="preserve">. </w:t>
      </w:r>
    </w:p>
    <w:p w14:paraId="7E5FD5CD" w14:textId="3E57004E" w:rsidR="00650069" w:rsidRDefault="00650069">
      <w:pPr>
        <w:pStyle w:val="Standard"/>
        <w:jc w:val="both"/>
      </w:pPr>
    </w:p>
    <w:p w14:paraId="3D9A1F98" w14:textId="5860CA94" w:rsidR="00650069" w:rsidDel="00FF2285" w:rsidRDefault="004D4DD0">
      <w:pPr>
        <w:pStyle w:val="Standard"/>
        <w:jc w:val="both"/>
        <w:rPr>
          <w:del w:id="27" w:author="St-Amant, Rémi" w:date="2020-08-05T09:59:00Z"/>
        </w:rPr>
      </w:pPr>
      <w:r>
        <w:rPr>
          <w:noProof/>
          <w:lang w:val="en-CA" w:eastAsia="en-CA"/>
        </w:rPr>
        <w:lastRenderedPageBreak/>
        <w:drawing>
          <wp:anchor distT="0" distB="0" distL="114300" distR="114300" simplePos="0" relativeHeight="251734016" behindDoc="0" locked="0" layoutInCell="1" allowOverlap="1" wp14:anchorId="2B1B12CC" wp14:editId="40289B7B">
            <wp:simplePos x="0" y="0"/>
            <wp:positionH relativeFrom="margin">
              <wp:align>right</wp:align>
            </wp:positionH>
            <wp:positionV relativeFrom="paragraph">
              <wp:posOffset>95674</wp:posOffset>
            </wp:positionV>
            <wp:extent cx="3607435" cy="3469005"/>
            <wp:effectExtent l="0" t="0" r="0" b="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2020-07-21 11_39_54-Paramètres du générateur météorologiques (G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607435" cy="3469005"/>
                    </a:xfrm>
                    <a:prstGeom prst="rect">
                      <a:avLst/>
                    </a:prstGeom>
                  </pic:spPr>
                </pic:pic>
              </a:graphicData>
            </a:graphic>
            <wp14:sizeRelH relativeFrom="margin">
              <wp14:pctWidth>0</wp14:pctWidth>
            </wp14:sizeRelH>
            <wp14:sizeRelV relativeFrom="margin">
              <wp14:pctHeight>0</wp14:pctHeight>
            </wp14:sizeRelV>
          </wp:anchor>
        </w:drawing>
      </w:r>
      <w:del w:id="28" w:author="St-Amant, Rémi" w:date="2020-08-05T09:59:00Z">
        <w:r w:rsidR="00D95AE0" w:rsidDel="00FF2285">
          <w:delText xml:space="preserve">REMARQUE : </w:delText>
        </w:r>
        <w:r w:rsidR="00650069" w:rsidDel="00FF2285">
          <w:delText xml:space="preserve">Cette base de données peut être remplacée par une autre dans le futur. </w:delText>
        </w:r>
      </w:del>
    </w:p>
    <w:p w14:paraId="5CBAE974" w14:textId="14486C74" w:rsidR="004D4DD0" w:rsidDel="00FF2285" w:rsidRDefault="004D4DD0">
      <w:pPr>
        <w:pStyle w:val="Standard"/>
        <w:jc w:val="both"/>
        <w:rPr>
          <w:del w:id="29" w:author="St-Amant, Rémi" w:date="2020-08-05T10:00:00Z"/>
        </w:rPr>
      </w:pPr>
    </w:p>
    <w:p w14:paraId="099ADBD0" w14:textId="77777777" w:rsidR="004D4DD0" w:rsidRDefault="004D4DD0">
      <w:pPr>
        <w:pStyle w:val="Standard"/>
        <w:jc w:val="both"/>
      </w:pPr>
      <w:r>
        <w:t xml:space="preserve">REMARQUE : Si la base de données que vous voulez ne figure pas dans les choix de la liste déroulante, vous devez cliquer sur le bouton « lier une base de données » </w:t>
      </w:r>
      <w:r>
        <w:rPr>
          <w:noProof/>
          <w:lang w:val="en-CA" w:eastAsia="en-CA"/>
        </w:rPr>
        <w:drawing>
          <wp:inline distT="0" distB="0" distL="0" distR="0" wp14:anchorId="0B75CF3B" wp14:editId="419BCA33">
            <wp:extent cx="161921" cy="142875"/>
            <wp:effectExtent l="0" t="0" r="0" b="9525"/>
            <wp:docPr id="253" name="Picture 287" descr="Link_A_Database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rcRect/>
                    <a:stretch>
                      <a:fillRect/>
                    </a:stretch>
                  </pic:blipFill>
                  <pic:spPr>
                    <a:xfrm>
                      <a:off x="0" y="0"/>
                      <a:ext cx="161921" cy="142875"/>
                    </a:xfrm>
                    <a:prstGeom prst="rect">
                      <a:avLst/>
                    </a:prstGeom>
                    <a:noFill/>
                    <a:ln>
                      <a:noFill/>
                      <a:prstDash/>
                    </a:ln>
                  </pic:spPr>
                </pic:pic>
              </a:graphicData>
            </a:graphic>
          </wp:inline>
        </w:drawing>
      </w:r>
      <w:r>
        <w:t xml:space="preserve"> et indiquer à</w:t>
      </w:r>
      <w:r w:rsidRPr="004D4DD0">
        <w:t xml:space="preserve"> </w:t>
      </w:r>
      <w:r>
        <w:t>BioSIM où se trouve cette base de données.</w:t>
      </w:r>
    </w:p>
    <w:p w14:paraId="14EF77C8" w14:textId="77777777" w:rsidR="004D4DD0" w:rsidRDefault="004D4DD0">
      <w:pPr>
        <w:pStyle w:val="Standard"/>
        <w:jc w:val="both"/>
      </w:pPr>
    </w:p>
    <w:p w14:paraId="55471A83" w14:textId="1692D5EC" w:rsidR="004D4DD0" w:rsidRDefault="004D4DD0">
      <w:pPr>
        <w:pStyle w:val="Standard"/>
        <w:jc w:val="both"/>
      </w:pPr>
      <w:r>
        <w:t>Par défaut, cette base de données (Canada</w:t>
      </w:r>
      <w:r w:rsidR="009253FD">
        <w:t xml:space="preserve"> 1980-2019.DailyDB) est installée dans le sous-répertoire </w:t>
      </w:r>
      <w:r>
        <w:t xml:space="preserve"> </w:t>
      </w:r>
      <w:r w:rsidR="009253FD">
        <w:rPr>
          <w:u w:val="single"/>
        </w:rPr>
        <w:t xml:space="preserve">\Weather\ </w:t>
      </w:r>
      <w:r w:rsidR="009253FD" w:rsidRPr="00341AAD">
        <w:t xml:space="preserve">après avoir </w:t>
      </w:r>
      <w:r w:rsidR="00DF3A7A">
        <w:t>utilisé la</w:t>
      </w:r>
      <w:r w:rsidR="009253FD">
        <w:t xml:space="preserve"> fonction « télécharger météo ». </w:t>
      </w:r>
    </w:p>
    <w:p w14:paraId="23D0EC28" w14:textId="77777777" w:rsidR="004D4DD0" w:rsidRDefault="004D4DD0">
      <w:pPr>
        <w:pStyle w:val="Standard"/>
        <w:jc w:val="both"/>
      </w:pPr>
    </w:p>
    <w:p w14:paraId="210088D5" w14:textId="77777777" w:rsidR="00F05207" w:rsidRDefault="004D4DD0">
      <w:pPr>
        <w:pStyle w:val="Standard"/>
        <w:jc w:val="both"/>
      </w:pPr>
      <w:r>
        <w:t xml:space="preserve">Par la suite, saisissez </w:t>
      </w:r>
      <w:r>
        <w:rPr>
          <w:rFonts w:ascii="Courier New" w:hAnsi="Courier New" w:cs="Courier New"/>
        </w:rPr>
        <w:t>2008</w:t>
      </w:r>
      <w:r>
        <w:t xml:space="preserve"> et </w:t>
      </w:r>
      <w:r>
        <w:rPr>
          <w:rFonts w:ascii="Courier New" w:hAnsi="Courier New" w:cs="Courier New"/>
        </w:rPr>
        <w:t xml:space="preserve">2010 </w:t>
      </w:r>
      <w:r>
        <w:t xml:space="preserve">dans les champs </w:t>
      </w:r>
      <w:r>
        <w:rPr>
          <w:b/>
        </w:rPr>
        <w:t>année.</w:t>
      </w:r>
    </w:p>
    <w:p w14:paraId="741E1A6E" w14:textId="65F1F1EE" w:rsidR="00047CD1" w:rsidRDefault="008A479A">
      <w:pPr>
        <w:pStyle w:val="Standard"/>
        <w:jc w:val="both"/>
      </w:pPr>
      <w:del w:id="30" w:author="St-Amant, Rémi" w:date="2020-08-05T10:05:00Z">
        <w:r w:rsidDel="00FF2285">
          <w:rPr>
            <w:noProof/>
            <w:lang w:val="en-CA" w:eastAsia="en-CA"/>
          </w:rPr>
          <w:drawing>
            <wp:inline distT="0" distB="0" distL="0" distR="0" wp14:anchorId="70E19DAA" wp14:editId="02D991D9">
              <wp:extent cx="1650365" cy="2870200"/>
              <wp:effectExtent l="0" t="0" r="6985" b="6350"/>
              <wp:docPr id="42"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alphaModFix/>
                        <a:extLst>
                          <a:ext uri="{28A0092B-C50C-407E-A947-70E740481C1C}">
                            <a14:useLocalDpi xmlns:a14="http://schemas.microsoft.com/office/drawing/2010/main" val="0"/>
                          </a:ext>
                        </a:extLst>
                      </a:blip>
                      <a:srcRect/>
                      <a:stretch>
                        <a:fillRect/>
                      </a:stretch>
                    </pic:blipFill>
                    <pic:spPr>
                      <a:xfrm>
                        <a:off x="0" y="0"/>
                        <a:ext cx="1650365" cy="2870200"/>
                      </a:xfrm>
                      <a:prstGeom prst="rect">
                        <a:avLst/>
                      </a:prstGeom>
                      <a:noFill/>
                      <a:ln>
                        <a:noFill/>
                        <a:prstDash/>
                      </a:ln>
                    </pic:spPr>
                  </pic:pic>
                </a:graphicData>
              </a:graphic>
            </wp:inline>
          </w:drawing>
        </w:r>
      </w:del>
      <w:r w:rsidR="007D4259">
        <w:t xml:space="preserve">REMARQUE : Même si vous sélectionnez « à partir d’observation », vous devez tout de même choisir une base de données de stations normales (dans le présent cas </w:t>
      </w:r>
      <w:r w:rsidR="007D4259">
        <w:rPr>
          <w:rFonts w:ascii="Courier New" w:hAnsi="Courier New" w:cs="Courier New"/>
        </w:rPr>
        <w:t>Canada-USA 1981-2010</w:t>
      </w:r>
      <w:r w:rsidR="007D4259">
        <w:t xml:space="preserve">) pour </w:t>
      </w:r>
      <w:ins w:id="31" w:author="St-Amant, Rémi" w:date="2020-08-05T10:00:00Z">
        <w:r w:rsidR="00FF2285">
          <w:t xml:space="preserve">le calcul des gradients climatiques et </w:t>
        </w:r>
      </w:ins>
      <w:r w:rsidR="007D4259">
        <w:t xml:space="preserve">combler </w:t>
      </w:r>
      <w:ins w:id="32" w:author="St-Amant, Rémi" w:date="2020-08-05T10:00:00Z">
        <w:r w:rsidR="00FF2285">
          <w:t xml:space="preserve">éventuellement </w:t>
        </w:r>
      </w:ins>
      <w:r w:rsidR="007D4259">
        <w:t>les valeurs manquantes dans les données quotidiennes.</w:t>
      </w:r>
    </w:p>
    <w:p w14:paraId="41E8D55D" w14:textId="77777777" w:rsidR="00047CD1" w:rsidRDefault="00047CD1">
      <w:pPr>
        <w:pStyle w:val="Standard"/>
        <w:jc w:val="both"/>
      </w:pPr>
    </w:p>
    <w:p w14:paraId="1C4E1DBD" w14:textId="68486525" w:rsidR="00047CD1" w:rsidRDefault="00FF2285">
      <w:pPr>
        <w:pStyle w:val="Standard"/>
        <w:jc w:val="both"/>
      </w:pPr>
      <w:ins w:id="33" w:author="St-Amant, Rémi" w:date="2020-08-05T10:05:00Z">
        <w:r>
          <w:rPr>
            <w:noProof/>
            <w:lang w:val="en-CA" w:eastAsia="en-CA"/>
          </w:rPr>
          <w:drawing>
            <wp:anchor distT="0" distB="0" distL="114300" distR="114300" simplePos="0" relativeHeight="251739136" behindDoc="0" locked="0" layoutInCell="1" allowOverlap="1" wp14:anchorId="3CAC4E1E" wp14:editId="277E19EF">
              <wp:simplePos x="0" y="0"/>
              <wp:positionH relativeFrom="column">
                <wp:posOffset>1482</wp:posOffset>
              </wp:positionH>
              <wp:positionV relativeFrom="paragraph">
                <wp:posOffset>-2117</wp:posOffset>
              </wp:positionV>
              <wp:extent cx="1650365" cy="2870200"/>
              <wp:effectExtent l="0" t="0" r="6985" b="6350"/>
              <wp:wrapSquare wrapText="bothSides"/>
              <wp:docPr id="110"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alphaModFix/>
                        <a:extLst>
                          <a:ext uri="{28A0092B-C50C-407E-A947-70E740481C1C}">
                            <a14:useLocalDpi xmlns:a14="http://schemas.microsoft.com/office/drawing/2010/main" val="0"/>
                          </a:ext>
                        </a:extLst>
                      </a:blip>
                      <a:srcRect/>
                      <a:stretch>
                        <a:fillRect/>
                      </a:stretch>
                    </pic:blipFill>
                    <pic:spPr>
                      <a:xfrm>
                        <a:off x="0" y="0"/>
                        <a:ext cx="1650365" cy="2870200"/>
                      </a:xfrm>
                      <a:prstGeom prst="rect">
                        <a:avLst/>
                      </a:prstGeom>
                      <a:noFill/>
                      <a:ln>
                        <a:noFill/>
                        <a:prstDash/>
                      </a:ln>
                    </pic:spPr>
                  </pic:pic>
                </a:graphicData>
              </a:graphic>
            </wp:anchor>
          </w:drawing>
        </w:r>
      </w:ins>
      <w:r w:rsidR="007D4259">
        <w:t>Vous devez choisir les variables climatiques désirés. Dans le champ variable</w:t>
      </w:r>
      <w:r w:rsidR="007D4259">
        <w:rPr>
          <w:b/>
          <w:bCs/>
        </w:rPr>
        <w:t xml:space="preserve"> générées</w:t>
      </w:r>
      <w:r w:rsidR="007D4259">
        <w:t>, cliquer sur « ... » et sélectionner le modèle que vous désirez simuler. Dans ce cas-ci, sélectionner « Degree-Day (Annual) ». Cliquer sur OK.</w:t>
      </w:r>
    </w:p>
    <w:p w14:paraId="7BD7A40A" w14:textId="77777777" w:rsidR="00047CD1" w:rsidRDefault="00047CD1">
      <w:pPr>
        <w:pStyle w:val="Standard"/>
        <w:jc w:val="both"/>
      </w:pPr>
    </w:p>
    <w:p w14:paraId="1ABCFF4F" w14:textId="77777777" w:rsidR="00047CD1" w:rsidRDefault="007D4259">
      <w:pPr>
        <w:pStyle w:val="Standard"/>
        <w:jc w:val="both"/>
      </w:pPr>
      <w:r>
        <w:t>Conservez les valeurs par défaut de tous les autres champs, puis cliquez sur OK dans la boîte de dialogue Éditeur d’intrants du générateur météorologiques afin d’accepter ces nouvelles valeurs de paramètres.</w:t>
      </w:r>
    </w:p>
    <w:p w14:paraId="5F9B2DEC" w14:textId="77777777" w:rsidR="00047CD1" w:rsidRDefault="00047CD1">
      <w:pPr>
        <w:pStyle w:val="Standard"/>
        <w:jc w:val="both"/>
      </w:pPr>
    </w:p>
    <w:p w14:paraId="5F3DA7BA" w14:textId="77777777" w:rsidR="00047CD1" w:rsidRDefault="00047CD1">
      <w:pPr>
        <w:pStyle w:val="Standard"/>
        <w:jc w:val="both"/>
      </w:pPr>
    </w:p>
    <w:p w14:paraId="5B58611C" w14:textId="77777777" w:rsidR="00047CD1" w:rsidRDefault="007D4259">
      <w:pPr>
        <w:pStyle w:val="Standard"/>
        <w:jc w:val="both"/>
      </w:pPr>
      <w:r>
        <w:rPr>
          <w:noProof/>
          <w:lang w:val="en-CA" w:eastAsia="en-CA"/>
        </w:rPr>
        <w:drawing>
          <wp:anchor distT="0" distB="0" distL="114300" distR="114300" simplePos="0" relativeHeight="117" behindDoc="0" locked="0" layoutInCell="1" allowOverlap="1" wp14:anchorId="18E2BE5F" wp14:editId="4DADFD54">
            <wp:simplePos x="0" y="0"/>
            <wp:positionH relativeFrom="column">
              <wp:posOffset>3775798</wp:posOffset>
            </wp:positionH>
            <wp:positionV relativeFrom="paragraph">
              <wp:posOffset>133542</wp:posOffset>
            </wp:positionV>
            <wp:extent cx="2704208" cy="2013581"/>
            <wp:effectExtent l="0" t="0" r="1270" b="6350"/>
            <wp:wrapSquare wrapText="bothSides"/>
            <wp:docPr id="43"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2704208" cy="2013581"/>
                    </a:xfrm>
                    <a:prstGeom prst="rect">
                      <a:avLst/>
                    </a:prstGeom>
                    <a:noFill/>
                    <a:ln>
                      <a:noFill/>
                      <a:prstDash/>
                    </a:ln>
                  </pic:spPr>
                </pic:pic>
              </a:graphicData>
            </a:graphic>
            <wp14:sizeRelH relativeFrom="margin">
              <wp14:pctWidth>0</wp14:pctWidth>
            </wp14:sizeRelH>
          </wp:anchor>
        </w:drawing>
      </w:r>
      <w:r>
        <w:t xml:space="preserve">Étant donné que cette simulation est fondée sur des observations passées (2008 à 2010), ce qui est déterministe, il n’est pas nécessaire de répliquer les générations météo. Par conséquent, vous pouvez dans le cas présent laisser la valeur 1 dans le champ </w:t>
      </w:r>
      <w:r>
        <w:rPr>
          <w:b/>
          <w:bCs/>
        </w:rPr>
        <w:t xml:space="preserve">Répétitions. </w:t>
      </w:r>
      <w:r>
        <w:t>Cliquez sur OK pour enregistrer les réglages actuels et retourner à la fenêtre principale de BioSIM.</w:t>
      </w:r>
    </w:p>
    <w:p w14:paraId="68926781" w14:textId="77777777" w:rsidR="00047CD1" w:rsidRPr="00831573" w:rsidRDefault="00047CD1">
      <w:pPr>
        <w:pStyle w:val="Standard"/>
        <w:jc w:val="both"/>
      </w:pPr>
    </w:p>
    <w:p w14:paraId="5399B520" w14:textId="77777777" w:rsidR="00047CD1" w:rsidRDefault="007D4259">
      <w:pPr>
        <w:pStyle w:val="Standard"/>
        <w:jc w:val="both"/>
      </w:pPr>
      <w:r>
        <w:t xml:space="preserve">REMARQUE : Le champ estompé à droite du champ </w:t>
      </w:r>
      <w:r>
        <w:rPr>
          <w:b/>
        </w:rPr>
        <w:t>Répétitions</w:t>
      </w:r>
      <w:r>
        <w:t xml:space="preserve"> indique toujours si la génération météo est de type déterministe ou stochastique. Les générations à partir de désagrégation de normales mensuelles nécessitent des répétitions.</w:t>
      </w:r>
    </w:p>
    <w:p w14:paraId="4AC670BB" w14:textId="77777777" w:rsidR="00047CD1" w:rsidRDefault="00047CD1">
      <w:pPr>
        <w:pStyle w:val="Standard"/>
        <w:jc w:val="both"/>
      </w:pPr>
    </w:p>
    <w:p w14:paraId="39DF832F" w14:textId="40AD47BC" w:rsidR="00047CD1" w:rsidRDefault="007D4259">
      <w:pPr>
        <w:pStyle w:val="Standard"/>
        <w:jc w:val="both"/>
      </w:pPr>
      <w:r>
        <w:t>Vous pouvez maintenant regarder attentivement les stations météo qui ont été appariées aux localisations que vous avez précisées aux fins de la présente simulation.</w:t>
      </w:r>
    </w:p>
    <w:p w14:paraId="4EB88654" w14:textId="5DE5A219" w:rsidR="00047CD1" w:rsidRDefault="00047CD1">
      <w:pPr>
        <w:pStyle w:val="Standard"/>
        <w:jc w:val="both"/>
      </w:pPr>
    </w:p>
    <w:p w14:paraId="18061FB5" w14:textId="2DE1E3C9" w:rsidR="00047CD1" w:rsidRDefault="00FF2285">
      <w:pPr>
        <w:pStyle w:val="Standard"/>
        <w:jc w:val="both"/>
      </w:pPr>
      <w:del w:id="34" w:author="St-Amant, Rémi" w:date="2020-08-05T10:11:00Z">
        <w:r w:rsidDel="005C4021">
          <w:rPr>
            <w:noProof/>
            <w:lang w:val="en-CA" w:eastAsia="en-CA"/>
          </w:rPr>
          <w:drawing>
            <wp:inline distT="0" distB="0" distL="0" distR="0" wp14:anchorId="0BF5E702" wp14:editId="619C7ACD">
              <wp:extent cx="6509173" cy="2560320"/>
              <wp:effectExtent l="0" t="0" r="6350" b="0"/>
              <wp:docPr id="44" name="Image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lum/>
                        <a:alphaModFix/>
                        <a:extLst>
                          <a:ext uri="{28A0092B-C50C-407E-A947-70E740481C1C}">
                            <a14:useLocalDpi xmlns:a14="http://schemas.microsoft.com/office/drawing/2010/main" val="0"/>
                          </a:ext>
                        </a:extLst>
                      </a:blip>
                      <a:srcRect/>
                      <a:stretch>
                        <a:fillRect/>
                      </a:stretch>
                    </pic:blipFill>
                    <pic:spPr>
                      <a:xfrm>
                        <a:off x="0" y="0"/>
                        <a:ext cx="6525685" cy="2566815"/>
                      </a:xfrm>
                      <a:prstGeom prst="rect">
                        <a:avLst/>
                      </a:prstGeom>
                      <a:noFill/>
                      <a:ln>
                        <a:noFill/>
                        <a:prstDash/>
                      </a:ln>
                    </pic:spPr>
                  </pic:pic>
                </a:graphicData>
              </a:graphic>
            </wp:inline>
          </w:drawing>
        </w:r>
      </w:del>
      <w:r w:rsidR="007D4259">
        <w:rPr>
          <w:lang w:eastAsia="en-US"/>
        </w:rPr>
        <w:t>Dans la fenêtre</w:t>
      </w:r>
      <w:r w:rsidR="007D4259">
        <w:t xml:space="preserve"> Projet, </w:t>
      </w:r>
      <w:ins w:id="35" w:author="St-Amant, Rémi" w:date="2020-08-05T10:07:00Z">
        <w:r>
          <w:t xml:space="preserve">sélectionner la </w:t>
        </w:r>
      </w:ins>
      <w:ins w:id="36" w:author="St-Amant, Rémi" w:date="2020-08-05T10:08:00Z">
        <w:r>
          <w:t xml:space="preserve">génération météorologique </w:t>
        </w:r>
      </w:ins>
      <w:del w:id="37" w:author="St-Amant, Rémi" w:date="2020-08-05T10:08:00Z">
        <w:r w:rsidR="007D4259" w:rsidDel="00FF2285">
          <w:delText>choisissez l</w:delText>
        </w:r>
      </w:del>
      <w:del w:id="38" w:author="St-Amant, Rémi" w:date="2020-08-05T10:07:00Z">
        <w:r w:rsidR="007D4259" w:rsidDel="00FF2285">
          <w:delText>a simulation</w:delText>
        </w:r>
      </w:del>
      <w:r w:rsidR="007D4259">
        <w:t xml:space="preserve"> « </w:t>
      </w:r>
      <w:r w:rsidR="007D4259">
        <w:rPr>
          <w:rFonts w:ascii="Courier New" w:hAnsi="Courier New" w:cs="Courier New"/>
        </w:rPr>
        <w:t>Exemple 1</w:t>
      </w:r>
      <w:r w:rsidR="007D4259">
        <w:t> » et cliquez sur le bouton Stations appariées</w:t>
      </w:r>
      <w:r w:rsidR="007D4259">
        <w:rPr>
          <w:noProof/>
          <w:lang w:val="en-CA" w:eastAsia="en-CA"/>
        </w:rPr>
        <w:drawing>
          <wp:inline distT="0" distB="0" distL="0" distR="0" wp14:anchorId="217E656A" wp14:editId="09055F90">
            <wp:extent cx="196202" cy="196202"/>
            <wp:effectExtent l="0" t="0" r="0" b="0"/>
            <wp:docPr id="45"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lum/>
                      <a:alphaModFix/>
                    </a:blip>
                    <a:srcRect/>
                    <a:stretch>
                      <a:fillRect/>
                    </a:stretch>
                  </pic:blipFill>
                  <pic:spPr>
                    <a:xfrm>
                      <a:off x="0" y="0"/>
                      <a:ext cx="196202" cy="196202"/>
                    </a:xfrm>
                    <a:prstGeom prst="rect">
                      <a:avLst/>
                    </a:prstGeom>
                    <a:noFill/>
                    <a:ln>
                      <a:noFill/>
                      <a:prstDash/>
                    </a:ln>
                  </pic:spPr>
                </pic:pic>
              </a:graphicData>
            </a:graphic>
          </wp:inline>
        </w:drawing>
      </w:r>
      <w:r w:rsidR="007D4259">
        <w:t xml:space="preserve"> sur la barre d’outils de la fenêtre principale, ou allez dans [Projet], puis sélectionnez [Stations appariées…] dans la barre de menus. L'application Stations appariées (MatchStations) s’ouvre.</w:t>
      </w:r>
    </w:p>
    <w:p w14:paraId="3DFB1867" w14:textId="1F832FDA" w:rsidR="00047CD1" w:rsidRDefault="005C4021">
      <w:pPr>
        <w:pStyle w:val="Standard"/>
        <w:jc w:val="both"/>
      </w:pPr>
      <w:ins w:id="39" w:author="St-Amant, Rémi" w:date="2020-08-05T10:11:00Z">
        <w:r>
          <w:rPr>
            <w:noProof/>
            <w:lang w:val="en-CA" w:eastAsia="en-CA"/>
          </w:rPr>
          <w:drawing>
            <wp:inline distT="0" distB="0" distL="0" distR="0" wp14:anchorId="06CF836F" wp14:editId="61F1E681">
              <wp:extent cx="6509173" cy="2560320"/>
              <wp:effectExtent l="0" t="0" r="6350" b="0"/>
              <wp:docPr id="136" name="Image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lum/>
                        <a:alphaModFix/>
                        <a:extLst>
                          <a:ext uri="{28A0092B-C50C-407E-A947-70E740481C1C}">
                            <a14:useLocalDpi xmlns:a14="http://schemas.microsoft.com/office/drawing/2010/main" val="0"/>
                          </a:ext>
                        </a:extLst>
                      </a:blip>
                      <a:srcRect/>
                      <a:stretch>
                        <a:fillRect/>
                      </a:stretch>
                    </pic:blipFill>
                    <pic:spPr>
                      <a:xfrm>
                        <a:off x="0" y="0"/>
                        <a:ext cx="6525685" cy="2566815"/>
                      </a:xfrm>
                      <a:prstGeom prst="rect">
                        <a:avLst/>
                      </a:prstGeom>
                      <a:noFill/>
                      <a:ln>
                        <a:noFill/>
                        <a:prstDash/>
                      </a:ln>
                    </pic:spPr>
                  </pic:pic>
                </a:graphicData>
              </a:graphic>
            </wp:inline>
          </w:drawing>
        </w:r>
      </w:ins>
    </w:p>
    <w:p w14:paraId="64E4035A" w14:textId="77777777" w:rsidR="00047CD1" w:rsidRDefault="007D4259">
      <w:pPr>
        <w:pStyle w:val="Standard"/>
        <w:jc w:val="both"/>
      </w:pPr>
      <w:r>
        <w:t>Lorsque l’utilisateur sélectionne une localisation dans le champ de liste gauche, toutes les listes déroulantes et tous les autres champs de liste de la boîte de dialogue sont mis à jour à partir des renseignements sur cette localisation.</w:t>
      </w:r>
    </w:p>
    <w:p w14:paraId="1A618F08" w14:textId="77777777" w:rsidR="00047CD1" w:rsidRDefault="00047CD1">
      <w:pPr>
        <w:pStyle w:val="Standard"/>
        <w:jc w:val="both"/>
      </w:pPr>
    </w:p>
    <w:p w14:paraId="2BB8D8A2" w14:textId="77777777" w:rsidR="00047CD1" w:rsidRDefault="007D4259">
      <w:pPr>
        <w:pStyle w:val="Standard"/>
        <w:jc w:val="both"/>
      </w:pPr>
      <w:r>
        <w:t>Dans la fenêtre « Intrants », vous pouvez sélectionner le type de données (quotidiennes, horaires), la variable météorologiques, le nombre de voisins, l'année pour lesquelles vous souhaitez voir les stations appariées (les renseignements varient d’une station à l’autre).</w:t>
      </w:r>
    </w:p>
    <w:p w14:paraId="6D5B9790" w14:textId="77777777" w:rsidR="00047CD1" w:rsidRDefault="00047CD1">
      <w:pPr>
        <w:pStyle w:val="Standard"/>
        <w:jc w:val="both"/>
      </w:pPr>
    </w:p>
    <w:p w14:paraId="6DD271E9" w14:textId="3838A81B" w:rsidR="00047CD1" w:rsidRDefault="007D4259">
      <w:pPr>
        <w:pStyle w:val="Standard"/>
        <w:jc w:val="both"/>
      </w:pPr>
      <w:r>
        <w:t>La fenêtre « Propriétés » affiche les coordonnées</w:t>
      </w:r>
      <w:ins w:id="40" w:author="St-Amant, Rémi" w:date="2020-08-05T10:10:00Z">
        <w:r w:rsidR="005C4021">
          <w:t xml:space="preserve"> et </w:t>
        </w:r>
      </w:ins>
      <w:del w:id="41" w:author="St-Amant, Rémi" w:date="2020-08-05T10:10:00Z">
        <w:r w:rsidDel="005C4021">
          <w:delText xml:space="preserve"> et </w:delText>
        </w:r>
      </w:del>
      <w:r>
        <w:t>l’élévation de la localisation sélectionnée.</w:t>
      </w:r>
    </w:p>
    <w:p w14:paraId="3D68E890" w14:textId="77777777" w:rsidR="00047CD1" w:rsidRDefault="00047CD1">
      <w:pPr>
        <w:pStyle w:val="Standard"/>
        <w:jc w:val="both"/>
      </w:pPr>
    </w:p>
    <w:p w14:paraId="7CAEABF5" w14:textId="77777777" w:rsidR="00047CD1" w:rsidRDefault="007D4259">
      <w:pPr>
        <w:pStyle w:val="Standard"/>
        <w:jc w:val="both"/>
      </w:pPr>
      <w:r>
        <w:t>La fenêtre « Normales » indique les renseignements des stations normales les plus proches appariées à la localisation sélectionnée. La fenêtre « Observations » montre les renseignements des stations quotidiennes ou horaires les plus proches appariées à la localisation sélectionnée.</w:t>
      </w:r>
    </w:p>
    <w:p w14:paraId="5407D96D" w14:textId="77777777" w:rsidR="00047CD1" w:rsidRDefault="00047CD1">
      <w:pPr>
        <w:pStyle w:val="Standard"/>
        <w:jc w:val="both"/>
      </w:pPr>
    </w:p>
    <w:p w14:paraId="4C2D1B84" w14:textId="77777777" w:rsidR="00047CD1" w:rsidRDefault="007D4259">
      <w:pPr>
        <w:pStyle w:val="Standard"/>
        <w:jc w:val="both"/>
      </w:pPr>
      <w:r>
        <w:t>Les champs de liste des stations normales et quotidiennes comprennent une colonne qui précise la pondération (%) de chaque station météo dans la production des données météorologiques pour la localisation sélectionnée (en supposant qu’il n’y ait aucune donnée manquante). Ces pourcentages de pondération sont proportionnels à la distance de la station par rapport à la localisation.</w:t>
      </w:r>
    </w:p>
    <w:p w14:paraId="79856686" w14:textId="77777777" w:rsidR="00047CD1" w:rsidRDefault="00047CD1">
      <w:pPr>
        <w:pStyle w:val="Standard"/>
        <w:jc w:val="both"/>
      </w:pPr>
    </w:p>
    <w:p w14:paraId="0DBB1F24" w14:textId="0C9D35BB" w:rsidR="00047CD1" w:rsidRDefault="007D4259">
      <w:pPr>
        <w:pStyle w:val="Standard"/>
        <w:jc w:val="both"/>
      </w:pPr>
      <w:r>
        <w:t xml:space="preserve">La fenêtre « Pondération » permet de tracer sur une base quotidienne ou horaires un graphique de la pondération des données de chaque station quotidienne ou horaires appariée </w:t>
      </w:r>
      <w:ins w:id="42" w:author="St-Amant, Rémi" w:date="2020-08-05T10:20:00Z">
        <w:r w:rsidR="001054BC">
          <w:t xml:space="preserve">en tenant compte des </w:t>
        </w:r>
      </w:ins>
      <w:del w:id="43" w:author="St-Amant, Rémi" w:date="2020-08-05T10:21:00Z">
        <w:r w:rsidDel="001054BC">
          <w:delText xml:space="preserve">(les pourcentages de pondération peuvent varier en raison des </w:delText>
        </w:r>
      </w:del>
      <w:r>
        <w:t>données manquantes</w:t>
      </w:r>
      <w:del w:id="44" w:author="St-Amant, Rémi" w:date="2020-08-05T10:21:00Z">
        <w:r w:rsidDel="001054BC">
          <w:delText>)</w:delText>
        </w:r>
      </w:del>
      <w:r>
        <w:t>.</w:t>
      </w:r>
    </w:p>
    <w:p w14:paraId="5EA65050" w14:textId="78BDB075" w:rsidR="00047CD1" w:rsidRDefault="005C4021">
      <w:pPr>
        <w:pStyle w:val="Standard"/>
        <w:jc w:val="both"/>
      </w:pPr>
      <w:ins w:id="45" w:author="St-Amant, Rémi" w:date="2020-08-05T10:19:00Z">
        <w:r>
          <w:rPr>
            <w:noProof/>
            <w:lang w:val="en-CA" w:eastAsia="en-CA"/>
          </w:rPr>
          <w:lastRenderedPageBreak/>
          <w:drawing>
            <wp:inline distT="0" distB="0" distL="0" distR="0" wp14:anchorId="20278406" wp14:editId="1AB65698">
              <wp:extent cx="6570980" cy="1206500"/>
              <wp:effectExtent l="0" t="0" r="1270" b="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570980" cy="1206500"/>
                      </a:xfrm>
                      <a:prstGeom prst="rect">
                        <a:avLst/>
                      </a:prstGeom>
                    </pic:spPr>
                  </pic:pic>
                </a:graphicData>
              </a:graphic>
            </wp:inline>
          </w:drawing>
        </w:r>
      </w:ins>
    </w:p>
    <w:p w14:paraId="2D63FBA8" w14:textId="77777777" w:rsidR="00047CD1" w:rsidRDefault="007D4259">
      <w:pPr>
        <w:pStyle w:val="Standard"/>
        <w:jc w:val="both"/>
      </w:pPr>
      <w:r>
        <w:t>Les colonnes de la distance et de l’élévation, peuvent être utiles afin de relever les erreurs dans la spécification des localisations (p. ex., la longitude positive dans l’hémisphère occidental).</w:t>
      </w:r>
    </w:p>
    <w:p w14:paraId="6FBA39C4" w14:textId="77777777" w:rsidR="008F587A" w:rsidRDefault="008F587A">
      <w:pPr>
        <w:pStyle w:val="Standard"/>
        <w:jc w:val="both"/>
      </w:pPr>
    </w:p>
    <w:p w14:paraId="5646F6F5" w14:textId="4A516A02" w:rsidR="008F587A" w:rsidRDefault="008F587A">
      <w:pPr>
        <w:pStyle w:val="Standard"/>
        <w:jc w:val="both"/>
      </w:pPr>
      <w:r>
        <w:t xml:space="preserve">En </w:t>
      </w:r>
      <w:ins w:id="46" w:author="St-Amant, Rémi" w:date="2020-08-05T10:22:00Z">
        <w:r w:rsidR="00205F5F">
          <w:t>double-</w:t>
        </w:r>
      </w:ins>
      <w:r>
        <w:t xml:space="preserve">cliquant </w:t>
      </w:r>
      <w:del w:id="47" w:author="St-Amant, Rémi" w:date="2020-08-05T10:22:00Z">
        <w:r w:rsidDel="00205F5F">
          <w:delText xml:space="preserve">deux fois </w:delText>
        </w:r>
      </w:del>
      <w:r>
        <w:t xml:space="preserve">sur </w:t>
      </w:r>
      <w:ins w:id="48" w:author="St-Amant, Rémi" w:date="2020-08-05T10:22:00Z">
        <w:r w:rsidR="00205F5F">
          <w:t>une station dans le panneau d’</w:t>
        </w:r>
      </w:ins>
      <w:r>
        <w:t>observation</w:t>
      </w:r>
      <w:del w:id="49" w:author="St-Amant, Rémi" w:date="2020-08-05T10:22:00Z">
        <w:r w:rsidDel="00205F5F">
          <w:delText xml:space="preserve"> weather station</w:delText>
        </w:r>
      </w:del>
      <w:r>
        <w:t xml:space="preserve">, l’éditeur </w:t>
      </w:r>
      <w:ins w:id="50" w:author="St-Amant, Rémi" w:date="2020-08-05T10:22:00Z">
        <w:r w:rsidR="00205F5F">
          <w:t>horaire/</w:t>
        </w:r>
      </w:ins>
      <w:r>
        <w:t xml:space="preserve">quotidien </w:t>
      </w:r>
      <w:ins w:id="51" w:author="St-Amant, Rémi" w:date="2020-08-05T10:22:00Z">
        <w:r w:rsidR="00205F5F">
          <w:t>s’</w:t>
        </w:r>
      </w:ins>
      <w:r>
        <w:t xml:space="preserve">ouvrira. </w:t>
      </w:r>
    </w:p>
    <w:p w14:paraId="7B7CFE6D" w14:textId="77777777" w:rsidR="00047CD1" w:rsidRDefault="008F587A" w:rsidP="004A1D70">
      <w:pPr>
        <w:pStyle w:val="Standard"/>
        <w:jc w:val="center"/>
      </w:pPr>
      <w:r>
        <w:rPr>
          <w:noProof/>
          <w:lang w:val="en-CA" w:eastAsia="en-CA"/>
        </w:rPr>
        <w:drawing>
          <wp:inline distT="0" distB="0" distL="0" distR="0" wp14:anchorId="2E2FD8CD" wp14:editId="7C9D00DE">
            <wp:extent cx="6112684" cy="3298146"/>
            <wp:effectExtent l="0" t="0" r="2540" b="0"/>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56118" cy="3321581"/>
                    </a:xfrm>
                    <a:prstGeom prst="rect">
                      <a:avLst/>
                    </a:prstGeom>
                  </pic:spPr>
                </pic:pic>
              </a:graphicData>
            </a:graphic>
          </wp:inline>
        </w:drawing>
      </w:r>
    </w:p>
    <w:p w14:paraId="05398B3F" w14:textId="77777777" w:rsidR="008F587A" w:rsidRDefault="008F587A" w:rsidP="004A1D70">
      <w:pPr>
        <w:pStyle w:val="Standard"/>
        <w:jc w:val="center"/>
      </w:pPr>
    </w:p>
    <w:p w14:paraId="0B9F95E1" w14:textId="42D94FEB" w:rsidR="008F587A" w:rsidRDefault="008F587A" w:rsidP="004A1D70">
      <w:pPr>
        <w:pStyle w:val="Standard"/>
      </w:pPr>
      <w:r>
        <w:t>Voir le manuel</w:t>
      </w:r>
      <w:r w:rsidR="005A06E6">
        <w:t xml:space="preserve"> </w:t>
      </w:r>
      <w:ins w:id="52" w:author="St-Amant, Rémi" w:date="2020-08-05T10:24:00Z">
        <w:r w:rsidR="00205F5F">
          <w:t xml:space="preserve">Éditeur de données horaires et </w:t>
        </w:r>
      </w:ins>
      <w:del w:id="53" w:author="St-Amant, Rémi" w:date="2020-08-05T10:24:00Z">
        <w:r w:rsidR="005A06E6" w:rsidDel="00205F5F">
          <w:delText>DailyEditor</w:delText>
        </w:r>
        <w:r w:rsidDel="00205F5F">
          <w:delText xml:space="preserve"> </w:delText>
        </w:r>
      </w:del>
      <w:ins w:id="54" w:author="St-Amant, Rémi" w:date="2020-08-05T10:24:00Z">
        <w:r w:rsidR="00205F5F">
          <w:t xml:space="preserve">quotidienne </w:t>
        </w:r>
      </w:ins>
      <w:r>
        <w:t xml:space="preserve">pour plus d’informations. </w:t>
      </w:r>
    </w:p>
    <w:p w14:paraId="04458FBD" w14:textId="77777777" w:rsidR="007E6B41" w:rsidRDefault="007E6B41" w:rsidP="004A1D70">
      <w:pPr>
        <w:pStyle w:val="Standard"/>
      </w:pPr>
    </w:p>
    <w:p w14:paraId="7BA80592" w14:textId="77777777" w:rsidR="00047CD1" w:rsidRPr="00641732" w:rsidRDefault="007D4259" w:rsidP="00341AAD">
      <w:pPr>
        <w:pStyle w:val="Titre2"/>
        <w:numPr>
          <w:ilvl w:val="0"/>
          <w:numId w:val="0"/>
        </w:numPr>
        <w:ind w:left="1001" w:hanging="576"/>
        <w:rPr>
          <w:lang w:val="fr-CA"/>
        </w:rPr>
      </w:pPr>
      <w:bookmarkStart w:id="55" w:name="__RefHeading___Toc347997481"/>
      <w:bookmarkStart w:id="56" w:name="_Toc487029723"/>
      <w:bookmarkStart w:id="57" w:name="_Toc46902016"/>
      <w:r w:rsidRPr="00641732">
        <w:rPr>
          <w:lang w:val="fr-CA"/>
        </w:rPr>
        <w:lastRenderedPageBreak/>
        <w:t>Étape 3</w:t>
      </w:r>
      <w:r w:rsidR="00641732" w:rsidRPr="00641732">
        <w:rPr>
          <w:lang w:val="fr-CA"/>
        </w:rPr>
        <w:t xml:space="preserve"> </w:t>
      </w:r>
      <w:r w:rsidRPr="00641732">
        <w:rPr>
          <w:lang w:val="fr-CA"/>
        </w:rPr>
        <w:t>: Définir l'exécution d'un modèle</w:t>
      </w:r>
      <w:bookmarkEnd w:id="55"/>
      <w:bookmarkEnd w:id="56"/>
      <w:bookmarkEnd w:id="57"/>
    </w:p>
    <w:p w14:paraId="77EAAFEA" w14:textId="0E62283C" w:rsidR="00047CD1" w:rsidRDefault="007D4259">
      <w:pPr>
        <w:pStyle w:val="Standard"/>
        <w:jc w:val="both"/>
      </w:pPr>
      <w:r>
        <w:rPr>
          <w:noProof/>
          <w:lang w:val="en-CA" w:eastAsia="en-CA"/>
        </w:rPr>
        <w:drawing>
          <wp:anchor distT="0" distB="0" distL="114300" distR="114300" simplePos="0" relativeHeight="121" behindDoc="0" locked="0" layoutInCell="1" allowOverlap="1" wp14:anchorId="2E374108" wp14:editId="43BF15F1">
            <wp:simplePos x="0" y="0"/>
            <wp:positionH relativeFrom="margin">
              <wp:align>right</wp:align>
            </wp:positionH>
            <wp:positionV relativeFrom="paragraph">
              <wp:posOffset>58632</wp:posOffset>
            </wp:positionV>
            <wp:extent cx="2800350" cy="2646675"/>
            <wp:effectExtent l="0" t="0" r="0" b="1905"/>
            <wp:wrapSquare wrapText="bothSides"/>
            <wp:docPr id="46" name="Image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800350" cy="2646675"/>
                    </a:xfrm>
                    <a:prstGeom prst="rect">
                      <a:avLst/>
                    </a:prstGeom>
                    <a:noFill/>
                    <a:ln>
                      <a:noFill/>
                      <a:prstDash/>
                    </a:ln>
                  </pic:spPr>
                </pic:pic>
              </a:graphicData>
            </a:graphic>
          </wp:anchor>
        </w:drawing>
      </w:r>
      <w:del w:id="58" w:author="St-Amant, Rémi" w:date="2020-08-05T10:36:00Z">
        <w:r w:rsidDel="00DD2DE8">
          <w:rPr>
            <w:noProof/>
            <w:lang w:val="en-CA" w:eastAsia="en-CA"/>
          </w:rPr>
          <w:drawing>
            <wp:anchor distT="0" distB="0" distL="114300" distR="114300" simplePos="0" relativeHeight="120" behindDoc="0" locked="0" layoutInCell="1" allowOverlap="1" wp14:anchorId="15AD759E" wp14:editId="66AE4E40">
              <wp:simplePos x="0" y="0"/>
              <wp:positionH relativeFrom="column">
                <wp:posOffset>3404238</wp:posOffset>
              </wp:positionH>
              <wp:positionV relativeFrom="margin">
                <wp:posOffset>5301618</wp:posOffset>
              </wp:positionV>
              <wp:extent cx="187918" cy="187918"/>
              <wp:effectExtent l="0" t="0" r="2582" b="2582"/>
              <wp:wrapSquare wrapText="bothSides"/>
              <wp:docPr id="47"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187918" cy="187918"/>
                      </a:xfrm>
                      <a:prstGeom prst="rect">
                        <a:avLst/>
                      </a:prstGeom>
                      <a:noFill/>
                      <a:ln>
                        <a:noFill/>
                        <a:prstDash/>
                      </a:ln>
                    </pic:spPr>
                  </pic:pic>
                </a:graphicData>
              </a:graphic>
            </wp:anchor>
          </w:drawing>
        </w:r>
      </w:del>
      <w:r>
        <w:rPr>
          <w:lang w:eastAsia="en-US"/>
        </w:rPr>
        <w:t xml:space="preserve">Sélectionnez le générateur météorologiques </w:t>
      </w:r>
      <w:r>
        <w:t>« </w:t>
      </w:r>
      <w:r>
        <w:rPr>
          <w:rFonts w:ascii="Courier New" w:hAnsi="Courier New" w:cs="Courier New"/>
          <w:iCs/>
        </w:rPr>
        <w:t>Exemple 1</w:t>
      </w:r>
      <w:r>
        <w:rPr>
          <w:rFonts w:ascii="Courier New" w:hAnsi="Courier New" w:cs="Courier New"/>
        </w:rPr>
        <w:t>»</w:t>
      </w:r>
      <w:r>
        <w:t xml:space="preserve"> que vous avez créé et cliquez sur le bouton </w:t>
      </w:r>
      <w:r>
        <w:rPr>
          <w:noProof/>
          <w:lang w:val="en-CA" w:eastAsia="en-CA"/>
        </w:rPr>
        <w:drawing>
          <wp:inline distT="0" distB="0" distL="0" distR="0" wp14:anchorId="3E5C52DB" wp14:editId="76E37698">
            <wp:extent cx="160678" cy="150281"/>
            <wp:effectExtent l="0" t="0" r="0" b="2119"/>
            <wp:docPr id="48" name="Picture 1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60678" cy="150281"/>
                    </a:xfrm>
                    <a:prstGeom prst="rect">
                      <a:avLst/>
                    </a:prstGeom>
                    <a:noFill/>
                    <a:ln>
                      <a:noFill/>
                      <a:prstDash/>
                    </a:ln>
                  </pic:spPr>
                </pic:pic>
              </a:graphicData>
            </a:graphic>
          </wp:inline>
        </w:drawing>
      </w:r>
      <w:r>
        <w:t xml:space="preserve"> Ajouter exécution d'un modèle la première ligne de la barre d’outils de la fenêtre Projet, ou allez dans [Projet], puis sélectionnez [Ajouter exécution d'un modèle] dans la barre de menus.</w:t>
      </w:r>
    </w:p>
    <w:p w14:paraId="016BAA35" w14:textId="77777777" w:rsidR="00047CD1" w:rsidRDefault="00047CD1">
      <w:pPr>
        <w:pStyle w:val="Standard"/>
        <w:jc w:val="both"/>
      </w:pPr>
    </w:p>
    <w:p w14:paraId="1A6D7305" w14:textId="77777777" w:rsidR="00047CD1" w:rsidRDefault="007D4259">
      <w:pPr>
        <w:pStyle w:val="Standard"/>
        <w:jc w:val="both"/>
      </w:pPr>
      <w:r>
        <w:t>La fenêtre de dialogue Éditeur d’exécution d'un modèle s’ouvre. Vous pouvez ainsi définir une nouvelle simulation ou en modifier une existante.</w:t>
      </w:r>
    </w:p>
    <w:p w14:paraId="73E25065" w14:textId="77777777" w:rsidR="00047CD1" w:rsidRDefault="00047CD1">
      <w:pPr>
        <w:pStyle w:val="Standard"/>
        <w:jc w:val="both"/>
        <w:rPr>
          <w:b/>
        </w:rPr>
      </w:pPr>
    </w:p>
    <w:p w14:paraId="4C332645" w14:textId="77777777" w:rsidR="00047CD1" w:rsidRDefault="007D4259">
      <w:pPr>
        <w:pStyle w:val="Standard"/>
        <w:jc w:val="both"/>
      </w:pPr>
      <w:r>
        <w:t xml:space="preserve">Inscrivez </w:t>
      </w:r>
      <w:r>
        <w:rPr>
          <w:rFonts w:ascii="Courier New" w:hAnsi="Courier New" w:cs="Courier New"/>
          <w:iCs/>
        </w:rPr>
        <w:t xml:space="preserve">Degré-jour </w:t>
      </w:r>
      <w:r>
        <w:rPr>
          <w:iCs/>
        </w:rPr>
        <w:t xml:space="preserve">dans le champ </w:t>
      </w:r>
      <w:r>
        <w:rPr>
          <w:b/>
          <w:iCs/>
        </w:rPr>
        <w:t>Nom</w:t>
      </w:r>
      <w:r>
        <w:rPr>
          <w:iCs/>
        </w:rPr>
        <w:t>;</w:t>
      </w:r>
      <w:r>
        <w:rPr>
          <w:rFonts w:ascii="Courier New" w:hAnsi="Courier New" w:cs="Courier New"/>
          <w:iCs/>
        </w:rPr>
        <w:t xml:space="preserve"> </w:t>
      </w:r>
      <w:r>
        <w:t>il s’agit du nom qui apparaîtra dans la fenêtre Projet.</w:t>
      </w:r>
    </w:p>
    <w:p w14:paraId="614FF2C4" w14:textId="77777777" w:rsidR="00047CD1" w:rsidRDefault="00047CD1">
      <w:pPr>
        <w:pStyle w:val="Standard"/>
        <w:jc w:val="both"/>
        <w:rPr>
          <w:b/>
        </w:rPr>
      </w:pPr>
    </w:p>
    <w:p w14:paraId="532130E7" w14:textId="77777777" w:rsidR="00047CD1" w:rsidRDefault="007D4259">
      <w:pPr>
        <w:pStyle w:val="Standard"/>
        <w:jc w:val="both"/>
      </w:pPr>
      <w:r>
        <w:t xml:space="preserve">Au besoin, entrez une description de la simulation que vous êtes en train de définir dans le champ </w:t>
      </w:r>
      <w:r>
        <w:rPr>
          <w:b/>
        </w:rPr>
        <w:t>Description</w:t>
      </w:r>
      <w:r>
        <w:t>. Cette description apparaît dans la fenêtre Registre de messages d’exécution lorsque vous exécutez l’élément.</w:t>
      </w:r>
    </w:p>
    <w:p w14:paraId="3B5DF6BE" w14:textId="77777777" w:rsidR="00047CD1" w:rsidRDefault="00047CD1">
      <w:pPr>
        <w:pStyle w:val="Standard"/>
        <w:jc w:val="both"/>
      </w:pPr>
    </w:p>
    <w:p w14:paraId="0C96FAF2" w14:textId="4306AAB1" w:rsidR="00047CD1" w:rsidRDefault="00DD2DE8">
      <w:pPr>
        <w:pStyle w:val="Standard"/>
        <w:jc w:val="both"/>
      </w:pPr>
      <w:r>
        <w:rPr>
          <w:noProof/>
          <w:lang w:val="en-CA" w:eastAsia="en-CA"/>
        </w:rPr>
        <w:drawing>
          <wp:anchor distT="0" distB="0" distL="114300" distR="114300" simplePos="0" relativeHeight="251658240" behindDoc="1" locked="0" layoutInCell="1" allowOverlap="1" wp14:anchorId="5652A9CB" wp14:editId="71CF0DE8">
            <wp:simplePos x="0" y="0"/>
            <wp:positionH relativeFrom="margin">
              <wp:align>right</wp:align>
            </wp:positionH>
            <wp:positionV relativeFrom="paragraph">
              <wp:posOffset>7992</wp:posOffset>
            </wp:positionV>
            <wp:extent cx="2378710" cy="2052955"/>
            <wp:effectExtent l="0" t="0" r="2540" b="4445"/>
            <wp:wrapSquare wrapText="bothSides"/>
            <wp:docPr id="49"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378710" cy="2052955"/>
                    </a:xfrm>
                    <a:prstGeom prst="rect">
                      <a:avLst/>
                    </a:prstGeom>
                    <a:noFill/>
                    <a:ln>
                      <a:noFill/>
                      <a:prstDash/>
                    </a:ln>
                  </pic:spPr>
                </pic:pic>
              </a:graphicData>
            </a:graphic>
          </wp:anchor>
        </w:drawing>
      </w:r>
      <w:r w:rsidR="007D4259">
        <w:t>Sélectionnez</w:t>
      </w:r>
      <w:r w:rsidR="005A06E6">
        <w:t xml:space="preserve"> «</w:t>
      </w:r>
      <w:r w:rsidR="005A06E6">
        <w:rPr>
          <w:rFonts w:ascii="Courier New" w:hAnsi="Courier New" w:cs="Courier New"/>
          <w:iCs/>
        </w:rPr>
        <w:t xml:space="preserve"> Degree</w:t>
      </w:r>
      <w:r w:rsidR="007D4259">
        <w:rPr>
          <w:rFonts w:ascii="Courier New" w:hAnsi="Courier New" w:cs="Courier New"/>
          <w:iCs/>
        </w:rPr>
        <w:t>-Day (Annual) »</w:t>
      </w:r>
      <w:r w:rsidR="007D4259">
        <w:t xml:space="preserve"> dans la liste déroulante du champ </w:t>
      </w:r>
      <w:r w:rsidR="007D4259">
        <w:rPr>
          <w:b/>
        </w:rPr>
        <w:t>Modèle</w:t>
      </w:r>
      <w:r w:rsidR="007D4259">
        <w:t>.</w:t>
      </w:r>
    </w:p>
    <w:p w14:paraId="1725D3E2" w14:textId="45EF74D7" w:rsidR="00047CD1" w:rsidRDefault="00B636B9">
      <w:pPr>
        <w:pStyle w:val="Standard"/>
        <w:ind w:right="3734"/>
        <w:jc w:val="both"/>
      </w:pPr>
      <w:r>
        <w:rPr>
          <w:b/>
          <w:noProof/>
          <w:lang w:val="en-CA" w:eastAsia="en-CA"/>
        </w:rPr>
        <mc:AlternateContent>
          <mc:Choice Requires="wps">
            <w:drawing>
              <wp:anchor distT="0" distB="0" distL="114300" distR="114300" simplePos="0" relativeHeight="109" behindDoc="0" locked="0" layoutInCell="1" allowOverlap="1" wp14:anchorId="1C32F995" wp14:editId="6A9D7AA7">
                <wp:simplePos x="0" y="0"/>
                <wp:positionH relativeFrom="column">
                  <wp:posOffset>5321891</wp:posOffset>
                </wp:positionH>
                <wp:positionV relativeFrom="paragraph">
                  <wp:posOffset>813391</wp:posOffset>
                </wp:positionV>
                <wp:extent cx="1143000" cy="388189"/>
                <wp:effectExtent l="0" t="0" r="19050" b="507365"/>
                <wp:wrapNone/>
                <wp:docPr id="52" name="Freeform 51"/>
                <wp:cNvGraphicFramePr/>
                <a:graphic xmlns:a="http://schemas.openxmlformats.org/drawingml/2006/main">
                  <a:graphicData uri="http://schemas.microsoft.com/office/word/2010/wordprocessingShape">
                    <wps:wsp>
                      <wps:cNvSpPr/>
                      <wps:spPr>
                        <a:xfrm>
                          <a:off x="0" y="0"/>
                          <a:ext cx="1143000" cy="388189"/>
                        </a:xfrm>
                        <a:custGeom>
                          <a:avLst>
                            <a:gd name="f0" fmla="val 11952"/>
                            <a:gd name="f1" fmla="val 47529"/>
                          </a:avLst>
                          <a:gdLst>
                            <a:gd name="f2" fmla="val 10800000"/>
                            <a:gd name="f3" fmla="val 5400000"/>
                            <a:gd name="f4" fmla="val 180"/>
                            <a:gd name="f5" fmla="val w"/>
                            <a:gd name="f6" fmla="val h"/>
                            <a:gd name="f7" fmla="val 0"/>
                            <a:gd name="f8" fmla="val 21600"/>
                            <a:gd name="f9" fmla="+- 0 0 1"/>
                            <a:gd name="f10" fmla="val 2147483647"/>
                            <a:gd name="f11" fmla="val 3590"/>
                            <a:gd name="f12" fmla="val 8970"/>
                            <a:gd name="f13" fmla="val 12630"/>
                            <a:gd name="f14" fmla="val 18010"/>
                            <a:gd name="f15" fmla="val -2147483647"/>
                            <a:gd name="f16" fmla="+- 0 0 0"/>
                            <a:gd name="f17" fmla="*/ f5 1 21600"/>
                            <a:gd name="f18" fmla="*/ f6 1 21600"/>
                            <a:gd name="f19" fmla="+- f8 0 f7"/>
                            <a:gd name="f20" fmla="pin -2147483647 f0 2147483647"/>
                            <a:gd name="f21" fmla="pin -2147483647 f1 2147483647"/>
                            <a:gd name="f22" fmla="*/ f16 f2 1"/>
                            <a:gd name="f23" fmla="val f20"/>
                            <a:gd name="f24" fmla="val f21"/>
                            <a:gd name="f25" fmla="*/ f19 1 21600"/>
                            <a:gd name="f26" fmla="*/ f20 f17 1"/>
                            <a:gd name="f27" fmla="*/ f21 f18 1"/>
                            <a:gd name="f28" fmla="*/ f22 1 f4"/>
                            <a:gd name="f29" fmla="+- f23 0 10800"/>
                            <a:gd name="f30" fmla="+- f24 0 10800"/>
                            <a:gd name="f31" fmla="+- f24 0 21600"/>
                            <a:gd name="f32" fmla="+- f23 0 21600"/>
                            <a:gd name="f33" fmla="*/ 0 f25 1"/>
                            <a:gd name="f34" fmla="*/ 21600 f25 1"/>
                            <a:gd name="f35" fmla="*/ 10800 f25 1"/>
                            <a:gd name="f36" fmla="+- f28 0 f3"/>
                            <a:gd name="f37" fmla="*/ f23 f17 1"/>
                            <a:gd name="f38" fmla="*/ f24 f18 1"/>
                            <a:gd name="f39" fmla="abs f29"/>
                            <a:gd name="f40" fmla="abs f30"/>
                            <a:gd name="f41" fmla="*/ f35 1 f25"/>
                            <a:gd name="f42" fmla="*/ f33 1 f25"/>
                            <a:gd name="f43" fmla="*/ f34 1 f25"/>
                            <a:gd name="f44" fmla="+- f39 0 f40"/>
                            <a:gd name="f45" fmla="+- f40 0 f39"/>
                            <a:gd name="f46" fmla="*/ f42 f17 1"/>
                            <a:gd name="f47" fmla="*/ f43 f17 1"/>
                            <a:gd name="f48" fmla="*/ f43 f18 1"/>
                            <a:gd name="f49" fmla="*/ f42 f18 1"/>
                            <a:gd name="f50" fmla="*/ f41 f17 1"/>
                            <a:gd name="f51" fmla="*/ f41 f18 1"/>
                            <a:gd name="f52" fmla="?: f30 f9 f44"/>
                            <a:gd name="f53" fmla="?: f30 f44 f9"/>
                            <a:gd name="f54" fmla="?: f29 f9 f45"/>
                            <a:gd name="f55" fmla="?: f29 f45 f9"/>
                            <a:gd name="f56" fmla="?: f23 f9 f52"/>
                            <a:gd name="f57" fmla="?: f23 f9 f53"/>
                            <a:gd name="f58" fmla="?: f31 f54 f9"/>
                            <a:gd name="f59" fmla="?: f31 f55 f9"/>
                            <a:gd name="f60" fmla="?: f32 f53 f9"/>
                            <a:gd name="f61" fmla="?: f32 f52 f9"/>
                            <a:gd name="f62" fmla="?: f24 f9 f55"/>
                            <a:gd name="f63" fmla="?: f24 f9 f54"/>
                            <a:gd name="f64" fmla="?: f56 f23 0"/>
                            <a:gd name="f65" fmla="?: f56 f24 6280"/>
                            <a:gd name="f66" fmla="?: f57 f23 0"/>
                            <a:gd name="f67" fmla="?: f57 f24 15320"/>
                            <a:gd name="f68" fmla="?: f58 f23 6280"/>
                            <a:gd name="f69" fmla="?: f58 f24 21600"/>
                            <a:gd name="f70" fmla="?: f59 f23 15320"/>
                            <a:gd name="f71" fmla="?: f59 f24 21600"/>
                            <a:gd name="f72" fmla="?: f60 f23 21600"/>
                            <a:gd name="f73" fmla="?: f60 f24 15320"/>
                            <a:gd name="f74" fmla="?: f61 f23 21600"/>
                            <a:gd name="f75" fmla="?: f61 f24 6280"/>
                            <a:gd name="f76" fmla="?: f62 f23 15320"/>
                            <a:gd name="f77" fmla="?: f62 f24 0"/>
                            <a:gd name="f78" fmla="?: f63 f23 6280"/>
                            <a:gd name="f79" fmla="?: f63 f24 0"/>
                          </a:gdLst>
                          <a:ahLst>
                            <a:ahXY gdRefX="f0" minX="f15" maxX="f10" gdRefY="f1" minY="f15" maxY="f10">
                              <a:pos x="f26" y="f27"/>
                            </a:ahXY>
                          </a:ahLst>
                          <a:cxnLst>
                            <a:cxn ang="3cd4">
                              <a:pos x="hc" y="t"/>
                            </a:cxn>
                            <a:cxn ang="0">
                              <a:pos x="r" y="vc"/>
                            </a:cxn>
                            <a:cxn ang="cd4">
                              <a:pos x="hc" y="b"/>
                            </a:cxn>
                            <a:cxn ang="cd2">
                              <a:pos x="l" y="vc"/>
                            </a:cxn>
                            <a:cxn ang="f36">
                              <a:pos x="f50" y="f49"/>
                            </a:cxn>
                            <a:cxn ang="f36">
                              <a:pos x="f46" y="f51"/>
                            </a:cxn>
                            <a:cxn ang="f36">
                              <a:pos x="f50" y="f48"/>
                            </a:cxn>
                            <a:cxn ang="f36">
                              <a:pos x="f47" y="f51"/>
                            </a:cxn>
                            <a:cxn ang="f36">
                              <a:pos x="f37" y="f38"/>
                            </a:cxn>
                          </a:cxnLst>
                          <a:rect l="f46" t="f49" r="f47" b="f48"/>
                          <a:pathLst>
                            <a:path w="21600" h="21600">
                              <a:moveTo>
                                <a:pt x="f7" y="f7"/>
                              </a:moveTo>
                              <a:lnTo>
                                <a:pt x="f7" y="f11"/>
                              </a:lnTo>
                              <a:lnTo>
                                <a:pt x="f64" y="f65"/>
                              </a:lnTo>
                              <a:lnTo>
                                <a:pt x="f7" y="f12"/>
                              </a:lnTo>
                              <a:lnTo>
                                <a:pt x="f7" y="f13"/>
                              </a:lnTo>
                              <a:lnTo>
                                <a:pt x="f66" y="f67"/>
                              </a:lnTo>
                              <a:lnTo>
                                <a:pt x="f7" y="f14"/>
                              </a:lnTo>
                              <a:lnTo>
                                <a:pt x="f7" y="f8"/>
                              </a:lnTo>
                              <a:lnTo>
                                <a:pt x="f11" y="f8"/>
                              </a:lnTo>
                              <a:lnTo>
                                <a:pt x="f68" y="f69"/>
                              </a:lnTo>
                              <a:lnTo>
                                <a:pt x="f12" y="f8"/>
                              </a:lnTo>
                              <a:lnTo>
                                <a:pt x="f13" y="f8"/>
                              </a:lnTo>
                              <a:lnTo>
                                <a:pt x="f70" y="f71"/>
                              </a:lnTo>
                              <a:lnTo>
                                <a:pt x="f14" y="f8"/>
                              </a:lnTo>
                              <a:lnTo>
                                <a:pt x="f8" y="f8"/>
                              </a:lnTo>
                              <a:lnTo>
                                <a:pt x="f8" y="f14"/>
                              </a:lnTo>
                              <a:lnTo>
                                <a:pt x="f72" y="f73"/>
                              </a:lnTo>
                              <a:lnTo>
                                <a:pt x="f8" y="f13"/>
                              </a:lnTo>
                              <a:lnTo>
                                <a:pt x="f8" y="f12"/>
                              </a:lnTo>
                              <a:lnTo>
                                <a:pt x="f74" y="f75"/>
                              </a:lnTo>
                              <a:lnTo>
                                <a:pt x="f8" y="f11"/>
                              </a:lnTo>
                              <a:lnTo>
                                <a:pt x="f8" y="f7"/>
                              </a:lnTo>
                              <a:lnTo>
                                <a:pt x="f14" y="f7"/>
                              </a:lnTo>
                              <a:lnTo>
                                <a:pt x="f76" y="f77"/>
                              </a:lnTo>
                              <a:lnTo>
                                <a:pt x="f13" y="f7"/>
                              </a:lnTo>
                              <a:lnTo>
                                <a:pt x="f12" y="f7"/>
                              </a:lnTo>
                              <a:lnTo>
                                <a:pt x="f78" y="f79"/>
                              </a:lnTo>
                              <a:lnTo>
                                <a:pt x="f11" y="f7"/>
                              </a:lnTo>
                              <a:lnTo>
                                <a:pt x="f7" y="f7"/>
                              </a:lnTo>
                              <a:close/>
                            </a:path>
                          </a:pathLst>
                        </a:custGeom>
                        <a:solidFill>
                          <a:srgbClr val="FFFFFF"/>
                        </a:solidFill>
                        <a:ln w="9363" cap="sq">
                          <a:solidFill>
                            <a:srgbClr val="0000FF"/>
                          </a:solidFill>
                          <a:prstDash val="solid"/>
                          <a:miter/>
                        </a:ln>
                      </wps:spPr>
                      <wps:txbx>
                        <w:txbxContent>
                          <w:p w14:paraId="7D2281C0" w14:textId="77777777" w:rsidR="00F0722E" w:rsidRDefault="00F0722E">
                            <w:r>
                              <w:rPr>
                                <w:rFonts w:ascii="Times New Roman" w:eastAsia="Times New Roman" w:hAnsi="Times New Roman" w:cs="Times New Roman"/>
                                <w:sz w:val="16"/>
                                <w:szCs w:val="16"/>
                                <w:lang w:bidi="ar-SA"/>
                              </w:rPr>
                              <w:t>Le chemin d’accès complet du fichier.</w:t>
                            </w:r>
                          </w:p>
                        </w:txbxContent>
                      </wps:txbx>
                      <wps:bodyPr vert="horz" wrap="square" lIns="91440" tIns="45720" rIns="91440" bIns="45720" anchor="t" anchorCtr="0" compatLnSpc="0">
                        <a:noAutofit/>
                      </wps:bodyPr>
                    </wps:wsp>
                  </a:graphicData>
                </a:graphic>
                <wp14:sizeRelV relativeFrom="margin">
                  <wp14:pctHeight>0</wp14:pctHeight>
                </wp14:sizeRelV>
              </wp:anchor>
            </w:drawing>
          </mc:Choice>
          <mc:Fallback>
            <w:pict>
              <v:shape w14:anchorId="1C32F995" id="Freeform 51" o:spid="_x0000_s1034" style="position:absolute;left:0;text-align:left;margin-left:419.05pt;margin-top:64.05pt;width:90pt;height:30.55pt;z-index:1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" adj="-11796480,,5400" path="m,l,3590,,6280,,8970r,3660l,15320r,2690l,21600r3590,l6280,21600r2690,l12630,21600r-678,25929l18010,21600r3590,l21600,18010r,-2690l21600,12630r,-3660l21600,6280r,-2690l21600,,18010,,15320,,12630,,8970,,6280,,3590,,,xe" strokecolor="blue" strokeweight=".26008mm">
                <v:stroke joinstyle="miter" endcap="square"/>
                <v:formulas/>
                <v:path arrowok="t" o:connecttype="custom" o:connectlocs="571500,0;1143000,194095;571500,388189;0,194095;571500,0;0,194094;571500,388189;1143000,194094;632460,854178" o:connectangles="270,0,90,180,270,270,270,270,270" textboxrect="0,0,21600,21600"/>
                <v:textbox>
                  <w:txbxContent>
                    <w:p w14:paraId="7D2281C0" w14:textId="77777777" w:rsidR="00F0722E" w:rsidRDefault="00F0722E">
                      <w:r>
                        <w:rPr>
                          <w:rFonts w:ascii="Times New Roman" w:eastAsia="Times New Roman" w:hAnsi="Times New Roman" w:cs="Times New Roman"/>
                          <w:sz w:val="16"/>
                          <w:szCs w:val="16"/>
                          <w:lang w:bidi="ar-SA"/>
                        </w:rPr>
                        <w:t>Le chemin d’accès complet du fichier.</w:t>
                      </w:r>
                    </w:p>
                  </w:txbxContent>
                </v:textbox>
              </v:shape>
            </w:pict>
          </mc:Fallback>
        </mc:AlternateContent>
      </w:r>
      <w:r>
        <w:rPr>
          <w:b/>
          <w:noProof/>
          <w:lang w:val="en-CA" w:eastAsia="en-CA"/>
        </w:rPr>
        <mc:AlternateContent>
          <mc:Choice Requires="wps">
            <w:drawing>
              <wp:anchor distT="0" distB="0" distL="114300" distR="114300" simplePos="0" relativeHeight="108" behindDoc="0" locked="0" layoutInCell="1" allowOverlap="1" wp14:anchorId="36775B58" wp14:editId="1BF8106B">
                <wp:simplePos x="0" y="0"/>
                <wp:positionH relativeFrom="column">
                  <wp:posOffset>4980852</wp:posOffset>
                </wp:positionH>
                <wp:positionV relativeFrom="paragraph">
                  <wp:posOffset>377102</wp:posOffset>
                </wp:positionV>
                <wp:extent cx="845189" cy="489588"/>
                <wp:effectExtent l="666750" t="76200" r="12061" b="24762"/>
                <wp:wrapNone/>
                <wp:docPr id="51" name="Freeform 50"/>
                <wp:cNvGraphicFramePr/>
                <a:graphic xmlns:a="http://schemas.openxmlformats.org/drawingml/2006/main">
                  <a:graphicData uri="http://schemas.microsoft.com/office/word/2010/wordprocessingShape">
                    <wps:wsp>
                      <wps:cNvSpPr/>
                      <wps:spPr>
                        <a:xfrm>
                          <a:off x="0" y="0"/>
                          <a:ext cx="845189" cy="489588"/>
                        </a:xfrm>
                        <a:custGeom>
                          <a:avLst>
                            <a:gd name="f0" fmla="val -15969"/>
                            <a:gd name="f1" fmla="val -2015"/>
                          </a:avLst>
                          <a:gdLst>
                            <a:gd name="f2" fmla="val 10800000"/>
                            <a:gd name="f3" fmla="val 5400000"/>
                            <a:gd name="f4" fmla="val 180"/>
                            <a:gd name="f5" fmla="val w"/>
                            <a:gd name="f6" fmla="val h"/>
                            <a:gd name="f7" fmla="val 0"/>
                            <a:gd name="f8" fmla="val 21600"/>
                            <a:gd name="f9" fmla="+- 0 0 1"/>
                            <a:gd name="f10" fmla="val 2147483647"/>
                            <a:gd name="f11" fmla="val 3590"/>
                            <a:gd name="f12" fmla="val 8970"/>
                            <a:gd name="f13" fmla="val 12630"/>
                            <a:gd name="f14" fmla="val 18010"/>
                            <a:gd name="f15" fmla="val -2147483647"/>
                            <a:gd name="f16" fmla="+- 0 0 0"/>
                            <a:gd name="f17" fmla="*/ f5 1 21600"/>
                            <a:gd name="f18" fmla="*/ f6 1 21600"/>
                            <a:gd name="f19" fmla="+- f8 0 f7"/>
                            <a:gd name="f20" fmla="pin -2147483647 f0 2147483647"/>
                            <a:gd name="f21" fmla="pin -2147483647 f1 2147483647"/>
                            <a:gd name="f22" fmla="*/ f16 f2 1"/>
                            <a:gd name="f23" fmla="val f20"/>
                            <a:gd name="f24" fmla="val f21"/>
                            <a:gd name="f25" fmla="*/ f19 1 21600"/>
                            <a:gd name="f26" fmla="*/ f20 f17 1"/>
                            <a:gd name="f27" fmla="*/ f21 f18 1"/>
                            <a:gd name="f28" fmla="*/ f22 1 f4"/>
                            <a:gd name="f29" fmla="+- f23 0 10800"/>
                            <a:gd name="f30" fmla="+- f24 0 10800"/>
                            <a:gd name="f31" fmla="+- f24 0 21600"/>
                            <a:gd name="f32" fmla="+- f23 0 21600"/>
                            <a:gd name="f33" fmla="*/ 0 f25 1"/>
                            <a:gd name="f34" fmla="*/ 21600 f25 1"/>
                            <a:gd name="f35" fmla="*/ 10800 f25 1"/>
                            <a:gd name="f36" fmla="+- f28 0 f3"/>
                            <a:gd name="f37" fmla="*/ f23 f17 1"/>
                            <a:gd name="f38" fmla="*/ f24 f18 1"/>
                            <a:gd name="f39" fmla="abs f29"/>
                            <a:gd name="f40" fmla="abs f30"/>
                            <a:gd name="f41" fmla="*/ f35 1 f25"/>
                            <a:gd name="f42" fmla="*/ f33 1 f25"/>
                            <a:gd name="f43" fmla="*/ f34 1 f25"/>
                            <a:gd name="f44" fmla="+- f39 0 f40"/>
                            <a:gd name="f45" fmla="+- f40 0 f39"/>
                            <a:gd name="f46" fmla="*/ f42 f17 1"/>
                            <a:gd name="f47" fmla="*/ f43 f17 1"/>
                            <a:gd name="f48" fmla="*/ f43 f18 1"/>
                            <a:gd name="f49" fmla="*/ f42 f18 1"/>
                            <a:gd name="f50" fmla="*/ f41 f17 1"/>
                            <a:gd name="f51" fmla="*/ f41 f18 1"/>
                            <a:gd name="f52" fmla="?: f30 f9 f44"/>
                            <a:gd name="f53" fmla="?: f30 f44 f9"/>
                            <a:gd name="f54" fmla="?: f29 f9 f45"/>
                            <a:gd name="f55" fmla="?: f29 f45 f9"/>
                            <a:gd name="f56" fmla="?: f23 f9 f52"/>
                            <a:gd name="f57" fmla="?: f23 f9 f53"/>
                            <a:gd name="f58" fmla="?: f31 f54 f9"/>
                            <a:gd name="f59" fmla="?: f31 f55 f9"/>
                            <a:gd name="f60" fmla="?: f32 f53 f9"/>
                            <a:gd name="f61" fmla="?: f32 f52 f9"/>
                            <a:gd name="f62" fmla="?: f24 f9 f55"/>
                            <a:gd name="f63" fmla="?: f24 f9 f54"/>
                            <a:gd name="f64" fmla="?: f56 f23 0"/>
                            <a:gd name="f65" fmla="?: f56 f24 6280"/>
                            <a:gd name="f66" fmla="?: f57 f23 0"/>
                            <a:gd name="f67" fmla="?: f57 f24 15320"/>
                            <a:gd name="f68" fmla="?: f58 f23 6280"/>
                            <a:gd name="f69" fmla="?: f58 f24 21600"/>
                            <a:gd name="f70" fmla="?: f59 f23 15320"/>
                            <a:gd name="f71" fmla="?: f59 f24 21600"/>
                            <a:gd name="f72" fmla="?: f60 f23 21600"/>
                            <a:gd name="f73" fmla="?: f60 f24 15320"/>
                            <a:gd name="f74" fmla="?: f61 f23 21600"/>
                            <a:gd name="f75" fmla="?: f61 f24 6280"/>
                            <a:gd name="f76" fmla="?: f62 f23 15320"/>
                            <a:gd name="f77" fmla="?: f62 f24 0"/>
                            <a:gd name="f78" fmla="?: f63 f23 6280"/>
                            <a:gd name="f79" fmla="?: f63 f24 0"/>
                          </a:gdLst>
                          <a:ahLst>
                            <a:ahXY gdRefX="f0" minX="f15" maxX="f10" gdRefY="f1" minY="f15" maxY="f10">
                              <a:pos x="f26" y="f27"/>
                            </a:ahXY>
                          </a:ahLst>
                          <a:cxnLst>
                            <a:cxn ang="3cd4">
                              <a:pos x="hc" y="t"/>
                            </a:cxn>
                            <a:cxn ang="0">
                              <a:pos x="r" y="vc"/>
                            </a:cxn>
                            <a:cxn ang="cd4">
                              <a:pos x="hc" y="b"/>
                            </a:cxn>
                            <a:cxn ang="cd2">
                              <a:pos x="l" y="vc"/>
                            </a:cxn>
                            <a:cxn ang="f36">
                              <a:pos x="f50" y="f49"/>
                            </a:cxn>
                            <a:cxn ang="f36">
                              <a:pos x="f46" y="f51"/>
                            </a:cxn>
                            <a:cxn ang="f36">
                              <a:pos x="f50" y="f48"/>
                            </a:cxn>
                            <a:cxn ang="f36">
                              <a:pos x="f47" y="f51"/>
                            </a:cxn>
                            <a:cxn ang="f36">
                              <a:pos x="f37" y="f38"/>
                            </a:cxn>
                          </a:cxnLst>
                          <a:rect l="f46" t="f49" r="f47" b="f48"/>
                          <a:pathLst>
                            <a:path w="21600" h="21600">
                              <a:moveTo>
                                <a:pt x="f7" y="f7"/>
                              </a:moveTo>
                              <a:lnTo>
                                <a:pt x="f7" y="f11"/>
                              </a:lnTo>
                              <a:lnTo>
                                <a:pt x="f64" y="f65"/>
                              </a:lnTo>
                              <a:lnTo>
                                <a:pt x="f7" y="f12"/>
                              </a:lnTo>
                              <a:lnTo>
                                <a:pt x="f7" y="f13"/>
                              </a:lnTo>
                              <a:lnTo>
                                <a:pt x="f66" y="f67"/>
                              </a:lnTo>
                              <a:lnTo>
                                <a:pt x="f7" y="f14"/>
                              </a:lnTo>
                              <a:lnTo>
                                <a:pt x="f7" y="f8"/>
                              </a:lnTo>
                              <a:lnTo>
                                <a:pt x="f11" y="f8"/>
                              </a:lnTo>
                              <a:lnTo>
                                <a:pt x="f68" y="f69"/>
                              </a:lnTo>
                              <a:lnTo>
                                <a:pt x="f12" y="f8"/>
                              </a:lnTo>
                              <a:lnTo>
                                <a:pt x="f13" y="f8"/>
                              </a:lnTo>
                              <a:lnTo>
                                <a:pt x="f70" y="f71"/>
                              </a:lnTo>
                              <a:lnTo>
                                <a:pt x="f14" y="f8"/>
                              </a:lnTo>
                              <a:lnTo>
                                <a:pt x="f8" y="f8"/>
                              </a:lnTo>
                              <a:lnTo>
                                <a:pt x="f8" y="f14"/>
                              </a:lnTo>
                              <a:lnTo>
                                <a:pt x="f72" y="f73"/>
                              </a:lnTo>
                              <a:lnTo>
                                <a:pt x="f8" y="f13"/>
                              </a:lnTo>
                              <a:lnTo>
                                <a:pt x="f8" y="f12"/>
                              </a:lnTo>
                              <a:lnTo>
                                <a:pt x="f74" y="f75"/>
                              </a:lnTo>
                              <a:lnTo>
                                <a:pt x="f8" y="f11"/>
                              </a:lnTo>
                              <a:lnTo>
                                <a:pt x="f8" y="f7"/>
                              </a:lnTo>
                              <a:lnTo>
                                <a:pt x="f14" y="f7"/>
                              </a:lnTo>
                              <a:lnTo>
                                <a:pt x="f76" y="f77"/>
                              </a:lnTo>
                              <a:lnTo>
                                <a:pt x="f13" y="f7"/>
                              </a:lnTo>
                              <a:lnTo>
                                <a:pt x="f12" y="f7"/>
                              </a:lnTo>
                              <a:lnTo>
                                <a:pt x="f78" y="f79"/>
                              </a:lnTo>
                              <a:lnTo>
                                <a:pt x="f11" y="f7"/>
                              </a:lnTo>
                              <a:lnTo>
                                <a:pt x="f7" y="f7"/>
                              </a:lnTo>
                              <a:close/>
                            </a:path>
                          </a:pathLst>
                        </a:custGeom>
                        <a:solidFill>
                          <a:srgbClr val="FFFFFF"/>
                        </a:solidFill>
                        <a:ln w="9363" cap="sq">
                          <a:solidFill>
                            <a:srgbClr val="0000FF"/>
                          </a:solidFill>
                          <a:prstDash val="solid"/>
                          <a:miter/>
                        </a:ln>
                      </wps:spPr>
                      <wps:txbx>
                        <w:txbxContent>
                          <w:p w14:paraId="222D1C34" w14:textId="77777777" w:rsidR="00F0722E" w:rsidRDefault="00F0722E">
                            <w:r>
                              <w:rPr>
                                <w:rFonts w:ascii="Times New Roman" w:eastAsia="Times New Roman" w:hAnsi="Times New Roman" w:cs="Times New Roman"/>
                                <w:sz w:val="16"/>
                                <w:szCs w:val="16"/>
                                <w:lang w:bidi="ar-SA"/>
                              </w:rPr>
                              <w:t>Le nombre d’intrants du modèle.</w:t>
                            </w:r>
                          </w:p>
                        </w:txbxContent>
                      </wps:txbx>
                      <wps:bodyPr vert="horz" wrap="square" lIns="91440" tIns="45720" rIns="91440" bIns="45720" anchor="t" anchorCtr="0" compatLnSpc="0">
                        <a:noAutofit/>
                      </wps:bodyPr>
                    </wps:wsp>
                  </a:graphicData>
                </a:graphic>
              </wp:anchor>
            </w:drawing>
          </mc:Choice>
          <mc:Fallback>
            <w:pict>
              <v:shape w14:anchorId="36775B58" id="Freeform 50" o:spid="_x0000_s1035" style="position:absolute;left:0;text-align:left;margin-left:392.2pt;margin-top:29.7pt;width:66.55pt;height:38.55pt;z-index:108;visibility:visible;mso-wrap-style:square;mso-wrap-distance-left:9pt;mso-wrap-distance-top:0;mso-wrap-distance-right:9pt;mso-wrap-distance-bottom:0;mso-position-horizontal:absolute;mso-position-horizontal-relative:text;mso-position-vertical:absolute;mso-position-vertical-relative:text;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" adj="-11796480,,5400" path="m,l,3590,-15969,-2015,,8970r,3660l,15320r,2690l,21600r3590,l6280,21600r2690,l12630,21600r2690,l18010,21600r3590,l21600,18010r,-2690l21600,12630r,-3660l21600,6280r,-2690l21600,,18010,,15320,,12630,,8970,,6280,,3590,,,xe" strokecolor="blue" strokeweight=".26008mm">
                <v:stroke joinstyle="miter" endcap="square"/>
                <v:formulas/>
                <v:path arrowok="t" o:connecttype="custom" o:connectlocs="422595,0;845189,244794;422595,489588;0,244794;422594,0;0,244794;422594,489588;845189,244794;-624853,-45672" o:connectangles="270,0,90,180,270,270,270,270,270" textboxrect="0,0,21600,21600"/>
                <v:textbox>
                  <w:txbxContent>
                    <w:p w14:paraId="222D1C34" w14:textId="77777777" w:rsidR="00F0722E" w:rsidRDefault="00F0722E">
                      <w:r>
                        <w:rPr>
                          <w:rFonts w:ascii="Times New Roman" w:eastAsia="Times New Roman" w:hAnsi="Times New Roman" w:cs="Times New Roman"/>
                          <w:sz w:val="16"/>
                          <w:szCs w:val="16"/>
                          <w:lang w:bidi="ar-SA"/>
                        </w:rPr>
                        <w:t>Le nombre d’intrants du modèle.</w:t>
                      </w:r>
                    </w:p>
                  </w:txbxContent>
                </v:textbox>
              </v:shape>
            </w:pict>
          </mc:Fallback>
        </mc:AlternateContent>
      </w:r>
      <w:r w:rsidR="007D4259">
        <w:t xml:space="preserve">Cliquez sur le bouton Définir intrants du modèle </w:t>
      </w:r>
      <w:r w:rsidR="007D4259">
        <w:rPr>
          <w:noProof/>
          <w:lang w:val="en-CA" w:eastAsia="en-CA"/>
        </w:rPr>
        <w:drawing>
          <wp:inline distT="0" distB="0" distL="0" distR="0" wp14:anchorId="169A9D5C" wp14:editId="449386A6">
            <wp:extent cx="200271" cy="219346"/>
            <wp:effectExtent l="0" t="0" r="9279" b="9254"/>
            <wp:docPr id="50"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00271" cy="219346"/>
                    </a:xfrm>
                    <a:prstGeom prst="rect">
                      <a:avLst/>
                    </a:prstGeom>
                    <a:noFill/>
                    <a:ln>
                      <a:noFill/>
                      <a:prstDash/>
                    </a:ln>
                  </pic:spPr>
                </pic:pic>
              </a:graphicData>
            </a:graphic>
          </wp:inline>
        </w:drawing>
      </w:r>
      <w:r w:rsidR="007D4259">
        <w:t xml:space="preserve">à l’extrême droite du champ </w:t>
      </w:r>
      <w:r w:rsidR="007D4259">
        <w:rPr>
          <w:b/>
        </w:rPr>
        <w:t xml:space="preserve">Modèle </w:t>
      </w:r>
      <w:r w:rsidR="007D4259">
        <w:t>(dans les intrants). Deux boîtes de dialogue s’ouvrent; la première est l</w:t>
      </w:r>
      <w:ins w:id="59" w:author="St-Amant, Rémi" w:date="2020-08-05T10:27:00Z">
        <w:r w:rsidR="00205F5F">
          <w:t xml:space="preserve">e </w:t>
        </w:r>
      </w:ins>
      <w:ins w:id="60" w:author="St-Amant, Rémi" w:date="2020-08-05T10:35:00Z">
        <w:r w:rsidR="00DD2DE8">
          <w:t>G</w:t>
        </w:r>
      </w:ins>
      <w:ins w:id="61" w:author="St-Amant, Rémi" w:date="2020-08-05T10:27:00Z">
        <w:r w:rsidR="00205F5F">
          <w:t xml:space="preserve">estionnaire </w:t>
        </w:r>
      </w:ins>
      <w:del w:id="62" w:author="St-Amant, Rémi" w:date="2020-08-05T10:27:00Z">
        <w:r w:rsidR="007D4259" w:rsidDel="00205F5F">
          <w:delText xml:space="preserve">’Éditeur </w:delText>
        </w:r>
      </w:del>
      <w:ins w:id="63" w:author="St-Amant, Rémi" w:date="2020-08-05T10:27:00Z">
        <w:r w:rsidR="00205F5F">
          <w:t xml:space="preserve">des fichiers </w:t>
        </w:r>
      </w:ins>
      <w:r w:rsidR="007D4259">
        <w:t>d’intrants du modèle et la deuxième est une boîte de dialogue propre au modèle [dans le présent cas « </w:t>
      </w:r>
      <w:r w:rsidR="007D4259">
        <w:rPr>
          <w:rFonts w:ascii="Courier New" w:hAnsi="Courier New" w:cs="Courier New"/>
          <w:iCs/>
        </w:rPr>
        <w:t>Degree-Day (Annual) </w:t>
      </w:r>
      <w:r w:rsidR="007D4259">
        <w:rPr>
          <w:color w:val="000000"/>
        </w:rPr>
        <w:t>»]</w:t>
      </w:r>
      <w:r w:rsidR="007D4259">
        <w:rPr>
          <w:color w:val="FF0000"/>
        </w:rPr>
        <w:t xml:space="preserve"> </w:t>
      </w:r>
      <w:r w:rsidR="007D4259">
        <w:t>qui varie selon le modèle sélectionné.</w:t>
      </w:r>
    </w:p>
    <w:p w14:paraId="213E40E6" w14:textId="77777777" w:rsidR="00047CD1" w:rsidRDefault="00047CD1">
      <w:pPr>
        <w:pStyle w:val="Standard"/>
        <w:ind w:right="3734"/>
        <w:jc w:val="both"/>
      </w:pPr>
    </w:p>
    <w:p w14:paraId="6C4C6914" w14:textId="77777777" w:rsidR="00047CD1" w:rsidRDefault="007D4259">
      <w:pPr>
        <w:pStyle w:val="Standard"/>
        <w:ind w:right="3875"/>
        <w:jc w:val="both"/>
      </w:pPr>
      <w:r>
        <w:t>Cliquez sur le bouton Nouveau </w:t>
      </w:r>
      <w:r>
        <w:rPr>
          <w:noProof/>
          <w:lang w:val="en-CA" w:eastAsia="en-CA"/>
        </w:rPr>
        <w:drawing>
          <wp:inline distT="0" distB="0" distL="0" distR="0" wp14:anchorId="6AA158EE" wp14:editId="189E4759">
            <wp:extent cx="182880" cy="182880"/>
            <wp:effectExtent l="0" t="0" r="7620" b="7620"/>
            <wp:docPr id="53"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183664" cy="183664"/>
                    </a:xfrm>
                    <a:prstGeom prst="rect">
                      <a:avLst/>
                    </a:prstGeom>
                    <a:noFill/>
                    <a:ln>
                      <a:noFill/>
                      <a:prstDash/>
                    </a:ln>
                  </pic:spPr>
                </pic:pic>
              </a:graphicData>
            </a:graphic>
          </wp:inline>
        </w:drawing>
      </w:r>
      <w:r>
        <w:t xml:space="preserve"> dans la boîte de dialogue Gestionnaire d’intrants du modèle, puis entrez </w:t>
      </w:r>
      <w:r>
        <w:rPr>
          <w:rFonts w:ascii="Courier New" w:hAnsi="Courier New" w:cs="Courier New"/>
          <w:iCs/>
        </w:rPr>
        <w:t>3°C</w:t>
      </w:r>
      <w:r>
        <w:t xml:space="preserve"> comme nom du nouvel ensemble de valeurs de paramètres à définir. Un nouveau fichier nommé </w:t>
      </w:r>
      <w:r>
        <w:rPr>
          <w:color w:val="0000FF"/>
        </w:rPr>
        <w:t>3°C.dd</w:t>
      </w:r>
      <w:r>
        <w:t xml:space="preserve"> est créé dans le sous-répertoire </w:t>
      </w:r>
      <w:r>
        <w:rPr>
          <w:u w:val="single"/>
        </w:rPr>
        <w:t>\Model Input\</w:t>
      </w:r>
      <w:r>
        <w:t xml:space="preserve"> du projet.</w:t>
      </w:r>
    </w:p>
    <w:p w14:paraId="4A6826F1" w14:textId="77777777" w:rsidR="00047CD1" w:rsidRDefault="00047CD1">
      <w:pPr>
        <w:pStyle w:val="Standard"/>
        <w:ind w:right="3734"/>
        <w:jc w:val="both"/>
      </w:pPr>
    </w:p>
    <w:p w14:paraId="18AABD00" w14:textId="19B73292" w:rsidR="00047CD1" w:rsidRDefault="007D4259">
      <w:pPr>
        <w:pStyle w:val="Standard"/>
        <w:jc w:val="both"/>
      </w:pPr>
      <w:r>
        <w:rPr>
          <w:noProof/>
          <w:lang w:val="en-CA" w:eastAsia="en-CA"/>
        </w:rPr>
        <w:drawing>
          <wp:anchor distT="0" distB="0" distL="114300" distR="114300" simplePos="0" relativeHeight="122" behindDoc="0" locked="0" layoutInCell="1" allowOverlap="1" wp14:anchorId="3337AB1F" wp14:editId="79AC9328">
            <wp:simplePos x="0" y="0"/>
            <wp:positionH relativeFrom="margin">
              <wp:posOffset>4169638</wp:posOffset>
            </wp:positionH>
            <wp:positionV relativeFrom="paragraph">
              <wp:posOffset>-257642</wp:posOffset>
            </wp:positionV>
            <wp:extent cx="2393231" cy="2027207"/>
            <wp:effectExtent l="0" t="0" r="7620" b="0"/>
            <wp:wrapSquare wrapText="bothSides"/>
            <wp:docPr id="54" name="Image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alphaModFix/>
                    </a:blip>
                    <a:srcRect/>
                    <a:stretch>
                      <a:fillRect/>
                    </a:stretch>
                  </pic:blipFill>
                  <pic:spPr>
                    <a:xfrm>
                      <a:off x="0" y="0"/>
                      <a:ext cx="2423547" cy="2052886"/>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Pr>
          <w:lang w:eastAsia="en-US"/>
        </w:rPr>
        <w:t>Pour modifier les paramètres de ce nouveau fichier,</w:t>
      </w:r>
      <w:r>
        <w:t xml:space="preserve"> sélectionnez-le dans le champ de liste de la boîte de dialogue </w:t>
      </w:r>
      <w:ins w:id="64" w:author="St-Amant, Rémi" w:date="2020-08-05T10:37:00Z">
        <w:r w:rsidR="00DD2DE8">
          <w:t xml:space="preserve">Gestionnaire des fichiers </w:t>
        </w:r>
      </w:ins>
      <w:del w:id="65" w:author="St-Amant, Rémi" w:date="2020-08-05T10:37:00Z">
        <w:r w:rsidDel="00DD2DE8">
          <w:delText xml:space="preserve">Éditeur </w:delText>
        </w:r>
      </w:del>
      <w:r>
        <w:t xml:space="preserve">d’intrants du modèle. Pour les besoins du présent exemple, inscrivez </w:t>
      </w:r>
      <w:r>
        <w:rPr>
          <w:rFonts w:ascii="Courier New" w:hAnsi="Courier New" w:cs="Courier New"/>
        </w:rPr>
        <w:t>3</w:t>
      </w:r>
      <w:r>
        <w:t xml:space="preserve"> dans le champ</w:t>
      </w:r>
      <w:r>
        <w:rPr>
          <w:b/>
          <w:bCs/>
        </w:rPr>
        <w:t xml:space="preserve"> Lower threshold (°C)</w:t>
      </w:r>
      <w:r>
        <w:t xml:space="preserve">, puis cliquez sur OK dans la boîte de dialogue </w:t>
      </w:r>
      <w:ins w:id="66" w:author="St-Amant, Rémi" w:date="2020-08-05T10:37:00Z">
        <w:r w:rsidR="00DD2DE8">
          <w:t xml:space="preserve">du Gestionnaires </w:t>
        </w:r>
      </w:ins>
      <w:del w:id="67" w:author="St-Amant, Rémi" w:date="2020-08-05T10:37:00Z">
        <w:r w:rsidDel="00DD2DE8">
          <w:delText xml:space="preserve">Éditeur </w:delText>
        </w:r>
      </w:del>
      <w:ins w:id="68" w:author="St-Amant, Rémi" w:date="2020-08-05T10:37:00Z">
        <w:r w:rsidR="00DD2DE8">
          <w:t xml:space="preserve">des fichiers </w:t>
        </w:r>
      </w:ins>
      <w:r>
        <w:t>d’intrants du modèle afin d’enregistrer vos nouveaux paramètres.</w:t>
      </w:r>
    </w:p>
    <w:p w14:paraId="69216D7B" w14:textId="77777777" w:rsidR="005A06E6" w:rsidRDefault="005A06E6">
      <w:pPr>
        <w:pStyle w:val="Standard"/>
        <w:jc w:val="both"/>
      </w:pPr>
    </w:p>
    <w:p w14:paraId="2BC21FD8" w14:textId="4D0980C0" w:rsidR="00B928EF" w:rsidRDefault="005A06E6">
      <w:pPr>
        <w:pStyle w:val="Standard"/>
        <w:jc w:val="both"/>
        <w:rPr>
          <w:b/>
        </w:rPr>
      </w:pPr>
      <w:r>
        <w:t>Puisque le model « DegreeDay (Annual) » est déterministe, il n’</w:t>
      </w:r>
      <w:r w:rsidR="00DF3A7A">
        <w:t>y a pas de besoin de répéter</w:t>
      </w:r>
      <w:r>
        <w:t xml:space="preserve"> les générateurs météo. Vous pouvez laisser la valeur 1 dans le champs </w:t>
      </w:r>
      <w:r w:rsidRPr="00341AAD">
        <w:rPr>
          <w:b/>
        </w:rPr>
        <w:t xml:space="preserve">Répétitions.  </w:t>
      </w:r>
    </w:p>
    <w:p w14:paraId="514C7803" w14:textId="77777777" w:rsidR="00B928EF" w:rsidRDefault="00B928EF">
      <w:pPr>
        <w:pStyle w:val="Standard"/>
        <w:jc w:val="both"/>
        <w:rPr>
          <w:b/>
        </w:rPr>
      </w:pPr>
    </w:p>
    <w:p w14:paraId="7DA4DD0F" w14:textId="2654859D" w:rsidR="00B928EF" w:rsidRDefault="00B928EF">
      <w:pPr>
        <w:pStyle w:val="Standard"/>
        <w:jc w:val="both"/>
        <w:rPr>
          <w:ins w:id="69" w:author="St-Amant, Rémi" w:date="2020-08-05T10:38:00Z"/>
        </w:rPr>
      </w:pPr>
      <w:r>
        <w:t xml:space="preserve">REMARQUE : Le </w:t>
      </w:r>
      <w:ins w:id="70" w:author="St-Amant, Rémi" w:date="2020-08-05T10:38:00Z">
        <w:r w:rsidR="00DD2DE8">
          <w:t>champs grisé</w:t>
        </w:r>
      </w:ins>
      <w:del w:id="71" w:author="St-Amant, Rémi" w:date="2020-08-05T10:38:00Z">
        <w:r w:rsidDel="00DD2DE8">
          <w:delText>fond gris</w:delText>
        </w:r>
      </w:del>
      <w:r>
        <w:t xml:space="preserve"> à côté du champs </w:t>
      </w:r>
      <w:r>
        <w:rPr>
          <w:b/>
        </w:rPr>
        <w:t xml:space="preserve">Répétitions </w:t>
      </w:r>
      <w:r>
        <w:t xml:space="preserve">indique si un modèle est stochastique ou déterministe. Typiquement les modèles stochastiques nécessitent des répétitions.  </w:t>
      </w:r>
    </w:p>
    <w:p w14:paraId="13969E9F" w14:textId="77777777" w:rsidR="00DD2DE8" w:rsidRPr="00274C1C" w:rsidRDefault="00DD2DE8">
      <w:pPr>
        <w:pStyle w:val="Standard"/>
        <w:jc w:val="both"/>
      </w:pPr>
    </w:p>
    <w:p w14:paraId="0DB2CAA4" w14:textId="77777777" w:rsidR="00047CD1" w:rsidRDefault="00047CD1">
      <w:pPr>
        <w:pStyle w:val="Standard"/>
        <w:jc w:val="both"/>
      </w:pPr>
    </w:p>
    <w:p w14:paraId="1F14BCEA" w14:textId="77777777" w:rsidR="00047CD1" w:rsidRPr="008A479A" w:rsidRDefault="00B636B9" w:rsidP="00341AAD">
      <w:pPr>
        <w:pStyle w:val="Titre2"/>
        <w:numPr>
          <w:ilvl w:val="0"/>
          <w:numId w:val="0"/>
        </w:numPr>
        <w:ind w:left="1001" w:hanging="576"/>
        <w:rPr>
          <w:lang w:val="fr-CA"/>
        </w:rPr>
      </w:pPr>
      <w:bookmarkStart w:id="72" w:name="__RefHeading___Toc347997482"/>
      <w:bookmarkStart w:id="73" w:name="_Toc487029724"/>
      <w:bookmarkStart w:id="74" w:name="_Toc46902017"/>
      <w:r>
        <w:rPr>
          <w:noProof/>
          <w:lang w:val="en-CA" w:eastAsia="en-CA"/>
        </w:rPr>
        <w:drawing>
          <wp:anchor distT="0" distB="0" distL="114300" distR="114300" simplePos="0" relativeHeight="74" behindDoc="0" locked="0" layoutInCell="1" allowOverlap="1" wp14:anchorId="4A24D669" wp14:editId="024252DE">
            <wp:simplePos x="0" y="0"/>
            <wp:positionH relativeFrom="margin">
              <wp:align>right</wp:align>
            </wp:positionH>
            <wp:positionV relativeFrom="paragraph">
              <wp:posOffset>332324</wp:posOffset>
            </wp:positionV>
            <wp:extent cx="2684778" cy="2087876"/>
            <wp:effectExtent l="0" t="0" r="1905" b="8255"/>
            <wp:wrapTight wrapText="bothSides">
              <wp:wrapPolygon edited="0">
                <wp:start x="0" y="0"/>
                <wp:lineTo x="0" y="21488"/>
                <wp:lineTo x="21462" y="21488"/>
                <wp:lineTo x="21462" y="0"/>
                <wp:lineTo x="0" y="0"/>
              </wp:wrapPolygon>
            </wp:wrapTight>
            <wp:docPr id="55" name="Image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684778" cy="2087876"/>
                    </a:xfrm>
                    <a:prstGeom prst="rect">
                      <a:avLst/>
                    </a:prstGeom>
                    <a:noFill/>
                    <a:ln>
                      <a:noFill/>
                      <a:prstDash/>
                    </a:ln>
                  </pic:spPr>
                </pic:pic>
              </a:graphicData>
            </a:graphic>
          </wp:anchor>
        </w:drawing>
      </w:r>
      <w:r w:rsidR="007D4259" w:rsidRPr="008A479A">
        <w:rPr>
          <w:lang w:val="fr-CA"/>
        </w:rPr>
        <w:t>Étape 4 : Définir une analyse pour interpréter les résultats</w:t>
      </w:r>
      <w:bookmarkEnd w:id="72"/>
      <w:bookmarkEnd w:id="73"/>
      <w:bookmarkEnd w:id="74"/>
    </w:p>
    <w:p w14:paraId="79A00D7C" w14:textId="77777777" w:rsidR="00047CD1" w:rsidRDefault="007D4259">
      <w:pPr>
        <w:pStyle w:val="Standard"/>
        <w:jc w:val="both"/>
      </w:pPr>
      <w:r>
        <w:rPr>
          <w:lang w:eastAsia="en-US"/>
        </w:rPr>
        <w:t>Sélectionnez une</w:t>
      </w:r>
      <w:r>
        <w:t xml:space="preserve"> simulation (dans le présent cas, </w:t>
      </w:r>
      <w:r>
        <w:rPr>
          <w:rFonts w:ascii="Courier New" w:hAnsi="Courier New" w:cs="Courier New"/>
        </w:rPr>
        <w:t>Exemple 1</w:t>
      </w:r>
      <w:r>
        <w:t>) à laquelle vous voulez ajouter une analyse et cliquez sur le bouton Ajouter analyse </w:t>
      </w:r>
      <w:r>
        <w:rPr>
          <w:noProof/>
          <w:lang w:val="en-CA" w:eastAsia="en-CA"/>
        </w:rPr>
        <w:drawing>
          <wp:inline distT="0" distB="0" distL="0" distR="0" wp14:anchorId="37F8E494" wp14:editId="6265E3EB">
            <wp:extent cx="172026" cy="138897"/>
            <wp:effectExtent l="0" t="0" r="0" b="0"/>
            <wp:docPr id="56" name="Image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72026" cy="138897"/>
                    </a:xfrm>
                    <a:prstGeom prst="rect">
                      <a:avLst/>
                    </a:prstGeom>
                    <a:noFill/>
                    <a:ln>
                      <a:noFill/>
                      <a:prstDash/>
                    </a:ln>
                  </pic:spPr>
                </pic:pic>
              </a:graphicData>
            </a:graphic>
          </wp:inline>
        </w:drawing>
      </w:r>
      <w:r>
        <w:t xml:space="preserve"> sur la première ligne de la barre d’outils de la fenêtre Projet, ou allez dans [Projet], puis sélectionnez [Ajouter analyse…] dans la barre de menus.</w:t>
      </w:r>
    </w:p>
    <w:p w14:paraId="0C323BE5" w14:textId="77777777" w:rsidR="00047CD1" w:rsidRDefault="00047CD1">
      <w:pPr>
        <w:pStyle w:val="Standard"/>
        <w:jc w:val="both"/>
      </w:pPr>
    </w:p>
    <w:p w14:paraId="7E307EC1" w14:textId="77777777" w:rsidR="00047CD1" w:rsidRDefault="007D4259">
      <w:pPr>
        <w:pStyle w:val="Standard"/>
        <w:jc w:val="both"/>
      </w:pPr>
      <w:r>
        <w:t xml:space="preserve">La boîte de dialogue Éditeur d’analyse s’ouvre; cette dernière comprend cinq onglets : </w:t>
      </w:r>
      <w:r>
        <w:rPr>
          <w:i/>
        </w:rPr>
        <w:t>Général</w:t>
      </w:r>
      <w:r>
        <w:t xml:space="preserve">, </w:t>
      </w:r>
      <w:r>
        <w:rPr>
          <w:i/>
        </w:rPr>
        <w:t>Où</w:t>
      </w:r>
      <w:r>
        <w:t xml:space="preserve">, </w:t>
      </w:r>
      <w:r>
        <w:rPr>
          <w:i/>
        </w:rPr>
        <w:t>Quand</w:t>
      </w:r>
      <w:r>
        <w:t xml:space="preserve">, </w:t>
      </w:r>
      <w:r>
        <w:rPr>
          <w:i/>
        </w:rPr>
        <w:t>Quoi</w:t>
      </w:r>
      <w:r>
        <w:t xml:space="preserve"> et </w:t>
      </w:r>
      <w:r>
        <w:rPr>
          <w:i/>
        </w:rPr>
        <w:t>Comment</w:t>
      </w:r>
      <w:r>
        <w:t>. Consultez le manuel pour une description complète de chaque onglet.</w:t>
      </w:r>
    </w:p>
    <w:p w14:paraId="257BA5A8" w14:textId="77777777" w:rsidR="00047CD1" w:rsidRDefault="00047CD1">
      <w:pPr>
        <w:pStyle w:val="Standard"/>
        <w:jc w:val="both"/>
      </w:pPr>
    </w:p>
    <w:p w14:paraId="138ED51B" w14:textId="77777777" w:rsidR="00047CD1" w:rsidRDefault="007D4259">
      <w:pPr>
        <w:pStyle w:val="Standard"/>
        <w:jc w:val="both"/>
      </w:pPr>
      <w:r>
        <w:t xml:space="preserve">Dans l’onglet </w:t>
      </w:r>
      <w:r>
        <w:rPr>
          <w:i/>
        </w:rPr>
        <w:t>Général</w:t>
      </w:r>
      <w:r>
        <w:t xml:space="preserve">, entrez </w:t>
      </w:r>
      <w:r>
        <w:rPr>
          <w:rFonts w:ascii="Courier New" w:hAnsi="Courier New" w:cs="Courier New"/>
          <w:iCs/>
        </w:rPr>
        <w:t>Sous-ensemble</w:t>
      </w:r>
      <w:r>
        <w:t xml:space="preserve"> dans le champ </w:t>
      </w:r>
      <w:r>
        <w:rPr>
          <w:b/>
        </w:rPr>
        <w:t>Nom</w:t>
      </w:r>
      <w:r>
        <w:t>; il s’agit du nom de votre analyse (dans la fenêtre Projet).</w:t>
      </w:r>
    </w:p>
    <w:p w14:paraId="699233B0" w14:textId="77777777" w:rsidR="00047CD1" w:rsidRDefault="00047CD1">
      <w:pPr>
        <w:pStyle w:val="Standard"/>
        <w:jc w:val="both"/>
      </w:pPr>
    </w:p>
    <w:p w14:paraId="28D5E0B3" w14:textId="77777777" w:rsidR="00047CD1" w:rsidRDefault="007D4259">
      <w:pPr>
        <w:pStyle w:val="Standard"/>
        <w:jc w:val="both"/>
      </w:pPr>
      <w:r>
        <w:t xml:space="preserve">Vous pouvez également ajouter une description utile de l’analyse à exécuter (dans le champ </w:t>
      </w:r>
      <w:r>
        <w:rPr>
          <w:b/>
        </w:rPr>
        <w:t>Description</w:t>
      </w:r>
      <w:r>
        <w:t>); cette description est affichée dans la fenêtre Registre de messages d’exécution.</w:t>
      </w:r>
    </w:p>
    <w:p w14:paraId="3019ECE0" w14:textId="77777777" w:rsidR="00047CD1" w:rsidRDefault="00A2069E">
      <w:pPr>
        <w:pStyle w:val="Standard"/>
        <w:jc w:val="both"/>
      </w:pPr>
      <w:r>
        <w:rPr>
          <w:noProof/>
          <w:lang w:val="en-CA" w:eastAsia="en-CA"/>
        </w:rPr>
        <w:drawing>
          <wp:anchor distT="0" distB="0" distL="114300" distR="114300" simplePos="0" relativeHeight="75" behindDoc="0" locked="0" layoutInCell="1" allowOverlap="1" wp14:anchorId="79E5AC9F" wp14:editId="7B1C526F">
            <wp:simplePos x="0" y="0"/>
            <wp:positionH relativeFrom="margin">
              <wp:align>right</wp:align>
            </wp:positionH>
            <wp:positionV relativeFrom="paragraph">
              <wp:posOffset>163151</wp:posOffset>
            </wp:positionV>
            <wp:extent cx="2764800" cy="2149200"/>
            <wp:effectExtent l="0" t="0" r="0" b="3810"/>
            <wp:wrapTight wrapText="bothSides">
              <wp:wrapPolygon edited="0">
                <wp:start x="0" y="0"/>
                <wp:lineTo x="0" y="21447"/>
                <wp:lineTo x="21431" y="21447"/>
                <wp:lineTo x="21431" y="0"/>
                <wp:lineTo x="0" y="0"/>
              </wp:wrapPolygon>
            </wp:wrapTight>
            <wp:docPr id="57"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764800" cy="214920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6DA1098A" w14:textId="77777777" w:rsidR="00047CD1" w:rsidRDefault="007D4259">
      <w:pPr>
        <w:pStyle w:val="Standard"/>
        <w:jc w:val="both"/>
      </w:pPr>
      <w:r>
        <w:rPr>
          <w:lang w:eastAsia="en-US"/>
        </w:rPr>
        <w:t>Dans l’onglet</w:t>
      </w:r>
      <w:r>
        <w:t xml:space="preserve"> </w:t>
      </w:r>
      <w:r>
        <w:rPr>
          <w:i/>
        </w:rPr>
        <w:t>Où</w:t>
      </w:r>
      <w:r>
        <w:t xml:space="preserve">, cochez </w:t>
      </w:r>
      <w:r>
        <w:rPr>
          <w:noProof/>
          <w:lang w:val="en-CA" w:eastAsia="en-CA"/>
        </w:rPr>
        <w:drawing>
          <wp:inline distT="0" distB="0" distL="0" distR="0" wp14:anchorId="08936423" wp14:editId="19755747">
            <wp:extent cx="146157" cy="146157"/>
            <wp:effectExtent l="0" t="0" r="6243" b="6243"/>
            <wp:docPr id="58" name="Image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alphaModFix/>
                    </a:blip>
                    <a:srcRect/>
                    <a:stretch>
                      <a:fillRect/>
                    </a:stretch>
                  </pic:blipFill>
                  <pic:spPr>
                    <a:xfrm>
                      <a:off x="0" y="0"/>
                      <a:ext cx="146157" cy="146157"/>
                    </a:xfrm>
                    <a:prstGeom prst="rect">
                      <a:avLst/>
                    </a:prstGeom>
                    <a:noFill/>
                    <a:ln>
                      <a:noFill/>
                      <a:prstDash/>
                    </a:ln>
                  </pic:spPr>
                </pic:pic>
              </a:graphicData>
            </a:graphic>
          </wp:inline>
        </w:drawing>
      </w:r>
      <w:r>
        <w:t>la case « </w:t>
      </w:r>
      <w:r>
        <w:rPr>
          <w:rFonts w:ascii="Courier New" w:hAnsi="Courier New" w:cs="Courier New"/>
        </w:rPr>
        <w:t>Sélectionner un sous-ensemble de localisations »</w:t>
      </w:r>
      <w:r>
        <w:t>; la liste de localisations s’ouvre et vous pouvez y sélectionner une ou plusieurs localisations.</w:t>
      </w:r>
    </w:p>
    <w:p w14:paraId="55F7EDDD" w14:textId="77777777" w:rsidR="00047CD1" w:rsidRDefault="00047CD1">
      <w:pPr>
        <w:pStyle w:val="Standard"/>
        <w:jc w:val="both"/>
      </w:pPr>
    </w:p>
    <w:p w14:paraId="236D2582" w14:textId="77777777" w:rsidR="00047CD1" w:rsidRDefault="007D4259">
      <w:pPr>
        <w:pStyle w:val="Standard"/>
        <w:jc w:val="both"/>
      </w:pPr>
      <w:r>
        <w:t xml:space="preserve">Pour les besoins du présent exemple, cochez </w:t>
      </w:r>
      <w:r>
        <w:rPr>
          <w:noProof/>
          <w:lang w:val="en-CA" w:eastAsia="en-CA"/>
        </w:rPr>
        <w:drawing>
          <wp:inline distT="0" distB="0" distL="0" distR="0" wp14:anchorId="45A1F9FC" wp14:editId="7200256A">
            <wp:extent cx="146157" cy="146157"/>
            <wp:effectExtent l="0" t="0" r="6243" b="6243"/>
            <wp:docPr id="59" name="Image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alphaModFix/>
                    </a:blip>
                    <a:srcRect/>
                    <a:stretch>
                      <a:fillRect/>
                    </a:stretch>
                  </pic:blipFill>
                  <pic:spPr>
                    <a:xfrm>
                      <a:off x="0" y="0"/>
                      <a:ext cx="146157" cy="146157"/>
                    </a:xfrm>
                    <a:prstGeom prst="rect">
                      <a:avLst/>
                    </a:prstGeom>
                    <a:noFill/>
                    <a:ln>
                      <a:noFill/>
                      <a:prstDash/>
                    </a:ln>
                  </pic:spPr>
                </pic:pic>
              </a:graphicData>
            </a:graphic>
          </wp:inline>
        </w:drawing>
      </w:r>
      <w:r>
        <w:t xml:space="preserve">les localisations </w:t>
      </w:r>
      <w:r>
        <w:rPr>
          <w:rFonts w:ascii="Courier New" w:hAnsi="Courier New" w:cs="Courier New"/>
          <w:iCs/>
        </w:rPr>
        <w:t xml:space="preserve">St-Alban </w:t>
      </w:r>
      <w:r>
        <w:t>et</w:t>
      </w:r>
      <w:r>
        <w:rPr>
          <w:rFonts w:ascii="Courier New" w:hAnsi="Courier New" w:cs="Courier New"/>
          <w:iCs/>
        </w:rPr>
        <w:t xml:space="preserve"> Scott</w:t>
      </w:r>
      <w:r>
        <w:t>.</w:t>
      </w:r>
    </w:p>
    <w:p w14:paraId="2D44A71F" w14:textId="77777777" w:rsidR="00047CD1" w:rsidRDefault="00047CD1">
      <w:pPr>
        <w:pStyle w:val="Standard"/>
        <w:jc w:val="both"/>
      </w:pPr>
    </w:p>
    <w:p w14:paraId="3DCC2142" w14:textId="77777777" w:rsidR="00047CD1" w:rsidRDefault="007D4259">
      <w:pPr>
        <w:pStyle w:val="Standard"/>
        <w:jc w:val="both"/>
      </w:pPr>
      <w:r>
        <w:t xml:space="preserve">Dans l’onglet </w:t>
      </w:r>
      <w:r>
        <w:rPr>
          <w:i/>
        </w:rPr>
        <w:t>Quand</w:t>
      </w:r>
      <w:r>
        <w:t xml:space="preserve">, cochez </w:t>
      </w:r>
      <w:r>
        <w:rPr>
          <w:noProof/>
          <w:lang w:val="en-CA" w:eastAsia="en-CA"/>
        </w:rPr>
        <w:drawing>
          <wp:inline distT="0" distB="0" distL="0" distR="0" wp14:anchorId="0AA850CB" wp14:editId="763023D4">
            <wp:extent cx="146157" cy="146157"/>
            <wp:effectExtent l="0" t="0" r="6243" b="6243"/>
            <wp:docPr id="60" name="Image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alphaModFix/>
                    </a:blip>
                    <a:srcRect/>
                    <a:stretch>
                      <a:fillRect/>
                    </a:stretch>
                  </pic:blipFill>
                  <pic:spPr>
                    <a:xfrm>
                      <a:off x="0" y="0"/>
                      <a:ext cx="146157" cy="146157"/>
                    </a:xfrm>
                    <a:prstGeom prst="rect">
                      <a:avLst/>
                    </a:prstGeom>
                    <a:noFill/>
                    <a:ln>
                      <a:noFill/>
                      <a:prstDash/>
                    </a:ln>
                  </pic:spPr>
                </pic:pic>
              </a:graphicData>
            </a:graphic>
          </wp:inline>
        </w:drawing>
      </w:r>
      <w:r>
        <w:t>la case « </w:t>
      </w:r>
      <w:r>
        <w:rPr>
          <w:rFonts w:ascii="Courier New" w:hAnsi="Courier New" w:cs="Courier New"/>
        </w:rPr>
        <w:t>Sélectionner une période »</w:t>
      </w:r>
      <w:r>
        <w:t xml:space="preserve"> et entrez </w:t>
      </w:r>
      <w:r>
        <w:rPr>
          <w:rFonts w:ascii="Courier New" w:hAnsi="Courier New" w:cs="Courier New"/>
        </w:rPr>
        <w:t>2008/04/01</w:t>
      </w:r>
      <w:r>
        <w:t xml:space="preserve"> dans le champ </w:t>
      </w:r>
      <w:r>
        <w:rPr>
          <w:b/>
        </w:rPr>
        <w:t>Début</w:t>
      </w:r>
      <w:r>
        <w:t xml:space="preserve"> et </w:t>
      </w:r>
      <w:r>
        <w:rPr>
          <w:rFonts w:ascii="Courier New" w:hAnsi="Courier New" w:cs="Courier New"/>
        </w:rPr>
        <w:t>2009/08/31</w:t>
      </w:r>
      <w:r>
        <w:t xml:space="preserve"> dans le champ </w:t>
      </w:r>
      <w:r>
        <w:rPr>
          <w:b/>
        </w:rPr>
        <w:t>Fin</w:t>
      </w:r>
      <w:r>
        <w:t>.</w:t>
      </w:r>
    </w:p>
    <w:p w14:paraId="5B24C860" w14:textId="77777777" w:rsidR="00047CD1" w:rsidRDefault="00047CD1">
      <w:pPr>
        <w:pStyle w:val="Standard"/>
        <w:jc w:val="both"/>
      </w:pPr>
    </w:p>
    <w:p w14:paraId="2D27FE31" w14:textId="77777777" w:rsidR="00047CD1" w:rsidRDefault="007D4259">
      <w:pPr>
        <w:pStyle w:val="Standard"/>
        <w:jc w:val="both"/>
      </w:pPr>
      <w:r>
        <w:rPr>
          <w:lang w:eastAsia="en-US"/>
        </w:rPr>
        <w:t>Étant donné que la simulation « Exemple 1 » couvre les années</w:t>
      </w:r>
      <w:r>
        <w:t xml:space="preserve"> 2008 à 2010, la période visée par l’analyse « Sous-ensemble » se limite à la période du 1</w:t>
      </w:r>
      <w:r>
        <w:rPr>
          <w:vertAlign w:val="superscript"/>
        </w:rPr>
        <w:t>er </w:t>
      </w:r>
      <w:r>
        <w:t>avril 2008 au 31</w:t>
      </w:r>
      <w:r>
        <w:rPr>
          <w:vertAlign w:val="superscript"/>
        </w:rPr>
        <w:t> </w:t>
      </w:r>
      <w:r>
        <w:t>août</w:t>
      </w:r>
      <w:r>
        <w:rPr>
          <w:vertAlign w:val="superscript"/>
        </w:rPr>
        <w:t> </w:t>
      </w:r>
      <w:r>
        <w:t>2009.</w:t>
      </w:r>
    </w:p>
    <w:p w14:paraId="724F662E" w14:textId="77777777" w:rsidR="00047CD1" w:rsidRDefault="00A2069E">
      <w:pPr>
        <w:pStyle w:val="Standard"/>
        <w:jc w:val="both"/>
      </w:pPr>
      <w:r>
        <w:rPr>
          <w:noProof/>
          <w:lang w:val="en-CA" w:eastAsia="en-CA"/>
        </w:rPr>
        <w:lastRenderedPageBreak/>
        <w:drawing>
          <wp:anchor distT="0" distB="0" distL="114300" distR="114300" simplePos="0" relativeHeight="76" behindDoc="0" locked="0" layoutInCell="1" allowOverlap="1" wp14:anchorId="2FDB830A" wp14:editId="133ED666">
            <wp:simplePos x="0" y="0"/>
            <wp:positionH relativeFrom="margin">
              <wp:align>right</wp:align>
            </wp:positionH>
            <wp:positionV relativeFrom="paragraph">
              <wp:posOffset>5891</wp:posOffset>
            </wp:positionV>
            <wp:extent cx="2487930" cy="1934210"/>
            <wp:effectExtent l="0" t="0" r="7620" b="8890"/>
            <wp:wrapTight wrapText="bothSides">
              <wp:wrapPolygon edited="0">
                <wp:start x="0" y="0"/>
                <wp:lineTo x="0" y="21487"/>
                <wp:lineTo x="21501" y="21487"/>
                <wp:lineTo x="21501" y="0"/>
                <wp:lineTo x="0" y="0"/>
              </wp:wrapPolygon>
            </wp:wrapTight>
            <wp:docPr id="61" name="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487930" cy="193421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6B0FDE61" w14:textId="77777777" w:rsidR="00047CD1" w:rsidRDefault="007D4259">
      <w:pPr>
        <w:pStyle w:val="Standard"/>
        <w:jc w:val="both"/>
      </w:pPr>
      <w:r>
        <w:t xml:space="preserve">Par défaut, l’onglet </w:t>
      </w:r>
      <w:r>
        <w:rPr>
          <w:i/>
        </w:rPr>
        <w:t>Quand</w:t>
      </w:r>
      <w:r>
        <w:t xml:space="preserve"> est réglé à une période de couverture « Continue » selon les limites définies par les dates de début et de fin indiquées dans les champs correspondants. Par conséquent, BioSIM utilise les données de toute la période couverte entre les dates de début et de fin pour calculer une seule valeur.</w:t>
      </w:r>
    </w:p>
    <w:p w14:paraId="5AD33030" w14:textId="77777777" w:rsidR="00047CD1" w:rsidRDefault="00047CD1">
      <w:pPr>
        <w:pStyle w:val="Standard"/>
        <w:jc w:val="both"/>
      </w:pPr>
    </w:p>
    <w:p w14:paraId="72EC9280" w14:textId="77777777" w:rsidR="00047CD1" w:rsidRDefault="00D06CF1">
      <w:pPr>
        <w:pStyle w:val="Standard"/>
        <w:jc w:val="both"/>
      </w:pPr>
      <w:r>
        <w:rPr>
          <w:noProof/>
          <w:lang w:val="en-CA" w:eastAsia="en-CA"/>
        </w:rPr>
        <w:drawing>
          <wp:anchor distT="0" distB="0" distL="114300" distR="114300" simplePos="0" relativeHeight="77" behindDoc="0" locked="0" layoutInCell="1" allowOverlap="1" wp14:anchorId="6CB3D0A2" wp14:editId="4957BEED">
            <wp:simplePos x="0" y="0"/>
            <wp:positionH relativeFrom="margin">
              <wp:align>right</wp:align>
            </wp:positionH>
            <wp:positionV relativeFrom="paragraph">
              <wp:posOffset>831193</wp:posOffset>
            </wp:positionV>
            <wp:extent cx="2459355" cy="2035810"/>
            <wp:effectExtent l="0" t="0" r="0" b="2540"/>
            <wp:wrapTight wrapText="bothSides">
              <wp:wrapPolygon edited="0">
                <wp:start x="0" y="0"/>
                <wp:lineTo x="0" y="21425"/>
                <wp:lineTo x="21416" y="21425"/>
                <wp:lineTo x="21416" y="0"/>
                <wp:lineTo x="0" y="0"/>
              </wp:wrapPolygon>
            </wp:wrapTight>
            <wp:docPr id="62" name="Im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459355" cy="203581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7D4259">
        <w:rPr>
          <w:lang w:eastAsia="en-US"/>
        </w:rPr>
        <w:t xml:space="preserve">Cliquez sur le bouton Année par année </w:t>
      </w:r>
      <w:r w:rsidR="007D4259">
        <w:rPr>
          <w:noProof/>
          <w:lang w:val="en-CA" w:eastAsia="en-CA"/>
        </w:rPr>
        <w:drawing>
          <wp:inline distT="0" distB="0" distL="0" distR="0" wp14:anchorId="46446F7A" wp14:editId="4A756BF1">
            <wp:extent cx="531357" cy="138961"/>
            <wp:effectExtent l="0" t="0" r="2043" b="0"/>
            <wp:docPr id="63" name="Image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lum/>
                      <a:alphaModFix/>
                    </a:blip>
                    <a:srcRect/>
                    <a:stretch>
                      <a:fillRect/>
                    </a:stretch>
                  </pic:blipFill>
                  <pic:spPr>
                    <a:xfrm>
                      <a:off x="0" y="0"/>
                      <a:ext cx="531357" cy="138961"/>
                    </a:xfrm>
                    <a:prstGeom prst="rect">
                      <a:avLst/>
                    </a:prstGeom>
                    <a:noFill/>
                    <a:ln>
                      <a:noFill/>
                      <a:prstDash/>
                    </a:ln>
                  </pic:spPr>
                </pic:pic>
              </a:graphicData>
            </a:graphic>
          </wp:inline>
        </w:drawing>
      </w:r>
      <w:r w:rsidR="007D4259">
        <w:t>. BioSIM utilise ainsi les données de la période couverte entre les dates de début et de fin sur une base annuelle (année par année). Par conséquent, il utilise la période du 1</w:t>
      </w:r>
      <w:r w:rsidR="007D4259">
        <w:rPr>
          <w:vertAlign w:val="superscript"/>
        </w:rPr>
        <w:t>er</w:t>
      </w:r>
      <w:r w:rsidR="007D4259">
        <w:t> avril au 31 août pour 2008 et 2009. Les données en dehors des dates précisées, année par année, sont ignorées pendant le calcul.</w:t>
      </w:r>
    </w:p>
    <w:p w14:paraId="78BD3C5F" w14:textId="77777777" w:rsidR="00047CD1" w:rsidRDefault="00047CD1">
      <w:pPr>
        <w:pStyle w:val="Standard"/>
        <w:jc w:val="both"/>
      </w:pPr>
    </w:p>
    <w:p w14:paraId="0EC1FCBB" w14:textId="77777777" w:rsidR="00047CD1" w:rsidRDefault="007D4259">
      <w:pPr>
        <w:pStyle w:val="Standard"/>
        <w:jc w:val="both"/>
      </w:pPr>
      <w:r>
        <w:t xml:space="preserve">Dans l’onglet </w:t>
      </w:r>
      <w:r>
        <w:rPr>
          <w:i/>
        </w:rPr>
        <w:t>Quoi</w:t>
      </w:r>
      <w:r>
        <w:t xml:space="preserve">, cochez </w:t>
      </w:r>
      <w:r>
        <w:rPr>
          <w:noProof/>
          <w:lang w:val="en-CA" w:eastAsia="en-CA"/>
        </w:rPr>
        <w:drawing>
          <wp:inline distT="0" distB="0" distL="0" distR="0" wp14:anchorId="15BAE77A" wp14:editId="3E4EEE84">
            <wp:extent cx="146157" cy="146157"/>
            <wp:effectExtent l="0" t="0" r="6243" b="6243"/>
            <wp:docPr id="64"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alphaModFix/>
                    </a:blip>
                    <a:srcRect/>
                    <a:stretch>
                      <a:fillRect/>
                    </a:stretch>
                  </pic:blipFill>
                  <pic:spPr>
                    <a:xfrm>
                      <a:off x="0" y="0"/>
                      <a:ext cx="146157" cy="146157"/>
                    </a:xfrm>
                    <a:prstGeom prst="rect">
                      <a:avLst/>
                    </a:prstGeom>
                    <a:noFill/>
                    <a:ln>
                      <a:noFill/>
                      <a:prstDash/>
                    </a:ln>
                  </pic:spPr>
                </pic:pic>
              </a:graphicData>
            </a:graphic>
          </wp:inline>
        </w:drawing>
      </w:r>
      <w:r>
        <w:t>la case « </w:t>
      </w:r>
      <w:r>
        <w:rPr>
          <w:rFonts w:ascii="Courier New" w:hAnsi="Courier New" w:cs="Courier New"/>
        </w:rPr>
        <w:t>Sélectionner un sous-ensemble de variables</w:t>
      </w:r>
      <w:r>
        <w:t> » et sélectionnez les cases des variables qui vous intéressent.</w:t>
      </w:r>
    </w:p>
    <w:p w14:paraId="43093AEB" w14:textId="77777777" w:rsidR="00047CD1" w:rsidRDefault="00047CD1">
      <w:pPr>
        <w:pStyle w:val="Standard"/>
      </w:pPr>
    </w:p>
    <w:p w14:paraId="542630EC" w14:textId="77777777" w:rsidR="00047CD1" w:rsidRDefault="007D4259">
      <w:pPr>
        <w:pStyle w:val="Standard"/>
      </w:pPr>
      <w:r>
        <w:t xml:space="preserve">Pour les besoins du présent exemple, cochez </w:t>
      </w:r>
      <w:r>
        <w:rPr>
          <w:noProof/>
          <w:lang w:val="en-CA" w:eastAsia="en-CA"/>
        </w:rPr>
        <w:drawing>
          <wp:inline distT="0" distB="0" distL="0" distR="0" wp14:anchorId="75210475" wp14:editId="0EB4F9CA">
            <wp:extent cx="146157" cy="146157"/>
            <wp:effectExtent l="0" t="0" r="6243" b="6243"/>
            <wp:docPr id="65" name="Image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alphaModFix/>
                    </a:blip>
                    <a:srcRect/>
                    <a:stretch>
                      <a:fillRect/>
                    </a:stretch>
                  </pic:blipFill>
                  <pic:spPr>
                    <a:xfrm>
                      <a:off x="0" y="0"/>
                      <a:ext cx="146157" cy="146157"/>
                    </a:xfrm>
                    <a:prstGeom prst="rect">
                      <a:avLst/>
                    </a:prstGeom>
                    <a:noFill/>
                    <a:ln>
                      <a:noFill/>
                      <a:prstDash/>
                    </a:ln>
                  </pic:spPr>
                </pic:pic>
              </a:graphicData>
            </a:graphic>
          </wp:inline>
        </w:drawing>
      </w:r>
      <w:r>
        <w:t xml:space="preserve">les variables </w:t>
      </w:r>
      <w:r>
        <w:rPr>
          <w:rFonts w:ascii="Courier New" w:hAnsi="Courier New" w:cs="Courier New"/>
        </w:rPr>
        <w:t>Tmin et Tmax</w:t>
      </w:r>
    </w:p>
    <w:p w14:paraId="582FA89F" w14:textId="77777777" w:rsidR="00047CD1" w:rsidRDefault="00047CD1">
      <w:pPr>
        <w:pStyle w:val="Standard"/>
      </w:pPr>
    </w:p>
    <w:p w14:paraId="3764C244" w14:textId="77777777" w:rsidR="00047CD1" w:rsidRDefault="007D4259">
      <w:pPr>
        <w:pStyle w:val="Standard"/>
      </w:pPr>
      <w:r>
        <w:rPr>
          <w:lang w:eastAsia="en-US"/>
        </w:rPr>
        <w:t>Dans l’onglet</w:t>
      </w:r>
      <w:r>
        <w:t xml:space="preserve"> </w:t>
      </w:r>
      <w:r>
        <w:rPr>
          <w:i/>
        </w:rPr>
        <w:t>Comment</w:t>
      </w:r>
      <w:r>
        <w:t xml:space="preserve">, cochez </w:t>
      </w:r>
      <w:r>
        <w:rPr>
          <w:noProof/>
          <w:lang w:val="en-CA" w:eastAsia="en-CA"/>
        </w:rPr>
        <w:drawing>
          <wp:inline distT="0" distB="0" distL="0" distR="0" wp14:anchorId="4FDF6278" wp14:editId="47D17640">
            <wp:extent cx="146157" cy="146157"/>
            <wp:effectExtent l="0" t="0" r="6243" b="6243"/>
            <wp:docPr id="67" name="Image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alphaModFix/>
                    </a:blip>
                    <a:srcRect/>
                    <a:stretch>
                      <a:fillRect/>
                    </a:stretch>
                  </pic:blipFill>
                  <pic:spPr>
                    <a:xfrm>
                      <a:off x="0" y="0"/>
                      <a:ext cx="146157" cy="146157"/>
                    </a:xfrm>
                    <a:prstGeom prst="rect">
                      <a:avLst/>
                    </a:prstGeom>
                    <a:noFill/>
                    <a:ln>
                      <a:noFill/>
                      <a:prstDash/>
                    </a:ln>
                  </pic:spPr>
                </pic:pic>
              </a:graphicData>
            </a:graphic>
          </wp:inline>
        </w:drawing>
      </w:r>
      <w:r>
        <w:t>la case « </w:t>
      </w:r>
      <w:r>
        <w:rPr>
          <w:rFonts w:ascii="Courier New" w:hAnsi="Courier New" w:cs="Courier New"/>
        </w:rPr>
        <w:t>Définir une transformation temporelle</w:t>
      </w:r>
      <w:r>
        <w:t> ».</w:t>
      </w:r>
    </w:p>
    <w:p w14:paraId="2F7D70C3" w14:textId="77777777" w:rsidR="00047CD1" w:rsidRDefault="00047CD1">
      <w:pPr>
        <w:pStyle w:val="Standard"/>
      </w:pPr>
    </w:p>
    <w:p w14:paraId="7A5BBC4F" w14:textId="77777777" w:rsidR="00047CD1" w:rsidRDefault="004175C4">
      <w:pPr>
        <w:pStyle w:val="Standard"/>
      </w:pPr>
      <w:r>
        <w:rPr>
          <w:noProof/>
          <w:lang w:val="en-CA" w:eastAsia="en-CA"/>
        </w:rPr>
        <w:drawing>
          <wp:anchor distT="0" distB="0" distL="114300" distR="114300" simplePos="0" relativeHeight="78" behindDoc="0" locked="0" layoutInCell="1" allowOverlap="1" wp14:anchorId="49B25B3A" wp14:editId="5A62A213">
            <wp:simplePos x="0" y="0"/>
            <wp:positionH relativeFrom="margin">
              <wp:posOffset>4107815</wp:posOffset>
            </wp:positionH>
            <wp:positionV relativeFrom="paragraph">
              <wp:posOffset>5080</wp:posOffset>
            </wp:positionV>
            <wp:extent cx="2454910" cy="1910715"/>
            <wp:effectExtent l="0" t="0" r="2540" b="0"/>
            <wp:wrapTight wrapText="bothSides">
              <wp:wrapPolygon edited="0">
                <wp:start x="0" y="0"/>
                <wp:lineTo x="0" y="21320"/>
                <wp:lineTo x="21455" y="21320"/>
                <wp:lineTo x="21455" y="0"/>
                <wp:lineTo x="0" y="0"/>
              </wp:wrapPolygon>
            </wp:wrapTight>
            <wp:docPr id="66" name="Imag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454910" cy="191071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7D4259">
        <w:t>Ensuite, sélectionnez « </w:t>
      </w:r>
      <w:r w:rsidR="007D4259">
        <w:rPr>
          <w:rFonts w:ascii="Courier New" w:hAnsi="Courier New" w:cs="Courier New"/>
        </w:rPr>
        <w:t>Mensuel »</w:t>
      </w:r>
      <w:r w:rsidR="007D4259">
        <w:t xml:space="preserve"> dans la liste déroulante de droite du champ </w:t>
      </w:r>
      <w:r w:rsidR="007D4259">
        <w:rPr>
          <w:b/>
        </w:rPr>
        <w:t>Transformation temporelle du type</w:t>
      </w:r>
      <w:r w:rsidR="007D4259">
        <w:t xml:space="preserve"> et « Pour chaque année » dans la liste déroulante de droite du champ </w:t>
      </w:r>
      <w:r w:rsidR="007D4259">
        <w:rPr>
          <w:b/>
        </w:rPr>
        <w:t>Transformation temporelle du mode</w:t>
      </w:r>
      <w:r w:rsidR="007D4259">
        <w:t>.</w:t>
      </w:r>
    </w:p>
    <w:p w14:paraId="2C5409E1" w14:textId="77777777" w:rsidR="00047CD1" w:rsidRDefault="00047CD1">
      <w:pPr>
        <w:pStyle w:val="Standard"/>
      </w:pPr>
    </w:p>
    <w:p w14:paraId="2F0BB4DC" w14:textId="77777777" w:rsidR="00047CD1" w:rsidRDefault="007D4259">
      <w:pPr>
        <w:pStyle w:val="Standard"/>
      </w:pPr>
      <w:r>
        <w:t>Vérifiez que le bouton radio par défaut « </w:t>
      </w:r>
      <w:r>
        <w:rPr>
          <w:rFonts w:ascii="Courier New" w:hAnsi="Courier New" w:cs="Courier New"/>
        </w:rPr>
        <w:t>Statistique</w:t>
      </w:r>
      <w:r>
        <w:t xml:space="preserve"> » est sélectionné </w:t>
      </w:r>
      <w:r>
        <w:rPr>
          <w:noProof/>
          <w:lang w:val="en-CA" w:eastAsia="en-CA"/>
        </w:rPr>
        <w:drawing>
          <wp:inline distT="0" distB="0" distL="0" distR="0" wp14:anchorId="14F0A339" wp14:editId="6EB27FE5">
            <wp:extent cx="133200" cy="133200"/>
            <wp:effectExtent l="0" t="0" r="150" b="150"/>
            <wp:docPr id="68" name="Image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lum/>
                      <a:alphaModFix/>
                    </a:blip>
                    <a:srcRect/>
                    <a:stretch>
                      <a:fillRect/>
                    </a:stretch>
                  </pic:blipFill>
                  <pic:spPr>
                    <a:xfrm>
                      <a:off x="0" y="0"/>
                      <a:ext cx="133200" cy="133200"/>
                    </a:xfrm>
                    <a:prstGeom prst="rect">
                      <a:avLst/>
                    </a:prstGeom>
                    <a:noFill/>
                    <a:ln>
                      <a:noFill/>
                      <a:prstDash/>
                    </a:ln>
                  </pic:spPr>
                </pic:pic>
              </a:graphicData>
            </a:graphic>
          </wp:inline>
        </w:drawing>
      </w:r>
      <w:r>
        <w:t>et que l’option de la liste déroulante à droite de ce bouton est « </w:t>
      </w:r>
      <w:r>
        <w:rPr>
          <w:rFonts w:ascii="Courier New" w:hAnsi="Courier New" w:cs="Courier New"/>
        </w:rPr>
        <w:t>Toutes les statistiques »</w:t>
      </w:r>
      <w:r>
        <w:t>.</w:t>
      </w:r>
    </w:p>
    <w:p w14:paraId="6F2637A2" w14:textId="77777777" w:rsidR="00047CD1" w:rsidRDefault="00047CD1">
      <w:pPr>
        <w:pStyle w:val="Standard"/>
      </w:pPr>
    </w:p>
    <w:p w14:paraId="28312848" w14:textId="77777777" w:rsidR="00047CD1" w:rsidRDefault="007D4259">
      <w:pPr>
        <w:pStyle w:val="Standard"/>
      </w:pPr>
      <w:r>
        <w:t xml:space="preserve">Décochez </w:t>
      </w:r>
      <w:r>
        <w:rPr>
          <w:noProof/>
          <w:lang w:val="en-CA" w:eastAsia="en-CA"/>
        </w:rPr>
        <w:drawing>
          <wp:inline distT="0" distB="0" distL="0" distR="0" wp14:anchorId="50E16B40" wp14:editId="72DC6837">
            <wp:extent cx="138961" cy="138961"/>
            <wp:effectExtent l="0" t="0" r="0" b="0"/>
            <wp:docPr id="70" name="Image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alphaModFix/>
                    </a:blip>
                    <a:srcRect/>
                    <a:stretch>
                      <a:fillRect/>
                    </a:stretch>
                  </pic:blipFill>
                  <pic:spPr>
                    <a:xfrm>
                      <a:off x="0" y="0"/>
                      <a:ext cx="138961" cy="138961"/>
                    </a:xfrm>
                    <a:prstGeom prst="rect">
                      <a:avLst/>
                    </a:prstGeom>
                    <a:noFill/>
                    <a:ln>
                      <a:noFill/>
                      <a:prstDash/>
                    </a:ln>
                  </pic:spPr>
                </pic:pic>
              </a:graphicData>
            </a:graphic>
          </wp:inline>
        </w:drawing>
      </w:r>
      <w:r>
        <w:t>la case « </w:t>
      </w:r>
      <w:r>
        <w:rPr>
          <w:rFonts w:ascii="Courier New" w:hAnsi="Courier New" w:cs="Courier New"/>
        </w:rPr>
        <w:t>Sur les répétitions</w:t>
      </w:r>
      <w:r>
        <w:t> » puis cliquez sur OK pour enregistrer les spécifications entrées de tous les onglets.</w:t>
      </w:r>
    </w:p>
    <w:p w14:paraId="00E31153" w14:textId="77777777" w:rsidR="00047CD1" w:rsidRDefault="00B636B9">
      <w:pPr>
        <w:pStyle w:val="Standard"/>
        <w:jc w:val="both"/>
      </w:pPr>
      <w:r>
        <w:rPr>
          <w:noProof/>
          <w:lang w:val="en-CA" w:eastAsia="en-CA"/>
        </w:rPr>
        <w:drawing>
          <wp:anchor distT="0" distB="0" distL="114300" distR="114300" simplePos="0" relativeHeight="60" behindDoc="0" locked="0" layoutInCell="1" allowOverlap="1" wp14:anchorId="0C96EA63" wp14:editId="14AA9ABB">
            <wp:simplePos x="0" y="0"/>
            <wp:positionH relativeFrom="margin">
              <wp:align>right</wp:align>
            </wp:positionH>
            <wp:positionV relativeFrom="paragraph">
              <wp:posOffset>7642</wp:posOffset>
            </wp:positionV>
            <wp:extent cx="1516380" cy="1773555"/>
            <wp:effectExtent l="0" t="0" r="7620" b="0"/>
            <wp:wrapTight wrapText="bothSides">
              <wp:wrapPolygon edited="0">
                <wp:start x="0" y="0"/>
                <wp:lineTo x="0" y="21345"/>
                <wp:lineTo x="21437" y="21345"/>
                <wp:lineTo x="21437" y="0"/>
                <wp:lineTo x="0" y="0"/>
              </wp:wrapPolygon>
            </wp:wrapTight>
            <wp:docPr id="69" name="Imag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516380" cy="177355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221C555A" w14:textId="77777777" w:rsidR="00047CD1" w:rsidRDefault="007D4259">
      <w:pPr>
        <w:pStyle w:val="Standard"/>
        <w:jc w:val="both"/>
      </w:pPr>
      <w:r>
        <w:rPr>
          <w:lang w:eastAsia="en-US"/>
        </w:rPr>
        <w:t>Avant d’exécuter la simulation et l’analyse, vérifiez que les cases de la simulation</w:t>
      </w:r>
      <w:r>
        <w:t xml:space="preserve"> « </w:t>
      </w:r>
      <w:r>
        <w:rPr>
          <w:rFonts w:ascii="Courier New" w:hAnsi="Courier New" w:cs="Courier New"/>
        </w:rPr>
        <w:t>Exemple 1</w:t>
      </w:r>
      <w:r>
        <w:t> » et de l’analyse « </w:t>
      </w:r>
      <w:r>
        <w:rPr>
          <w:rFonts w:ascii="Courier New" w:hAnsi="Courier New" w:cs="Courier New"/>
        </w:rPr>
        <w:t>Sous-ensemble »</w:t>
      </w:r>
      <w:r>
        <w:t xml:space="preserve"> sont cochées </w:t>
      </w:r>
      <w:r>
        <w:rPr>
          <w:noProof/>
          <w:lang w:val="en-CA" w:eastAsia="en-CA"/>
        </w:rPr>
        <w:drawing>
          <wp:inline distT="0" distB="0" distL="0" distR="0" wp14:anchorId="6FFEA556" wp14:editId="1719D74B">
            <wp:extent cx="146157" cy="146157"/>
            <wp:effectExtent l="0" t="0" r="6243" b="6243"/>
            <wp:docPr id="71" name="Image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alphaModFix/>
                    </a:blip>
                    <a:srcRect/>
                    <a:stretch>
                      <a:fillRect/>
                    </a:stretch>
                  </pic:blipFill>
                  <pic:spPr>
                    <a:xfrm>
                      <a:off x="0" y="0"/>
                      <a:ext cx="146157" cy="146157"/>
                    </a:xfrm>
                    <a:prstGeom prst="rect">
                      <a:avLst/>
                    </a:prstGeom>
                    <a:noFill/>
                    <a:ln>
                      <a:noFill/>
                      <a:prstDash/>
                    </a:ln>
                  </pic:spPr>
                </pic:pic>
              </a:graphicData>
            </a:graphic>
          </wp:inline>
        </w:drawing>
      </w:r>
      <w:r>
        <w:t xml:space="preserve">dans la fenêtre Projet. Ensuite, cliquez sur le bouton Exécuter cochés </w:t>
      </w:r>
      <w:r>
        <w:rPr>
          <w:noProof/>
          <w:lang w:val="en-CA" w:eastAsia="en-CA"/>
        </w:rPr>
        <w:drawing>
          <wp:inline distT="0" distB="0" distL="0" distR="0" wp14:anchorId="5565263F" wp14:editId="24791C19">
            <wp:extent cx="140396" cy="140396"/>
            <wp:effectExtent l="0" t="0" r="0" b="0"/>
            <wp:docPr id="72" name="Image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40396" cy="140396"/>
                    </a:xfrm>
                    <a:prstGeom prst="rect">
                      <a:avLst/>
                    </a:prstGeom>
                    <a:noFill/>
                    <a:ln>
                      <a:noFill/>
                      <a:prstDash/>
                    </a:ln>
                  </pic:spPr>
                </pic:pic>
              </a:graphicData>
            </a:graphic>
          </wp:inline>
        </w:drawing>
      </w:r>
      <w:r>
        <w:t xml:space="preserve"> dans la barre d’outils de la fenêtre principale, ou allez dans [Projet] et sélectionnez [Exécuter cochés] dans la barre de menus.</w:t>
      </w:r>
    </w:p>
    <w:p w14:paraId="34031A04" w14:textId="77777777" w:rsidR="00047CD1" w:rsidRDefault="00047CD1">
      <w:pPr>
        <w:pStyle w:val="Standard"/>
        <w:jc w:val="both"/>
      </w:pPr>
    </w:p>
    <w:p w14:paraId="7609D2E5" w14:textId="77777777" w:rsidR="00047CD1" w:rsidRDefault="007D4259">
      <w:pPr>
        <w:pStyle w:val="Standard"/>
        <w:jc w:val="both"/>
      </w:pPr>
      <w:r>
        <w:t xml:space="preserve">La barre de progression de BioSIM s’affiche brièvement avant que les résultats apparaissent dans l’onglet </w:t>
      </w:r>
      <w:r>
        <w:rPr>
          <w:i/>
        </w:rPr>
        <w:t>Données</w:t>
      </w:r>
      <w:r>
        <w:t xml:space="preserve"> de la fenêtre principale.</w:t>
      </w:r>
    </w:p>
    <w:p w14:paraId="71EC8FAA" w14:textId="77777777" w:rsidR="00047CD1" w:rsidRDefault="00047CD1">
      <w:pPr>
        <w:pStyle w:val="Standard"/>
        <w:jc w:val="both"/>
      </w:pPr>
    </w:p>
    <w:p w14:paraId="1B5067B8" w14:textId="77777777" w:rsidR="00047CD1" w:rsidRDefault="007D4259">
      <w:pPr>
        <w:pStyle w:val="Standard"/>
        <w:jc w:val="both"/>
      </w:pPr>
      <w:r>
        <w:lastRenderedPageBreak/>
        <w:t xml:space="preserve">Veuillez noter que lorsque vous cliquez sur le bouton Exécuter cochés </w:t>
      </w:r>
      <w:r>
        <w:rPr>
          <w:noProof/>
          <w:lang w:val="en-CA" w:eastAsia="en-CA"/>
        </w:rPr>
        <w:drawing>
          <wp:inline distT="0" distB="0" distL="0" distR="0" wp14:anchorId="5537C36C" wp14:editId="5750E5FE">
            <wp:extent cx="140396" cy="140396"/>
            <wp:effectExtent l="0" t="0" r="0" b="0"/>
            <wp:docPr id="73" name="Image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40396" cy="140396"/>
                    </a:xfrm>
                    <a:prstGeom prst="rect">
                      <a:avLst/>
                    </a:prstGeom>
                    <a:noFill/>
                    <a:ln>
                      <a:noFill/>
                      <a:prstDash/>
                    </a:ln>
                  </pic:spPr>
                </pic:pic>
              </a:graphicData>
            </a:graphic>
          </wp:inline>
        </w:drawing>
      </w:r>
      <w:r>
        <w:t>, les résultats sont créés/mis à jour pour tous les éléments cochés du projet.</w:t>
      </w:r>
    </w:p>
    <w:p w14:paraId="76A7B42A" w14:textId="77777777" w:rsidR="00047CD1" w:rsidRDefault="00047CD1">
      <w:pPr>
        <w:pStyle w:val="Standard"/>
        <w:jc w:val="both"/>
        <w:rPr>
          <w:b/>
          <w:bCs/>
        </w:rPr>
      </w:pPr>
    </w:p>
    <w:p w14:paraId="1AB7A38D" w14:textId="77777777" w:rsidR="00047CD1" w:rsidRDefault="007D4259">
      <w:pPr>
        <w:pStyle w:val="Standard"/>
        <w:jc w:val="both"/>
      </w:pPr>
      <w:r>
        <w:rPr>
          <w:b/>
          <w:bCs/>
        </w:rPr>
        <w:t>Pour voir les résultats :</w:t>
      </w:r>
    </w:p>
    <w:p w14:paraId="120A081B" w14:textId="77777777" w:rsidR="00047CD1" w:rsidRDefault="00047CD1">
      <w:pPr>
        <w:pStyle w:val="Standard"/>
        <w:jc w:val="both"/>
      </w:pPr>
    </w:p>
    <w:p w14:paraId="25E5A9E9" w14:textId="77777777" w:rsidR="00047CD1" w:rsidRDefault="007D4259">
      <w:pPr>
        <w:pStyle w:val="Standard"/>
        <w:jc w:val="both"/>
      </w:pPr>
      <w:r>
        <w:rPr>
          <w:noProof/>
          <w:lang w:val="en-CA" w:eastAsia="en-CA"/>
        </w:rPr>
        <w:drawing>
          <wp:anchor distT="0" distB="0" distL="114300" distR="114300" simplePos="0" relativeHeight="81" behindDoc="0" locked="0" layoutInCell="1" allowOverlap="1" wp14:anchorId="5594205B" wp14:editId="2EAA3028">
            <wp:simplePos x="0" y="0"/>
            <wp:positionH relativeFrom="margin">
              <wp:align>right</wp:align>
            </wp:positionH>
            <wp:positionV relativeFrom="paragraph">
              <wp:posOffset>601389</wp:posOffset>
            </wp:positionV>
            <wp:extent cx="3524253" cy="1583503"/>
            <wp:effectExtent l="0" t="0" r="0" b="0"/>
            <wp:wrapSquare wrapText="bothSides"/>
            <wp:docPr id="74" name="Image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524253" cy="1583503"/>
                    </a:xfrm>
                    <a:prstGeom prst="rect">
                      <a:avLst/>
                    </a:prstGeom>
                    <a:noFill/>
                    <a:ln>
                      <a:noFill/>
                      <a:prstDash/>
                    </a:ln>
                  </pic:spPr>
                </pic:pic>
              </a:graphicData>
            </a:graphic>
          </wp:anchor>
        </w:drawing>
      </w:r>
      <w:r>
        <w:t>Sélectionnez l’analyse « </w:t>
      </w:r>
      <w:r>
        <w:rPr>
          <w:rFonts w:ascii="Courier New" w:hAnsi="Courier New" w:cs="Courier New"/>
        </w:rPr>
        <w:t>Sous-ensemble »</w:t>
      </w:r>
      <w:r>
        <w:t xml:space="preserve"> dans la fenêtre Projet. Il est possible de voir les résultats numériques de cette analyse dans l’onglet </w:t>
      </w:r>
      <w:r>
        <w:rPr>
          <w:i/>
        </w:rPr>
        <w:t xml:space="preserve">Données </w:t>
      </w:r>
      <w:r>
        <w:t xml:space="preserve">dans le coin inférieur gauche de la fenêtre principale. Cette dernière comprend deux onglets, soit l’onglet </w:t>
      </w:r>
      <w:r>
        <w:rPr>
          <w:i/>
        </w:rPr>
        <w:t>Données</w:t>
      </w:r>
      <w:r>
        <w:t xml:space="preserve">, qui contient les extrants du modèle présentés sous forme de tableau, et l’onglet </w:t>
      </w:r>
      <w:r>
        <w:rPr>
          <w:i/>
        </w:rPr>
        <w:t>Graphique</w:t>
      </w:r>
      <w:r>
        <w:t>, qui vous permet de créer des graphiques.</w:t>
      </w:r>
    </w:p>
    <w:p w14:paraId="76B408A9" w14:textId="77777777" w:rsidR="00047CD1" w:rsidRDefault="00047CD1">
      <w:pPr>
        <w:pStyle w:val="Standard"/>
        <w:jc w:val="both"/>
      </w:pPr>
    </w:p>
    <w:p w14:paraId="73BD445C" w14:textId="77777777" w:rsidR="00047CD1" w:rsidRDefault="00B636B9">
      <w:pPr>
        <w:pStyle w:val="Standard"/>
        <w:ind w:right="5718"/>
        <w:jc w:val="both"/>
      </w:pPr>
      <w:r>
        <w:rPr>
          <w:noProof/>
          <w:lang w:val="en-CA" w:eastAsia="en-CA"/>
        </w:rPr>
        <mc:AlternateContent>
          <mc:Choice Requires="wps">
            <w:drawing>
              <wp:anchor distT="0" distB="0" distL="114300" distR="114300" simplePos="0" relativeHeight="82" behindDoc="0" locked="0" layoutInCell="1" allowOverlap="1" wp14:anchorId="520633FD" wp14:editId="5305595C">
                <wp:simplePos x="0" y="0"/>
                <wp:positionH relativeFrom="column">
                  <wp:posOffset>3239705</wp:posOffset>
                </wp:positionH>
                <wp:positionV relativeFrom="paragraph">
                  <wp:posOffset>42042</wp:posOffset>
                </wp:positionV>
                <wp:extent cx="3152778" cy="514350"/>
                <wp:effectExtent l="0" t="133350" r="28572" b="19050"/>
                <wp:wrapNone/>
                <wp:docPr id="75" name="Freeform 74"/>
                <wp:cNvGraphicFramePr/>
                <a:graphic xmlns:a="http://schemas.openxmlformats.org/drawingml/2006/main">
                  <a:graphicData uri="http://schemas.microsoft.com/office/word/2010/wordprocessingShape">
                    <wps:wsp>
                      <wps:cNvSpPr/>
                      <wps:spPr>
                        <a:xfrm>
                          <a:off x="0" y="0"/>
                          <a:ext cx="3152778" cy="514350"/>
                        </a:xfrm>
                        <a:custGeom>
                          <a:avLst>
                            <a:gd name="f0" fmla="val 20005"/>
                            <a:gd name="f1" fmla="val -4996"/>
                          </a:avLst>
                          <a:gdLst>
                            <a:gd name="f2" fmla="val 10800000"/>
                            <a:gd name="f3" fmla="val 5400000"/>
                            <a:gd name="f4" fmla="val 180"/>
                            <a:gd name="f5" fmla="val w"/>
                            <a:gd name="f6" fmla="val h"/>
                            <a:gd name="f7" fmla="val 0"/>
                            <a:gd name="f8" fmla="val 21600"/>
                            <a:gd name="f9" fmla="+- 0 0 1"/>
                            <a:gd name="f10" fmla="val 2147483647"/>
                            <a:gd name="f11" fmla="val 3590"/>
                            <a:gd name="f12" fmla="val 8970"/>
                            <a:gd name="f13" fmla="val 12630"/>
                            <a:gd name="f14" fmla="val 18010"/>
                            <a:gd name="f15" fmla="val -2147483647"/>
                            <a:gd name="f16" fmla="+- 0 0 0"/>
                            <a:gd name="f17" fmla="*/ f5 1 21600"/>
                            <a:gd name="f18" fmla="*/ f6 1 21600"/>
                            <a:gd name="f19" fmla="+- f8 0 f7"/>
                            <a:gd name="f20" fmla="pin -2147483647 f0 2147483647"/>
                            <a:gd name="f21" fmla="pin -2147483647 f1 2147483647"/>
                            <a:gd name="f22" fmla="*/ f16 f2 1"/>
                            <a:gd name="f23" fmla="val f20"/>
                            <a:gd name="f24" fmla="val f21"/>
                            <a:gd name="f25" fmla="*/ f19 1 21600"/>
                            <a:gd name="f26" fmla="*/ f20 f17 1"/>
                            <a:gd name="f27" fmla="*/ f21 f18 1"/>
                            <a:gd name="f28" fmla="*/ f22 1 f4"/>
                            <a:gd name="f29" fmla="+- f23 0 10800"/>
                            <a:gd name="f30" fmla="+- f24 0 10800"/>
                            <a:gd name="f31" fmla="+- f24 0 21600"/>
                            <a:gd name="f32" fmla="+- f23 0 21600"/>
                            <a:gd name="f33" fmla="*/ 0 f25 1"/>
                            <a:gd name="f34" fmla="*/ 21600 f25 1"/>
                            <a:gd name="f35" fmla="*/ 10800 f25 1"/>
                            <a:gd name="f36" fmla="+- f28 0 f3"/>
                            <a:gd name="f37" fmla="*/ f23 f17 1"/>
                            <a:gd name="f38" fmla="*/ f24 f18 1"/>
                            <a:gd name="f39" fmla="abs f29"/>
                            <a:gd name="f40" fmla="abs f30"/>
                            <a:gd name="f41" fmla="*/ f35 1 f25"/>
                            <a:gd name="f42" fmla="*/ f33 1 f25"/>
                            <a:gd name="f43" fmla="*/ f34 1 f25"/>
                            <a:gd name="f44" fmla="+- f39 0 f40"/>
                            <a:gd name="f45" fmla="+- f40 0 f39"/>
                            <a:gd name="f46" fmla="*/ f42 f17 1"/>
                            <a:gd name="f47" fmla="*/ f43 f17 1"/>
                            <a:gd name="f48" fmla="*/ f43 f18 1"/>
                            <a:gd name="f49" fmla="*/ f42 f18 1"/>
                            <a:gd name="f50" fmla="*/ f41 f17 1"/>
                            <a:gd name="f51" fmla="*/ f41 f18 1"/>
                            <a:gd name="f52" fmla="?: f30 f9 f44"/>
                            <a:gd name="f53" fmla="?: f30 f44 f9"/>
                            <a:gd name="f54" fmla="?: f29 f9 f45"/>
                            <a:gd name="f55" fmla="?: f29 f45 f9"/>
                            <a:gd name="f56" fmla="?: f23 f9 f52"/>
                            <a:gd name="f57" fmla="?: f23 f9 f53"/>
                            <a:gd name="f58" fmla="?: f31 f54 f9"/>
                            <a:gd name="f59" fmla="?: f31 f55 f9"/>
                            <a:gd name="f60" fmla="?: f32 f53 f9"/>
                            <a:gd name="f61" fmla="?: f32 f52 f9"/>
                            <a:gd name="f62" fmla="?: f24 f9 f55"/>
                            <a:gd name="f63" fmla="?: f24 f9 f54"/>
                            <a:gd name="f64" fmla="?: f56 f23 0"/>
                            <a:gd name="f65" fmla="?: f56 f24 6280"/>
                            <a:gd name="f66" fmla="?: f57 f23 0"/>
                            <a:gd name="f67" fmla="?: f57 f24 15320"/>
                            <a:gd name="f68" fmla="?: f58 f23 6280"/>
                            <a:gd name="f69" fmla="?: f58 f24 21600"/>
                            <a:gd name="f70" fmla="?: f59 f23 15320"/>
                            <a:gd name="f71" fmla="?: f59 f24 21600"/>
                            <a:gd name="f72" fmla="?: f60 f23 21600"/>
                            <a:gd name="f73" fmla="?: f60 f24 15320"/>
                            <a:gd name="f74" fmla="?: f61 f23 21600"/>
                            <a:gd name="f75" fmla="?: f61 f24 6280"/>
                            <a:gd name="f76" fmla="?: f62 f23 15320"/>
                            <a:gd name="f77" fmla="?: f62 f24 0"/>
                            <a:gd name="f78" fmla="?: f63 f23 6280"/>
                            <a:gd name="f79" fmla="?: f63 f24 0"/>
                          </a:gdLst>
                          <a:ahLst>
                            <a:ahXY gdRefX="f0" minX="f15" maxX="f10" gdRefY="f1" minY="f15" maxY="f10">
                              <a:pos x="f26" y="f27"/>
                            </a:ahXY>
                          </a:ahLst>
                          <a:cxnLst>
                            <a:cxn ang="3cd4">
                              <a:pos x="hc" y="t"/>
                            </a:cxn>
                            <a:cxn ang="0">
                              <a:pos x="r" y="vc"/>
                            </a:cxn>
                            <a:cxn ang="cd4">
                              <a:pos x="hc" y="b"/>
                            </a:cxn>
                            <a:cxn ang="cd2">
                              <a:pos x="l" y="vc"/>
                            </a:cxn>
                            <a:cxn ang="f36">
                              <a:pos x="f50" y="f49"/>
                            </a:cxn>
                            <a:cxn ang="f36">
                              <a:pos x="f46" y="f51"/>
                            </a:cxn>
                            <a:cxn ang="f36">
                              <a:pos x="f50" y="f48"/>
                            </a:cxn>
                            <a:cxn ang="f36">
                              <a:pos x="f47" y="f51"/>
                            </a:cxn>
                            <a:cxn ang="f36">
                              <a:pos x="f37" y="f38"/>
                            </a:cxn>
                          </a:cxnLst>
                          <a:rect l="f46" t="f49" r="f47" b="f48"/>
                          <a:pathLst>
                            <a:path w="21600" h="21600">
                              <a:moveTo>
                                <a:pt x="f7" y="f7"/>
                              </a:moveTo>
                              <a:lnTo>
                                <a:pt x="f7" y="f11"/>
                              </a:lnTo>
                              <a:lnTo>
                                <a:pt x="f64" y="f65"/>
                              </a:lnTo>
                              <a:lnTo>
                                <a:pt x="f7" y="f12"/>
                              </a:lnTo>
                              <a:lnTo>
                                <a:pt x="f7" y="f13"/>
                              </a:lnTo>
                              <a:lnTo>
                                <a:pt x="f66" y="f67"/>
                              </a:lnTo>
                              <a:lnTo>
                                <a:pt x="f7" y="f14"/>
                              </a:lnTo>
                              <a:lnTo>
                                <a:pt x="f7" y="f8"/>
                              </a:lnTo>
                              <a:lnTo>
                                <a:pt x="f11" y="f8"/>
                              </a:lnTo>
                              <a:lnTo>
                                <a:pt x="f68" y="f69"/>
                              </a:lnTo>
                              <a:lnTo>
                                <a:pt x="f12" y="f8"/>
                              </a:lnTo>
                              <a:lnTo>
                                <a:pt x="f13" y="f8"/>
                              </a:lnTo>
                              <a:lnTo>
                                <a:pt x="f70" y="f71"/>
                              </a:lnTo>
                              <a:lnTo>
                                <a:pt x="f14" y="f8"/>
                              </a:lnTo>
                              <a:lnTo>
                                <a:pt x="f8" y="f8"/>
                              </a:lnTo>
                              <a:lnTo>
                                <a:pt x="f8" y="f14"/>
                              </a:lnTo>
                              <a:lnTo>
                                <a:pt x="f72" y="f73"/>
                              </a:lnTo>
                              <a:lnTo>
                                <a:pt x="f8" y="f13"/>
                              </a:lnTo>
                              <a:lnTo>
                                <a:pt x="f8" y="f12"/>
                              </a:lnTo>
                              <a:lnTo>
                                <a:pt x="f74" y="f75"/>
                              </a:lnTo>
                              <a:lnTo>
                                <a:pt x="f8" y="f11"/>
                              </a:lnTo>
                              <a:lnTo>
                                <a:pt x="f8" y="f7"/>
                              </a:lnTo>
                              <a:lnTo>
                                <a:pt x="f14" y="f7"/>
                              </a:lnTo>
                              <a:lnTo>
                                <a:pt x="f76" y="f77"/>
                              </a:lnTo>
                              <a:lnTo>
                                <a:pt x="f13" y="f7"/>
                              </a:lnTo>
                              <a:lnTo>
                                <a:pt x="f12" y="f7"/>
                              </a:lnTo>
                              <a:lnTo>
                                <a:pt x="f78" y="f79"/>
                              </a:lnTo>
                              <a:lnTo>
                                <a:pt x="f11" y="f7"/>
                              </a:lnTo>
                              <a:lnTo>
                                <a:pt x="f7" y="f7"/>
                              </a:lnTo>
                              <a:close/>
                            </a:path>
                          </a:pathLst>
                        </a:custGeom>
                        <a:solidFill>
                          <a:srgbClr val="FFFFFF"/>
                        </a:solidFill>
                        <a:ln w="9363" cap="sq">
                          <a:solidFill>
                            <a:srgbClr val="0000FF"/>
                          </a:solidFill>
                          <a:prstDash val="solid"/>
                          <a:miter/>
                        </a:ln>
                      </wps:spPr>
                      <wps:txbx>
                        <w:txbxContent>
                          <w:p w14:paraId="06C46261" w14:textId="77777777" w:rsidR="00F0722E" w:rsidRDefault="00F0722E">
                            <w:r>
                              <w:rPr>
                                <w:rFonts w:ascii="Times New Roman" w:eastAsia="Times New Roman" w:hAnsi="Times New Roman" w:cs="Times New Roman"/>
                                <w:sz w:val="14"/>
                                <w:szCs w:val="14"/>
                                <w:lang w:bidi="ar-SA"/>
                              </w:rPr>
                              <w:t>BioSIM affiche toujours les résultats de l’élément enfant dans le format temporel (toutes les années) de l’élément parent. Cependant, les valeurs manquantes  (-999) sont utilisées pour remplir les cellules de l’élément enfant qui étaient en dehors de la période souhaitée</w:t>
                            </w:r>
                          </w:p>
                        </w:txbxContent>
                      </wps:txbx>
                      <wps:bodyPr vert="horz" wrap="square" lIns="91440" tIns="45720" rIns="91440" bIns="45720" anchor="t" anchorCtr="0" compatLnSpc="0">
                        <a:noAutofit/>
                      </wps:bodyPr>
                    </wps:wsp>
                  </a:graphicData>
                </a:graphic>
              </wp:anchor>
            </w:drawing>
          </mc:Choice>
          <mc:Fallback>
            <w:pict>
              <v:shape w14:anchorId="520633FD" id="Freeform 74" o:spid="_x0000_s1036" style="position:absolute;left:0;text-align:left;margin-left:255.1pt;margin-top:3.3pt;width:248.25pt;height:40.5pt;z-index:82;visibility:visible;mso-wrap-style:square;mso-wrap-distance-left:9pt;mso-wrap-distance-top:0;mso-wrap-distance-right:9pt;mso-wrap-distance-bottom:0;mso-position-horizontal:absolute;mso-position-horizontal-relative:text;mso-position-vertical:absolute;mso-position-vertical-relative:text;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" adj="-11796480,,5400" path="m,l,3590,,6280,,8970r,3660l,15320r,2690l,21600r3590,l6280,21600r2690,l12630,21600r2690,l18010,21600r3590,l21600,18010r,-2690l21600,12630r,-3660l21600,6280r,-2690l21600,,18010,r1995,-4996l12630,,8970,,6280,,3590,,,xe" strokecolor="blue" strokeweight=".26008mm">
                <v:stroke joinstyle="miter" endcap="square"/>
                <v:formulas/>
                <v:path arrowok="t" o:connecttype="custom" o:connectlocs="1576389,0;3152778,257175;1576389,514350;0,257175;1576389,0;0,257175;1576389,514350;3152778,257175;2919969,-118967" o:connectangles="270,0,90,180,270,270,270,270,270" textboxrect="0,0,21600,21600"/>
                <v:textbox>
                  <w:txbxContent>
                    <w:p w14:paraId="06C46261" w14:textId="77777777" w:rsidR="00F0722E" w:rsidRDefault="00F0722E">
                      <w:r>
                        <w:rPr>
                          <w:rFonts w:ascii="Times New Roman" w:eastAsia="Times New Roman" w:hAnsi="Times New Roman" w:cs="Times New Roman"/>
                          <w:sz w:val="14"/>
                          <w:szCs w:val="14"/>
                          <w:lang w:bidi="ar-SA"/>
                        </w:rPr>
                        <w:t>BioSIM affiche toujours les résultats de l’élément enfant dans le format temporel (toutes les années) de l’élément parent. Cependant, les valeurs manquantes  (-999) sont utilisées pour remplir les cellules de l’élément enfant qui étaient en dehors de la période souhaitée</w:t>
                      </w:r>
                    </w:p>
                  </w:txbxContent>
                </v:textbox>
              </v:shape>
            </w:pict>
          </mc:Fallback>
        </mc:AlternateContent>
      </w:r>
      <w:r w:rsidR="007D4259">
        <w:rPr>
          <w:lang w:eastAsia="en-US"/>
        </w:rPr>
        <w:t xml:space="preserve">Dans la liste déroulante dans le coin supérieur droit de la fenêtre principale, vous pouvez choisir les statistiques pour lesquelles vous souhaitez voir les résultats à jour dans l’onglet </w:t>
      </w:r>
      <w:r w:rsidR="007D4259">
        <w:rPr>
          <w:i/>
          <w:lang w:eastAsia="en-US"/>
        </w:rPr>
        <w:t>Données</w:t>
      </w:r>
      <w:r w:rsidR="007D4259">
        <w:rPr>
          <w:lang w:eastAsia="en-US"/>
        </w:rPr>
        <w:t>.</w:t>
      </w:r>
    </w:p>
    <w:p w14:paraId="3EF47F20" w14:textId="77777777" w:rsidR="00047CD1" w:rsidRDefault="00047CD1">
      <w:pPr>
        <w:pStyle w:val="Standard"/>
        <w:ind w:right="5718"/>
        <w:jc w:val="both"/>
      </w:pPr>
    </w:p>
    <w:p w14:paraId="44BDB249" w14:textId="77777777" w:rsidR="00047CD1" w:rsidRDefault="007D4259">
      <w:pPr>
        <w:pStyle w:val="Standard"/>
        <w:ind w:right="44"/>
        <w:jc w:val="both"/>
      </w:pPr>
      <w:r>
        <w:t>Par exemple, si vous sélectionnez « </w:t>
      </w:r>
      <w:r>
        <w:rPr>
          <w:rFonts w:ascii="Courier New" w:hAnsi="Courier New" w:cs="Courier New"/>
        </w:rPr>
        <w:t>Nombre de valeurs</w:t>
      </w:r>
      <w:r>
        <w:t> », vous pourrez voir le nombre de valeurs utilisé pour compiler les statistiques.</w:t>
      </w:r>
    </w:p>
    <w:p w14:paraId="3C6D752F" w14:textId="77777777" w:rsidR="00047CD1" w:rsidRDefault="00047CD1">
      <w:pPr>
        <w:pStyle w:val="Standard"/>
        <w:ind w:right="5718"/>
        <w:jc w:val="both"/>
      </w:pPr>
    </w:p>
    <w:p w14:paraId="4E355DAC" w14:textId="77777777" w:rsidR="00047CD1" w:rsidRPr="008A479A" w:rsidRDefault="007D4259" w:rsidP="00341AAD">
      <w:pPr>
        <w:pStyle w:val="Titre2"/>
        <w:numPr>
          <w:ilvl w:val="0"/>
          <w:numId w:val="0"/>
        </w:numPr>
        <w:ind w:left="1001" w:hanging="576"/>
        <w:rPr>
          <w:lang w:val="fr-CA"/>
        </w:rPr>
      </w:pPr>
      <w:bookmarkStart w:id="75" w:name="__RefHeading___Toc347997483"/>
      <w:bookmarkStart w:id="76" w:name="_Toc487029725"/>
      <w:bookmarkStart w:id="77" w:name="_Toc46902018"/>
      <w:r w:rsidRPr="008A479A">
        <w:rPr>
          <w:lang w:val="fr-CA"/>
        </w:rPr>
        <w:t>Étape </w:t>
      </w:r>
      <w:r w:rsidR="003131DC">
        <w:rPr>
          <w:lang w:val="fr-CA"/>
        </w:rPr>
        <w:t>5</w:t>
      </w:r>
      <w:r w:rsidRPr="008A479A">
        <w:rPr>
          <w:lang w:val="fr-CA"/>
        </w:rPr>
        <w:t>: Ajouter un élément à un autre élément</w:t>
      </w:r>
      <w:bookmarkEnd w:id="75"/>
      <w:bookmarkEnd w:id="76"/>
      <w:bookmarkEnd w:id="77"/>
    </w:p>
    <w:p w14:paraId="705761E7" w14:textId="77777777" w:rsidR="00047CD1" w:rsidRDefault="007D4259">
      <w:pPr>
        <w:pStyle w:val="Standard"/>
        <w:jc w:val="both"/>
      </w:pPr>
      <w:r>
        <w:t>Dans la fenêtre Projet, sélectionnez l’analyse « </w:t>
      </w:r>
      <w:r>
        <w:rPr>
          <w:rFonts w:ascii="Courier New" w:hAnsi="Courier New" w:cs="Courier New"/>
        </w:rPr>
        <w:t>Sous-ensemble »</w:t>
      </w:r>
      <w:r>
        <w:t xml:space="preserve"> et ajoutez une nouvelle analyse à cette dernière en cliquant sur le bouton Ajouter analyse </w:t>
      </w:r>
      <w:r>
        <w:rPr>
          <w:noProof/>
          <w:lang w:val="en-CA" w:eastAsia="en-CA"/>
        </w:rPr>
        <w:drawing>
          <wp:inline distT="0" distB="0" distL="0" distR="0" wp14:anchorId="0F420035" wp14:editId="720EA64D">
            <wp:extent cx="138595" cy="138595"/>
            <wp:effectExtent l="0" t="0" r="0" b="0"/>
            <wp:docPr id="76" name="Image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38595" cy="138595"/>
                    </a:xfrm>
                    <a:prstGeom prst="rect">
                      <a:avLst/>
                    </a:prstGeom>
                    <a:noFill/>
                    <a:ln>
                      <a:noFill/>
                      <a:prstDash/>
                    </a:ln>
                  </pic:spPr>
                </pic:pic>
              </a:graphicData>
            </a:graphic>
          </wp:inline>
        </w:drawing>
      </w:r>
      <w:r>
        <w:t>. Ce bouton ouvre la boîte de dialogue Éditeur d’analyse.</w:t>
      </w:r>
    </w:p>
    <w:p w14:paraId="6353D3A0" w14:textId="77777777" w:rsidR="00047CD1" w:rsidRDefault="007D4259">
      <w:pPr>
        <w:pStyle w:val="Standard"/>
      </w:pPr>
      <w:r>
        <w:t xml:space="preserve"> </w:t>
      </w:r>
    </w:p>
    <w:p w14:paraId="21EA92F1" w14:textId="6825A5C1" w:rsidR="00047CD1" w:rsidRDefault="007D4259">
      <w:pPr>
        <w:pStyle w:val="Standard"/>
      </w:pPr>
      <w:r>
        <w:t xml:space="preserve">Dans l’onglet </w:t>
      </w:r>
      <w:r>
        <w:rPr>
          <w:i/>
        </w:rPr>
        <w:t>Général</w:t>
      </w:r>
      <w:r>
        <w:t xml:space="preserve">, entrez </w:t>
      </w:r>
      <w:r w:rsidR="00F20712">
        <w:rPr>
          <w:rFonts w:ascii="Courier New" w:hAnsi="Courier New" w:cs="Courier New"/>
        </w:rPr>
        <w:t xml:space="preserve">Moyenne </w:t>
      </w:r>
      <w:r w:rsidR="009A5EE3">
        <w:rPr>
          <w:rFonts w:ascii="Courier New" w:hAnsi="Courier New" w:cs="Courier New"/>
        </w:rPr>
        <w:t xml:space="preserve">des </w:t>
      </w:r>
      <w:r w:rsidR="00F20712">
        <w:rPr>
          <w:rFonts w:ascii="Courier New" w:hAnsi="Courier New" w:cs="Courier New"/>
        </w:rPr>
        <w:t>Températures</w:t>
      </w:r>
      <w:r>
        <w:rPr>
          <w:rFonts w:ascii="Courier New" w:hAnsi="Courier New" w:cs="Courier New"/>
        </w:rPr>
        <w:t xml:space="preserve"> </w:t>
      </w:r>
      <w:r>
        <w:t xml:space="preserve">dans le champ </w:t>
      </w:r>
      <w:r>
        <w:rPr>
          <w:b/>
        </w:rPr>
        <w:t>Nom</w:t>
      </w:r>
      <w:r>
        <w:t>.</w:t>
      </w:r>
    </w:p>
    <w:p w14:paraId="3F13FE05" w14:textId="77777777" w:rsidR="00047CD1" w:rsidRDefault="00047CD1">
      <w:pPr>
        <w:pStyle w:val="Standard"/>
      </w:pPr>
    </w:p>
    <w:p w14:paraId="7D04D0D1" w14:textId="77777777" w:rsidR="00047CD1" w:rsidRDefault="007D4259">
      <w:pPr>
        <w:pStyle w:val="Standard"/>
      </w:pPr>
      <w:r>
        <w:t xml:space="preserve">Pour cet exemple, aucune option n’est à modifier dans les onglets </w:t>
      </w:r>
      <w:r>
        <w:rPr>
          <w:i/>
        </w:rPr>
        <w:t>Où</w:t>
      </w:r>
      <w:r w:rsidR="009A5EE3">
        <w:rPr>
          <w:i/>
        </w:rPr>
        <w:t>, Quoi, Quelle</w:t>
      </w:r>
      <w:r>
        <w:t xml:space="preserve"> et </w:t>
      </w:r>
      <w:r>
        <w:rPr>
          <w:i/>
        </w:rPr>
        <w:t>Quand</w:t>
      </w:r>
      <w:r>
        <w:t>.</w:t>
      </w:r>
    </w:p>
    <w:p w14:paraId="4072D1BC" w14:textId="77777777" w:rsidR="00047CD1" w:rsidRDefault="00047CD1">
      <w:pPr>
        <w:pStyle w:val="Standard"/>
        <w:rPr>
          <w:lang w:eastAsia="en-US"/>
        </w:rPr>
      </w:pPr>
    </w:p>
    <w:p w14:paraId="0FE4EBF2" w14:textId="64B05BCE" w:rsidR="00047CD1" w:rsidRDefault="007D4259">
      <w:pPr>
        <w:pStyle w:val="Standard"/>
      </w:pPr>
      <w:r>
        <w:rPr>
          <w:lang w:eastAsia="en-US"/>
        </w:rPr>
        <w:t>Dans l’onglet</w:t>
      </w:r>
      <w:r>
        <w:t xml:space="preserve"> </w:t>
      </w:r>
      <w:r>
        <w:rPr>
          <w:i/>
        </w:rPr>
        <w:t>Comment</w:t>
      </w:r>
      <w:r>
        <w:t>, sélectionnez « </w:t>
      </w:r>
      <w:r w:rsidR="008F09EA">
        <w:rPr>
          <w:rFonts w:ascii="Courier New" w:hAnsi="Courier New" w:cs="Courier New"/>
        </w:rPr>
        <w:t>moyenne</w:t>
      </w:r>
      <w:r w:rsidR="008F09EA">
        <w:t> </w:t>
      </w:r>
      <w:r>
        <w:t xml:space="preserve">» dans la liste déroulante à droite du champ </w:t>
      </w:r>
      <w:r>
        <w:rPr>
          <w:b/>
        </w:rPr>
        <w:t>Statistique sur laquelle porte l’analyse</w:t>
      </w:r>
      <w:r>
        <w:t xml:space="preserve">. Cette option indique à BioSIM d’utiliser la </w:t>
      </w:r>
      <w:del w:id="78" w:author="St-Amant, Rémi" w:date="2020-08-05T10:58:00Z">
        <w:r w:rsidDel="001E752A">
          <w:delText xml:space="preserve">somme </w:delText>
        </w:r>
      </w:del>
      <w:ins w:id="79" w:author="St-Amant, Rémi" w:date="2020-08-05T10:58:00Z">
        <w:r w:rsidR="001E752A">
          <w:t xml:space="preserve">moyenne </w:t>
        </w:r>
      </w:ins>
      <w:r>
        <w:t>parmi les résultats de l’analyse parent.</w:t>
      </w:r>
    </w:p>
    <w:p w14:paraId="5C3C63CD" w14:textId="77777777" w:rsidR="00047CD1" w:rsidRDefault="00047CD1">
      <w:pPr>
        <w:pStyle w:val="Standard"/>
      </w:pPr>
    </w:p>
    <w:p w14:paraId="13CD94DB" w14:textId="0166D1A9" w:rsidR="00047CD1" w:rsidRDefault="00AF3AAE">
      <w:pPr>
        <w:pStyle w:val="Standard"/>
      </w:pPr>
      <w:ins w:id="80" w:author="St-Amant, Rémi" w:date="2020-08-05T11:04:00Z">
        <w:r w:rsidRPr="00AF3AAE">
          <w:drawing>
            <wp:anchor distT="0" distB="0" distL="114300" distR="114300" simplePos="0" relativeHeight="251740160" behindDoc="0" locked="0" layoutInCell="1" allowOverlap="1" wp14:anchorId="549A8342" wp14:editId="608600E8">
              <wp:simplePos x="0" y="0"/>
              <wp:positionH relativeFrom="margin">
                <wp:align>right</wp:align>
              </wp:positionH>
              <wp:positionV relativeFrom="paragraph">
                <wp:posOffset>56756</wp:posOffset>
              </wp:positionV>
              <wp:extent cx="2585085" cy="2140585"/>
              <wp:effectExtent l="0" t="0" r="5715" b="0"/>
              <wp:wrapSquare wrapText="bothSides"/>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585085" cy="2140585"/>
                      </a:xfrm>
                      <a:prstGeom prst="rect">
                        <a:avLst/>
                      </a:prstGeom>
                    </pic:spPr>
                  </pic:pic>
                </a:graphicData>
              </a:graphic>
            </wp:anchor>
          </w:drawing>
        </w:r>
      </w:ins>
      <w:del w:id="81" w:author="St-Amant, Rémi" w:date="2020-08-05T11:04:00Z">
        <w:r w:rsidR="003131DC" w:rsidDel="00AF3AAE">
          <w:rPr>
            <w:noProof/>
            <w:lang w:val="en-CA" w:eastAsia="en-CA"/>
          </w:rPr>
          <w:drawing>
            <wp:anchor distT="0" distB="0" distL="114300" distR="114300" simplePos="0" relativeHeight="79" behindDoc="0" locked="0" layoutInCell="1" allowOverlap="1" wp14:anchorId="1BAD975E" wp14:editId="57178527">
              <wp:simplePos x="0" y="0"/>
              <wp:positionH relativeFrom="margin">
                <wp:posOffset>3962400</wp:posOffset>
              </wp:positionH>
              <wp:positionV relativeFrom="paragraph">
                <wp:posOffset>5080</wp:posOffset>
              </wp:positionV>
              <wp:extent cx="2468880" cy="2291080"/>
              <wp:effectExtent l="0" t="0" r="7620" b="0"/>
              <wp:wrapTight wrapText="bothSides">
                <wp:wrapPolygon edited="0">
                  <wp:start x="0" y="0"/>
                  <wp:lineTo x="0" y="21373"/>
                  <wp:lineTo x="21500" y="21373"/>
                  <wp:lineTo x="21500" y="0"/>
                  <wp:lineTo x="0" y="0"/>
                </wp:wrapPolygon>
              </wp:wrapTight>
              <wp:docPr id="79" name="Imag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2468880" cy="229108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del>
      <w:ins w:id="82" w:author="St-Amant, Rémi" w:date="2020-08-05T11:04:00Z">
        <w:r w:rsidRPr="00AF3AAE">
          <w:rPr>
            <w:noProof/>
            <w:lang w:eastAsia="en-CA"/>
            <w:rPrChange w:id="83" w:author="St-Amant, Rémi" w:date="2020-08-05T11:04:00Z">
              <w:rPr>
                <w:noProof/>
                <w:lang w:val="en-CA" w:eastAsia="en-CA"/>
              </w:rPr>
            </w:rPrChange>
          </w:rPr>
          <w:t xml:space="preserve"> </w:t>
        </w:r>
        <w:r w:rsidRPr="00AF3AAE">
          <w:t xml:space="preserve"> </w:t>
        </w:r>
      </w:ins>
      <w:r w:rsidR="007D4259">
        <w:t xml:space="preserve">Cochez </w:t>
      </w:r>
      <w:r w:rsidR="007D4259">
        <w:rPr>
          <w:noProof/>
          <w:lang w:val="en-CA" w:eastAsia="en-CA"/>
        </w:rPr>
        <w:drawing>
          <wp:inline distT="0" distB="0" distL="0" distR="0" wp14:anchorId="7B28D809" wp14:editId="68F4C016">
            <wp:extent cx="146157" cy="146157"/>
            <wp:effectExtent l="0" t="0" r="6243" b="6243"/>
            <wp:docPr id="80" name="Image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alphaModFix/>
                    </a:blip>
                    <a:srcRect/>
                    <a:stretch>
                      <a:fillRect/>
                    </a:stretch>
                  </pic:blipFill>
                  <pic:spPr>
                    <a:xfrm>
                      <a:off x="0" y="0"/>
                      <a:ext cx="146157" cy="146157"/>
                    </a:xfrm>
                    <a:prstGeom prst="rect">
                      <a:avLst/>
                    </a:prstGeom>
                    <a:noFill/>
                    <a:ln>
                      <a:noFill/>
                      <a:prstDash/>
                    </a:ln>
                  </pic:spPr>
                </pic:pic>
              </a:graphicData>
            </a:graphic>
          </wp:inline>
        </w:drawing>
      </w:r>
      <w:r w:rsidR="007D4259">
        <w:t>la case « </w:t>
      </w:r>
      <w:r w:rsidR="007D4259">
        <w:rPr>
          <w:rFonts w:ascii="Courier New" w:hAnsi="Courier New" w:cs="Courier New"/>
        </w:rPr>
        <w:t>Définir une transformation temporelle</w:t>
      </w:r>
      <w:r w:rsidR="007D4259">
        <w:t xml:space="preserve"> » afin d’activer les listes déroulantes de droite des champs </w:t>
      </w:r>
      <w:r w:rsidR="007D4259">
        <w:rPr>
          <w:b/>
        </w:rPr>
        <w:t xml:space="preserve">Transformation temporelle du type </w:t>
      </w:r>
      <w:r w:rsidR="007D4259">
        <w:t xml:space="preserve">et </w:t>
      </w:r>
      <w:r w:rsidR="007D4259">
        <w:rPr>
          <w:b/>
        </w:rPr>
        <w:t>Transformation temporelle du mode</w:t>
      </w:r>
      <w:r w:rsidR="007D4259">
        <w:t>. Sélectionnez ensuite « </w:t>
      </w:r>
      <w:r w:rsidR="007D4259">
        <w:rPr>
          <w:rFonts w:ascii="Courier New" w:hAnsi="Courier New" w:cs="Courier New"/>
        </w:rPr>
        <w:t>Annuel »</w:t>
      </w:r>
      <w:r w:rsidR="007D4259">
        <w:t xml:space="preserve"> et « </w:t>
      </w:r>
      <w:r w:rsidR="007D4259">
        <w:rPr>
          <w:rFonts w:ascii="Courier New" w:hAnsi="Courier New" w:cs="Courier New"/>
        </w:rPr>
        <w:t xml:space="preserve">Pour chaque année » </w:t>
      </w:r>
      <w:r w:rsidR="007D4259">
        <w:t>respectivement dans ces listes.</w:t>
      </w:r>
    </w:p>
    <w:p w14:paraId="50D43FD1" w14:textId="77777777" w:rsidR="00047CD1" w:rsidRDefault="00047CD1">
      <w:pPr>
        <w:pStyle w:val="Standard"/>
      </w:pPr>
    </w:p>
    <w:p w14:paraId="79A11FD8" w14:textId="77777777" w:rsidR="00047CD1" w:rsidRDefault="007D4259">
      <w:pPr>
        <w:pStyle w:val="Standard"/>
      </w:pPr>
      <w:r>
        <w:t>Vérifiez que le bouton radio par défaut « </w:t>
      </w:r>
      <w:r>
        <w:rPr>
          <w:rFonts w:ascii="Courier New" w:hAnsi="Courier New" w:cs="Courier New"/>
        </w:rPr>
        <w:t>Statistique »</w:t>
      </w:r>
      <w:r>
        <w:t xml:space="preserve"> est sélectionné </w:t>
      </w:r>
      <w:r>
        <w:rPr>
          <w:noProof/>
          <w:lang w:val="en-CA" w:eastAsia="en-CA"/>
        </w:rPr>
        <w:drawing>
          <wp:inline distT="0" distB="0" distL="0" distR="0" wp14:anchorId="1079FEB6" wp14:editId="332D431E">
            <wp:extent cx="133200" cy="133200"/>
            <wp:effectExtent l="0" t="0" r="150" b="150"/>
            <wp:docPr id="81" name="Image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lum/>
                      <a:alphaModFix/>
                    </a:blip>
                    <a:srcRect/>
                    <a:stretch>
                      <a:fillRect/>
                    </a:stretch>
                  </pic:blipFill>
                  <pic:spPr>
                    <a:xfrm>
                      <a:off x="0" y="0"/>
                      <a:ext cx="133200" cy="133200"/>
                    </a:xfrm>
                    <a:prstGeom prst="rect">
                      <a:avLst/>
                    </a:prstGeom>
                    <a:noFill/>
                    <a:ln>
                      <a:noFill/>
                      <a:prstDash/>
                    </a:ln>
                  </pic:spPr>
                </pic:pic>
              </a:graphicData>
            </a:graphic>
          </wp:inline>
        </w:drawing>
      </w:r>
      <w:r>
        <w:t>et que l’option de la liste déroulante à droite de ce bouton est « </w:t>
      </w:r>
      <w:r>
        <w:rPr>
          <w:rFonts w:ascii="Courier New" w:hAnsi="Courier New" w:cs="Courier New"/>
        </w:rPr>
        <w:t>Toutes les statistiques »</w:t>
      </w:r>
      <w:r>
        <w:t>.</w:t>
      </w:r>
    </w:p>
    <w:p w14:paraId="354FA964" w14:textId="77777777" w:rsidR="00047CD1" w:rsidRDefault="00047CD1">
      <w:pPr>
        <w:pStyle w:val="Standard"/>
      </w:pPr>
    </w:p>
    <w:p w14:paraId="4C2227FC" w14:textId="77777777" w:rsidR="00047CD1" w:rsidRDefault="007D4259">
      <w:pPr>
        <w:pStyle w:val="Standard"/>
      </w:pPr>
      <w:r>
        <w:lastRenderedPageBreak/>
        <w:t xml:space="preserve">Décochez </w:t>
      </w:r>
      <w:r>
        <w:rPr>
          <w:noProof/>
          <w:lang w:val="en-CA" w:eastAsia="en-CA"/>
        </w:rPr>
        <w:drawing>
          <wp:inline distT="0" distB="0" distL="0" distR="0" wp14:anchorId="6A7495CF" wp14:editId="15A42415">
            <wp:extent cx="138961" cy="138961"/>
            <wp:effectExtent l="0" t="0" r="0" b="0"/>
            <wp:docPr id="82" name="Image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alphaModFix/>
                    </a:blip>
                    <a:srcRect/>
                    <a:stretch>
                      <a:fillRect/>
                    </a:stretch>
                  </pic:blipFill>
                  <pic:spPr>
                    <a:xfrm>
                      <a:off x="0" y="0"/>
                      <a:ext cx="138961" cy="138961"/>
                    </a:xfrm>
                    <a:prstGeom prst="rect">
                      <a:avLst/>
                    </a:prstGeom>
                    <a:noFill/>
                    <a:ln>
                      <a:noFill/>
                      <a:prstDash/>
                    </a:ln>
                  </pic:spPr>
                </pic:pic>
              </a:graphicData>
            </a:graphic>
          </wp:inline>
        </w:drawing>
      </w:r>
      <w:r>
        <w:t>la case « </w:t>
      </w:r>
      <w:r>
        <w:rPr>
          <w:rFonts w:ascii="Courier New" w:hAnsi="Courier New" w:cs="Courier New"/>
        </w:rPr>
        <w:t>Sur les répétitions »</w:t>
      </w:r>
      <w:r>
        <w:t xml:space="preserve"> puis cliquez sur OK pour enregistrer les spécifications entrées de tous les onglets.</w:t>
      </w:r>
    </w:p>
    <w:p w14:paraId="5564D366" w14:textId="77777777" w:rsidR="00047CD1" w:rsidRDefault="00047CD1">
      <w:pPr>
        <w:pStyle w:val="Standard"/>
      </w:pPr>
    </w:p>
    <w:p w14:paraId="180EDCA1" w14:textId="2DBF54CD" w:rsidR="00047CD1" w:rsidRDefault="007D4259">
      <w:pPr>
        <w:pStyle w:val="Standard"/>
        <w:jc w:val="both"/>
      </w:pPr>
      <w:r>
        <w:t xml:space="preserve">Avant d’exécuter cette nouvelle analyse, décochez </w:t>
      </w:r>
      <w:r>
        <w:rPr>
          <w:noProof/>
          <w:lang w:val="en-CA" w:eastAsia="en-CA"/>
        </w:rPr>
        <w:drawing>
          <wp:inline distT="0" distB="0" distL="0" distR="0" wp14:anchorId="5508F319" wp14:editId="5362EC22">
            <wp:extent cx="138961" cy="138961"/>
            <wp:effectExtent l="0" t="0" r="0" b="0"/>
            <wp:docPr id="83" name="Image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alphaModFix/>
                    </a:blip>
                    <a:srcRect/>
                    <a:stretch>
                      <a:fillRect/>
                    </a:stretch>
                  </pic:blipFill>
                  <pic:spPr>
                    <a:xfrm>
                      <a:off x="0" y="0"/>
                      <a:ext cx="138961" cy="138961"/>
                    </a:xfrm>
                    <a:prstGeom prst="rect">
                      <a:avLst/>
                    </a:prstGeom>
                    <a:noFill/>
                    <a:ln>
                      <a:noFill/>
                      <a:prstDash/>
                    </a:ln>
                  </pic:spPr>
                </pic:pic>
              </a:graphicData>
            </a:graphic>
          </wp:inline>
        </w:drawing>
      </w:r>
      <w:ins w:id="84" w:author="St-Amant, Rémi" w:date="2020-08-05T10:59:00Z">
        <w:r w:rsidR="001E752A">
          <w:t xml:space="preserve"> toutes les composantes </w:t>
        </w:r>
      </w:ins>
      <w:del w:id="85" w:author="St-Amant, Rémi" w:date="2020-08-05T11:00:00Z">
        <w:r w:rsidDel="001E752A">
          <w:delText>la simulation « </w:delText>
        </w:r>
        <w:r w:rsidDel="001E752A">
          <w:rPr>
            <w:rFonts w:ascii="Courier New" w:hAnsi="Courier New" w:cs="Courier New"/>
          </w:rPr>
          <w:delText>Exemple 1</w:delText>
        </w:r>
        <w:r w:rsidDel="001E752A">
          <w:delText> » et l’analyse précédente « </w:delText>
        </w:r>
        <w:r w:rsidDel="001E752A">
          <w:rPr>
            <w:rFonts w:ascii="Courier New" w:hAnsi="Courier New" w:cs="Courier New"/>
          </w:rPr>
          <w:delText xml:space="preserve">Sous-ensemble », </w:delText>
        </w:r>
      </w:del>
      <w:r>
        <w:t>car elles ont déjà été exécutées et il n’est pas nécessaire de les lancer de nouveau.</w:t>
      </w:r>
    </w:p>
    <w:p w14:paraId="0D32C789" w14:textId="77777777" w:rsidR="00047CD1" w:rsidRDefault="00047CD1">
      <w:pPr>
        <w:pStyle w:val="Standard"/>
        <w:jc w:val="both"/>
      </w:pPr>
    </w:p>
    <w:p w14:paraId="701D8B56" w14:textId="70753C31" w:rsidR="00047CD1" w:rsidRDefault="007D4259">
      <w:pPr>
        <w:pStyle w:val="Standard"/>
        <w:jc w:val="both"/>
      </w:pPr>
      <w:r>
        <w:t>Pour sélectionner uniquement l</w:t>
      </w:r>
      <w:ins w:id="86" w:author="St-Amant, Rémi" w:date="2020-08-05T11:00:00Z">
        <w:r w:rsidR="00AC7F6D">
          <w:t>e composant</w:t>
        </w:r>
      </w:ins>
      <w:del w:id="87" w:author="St-Amant, Rémi" w:date="2020-08-05T11:03:00Z">
        <w:r w:rsidDel="00AC7F6D">
          <w:delText xml:space="preserve">’analyse </w:delText>
        </w:r>
      </w:del>
      <w:ins w:id="88" w:author="St-Amant, Rémi" w:date="2020-08-05T11:03:00Z">
        <w:r w:rsidR="00AC7F6D">
          <w:t xml:space="preserve"> </w:t>
        </w:r>
      </w:ins>
      <w:r>
        <w:t xml:space="preserve">que vous souhaitez exécuter, maintenez la touche CTRL enfoncée et </w:t>
      </w:r>
      <w:del w:id="89" w:author="St-Amant, Rémi" w:date="2020-08-05T11:03:00Z">
        <w:r w:rsidDel="00AC7F6D">
          <w:delText>dé</w:delText>
        </w:r>
      </w:del>
      <w:r>
        <w:t xml:space="preserve">cochez </w:t>
      </w:r>
      <w:r>
        <w:rPr>
          <w:noProof/>
          <w:lang w:val="en-CA" w:eastAsia="en-CA"/>
        </w:rPr>
        <w:drawing>
          <wp:inline distT="0" distB="0" distL="0" distR="0" wp14:anchorId="1509BD54" wp14:editId="31B1055A">
            <wp:extent cx="138961" cy="138961"/>
            <wp:effectExtent l="0" t="0" r="0" b="0"/>
            <wp:docPr id="84" name="Image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alphaModFix/>
                    </a:blip>
                    <a:srcRect/>
                    <a:stretch>
                      <a:fillRect/>
                    </a:stretch>
                  </pic:blipFill>
                  <pic:spPr>
                    <a:xfrm>
                      <a:off x="0" y="0"/>
                      <a:ext cx="138961" cy="138961"/>
                    </a:xfrm>
                    <a:prstGeom prst="rect">
                      <a:avLst/>
                    </a:prstGeom>
                    <a:noFill/>
                    <a:ln>
                      <a:noFill/>
                      <a:prstDash/>
                    </a:ln>
                  </pic:spPr>
                </pic:pic>
              </a:graphicData>
            </a:graphic>
          </wp:inline>
        </w:drawing>
      </w:r>
      <w:ins w:id="90" w:author="St-Amant, Rémi" w:date="2020-08-05T11:03:00Z">
        <w:r w:rsidR="00AC7F6D">
          <w:t xml:space="preserve"> </w:t>
        </w:r>
      </w:ins>
      <w:r>
        <w:t>l</w:t>
      </w:r>
      <w:del w:id="91" w:author="St-Amant, Rémi" w:date="2020-08-05T11:02:00Z">
        <w:r w:rsidDel="001E752A">
          <w:delText>es</w:delText>
        </w:r>
      </w:del>
      <w:ins w:id="92" w:author="St-Amant, Rémi" w:date="2020-08-05T11:02:00Z">
        <w:r w:rsidR="001E752A">
          <w:t>a</w:t>
        </w:r>
      </w:ins>
      <w:r>
        <w:t xml:space="preserve"> case</w:t>
      </w:r>
      <w:ins w:id="93" w:author="St-Amant, Rémi" w:date="2020-08-05T11:02:00Z">
        <w:r w:rsidR="001E752A">
          <w:t xml:space="preserve"> du composant</w:t>
        </w:r>
      </w:ins>
      <w:del w:id="94" w:author="St-Amant, Rémi" w:date="2020-08-05T11:02:00Z">
        <w:r w:rsidDel="001E752A">
          <w:delText>s de la simulation parent « </w:delText>
        </w:r>
        <w:r w:rsidDel="001E752A">
          <w:rPr>
            <w:rFonts w:ascii="Courier New" w:hAnsi="Courier New" w:cs="Courier New"/>
          </w:rPr>
          <w:delText>Exemple 1</w:delText>
        </w:r>
        <w:r w:rsidDel="001E752A">
          <w:delText> » et de l’analyse parent « </w:delText>
        </w:r>
        <w:r w:rsidDel="001E752A">
          <w:rPr>
            <w:rFonts w:ascii="Courier New" w:hAnsi="Courier New" w:cs="Courier New"/>
          </w:rPr>
          <w:delText xml:space="preserve">Sous-ensemble » </w:delText>
        </w:r>
        <w:r w:rsidDel="001E752A">
          <w:delText>(à côté de l’élément dans la fenêtre Projet)</w:delText>
        </w:r>
      </w:del>
      <w:r>
        <w:t>. Vérifiez que la case de la nouvelle analyse « </w:t>
      </w:r>
      <w:del w:id="95" w:author="St-Amant, Rémi" w:date="2020-08-05T11:02:00Z">
        <w:r w:rsidDel="001E752A">
          <w:rPr>
            <w:rFonts w:ascii="Courier New" w:hAnsi="Courier New" w:cs="Courier New"/>
            <w:iCs/>
          </w:rPr>
          <w:delText>Somme des précipitations </w:delText>
        </w:r>
      </w:del>
      <w:ins w:id="96" w:author="St-Amant, Rémi" w:date="2020-08-05T11:02:00Z">
        <w:r w:rsidR="001E752A">
          <w:rPr>
            <w:rFonts w:ascii="Courier New" w:hAnsi="Courier New" w:cs="Courier New"/>
            <w:iCs/>
          </w:rPr>
          <w:t>moyenne des température</w:t>
        </w:r>
      </w:ins>
      <w:r>
        <w:rPr>
          <w:rFonts w:ascii="Courier New" w:hAnsi="Courier New" w:cs="Courier New"/>
          <w:iCs/>
        </w:rPr>
        <w:t>»</w:t>
      </w:r>
      <w:r>
        <w:t xml:space="preserve"> est cochée </w:t>
      </w:r>
      <w:r>
        <w:rPr>
          <w:noProof/>
          <w:lang w:val="en-CA" w:eastAsia="en-CA"/>
        </w:rPr>
        <w:drawing>
          <wp:inline distT="0" distB="0" distL="0" distR="0" wp14:anchorId="6F270C42" wp14:editId="480E3384">
            <wp:extent cx="146157" cy="146157"/>
            <wp:effectExtent l="0" t="0" r="6243" b="6243"/>
            <wp:docPr id="85" name="Image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alphaModFix/>
                    </a:blip>
                    <a:srcRect/>
                    <a:stretch>
                      <a:fillRect/>
                    </a:stretch>
                  </pic:blipFill>
                  <pic:spPr>
                    <a:xfrm>
                      <a:off x="0" y="0"/>
                      <a:ext cx="146157" cy="146157"/>
                    </a:xfrm>
                    <a:prstGeom prst="rect">
                      <a:avLst/>
                    </a:prstGeom>
                    <a:noFill/>
                    <a:ln>
                      <a:noFill/>
                      <a:prstDash/>
                    </a:ln>
                  </pic:spPr>
                </pic:pic>
              </a:graphicData>
            </a:graphic>
          </wp:inline>
        </w:drawing>
      </w:r>
      <w:r>
        <w:t xml:space="preserve">puis cliquez sur le bouton Exécuter cochés </w:t>
      </w:r>
      <w:r>
        <w:rPr>
          <w:noProof/>
          <w:lang w:val="en-CA" w:eastAsia="en-CA"/>
        </w:rPr>
        <w:drawing>
          <wp:inline distT="0" distB="0" distL="0" distR="0" wp14:anchorId="63DB2C63" wp14:editId="6A42BF35">
            <wp:extent cx="140396" cy="140396"/>
            <wp:effectExtent l="0" t="0" r="0" b="0"/>
            <wp:docPr id="86" name="Image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140396" cy="140396"/>
                    </a:xfrm>
                    <a:prstGeom prst="rect">
                      <a:avLst/>
                    </a:prstGeom>
                    <a:noFill/>
                    <a:ln>
                      <a:noFill/>
                      <a:prstDash/>
                    </a:ln>
                  </pic:spPr>
                </pic:pic>
              </a:graphicData>
            </a:graphic>
          </wp:inline>
        </w:drawing>
      </w:r>
      <w:r>
        <w:t>dans la barre d’outils de la fenêtre principale, ou allez dans [Projet], puis sélectionnez [Exécuter cochés] dans la barre de menus.</w:t>
      </w:r>
    </w:p>
    <w:p w14:paraId="387767C4" w14:textId="77777777" w:rsidR="00047CD1" w:rsidRDefault="00047CD1">
      <w:pPr>
        <w:pStyle w:val="Standard"/>
        <w:jc w:val="both"/>
      </w:pPr>
    </w:p>
    <w:p w14:paraId="57D4980D" w14:textId="77777777" w:rsidR="00047CD1" w:rsidRDefault="007D4259">
      <w:pPr>
        <w:pStyle w:val="Standard"/>
        <w:jc w:val="both"/>
      </w:pPr>
      <w:r>
        <w:t>La barre de progression de BioSIM s’affiche brièvement.</w:t>
      </w:r>
    </w:p>
    <w:p w14:paraId="11DA205D" w14:textId="77777777" w:rsidR="00047CD1" w:rsidRDefault="00047CD1">
      <w:pPr>
        <w:pStyle w:val="Standard"/>
        <w:jc w:val="both"/>
      </w:pPr>
    </w:p>
    <w:p w14:paraId="78184A00" w14:textId="77777777" w:rsidR="00047CD1" w:rsidRDefault="007D4259">
      <w:pPr>
        <w:pStyle w:val="Standard"/>
        <w:jc w:val="both"/>
      </w:pPr>
      <w:r>
        <w:rPr>
          <w:b/>
        </w:rPr>
        <w:t>Comprendre ces nouveaux résultats :</w:t>
      </w:r>
    </w:p>
    <w:p w14:paraId="56DBE75F" w14:textId="77777777" w:rsidR="00047CD1" w:rsidRDefault="00047CD1">
      <w:pPr>
        <w:pStyle w:val="Standard"/>
        <w:jc w:val="both"/>
        <w:rPr>
          <w:b/>
        </w:rPr>
      </w:pPr>
    </w:p>
    <w:p w14:paraId="4D480DA3" w14:textId="46C8A999" w:rsidR="00047CD1" w:rsidRDefault="007D4259">
      <w:pPr>
        <w:pStyle w:val="Standard"/>
        <w:jc w:val="both"/>
      </w:pPr>
      <w:del w:id="97" w:author="St-Amant, Rémi" w:date="2020-08-05T11:06:00Z">
        <w:r w:rsidDel="00AF3AAE">
          <w:delText>En règle générale, vous vous attendriez à ce que l</w:delText>
        </w:r>
      </w:del>
      <w:ins w:id="98" w:author="St-Amant, Rémi" w:date="2020-08-05T11:06:00Z">
        <w:r w:rsidR="00AF3AAE">
          <w:t>L</w:t>
        </w:r>
      </w:ins>
      <w:r>
        <w:t xml:space="preserve">es résultats affichés dans l’onglet </w:t>
      </w:r>
      <w:r>
        <w:rPr>
          <w:i/>
        </w:rPr>
        <w:t>Données</w:t>
      </w:r>
      <w:r>
        <w:t xml:space="preserve"> de la fenêtre principale de cette nouvelle analyse correspondent </w:t>
      </w:r>
      <w:ins w:id="99" w:author="St-Amant, Rémi" w:date="2020-08-05T11:06:00Z">
        <w:r w:rsidR="00AF3AAE">
          <w:t xml:space="preserve">à la </w:t>
        </w:r>
      </w:ins>
      <w:del w:id="100" w:author="St-Amant, Rémi" w:date="2020-08-05T11:06:00Z">
        <w:r w:rsidDel="00AF3AAE">
          <w:delText xml:space="preserve">aux </w:delText>
        </w:r>
      </w:del>
      <w:ins w:id="101" w:author="St-Amant, Rémi" w:date="2020-08-05T11:06:00Z">
        <w:r w:rsidR="00AF3AAE">
          <w:t>moyenne des tempér</w:t>
        </w:r>
      </w:ins>
      <w:ins w:id="102" w:author="St-Amant, Rémi" w:date="2020-08-05T11:07:00Z">
        <w:r w:rsidR="00AF3AAE">
          <w:t>a</w:t>
        </w:r>
      </w:ins>
      <w:ins w:id="103" w:author="St-Amant, Rémi" w:date="2020-08-05T11:06:00Z">
        <w:r w:rsidR="00AF3AAE">
          <w:t>ture</w:t>
        </w:r>
      </w:ins>
      <w:ins w:id="104" w:author="St-Amant, Rémi" w:date="2020-08-05T11:07:00Z">
        <w:r w:rsidR="00AF3AAE">
          <w:t>s</w:t>
        </w:r>
      </w:ins>
      <w:ins w:id="105" w:author="St-Amant, Rémi" w:date="2020-08-05T11:06:00Z">
        <w:r w:rsidR="00AF3AAE">
          <w:t xml:space="preserve"> </w:t>
        </w:r>
      </w:ins>
      <w:del w:id="106" w:author="St-Amant, Rémi" w:date="2020-08-05T11:06:00Z">
        <w:r w:rsidDel="00AF3AAE">
          <w:delText xml:space="preserve">précipitations totales </w:delText>
        </w:r>
      </w:del>
      <w:del w:id="107" w:author="St-Amant, Rémi" w:date="2020-08-05T11:07:00Z">
        <w:r w:rsidDel="00AF3AAE">
          <w:delText>(</w:delText>
        </w:r>
      </w:del>
      <w:r>
        <w:t>d’avril à août</w:t>
      </w:r>
      <w:del w:id="108" w:author="St-Amant, Rémi" w:date="2020-08-05T11:07:00Z">
        <w:r w:rsidDel="00AF3AAE">
          <w:delText>)</w:delText>
        </w:r>
      </w:del>
      <w:r>
        <w:t xml:space="preserve"> par année de chaque localisation. </w:t>
      </w:r>
      <w:del w:id="109" w:author="St-Amant, Rémi" w:date="2020-08-05T11:10:00Z">
        <w:r w:rsidDel="00AF3AAE">
          <w:delText>Toutefois, BioSIM affiche la moyenne par défaut. Par conséquent, vous regardez la moyenne des précipitations mensuelles totales. N’oubliez pas que, lorsque vous regardez les résultats, vous devez choisir, dans la liste déroulante située dans le coin supérieur droit, les statistiques que vous souhaitez afficher.</w:delText>
        </w:r>
      </w:del>
    </w:p>
    <w:p w14:paraId="60401628" w14:textId="15B0B895" w:rsidR="00047CD1" w:rsidRDefault="00AF3AAE">
      <w:pPr>
        <w:pStyle w:val="Standard"/>
        <w:jc w:val="both"/>
      </w:pPr>
      <w:ins w:id="110" w:author="St-Amant, Rémi" w:date="2020-08-05T11:11:00Z">
        <w:r>
          <w:rPr>
            <w:noProof/>
            <w:lang w:val="en-CA" w:eastAsia="en-CA"/>
          </w:rPr>
          <w:drawing>
            <wp:anchor distT="0" distB="0" distL="114300" distR="114300" simplePos="0" relativeHeight="251741184" behindDoc="0" locked="0" layoutInCell="1" allowOverlap="1" wp14:anchorId="2994F8A4" wp14:editId="37A5DCD5">
              <wp:simplePos x="0" y="0"/>
              <wp:positionH relativeFrom="margin">
                <wp:align>right</wp:align>
              </wp:positionH>
              <wp:positionV relativeFrom="paragraph">
                <wp:posOffset>145634</wp:posOffset>
              </wp:positionV>
              <wp:extent cx="3815255" cy="1263651"/>
              <wp:effectExtent l="0" t="0" r="0" b="0"/>
              <wp:wrapSquare wrapText="bothSides"/>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815255" cy="1263651"/>
                      </a:xfrm>
                      <a:prstGeom prst="rect">
                        <a:avLst/>
                      </a:prstGeom>
                    </pic:spPr>
                  </pic:pic>
                </a:graphicData>
              </a:graphic>
            </wp:anchor>
          </w:drawing>
        </w:r>
      </w:ins>
      <w:del w:id="111" w:author="St-Amant, Rémi" w:date="2020-08-05T11:11:00Z">
        <w:r w:rsidR="00F20712" w:rsidDel="00AF3AAE">
          <w:rPr>
            <w:noProof/>
            <w:lang w:val="en-CA" w:eastAsia="en-CA"/>
          </w:rPr>
          <w:drawing>
            <wp:anchor distT="0" distB="0" distL="114300" distR="114300" simplePos="0" relativeHeight="251737088" behindDoc="0" locked="0" layoutInCell="1" allowOverlap="1" wp14:anchorId="4427E3D2" wp14:editId="4713FCFC">
              <wp:simplePos x="0" y="0"/>
              <wp:positionH relativeFrom="margin">
                <wp:align>right</wp:align>
              </wp:positionH>
              <wp:positionV relativeFrom="paragraph">
                <wp:posOffset>177800</wp:posOffset>
              </wp:positionV>
              <wp:extent cx="3402965" cy="1094740"/>
              <wp:effectExtent l="0" t="0" r="6985" b="0"/>
              <wp:wrapSquare wrapText="bothSides"/>
              <wp:docPr id="41"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402965" cy="1094740"/>
                      </a:xfrm>
                      <a:prstGeom prst="rect">
                        <a:avLst/>
                      </a:prstGeom>
                    </pic:spPr>
                  </pic:pic>
                </a:graphicData>
              </a:graphic>
            </wp:anchor>
          </w:drawing>
        </w:r>
      </w:del>
    </w:p>
    <w:p w14:paraId="159EE49C" w14:textId="01F11C04" w:rsidR="00047CD1" w:rsidRDefault="007D4259">
      <w:pPr>
        <w:pStyle w:val="Standard"/>
        <w:jc w:val="both"/>
      </w:pPr>
      <w:r>
        <w:t>Pour afficher l</w:t>
      </w:r>
      <w:r w:rsidR="00F20712">
        <w:t xml:space="preserve">es </w:t>
      </w:r>
      <w:del w:id="112" w:author="St-Amant, Rémi" w:date="2020-08-05T11:13:00Z">
        <w:r w:rsidR="00F20712" w:rsidDel="008247D9">
          <w:delText xml:space="preserve">moyennes </w:delText>
        </w:r>
      </w:del>
      <w:ins w:id="113" w:author="St-Amant, Rémi" w:date="2020-08-05T11:13:00Z">
        <w:r w:rsidR="008247D9">
          <w:t xml:space="preserve">valeurs des </w:t>
        </w:r>
      </w:ins>
      <w:ins w:id="114" w:author="St-Amant, Rémi" w:date="2020-08-05T11:14:00Z">
        <w:r w:rsidR="008247D9">
          <w:t xml:space="preserve">températures </w:t>
        </w:r>
      </w:ins>
      <w:ins w:id="115" w:author="St-Amant, Rémi" w:date="2020-08-05T11:13:00Z">
        <w:r w:rsidR="008247D9">
          <w:t xml:space="preserve">moyennes mensuelles </w:t>
        </w:r>
      </w:ins>
      <w:r w:rsidR="00F20712">
        <w:t>les plus ba</w:t>
      </w:r>
      <w:r w:rsidR="00DF3A7A">
        <w:t>s</w:t>
      </w:r>
      <w:r w:rsidR="00F20712">
        <w:t xml:space="preserve">ses </w:t>
      </w:r>
      <w:del w:id="116" w:author="St-Amant, Rémi" w:date="2020-08-05T11:12:00Z">
        <w:r w:rsidR="00F20712" w:rsidDel="00AF3AAE">
          <w:delText>et</w:delText>
        </w:r>
        <w:r w:rsidR="00DF3A7A" w:rsidDel="00AF3AAE">
          <w:delText xml:space="preserve"> </w:delText>
        </w:r>
      </w:del>
      <w:ins w:id="117" w:author="St-Amant, Rémi" w:date="2020-08-05T11:12:00Z">
        <w:r w:rsidR="00AF3AAE">
          <w:t xml:space="preserve">ou </w:t>
        </w:r>
      </w:ins>
      <w:r w:rsidR="00DF3A7A">
        <w:t>les plus</w:t>
      </w:r>
      <w:r w:rsidR="00F20712">
        <w:t xml:space="preserve"> hautes </w:t>
      </w:r>
      <w:del w:id="118" w:author="St-Amant, Rémi" w:date="2020-08-05T11:14:00Z">
        <w:r w:rsidDel="008247D9">
          <w:delText xml:space="preserve">des </w:delText>
        </w:r>
        <w:r w:rsidR="00F20712" w:rsidDel="008247D9">
          <w:delText xml:space="preserve">températures </w:delText>
        </w:r>
        <w:r w:rsidDel="008247D9">
          <w:delText>mensuelles</w:delText>
        </w:r>
      </w:del>
      <w:ins w:id="119" w:author="St-Amant, Rémi" w:date="2020-08-05T11:12:00Z">
        <w:r w:rsidR="00AF3AAE">
          <w:t xml:space="preserve">(du mois d’avril à </w:t>
        </w:r>
      </w:ins>
      <w:ins w:id="120" w:author="St-Amant, Rémi" w:date="2020-08-05T11:14:00Z">
        <w:r w:rsidR="008247D9">
          <w:t>a</w:t>
        </w:r>
      </w:ins>
      <w:ins w:id="121" w:author="St-Amant, Rémi" w:date="2020-08-05T11:12:00Z">
        <w:r w:rsidR="00AF3AAE">
          <w:t>o</w:t>
        </w:r>
      </w:ins>
      <w:ins w:id="122" w:author="St-Amant, Rémi" w:date="2020-08-05T11:14:00Z">
        <w:r w:rsidR="008247D9">
          <w:t>û</w:t>
        </w:r>
      </w:ins>
      <w:ins w:id="123" w:author="St-Amant, Rémi" w:date="2020-08-05T11:12:00Z">
        <w:r w:rsidR="00AF3AAE">
          <w:t>t)</w:t>
        </w:r>
      </w:ins>
      <w:r>
        <w:t xml:space="preserve">, sélectionnez </w:t>
      </w:r>
      <w:del w:id="124" w:author="St-Amant, Rémi" w:date="2020-08-05T11:13:00Z">
        <w:r w:rsidR="00F20712" w:rsidDel="00AF3AAE">
          <w:rPr>
            <w:rFonts w:ascii="Courier New" w:hAnsi="Courier New" w:cs="Courier New"/>
          </w:rPr>
          <w:delText>L</w:delText>
        </w:r>
      </w:del>
      <w:ins w:id="125" w:author="St-Amant, Rémi" w:date="2020-08-05T11:13:00Z">
        <w:r w:rsidR="00AF3AAE">
          <w:rPr>
            <w:rFonts w:ascii="Courier New" w:hAnsi="Courier New" w:cs="Courier New"/>
          </w:rPr>
          <w:t>Minimum</w:t>
        </w:r>
      </w:ins>
      <w:del w:id="126" w:author="St-Amant, Rémi" w:date="2020-08-05T11:13:00Z">
        <w:r w:rsidR="00F20712" w:rsidDel="00AF3AAE">
          <w:rPr>
            <w:rFonts w:ascii="Courier New" w:hAnsi="Courier New" w:cs="Courier New"/>
          </w:rPr>
          <w:delText>owest</w:delText>
        </w:r>
      </w:del>
      <w:r w:rsidR="00F20712">
        <w:rPr>
          <w:rFonts w:ascii="Courier New" w:hAnsi="Courier New" w:cs="Courier New"/>
        </w:rPr>
        <w:t xml:space="preserve"> ou </w:t>
      </w:r>
      <w:del w:id="127" w:author="St-Amant, Rémi" w:date="2020-08-05T11:13:00Z">
        <w:r w:rsidR="00F20712" w:rsidDel="00AF3AAE">
          <w:rPr>
            <w:rFonts w:ascii="Courier New" w:hAnsi="Courier New" w:cs="Courier New"/>
          </w:rPr>
          <w:delText>H</w:delText>
        </w:r>
      </w:del>
      <w:ins w:id="128" w:author="St-Amant, Rémi" w:date="2020-08-05T11:13:00Z">
        <w:r w:rsidR="00AF3AAE">
          <w:rPr>
            <w:rFonts w:ascii="Courier New" w:hAnsi="Courier New" w:cs="Courier New"/>
          </w:rPr>
          <w:t>Maximum</w:t>
        </w:r>
      </w:ins>
      <w:del w:id="129" w:author="St-Amant, Rémi" w:date="2020-08-05T11:13:00Z">
        <w:r w:rsidR="00F20712" w:rsidDel="00AF3AAE">
          <w:rPr>
            <w:rFonts w:ascii="Courier New" w:hAnsi="Courier New" w:cs="Courier New"/>
          </w:rPr>
          <w:delText>ighest</w:delText>
        </w:r>
      </w:del>
      <w:r w:rsidR="00F20712">
        <w:t xml:space="preserve"> </w:t>
      </w:r>
      <w:r>
        <w:t>dans la liste déroulante.</w:t>
      </w:r>
    </w:p>
    <w:p w14:paraId="16A07EC3" w14:textId="262BADAC" w:rsidR="00BE3E7F" w:rsidRDefault="00BE3E7F">
      <w:pPr>
        <w:pStyle w:val="Standard"/>
        <w:jc w:val="both"/>
      </w:pPr>
    </w:p>
    <w:p w14:paraId="74B2671D" w14:textId="77777777" w:rsidR="00BE3E7F" w:rsidRDefault="00BE3E7F">
      <w:pPr>
        <w:pStyle w:val="Standard"/>
        <w:jc w:val="both"/>
      </w:pPr>
    </w:p>
    <w:p w14:paraId="0BB4F39D" w14:textId="77777777" w:rsidR="00047CD1" w:rsidRDefault="00047CD1">
      <w:pPr>
        <w:pStyle w:val="Standard"/>
        <w:jc w:val="both"/>
      </w:pPr>
    </w:p>
    <w:p w14:paraId="37F297B1" w14:textId="77777777" w:rsidR="00047CD1" w:rsidRDefault="00047CD1">
      <w:pPr>
        <w:pStyle w:val="Standard"/>
        <w:jc w:val="both"/>
      </w:pPr>
    </w:p>
    <w:p w14:paraId="70B229FB" w14:textId="77777777" w:rsidR="00047CD1" w:rsidRDefault="00047CD1">
      <w:pPr>
        <w:pStyle w:val="Standard"/>
        <w:jc w:val="both"/>
      </w:pPr>
    </w:p>
    <w:p w14:paraId="7E01635D" w14:textId="77777777" w:rsidR="00047CD1" w:rsidRPr="00341AAD" w:rsidRDefault="007D4259" w:rsidP="00341AAD">
      <w:pPr>
        <w:pStyle w:val="Titre2"/>
        <w:numPr>
          <w:ilvl w:val="0"/>
          <w:numId w:val="0"/>
        </w:numPr>
        <w:ind w:left="1001" w:hanging="576"/>
        <w:rPr>
          <w:lang w:val="fr-CA"/>
        </w:rPr>
      </w:pPr>
      <w:bookmarkStart w:id="130" w:name="__RefHeading___Toc347997484"/>
      <w:bookmarkStart w:id="131" w:name="_Toc487029726"/>
      <w:bookmarkStart w:id="132" w:name="_Toc46902019"/>
      <w:r w:rsidRPr="00341AAD">
        <w:rPr>
          <w:lang w:val="fr-CA"/>
        </w:rPr>
        <w:t xml:space="preserve">Étape </w:t>
      </w:r>
      <w:r w:rsidR="003131DC" w:rsidRPr="00341AAD">
        <w:rPr>
          <w:lang w:val="fr-CA"/>
        </w:rPr>
        <w:t>6</w:t>
      </w:r>
      <w:r w:rsidRPr="00341AAD">
        <w:rPr>
          <w:lang w:val="fr-CA"/>
        </w:rPr>
        <w:t>: Exporter les résultats</w:t>
      </w:r>
      <w:bookmarkEnd w:id="130"/>
      <w:bookmarkEnd w:id="131"/>
      <w:bookmarkEnd w:id="132"/>
    </w:p>
    <w:p w14:paraId="164DD741" w14:textId="19CE09AC" w:rsidR="00047CD1" w:rsidRDefault="00B636B9">
      <w:pPr>
        <w:pStyle w:val="Standard"/>
        <w:jc w:val="both"/>
      </w:pPr>
      <w:r>
        <w:rPr>
          <w:noProof/>
          <w:lang w:val="en-CA" w:eastAsia="en-CA"/>
        </w:rPr>
        <w:drawing>
          <wp:anchor distT="0" distB="0" distL="114300" distR="114300" simplePos="0" relativeHeight="62" behindDoc="0" locked="0" layoutInCell="1" allowOverlap="1" wp14:anchorId="18B2AB25" wp14:editId="195C5873">
            <wp:simplePos x="0" y="0"/>
            <wp:positionH relativeFrom="margin">
              <wp:align>right</wp:align>
            </wp:positionH>
            <wp:positionV relativeFrom="paragraph">
              <wp:posOffset>105475</wp:posOffset>
            </wp:positionV>
            <wp:extent cx="1014618" cy="2699281"/>
            <wp:effectExtent l="0" t="0" r="0" b="6350"/>
            <wp:wrapTight wrapText="bothSides">
              <wp:wrapPolygon edited="0">
                <wp:start x="0" y="0"/>
                <wp:lineTo x="0" y="21498"/>
                <wp:lineTo x="21100" y="21498"/>
                <wp:lineTo x="21100" y="0"/>
                <wp:lineTo x="0" y="0"/>
              </wp:wrapPolygon>
            </wp:wrapTight>
            <wp:docPr id="89" name="Image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014618" cy="2699281"/>
                    </a:xfrm>
                    <a:prstGeom prst="rect">
                      <a:avLst/>
                    </a:prstGeom>
                    <a:noFill/>
                    <a:ln>
                      <a:noFill/>
                      <a:prstDash/>
                    </a:ln>
                  </pic:spPr>
                </pic:pic>
              </a:graphicData>
            </a:graphic>
          </wp:anchor>
        </w:drawing>
      </w:r>
      <w:r w:rsidR="007D4259">
        <w:rPr>
          <w:bCs/>
        </w:rPr>
        <w:t>Pour exporter les résultats de votre analyse</w:t>
      </w:r>
      <w:r w:rsidR="007D4259">
        <w:t xml:space="preserve">, sélectionnez dans le champ de liste supérieur de la fenêtre Export les colonnes que vous souhaitez exporter. Dans le présent exemple, cochez </w:t>
      </w:r>
      <w:r w:rsidR="007D4259">
        <w:rPr>
          <w:noProof/>
          <w:lang w:val="en-CA" w:eastAsia="en-CA"/>
        </w:rPr>
        <w:drawing>
          <wp:inline distT="0" distB="0" distL="0" distR="0" wp14:anchorId="06B9FB7D" wp14:editId="27F1975E">
            <wp:extent cx="146157" cy="146157"/>
            <wp:effectExtent l="0" t="0" r="6243" b="6243"/>
            <wp:docPr id="90" name="Image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alphaModFix/>
                    </a:blip>
                    <a:srcRect/>
                    <a:stretch>
                      <a:fillRect/>
                    </a:stretch>
                  </pic:blipFill>
                  <pic:spPr>
                    <a:xfrm>
                      <a:off x="0" y="0"/>
                      <a:ext cx="146157" cy="146157"/>
                    </a:xfrm>
                    <a:prstGeom prst="rect">
                      <a:avLst/>
                    </a:prstGeom>
                    <a:noFill/>
                    <a:ln>
                      <a:noFill/>
                      <a:prstDash/>
                    </a:ln>
                  </pic:spPr>
                </pic:pic>
              </a:graphicData>
            </a:graphic>
          </wp:inline>
        </w:drawing>
      </w:r>
      <w:r w:rsidR="007D4259">
        <w:rPr>
          <w:rFonts w:ascii="Courier New" w:hAnsi="Courier New" w:cs="Courier New"/>
        </w:rPr>
        <w:t>Nom</w:t>
      </w:r>
      <w:r w:rsidR="007D4259">
        <w:t xml:space="preserve">, </w:t>
      </w:r>
      <w:r w:rsidR="007D4259">
        <w:rPr>
          <w:rFonts w:ascii="Courier New" w:hAnsi="Courier New" w:cs="Courier New"/>
        </w:rPr>
        <w:t>Latitude</w:t>
      </w:r>
      <w:r w:rsidR="007D4259">
        <w:t xml:space="preserve">, </w:t>
      </w:r>
      <w:r w:rsidR="007D4259">
        <w:rPr>
          <w:rFonts w:ascii="Courier New" w:hAnsi="Courier New" w:cs="Courier New"/>
        </w:rPr>
        <w:t>Longitude</w:t>
      </w:r>
      <w:r w:rsidR="007D4259">
        <w:t xml:space="preserve">, </w:t>
      </w:r>
      <w:r w:rsidR="007D4259">
        <w:rPr>
          <w:rFonts w:ascii="Courier New" w:hAnsi="Courier New" w:cs="Courier New"/>
        </w:rPr>
        <w:t>Temps</w:t>
      </w:r>
      <w:r w:rsidR="007D4259">
        <w:t xml:space="preserve"> et </w:t>
      </w:r>
      <w:del w:id="133" w:author="St-Amant, Rémi" w:date="2020-08-05T11:21:00Z">
        <w:r w:rsidR="007D4259" w:rsidDel="001C3225">
          <w:rPr>
            <w:rFonts w:ascii="Courier New" w:hAnsi="Courier New" w:cs="Courier New"/>
          </w:rPr>
          <w:delText xml:space="preserve">Minimum Air </w:delText>
        </w:r>
      </w:del>
      <w:r w:rsidR="007D4259">
        <w:rPr>
          <w:rFonts w:ascii="Courier New" w:hAnsi="Courier New" w:cs="Courier New"/>
        </w:rPr>
        <w:t>Température</w:t>
      </w:r>
      <w:ins w:id="134" w:author="St-Amant, Rémi" w:date="2020-08-05T11:21:00Z">
        <w:r w:rsidR="001C3225">
          <w:rPr>
            <w:rFonts w:ascii="Courier New" w:hAnsi="Courier New" w:cs="Courier New"/>
          </w:rPr>
          <w:t xml:space="preserve"> Minimum et Maximum de l’air</w:t>
        </w:r>
      </w:ins>
      <w:r w:rsidR="007D4259">
        <w:rPr>
          <w:rFonts w:ascii="Courier New" w:hAnsi="Courier New" w:cs="Courier New"/>
        </w:rPr>
        <w:t xml:space="preserve">. </w:t>
      </w:r>
      <w:r w:rsidR="007D4259">
        <w:t xml:space="preserve">Vous devez également sélectionner dans le menu déroulant du champ de liste inférieur de la fenêtre Export les statistiques que vous voulez exporter. Dans le présent cas, sélectionnez </w:t>
      </w:r>
      <w:r w:rsidR="007D4259">
        <w:rPr>
          <w:rFonts w:ascii="Courier New" w:hAnsi="Courier New" w:cs="Courier New"/>
        </w:rPr>
        <w:t>Moyenne</w:t>
      </w:r>
      <w:del w:id="135" w:author="St-Amant, Rémi" w:date="2020-08-05T11:22:00Z">
        <w:r w:rsidR="007D4259" w:rsidDel="001C3225">
          <w:delText xml:space="preserve"> et </w:delText>
        </w:r>
        <w:r w:rsidR="007D4259" w:rsidDel="001C3225">
          <w:rPr>
            <w:rFonts w:ascii="Courier New" w:hAnsi="Courier New" w:cs="Courier New"/>
          </w:rPr>
          <w:delText>Somme</w:delText>
        </w:r>
      </w:del>
      <w:r w:rsidR="007D4259">
        <w:rPr>
          <w:rFonts w:ascii="Courier New" w:hAnsi="Courier New" w:cs="Courier New"/>
        </w:rPr>
        <w:t>.</w:t>
      </w:r>
    </w:p>
    <w:p w14:paraId="4347A4D1" w14:textId="512DD000" w:rsidR="00047CD1" w:rsidRDefault="001C3225">
      <w:pPr>
        <w:pStyle w:val="Standard"/>
        <w:jc w:val="both"/>
      </w:pPr>
      <w:r>
        <w:rPr>
          <w:noProof/>
          <w:lang w:val="en-CA" w:eastAsia="en-CA"/>
        </w:rPr>
        <mc:AlternateContent>
          <mc:Choice Requires="wps">
            <w:drawing>
              <wp:anchor distT="0" distB="0" distL="114300" distR="114300" simplePos="0" relativeHeight="251688960" behindDoc="0" locked="0" layoutInCell="1" allowOverlap="1" wp14:anchorId="7A48CA63" wp14:editId="5A684FEB">
                <wp:simplePos x="0" y="0"/>
                <wp:positionH relativeFrom="column">
                  <wp:posOffset>5362071</wp:posOffset>
                </wp:positionH>
                <wp:positionV relativeFrom="paragraph">
                  <wp:posOffset>68624</wp:posOffset>
                </wp:positionV>
                <wp:extent cx="1209675" cy="585470"/>
                <wp:effectExtent l="0" t="971550" r="28575" b="24130"/>
                <wp:wrapNone/>
                <wp:docPr id="88" name="Freeform 5"/>
                <wp:cNvGraphicFramePr/>
                <a:graphic xmlns:a="http://schemas.openxmlformats.org/drawingml/2006/main">
                  <a:graphicData uri="http://schemas.microsoft.com/office/word/2010/wordprocessingShape">
                    <wps:wsp>
                      <wps:cNvSpPr/>
                      <wps:spPr>
                        <a:xfrm>
                          <a:off x="0" y="0"/>
                          <a:ext cx="1209675" cy="585470"/>
                        </a:xfrm>
                        <a:custGeom>
                          <a:avLst>
                            <a:gd name="f0" fmla="val 13984"/>
                            <a:gd name="f1" fmla="val -33674"/>
                          </a:avLst>
                          <a:gdLst>
                            <a:gd name="f2" fmla="val 10800000"/>
                            <a:gd name="f3" fmla="val 5400000"/>
                            <a:gd name="f4" fmla="val 180"/>
                            <a:gd name="f5" fmla="val w"/>
                            <a:gd name="f6" fmla="val h"/>
                            <a:gd name="f7" fmla="val 0"/>
                            <a:gd name="f8" fmla="val 21600"/>
                            <a:gd name="f9" fmla="+- 0 0 1"/>
                            <a:gd name="f10" fmla="val 2147483647"/>
                            <a:gd name="f11" fmla="val 3590"/>
                            <a:gd name="f12" fmla="val 8970"/>
                            <a:gd name="f13" fmla="val 12630"/>
                            <a:gd name="f14" fmla="val 18010"/>
                            <a:gd name="f15" fmla="val -2147483647"/>
                            <a:gd name="f16" fmla="+- 0 0 0"/>
                            <a:gd name="f17" fmla="*/ f5 1 21600"/>
                            <a:gd name="f18" fmla="*/ f6 1 21600"/>
                            <a:gd name="f19" fmla="+- f8 0 f7"/>
                            <a:gd name="f20" fmla="pin -2147483647 f0 2147483647"/>
                            <a:gd name="f21" fmla="pin -2147483647 f1 2147483647"/>
                            <a:gd name="f22" fmla="*/ f16 f2 1"/>
                            <a:gd name="f23" fmla="val f20"/>
                            <a:gd name="f24" fmla="val f21"/>
                            <a:gd name="f25" fmla="*/ f19 1 21600"/>
                            <a:gd name="f26" fmla="*/ f20 f17 1"/>
                            <a:gd name="f27" fmla="*/ f21 f18 1"/>
                            <a:gd name="f28" fmla="*/ f22 1 f4"/>
                            <a:gd name="f29" fmla="+- f23 0 10800"/>
                            <a:gd name="f30" fmla="+- f24 0 10800"/>
                            <a:gd name="f31" fmla="+- f24 0 21600"/>
                            <a:gd name="f32" fmla="+- f23 0 21600"/>
                            <a:gd name="f33" fmla="*/ 0 f25 1"/>
                            <a:gd name="f34" fmla="*/ 21600 f25 1"/>
                            <a:gd name="f35" fmla="*/ 10800 f25 1"/>
                            <a:gd name="f36" fmla="+- f28 0 f3"/>
                            <a:gd name="f37" fmla="*/ f23 f17 1"/>
                            <a:gd name="f38" fmla="*/ f24 f18 1"/>
                            <a:gd name="f39" fmla="abs f29"/>
                            <a:gd name="f40" fmla="abs f30"/>
                            <a:gd name="f41" fmla="*/ f35 1 f25"/>
                            <a:gd name="f42" fmla="*/ f33 1 f25"/>
                            <a:gd name="f43" fmla="*/ f34 1 f25"/>
                            <a:gd name="f44" fmla="+- f39 0 f40"/>
                            <a:gd name="f45" fmla="+- f40 0 f39"/>
                            <a:gd name="f46" fmla="*/ f42 f17 1"/>
                            <a:gd name="f47" fmla="*/ f43 f17 1"/>
                            <a:gd name="f48" fmla="*/ f43 f18 1"/>
                            <a:gd name="f49" fmla="*/ f42 f18 1"/>
                            <a:gd name="f50" fmla="*/ f41 f17 1"/>
                            <a:gd name="f51" fmla="*/ f41 f18 1"/>
                            <a:gd name="f52" fmla="?: f30 f9 f44"/>
                            <a:gd name="f53" fmla="?: f30 f44 f9"/>
                            <a:gd name="f54" fmla="?: f29 f9 f45"/>
                            <a:gd name="f55" fmla="?: f29 f45 f9"/>
                            <a:gd name="f56" fmla="?: f23 f9 f52"/>
                            <a:gd name="f57" fmla="?: f23 f9 f53"/>
                            <a:gd name="f58" fmla="?: f31 f54 f9"/>
                            <a:gd name="f59" fmla="?: f31 f55 f9"/>
                            <a:gd name="f60" fmla="?: f32 f53 f9"/>
                            <a:gd name="f61" fmla="?: f32 f52 f9"/>
                            <a:gd name="f62" fmla="?: f24 f9 f55"/>
                            <a:gd name="f63" fmla="?: f24 f9 f54"/>
                            <a:gd name="f64" fmla="?: f56 f23 0"/>
                            <a:gd name="f65" fmla="?: f56 f24 6280"/>
                            <a:gd name="f66" fmla="?: f57 f23 0"/>
                            <a:gd name="f67" fmla="?: f57 f24 15320"/>
                            <a:gd name="f68" fmla="?: f58 f23 6280"/>
                            <a:gd name="f69" fmla="?: f58 f24 21600"/>
                            <a:gd name="f70" fmla="?: f59 f23 15320"/>
                            <a:gd name="f71" fmla="?: f59 f24 21600"/>
                            <a:gd name="f72" fmla="?: f60 f23 21600"/>
                            <a:gd name="f73" fmla="?: f60 f24 15320"/>
                            <a:gd name="f74" fmla="?: f61 f23 21600"/>
                            <a:gd name="f75" fmla="?: f61 f24 6280"/>
                            <a:gd name="f76" fmla="?: f62 f23 15320"/>
                            <a:gd name="f77" fmla="?: f62 f24 0"/>
                            <a:gd name="f78" fmla="?: f63 f23 6280"/>
                            <a:gd name="f79" fmla="?: f63 f24 0"/>
                          </a:gdLst>
                          <a:ahLst>
                            <a:ahXY gdRefX="f0" minX="f15" maxX="f10" gdRefY="f1" minY="f15" maxY="f10">
                              <a:pos x="f26" y="f27"/>
                            </a:ahXY>
                          </a:ahLst>
                          <a:cxnLst>
                            <a:cxn ang="3cd4">
                              <a:pos x="hc" y="t"/>
                            </a:cxn>
                            <a:cxn ang="0">
                              <a:pos x="r" y="vc"/>
                            </a:cxn>
                            <a:cxn ang="cd4">
                              <a:pos x="hc" y="b"/>
                            </a:cxn>
                            <a:cxn ang="cd2">
                              <a:pos x="l" y="vc"/>
                            </a:cxn>
                            <a:cxn ang="f36">
                              <a:pos x="f50" y="f49"/>
                            </a:cxn>
                            <a:cxn ang="f36">
                              <a:pos x="f46" y="f51"/>
                            </a:cxn>
                            <a:cxn ang="f36">
                              <a:pos x="f50" y="f48"/>
                            </a:cxn>
                            <a:cxn ang="f36">
                              <a:pos x="f47" y="f51"/>
                            </a:cxn>
                            <a:cxn ang="f36">
                              <a:pos x="f37" y="f38"/>
                            </a:cxn>
                          </a:cxnLst>
                          <a:rect l="f46" t="f49" r="f47" b="f48"/>
                          <a:pathLst>
                            <a:path w="21600" h="21600">
                              <a:moveTo>
                                <a:pt x="f7" y="f7"/>
                              </a:moveTo>
                              <a:lnTo>
                                <a:pt x="f7" y="f11"/>
                              </a:lnTo>
                              <a:lnTo>
                                <a:pt x="f64" y="f65"/>
                              </a:lnTo>
                              <a:lnTo>
                                <a:pt x="f7" y="f12"/>
                              </a:lnTo>
                              <a:lnTo>
                                <a:pt x="f7" y="f13"/>
                              </a:lnTo>
                              <a:lnTo>
                                <a:pt x="f66" y="f67"/>
                              </a:lnTo>
                              <a:lnTo>
                                <a:pt x="f7" y="f14"/>
                              </a:lnTo>
                              <a:lnTo>
                                <a:pt x="f7" y="f8"/>
                              </a:lnTo>
                              <a:lnTo>
                                <a:pt x="f11" y="f8"/>
                              </a:lnTo>
                              <a:lnTo>
                                <a:pt x="f68" y="f69"/>
                              </a:lnTo>
                              <a:lnTo>
                                <a:pt x="f12" y="f8"/>
                              </a:lnTo>
                              <a:lnTo>
                                <a:pt x="f13" y="f8"/>
                              </a:lnTo>
                              <a:lnTo>
                                <a:pt x="f70" y="f71"/>
                              </a:lnTo>
                              <a:lnTo>
                                <a:pt x="f14" y="f8"/>
                              </a:lnTo>
                              <a:lnTo>
                                <a:pt x="f8" y="f8"/>
                              </a:lnTo>
                              <a:lnTo>
                                <a:pt x="f8" y="f14"/>
                              </a:lnTo>
                              <a:lnTo>
                                <a:pt x="f72" y="f73"/>
                              </a:lnTo>
                              <a:lnTo>
                                <a:pt x="f8" y="f13"/>
                              </a:lnTo>
                              <a:lnTo>
                                <a:pt x="f8" y="f12"/>
                              </a:lnTo>
                              <a:lnTo>
                                <a:pt x="f74" y="f75"/>
                              </a:lnTo>
                              <a:lnTo>
                                <a:pt x="f8" y="f11"/>
                              </a:lnTo>
                              <a:lnTo>
                                <a:pt x="f8" y="f7"/>
                              </a:lnTo>
                              <a:lnTo>
                                <a:pt x="f14" y="f7"/>
                              </a:lnTo>
                              <a:lnTo>
                                <a:pt x="f76" y="f77"/>
                              </a:lnTo>
                              <a:lnTo>
                                <a:pt x="f13" y="f7"/>
                              </a:lnTo>
                              <a:lnTo>
                                <a:pt x="f12" y="f7"/>
                              </a:lnTo>
                              <a:lnTo>
                                <a:pt x="f78" y="f79"/>
                              </a:lnTo>
                              <a:lnTo>
                                <a:pt x="f11" y="f7"/>
                              </a:lnTo>
                              <a:lnTo>
                                <a:pt x="f7" y="f7"/>
                              </a:lnTo>
                              <a:close/>
                            </a:path>
                          </a:pathLst>
                        </a:custGeom>
                        <a:solidFill>
                          <a:srgbClr val="FFFFFF"/>
                        </a:solidFill>
                        <a:ln w="9363" cap="sq">
                          <a:solidFill>
                            <a:srgbClr val="0000FF"/>
                          </a:solidFill>
                          <a:prstDash val="solid"/>
                          <a:miter/>
                        </a:ln>
                      </wps:spPr>
                      <wps:txbx>
                        <w:txbxContent>
                          <w:p w14:paraId="6ACA8D47" w14:textId="77777777" w:rsidR="00F0722E" w:rsidRDefault="00F0722E">
                            <w:r>
                              <w:rPr>
                                <w:rFonts w:ascii="Times New Roman" w:eastAsia="Times New Roman" w:hAnsi="Times New Roman" w:cs="Times New Roman"/>
                                <w:sz w:val="16"/>
                                <w:szCs w:val="20"/>
                                <w:lang w:bidi="ar-SA"/>
                              </w:rPr>
                              <w:t xml:space="preserve">Exporte les résultats de l’élément actuel à l’extérieur vers Calc (tableur du LibreOffice). </w:t>
                            </w:r>
                          </w:p>
                        </w:txbxContent>
                      </wps:txbx>
                      <wps:bodyPr vert="horz" wrap="square" lIns="91440" tIns="45720" rIns="91440" bIns="45720" anchor="t" anchorCtr="0" compatLnSpc="0">
                        <a:noAutofit/>
                      </wps:bodyPr>
                    </wps:wsp>
                  </a:graphicData>
                </a:graphic>
              </wp:anchor>
            </w:drawing>
          </mc:Choice>
          <mc:Fallback>
            <w:pict>
              <v:shape w14:anchorId="7A48CA63" id="Freeform 5" o:spid="_x0000_s1037" style="position:absolute;left:0;text-align:left;margin-left:422.2pt;margin-top:5.4pt;width:95.25pt;height:46.1pt;z-index:251688960;visibility:visible;mso-wrap-style:square;mso-wrap-distance-left:9pt;mso-wrap-distance-top:0;mso-wrap-distance-right:9pt;mso-wrap-distance-bottom:0;mso-position-horizontal:absolute;mso-position-horizontal-relative:text;mso-position-vertical:absolute;mso-position-vertical-relative:text;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" adj="-11796480,,5400" path="m,l,3590,,6280,,8970r,3660l,15320r,2690l,21600r3590,l6280,21600r2690,l12630,21600r2690,l18010,21600r3590,l21600,18010r,-2690l21600,12630r,-3660l21600,6280r,-2690l21600,,18010,,13984,-33674,12630,,8970,,6280,,3590,,,xe" strokecolor="blue" strokeweight=".26008mm">
                <v:stroke joinstyle="miter" endcap="square"/>
                <v:formulas/>
                <v:path arrowok="t" o:connecttype="custom" o:connectlocs="604838,0;1209675,292735;604838,585470;0,292735;604838,0;0,292735;604838,585470;1209675,292735;783153,-912737" o:connectangles="270,0,90,180,270,270,270,270,270" textboxrect="0,0,21600,21600"/>
                <v:textbox>
                  <w:txbxContent>
                    <w:p w14:paraId="6ACA8D47" w14:textId="77777777" w:rsidR="00F0722E" w:rsidRDefault="00F0722E">
                      <w:r>
                        <w:rPr>
                          <w:rFonts w:ascii="Times New Roman" w:eastAsia="Times New Roman" w:hAnsi="Times New Roman" w:cs="Times New Roman"/>
                          <w:sz w:val="16"/>
                          <w:szCs w:val="20"/>
                          <w:lang w:bidi="ar-SA"/>
                        </w:rPr>
                        <w:t xml:space="preserve">Exporte les résultats de l’élément actuel à l’extérieur vers Calc (tableur du LibreOffice). </w:t>
                      </w:r>
                    </w:p>
                  </w:txbxContent>
                </v:textbox>
              </v:shape>
            </w:pict>
          </mc:Fallback>
        </mc:AlternateContent>
      </w:r>
    </w:p>
    <w:p w14:paraId="2E8AB55A" w14:textId="643F7F47" w:rsidR="00047CD1" w:rsidRDefault="007D4259">
      <w:pPr>
        <w:pStyle w:val="Standard"/>
        <w:jc w:val="both"/>
      </w:pPr>
      <w:r>
        <w:t xml:space="preserve">Le bouton Vers chiffrier </w:t>
      </w:r>
      <w:r>
        <w:rPr>
          <w:noProof/>
          <w:lang w:val="en-CA" w:eastAsia="en-CA"/>
        </w:rPr>
        <w:drawing>
          <wp:inline distT="0" distB="0" distL="0" distR="0" wp14:anchorId="0868678C" wp14:editId="285918AA">
            <wp:extent cx="132569" cy="141119"/>
            <wp:effectExtent l="0" t="0" r="781" b="0"/>
            <wp:docPr id="91" name="Image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32569" cy="141119"/>
                    </a:xfrm>
                    <a:prstGeom prst="rect">
                      <a:avLst/>
                    </a:prstGeom>
                    <a:noFill/>
                    <a:ln>
                      <a:noFill/>
                      <a:prstDash/>
                    </a:ln>
                  </pic:spPr>
                </pic:pic>
              </a:graphicData>
            </a:graphic>
          </wp:inline>
        </w:drawing>
      </w:r>
      <w:r>
        <w:t xml:space="preserve">vous permet d’exporter les résultats sous forme de fichier CSV dans le sous-répertoire </w:t>
      </w:r>
      <w:r>
        <w:rPr>
          <w:u w:val="single"/>
        </w:rPr>
        <w:t>\Output\</w:t>
      </w:r>
      <w:r>
        <w:t xml:space="preserve"> et d’ouvrir simultanément ce fichier dans le chiffrier de votre choix (p. ex., Excel</w:t>
      </w:r>
      <w:ins w:id="136" w:author="St-Amant, Rémi" w:date="2020-08-05T11:22:00Z">
        <w:r w:rsidR="001C3225">
          <w:t xml:space="preserve"> ou LibreOffice</w:t>
        </w:r>
      </w:ins>
      <w:r>
        <w:t>).</w:t>
      </w:r>
    </w:p>
    <w:p w14:paraId="1A5C05DB" w14:textId="0D06170C" w:rsidR="00047CD1" w:rsidRDefault="00047CD1">
      <w:pPr>
        <w:pStyle w:val="Standard"/>
        <w:jc w:val="both"/>
      </w:pPr>
    </w:p>
    <w:p w14:paraId="575952F6" w14:textId="0D67BABE" w:rsidR="00047CD1" w:rsidRDefault="007D4259">
      <w:pPr>
        <w:pStyle w:val="Standard"/>
        <w:jc w:val="both"/>
      </w:pPr>
      <w:r>
        <w:t>Effectuez maintenant cette exportation vers votre chiffrier.</w:t>
      </w:r>
    </w:p>
    <w:p w14:paraId="18D08E3F" w14:textId="42221651" w:rsidR="00047CD1" w:rsidRDefault="007D4259">
      <w:pPr>
        <w:pStyle w:val="Standard"/>
        <w:jc w:val="both"/>
      </w:pPr>
      <w:r>
        <w:t xml:space="preserve"> </w:t>
      </w:r>
    </w:p>
    <w:p w14:paraId="13EDC96D" w14:textId="77777777" w:rsidR="00047CD1" w:rsidRDefault="007D4259">
      <w:pPr>
        <w:pStyle w:val="Standard"/>
        <w:jc w:val="both"/>
      </w:pPr>
      <w:r>
        <w:t>Si BioSIM est incapable de trouver le chiffrier sur votre ordinateur, une boîte de dialogue s’affiche à partir de laquelle vous pouvez parcourir vos dossiers afin d’indiquer à BioSIM celui où il se trouve.</w:t>
      </w:r>
    </w:p>
    <w:p w14:paraId="24551977" w14:textId="77777777" w:rsidR="00047CD1" w:rsidRDefault="00047CD1">
      <w:pPr>
        <w:pStyle w:val="Standard"/>
        <w:jc w:val="both"/>
      </w:pPr>
    </w:p>
    <w:p w14:paraId="6FBEACEA" w14:textId="366C6B91" w:rsidR="00641732" w:rsidRDefault="007D4259">
      <w:pPr>
        <w:pStyle w:val="Standard"/>
        <w:jc w:val="both"/>
        <w:rPr>
          <w:ins w:id="137" w:author="St-Amant, Rémi" w:date="2020-08-05T11:24:00Z"/>
        </w:rPr>
      </w:pPr>
      <w:r>
        <w:t xml:space="preserve">REMARQUE : Si vous ne précisez pas de nom dans le champ </w:t>
      </w:r>
      <w:r>
        <w:rPr>
          <w:b/>
        </w:rPr>
        <w:t>Fichier</w:t>
      </w:r>
      <w:r>
        <w:t xml:space="preserve"> de la fenêtre Export, BioSIM attribue par défaut le nom de l’élément au fichier d’exportation; dans le présent cas « Export (</w:t>
      </w:r>
      <w:del w:id="138" w:author="St-Amant, Rémi" w:date="2020-08-05T11:23:00Z">
        <w:r w:rsidDel="00F35B3A">
          <w:delText xml:space="preserve">Somme </w:delText>
        </w:r>
      </w:del>
      <w:ins w:id="139" w:author="St-Amant, Rémi" w:date="2020-08-05T11:23:00Z">
        <w:r w:rsidR="00F35B3A">
          <w:t xml:space="preserve">moyenne </w:t>
        </w:r>
      </w:ins>
      <w:r>
        <w:t xml:space="preserve">des </w:t>
      </w:r>
      <w:del w:id="140" w:author="St-Amant, Rémi" w:date="2020-08-05T11:23:00Z">
        <w:r w:rsidDel="00F35B3A">
          <w:delText>T</w:delText>
        </w:r>
      </w:del>
      <w:ins w:id="141" w:author="St-Amant, Rémi" w:date="2020-08-05T11:23:00Z">
        <w:r w:rsidR="00F35B3A">
          <w:t>t</w:t>
        </w:r>
      </w:ins>
      <w:r>
        <w:t>empératures).csv ».</w:t>
      </w:r>
    </w:p>
    <w:p w14:paraId="78676234" w14:textId="312F5E80" w:rsidR="00F35B3A" w:rsidRDefault="00F35B3A">
      <w:pPr>
        <w:pStyle w:val="Standard"/>
        <w:jc w:val="both"/>
        <w:rPr>
          <w:ins w:id="142" w:author="St-Amant, Rémi" w:date="2020-08-05T11:24:00Z"/>
        </w:rPr>
      </w:pPr>
    </w:p>
    <w:p w14:paraId="014926DA" w14:textId="6D27AAEF" w:rsidR="00F35B3A" w:rsidRDefault="00F35B3A">
      <w:pPr>
        <w:pStyle w:val="Standard"/>
        <w:jc w:val="both"/>
      </w:pPr>
      <w:ins w:id="143" w:author="St-Amant, Rémi" w:date="2020-08-05T11:24:00Z">
        <w:r>
          <w:t xml:space="preserve">La case à coché à côté du nom d’exporte permet d’exporter </w:t>
        </w:r>
      </w:ins>
      <w:ins w:id="144" w:author="St-Amant, Rémi" w:date="2020-08-05T11:25:00Z">
        <w:r>
          <w:t>automatiquement</w:t>
        </w:r>
      </w:ins>
      <w:ins w:id="145" w:author="St-Amant, Rémi" w:date="2020-08-05T11:24:00Z">
        <w:r>
          <w:t xml:space="preserve"> les résultat</w:t>
        </w:r>
      </w:ins>
      <w:ins w:id="146" w:author="St-Amant, Rémi" w:date="2020-08-05T11:25:00Z">
        <w:r>
          <w:t>s</w:t>
        </w:r>
      </w:ins>
      <w:ins w:id="147" w:author="St-Amant, Rémi" w:date="2020-08-05T11:24:00Z">
        <w:r>
          <w:t xml:space="preserve"> </w:t>
        </w:r>
      </w:ins>
      <w:ins w:id="148" w:author="St-Amant, Rémi" w:date="2020-08-05T11:25:00Z">
        <w:r>
          <w:t>à</w:t>
        </w:r>
      </w:ins>
      <w:ins w:id="149" w:author="St-Amant, Rémi" w:date="2020-08-05T11:24:00Z">
        <w:r>
          <w:t xml:space="preserve"> l’</w:t>
        </w:r>
      </w:ins>
      <w:ins w:id="150" w:author="St-Amant, Rémi" w:date="2020-08-05T11:25:00Z">
        <w:r>
          <w:t>exécution</w:t>
        </w:r>
      </w:ins>
      <w:ins w:id="151" w:author="St-Amant, Rémi" w:date="2020-08-05T11:24:00Z">
        <w:r>
          <w:t xml:space="preserve"> du projet.</w:t>
        </w:r>
      </w:ins>
    </w:p>
    <w:p w14:paraId="00FC802D" w14:textId="77777777" w:rsidR="00641732" w:rsidRDefault="00641732">
      <w:pPr>
        <w:suppressAutoHyphens w:val="0"/>
        <w:rPr>
          <w:rFonts w:ascii="Times New Roman" w:eastAsia="Times New Roman" w:hAnsi="Times New Roman" w:cs="Times New Roman"/>
          <w:szCs w:val="20"/>
          <w:lang w:bidi="ar-SA"/>
        </w:rPr>
      </w:pPr>
      <w:r>
        <w:br w:type="page"/>
      </w:r>
    </w:p>
    <w:p w14:paraId="71CDF8DD" w14:textId="58FFD065" w:rsidR="00047CD1" w:rsidRDefault="007D4259">
      <w:pPr>
        <w:pStyle w:val="Titre1"/>
      </w:pPr>
      <w:bookmarkStart w:id="152" w:name="__RefHeading___Toc347997485"/>
      <w:bookmarkStart w:id="153" w:name="_Toc487029727"/>
      <w:bookmarkStart w:id="154" w:name="_Toc46902020"/>
      <w:r>
        <w:lastRenderedPageBreak/>
        <w:t>Exemple 2</w:t>
      </w:r>
      <w:bookmarkEnd w:id="152"/>
      <w:bookmarkEnd w:id="153"/>
      <w:r w:rsidR="00A2069E">
        <w:t> </w:t>
      </w:r>
      <w:del w:id="155" w:author="St-Amant, Rémi" w:date="2020-08-05T11:28:00Z">
        <w:r w:rsidR="00A2069E" w:rsidDel="00F35B3A">
          <w:delText>:</w:delText>
        </w:r>
        <w:commentRangeStart w:id="156"/>
        <w:r w:rsidR="00A2069E" w:rsidDel="00F35B3A">
          <w:delText xml:space="preserve"> la phénologie</w:delText>
        </w:r>
        <w:bookmarkEnd w:id="154"/>
        <w:commentRangeEnd w:id="156"/>
        <w:r w:rsidR="00274C1C" w:rsidDel="00F35B3A">
          <w:rPr>
            <w:rStyle w:val="Marquedecommentaire"/>
            <w:b w:val="0"/>
          </w:rPr>
          <w:commentReference w:id="156"/>
        </w:r>
      </w:del>
    </w:p>
    <w:p w14:paraId="05D1312C" w14:textId="646B4746" w:rsidR="00047CD1" w:rsidRDefault="007D4259">
      <w:pPr>
        <w:pStyle w:val="Standard"/>
      </w:pPr>
      <w:r>
        <w:t xml:space="preserve">Le deuxième exemple a pour objectif de vous montrer comment extraire un événement à partir d’un modèle </w:t>
      </w:r>
      <w:del w:id="157" w:author="St-Amant, Rémi" w:date="2020-08-05T11:28:00Z">
        <w:r w:rsidDel="00F35B3A">
          <w:delText>P</w:delText>
        </w:r>
      </w:del>
      <w:del w:id="158" w:author="St-Amant, Rémi" w:date="2020-08-05T11:29:00Z">
        <w:r w:rsidDel="00F35B3A">
          <w:delText>hénologie</w:delText>
        </w:r>
      </w:del>
      <w:ins w:id="159" w:author="St-Amant, Rémi" w:date="2020-08-05T11:29:00Z">
        <w:r w:rsidR="00F35B3A">
          <w:t>phénologique</w:t>
        </w:r>
      </w:ins>
      <w:r>
        <w:t>.</w:t>
      </w:r>
    </w:p>
    <w:p w14:paraId="45581FCE" w14:textId="77777777" w:rsidR="00047CD1" w:rsidRDefault="00047CD1">
      <w:pPr>
        <w:pStyle w:val="Standard"/>
      </w:pPr>
    </w:p>
    <w:p w14:paraId="60C8EBDD" w14:textId="77777777" w:rsidR="00047CD1" w:rsidRPr="008A479A" w:rsidRDefault="007D4259" w:rsidP="00341AAD">
      <w:pPr>
        <w:pStyle w:val="Titre2"/>
        <w:numPr>
          <w:ilvl w:val="0"/>
          <w:numId w:val="0"/>
        </w:numPr>
        <w:ind w:left="1001" w:hanging="576"/>
        <w:rPr>
          <w:lang w:val="fr-CA"/>
        </w:rPr>
      </w:pPr>
      <w:bookmarkStart w:id="160" w:name="__RefHeading___Toc347997486"/>
      <w:bookmarkStart w:id="161" w:name="_Toc487029728"/>
      <w:bookmarkStart w:id="162" w:name="_Toc46902021"/>
      <w:r>
        <w:rPr>
          <w:noProof/>
          <w:lang w:val="en-CA" w:eastAsia="en-CA"/>
        </w:rPr>
        <mc:AlternateContent>
          <mc:Choice Requires="wpg">
            <w:drawing>
              <wp:anchor distT="0" distB="0" distL="114300" distR="114300" simplePos="0" relativeHeight="63" behindDoc="0" locked="0" layoutInCell="1" allowOverlap="1" wp14:anchorId="022568EF" wp14:editId="70375A9C">
                <wp:simplePos x="0" y="0"/>
                <wp:positionH relativeFrom="margin">
                  <wp:align>right</wp:align>
                </wp:positionH>
                <wp:positionV relativeFrom="paragraph">
                  <wp:posOffset>334732</wp:posOffset>
                </wp:positionV>
                <wp:extent cx="2009768" cy="1826258"/>
                <wp:effectExtent l="0" t="0" r="10160" b="22225"/>
                <wp:wrapSquare wrapText="bothSides"/>
                <wp:docPr id="92" name="Group 90"/>
                <wp:cNvGraphicFramePr/>
                <a:graphic xmlns:a="http://schemas.openxmlformats.org/drawingml/2006/main">
                  <a:graphicData uri="http://schemas.microsoft.com/office/word/2010/wordprocessingGroup">
                    <wpg:wgp>
                      <wpg:cNvGrpSpPr/>
                      <wpg:grpSpPr>
                        <a:xfrm>
                          <a:off x="0" y="0"/>
                          <a:ext cx="2009768" cy="1826258"/>
                          <a:chOff x="0" y="0"/>
                          <a:chExt cx="2009768" cy="1826258"/>
                        </a:xfrm>
                      </wpg:grpSpPr>
                      <pic:pic xmlns:pic="http://schemas.openxmlformats.org/drawingml/2006/picture">
                        <pic:nvPicPr>
                          <pic:cNvPr id="93" name="Picture 91">
                            <a:extLst>
                              <a:ext uri="{FF2B5EF4-FFF2-40B4-BE49-F238E27FC236}">
                                <a16:creationId xmlns:a16="http://schemas.microsoft.com/office/drawing/2014/main" id="{00000000-0000-0000-0000-000000000000}"/>
                              </a:ext>
                            </a:extLst>
                          </pic:cNvPr>
                          <pic:cNvPicPr>
                            <a:picLocks noChangeAspect="1"/>
                          </pic:cNvPicPr>
                        </pic:nvPicPr>
                        <pic:blipFill>
                          <a:blip r:embed="rId94"/>
                          <a:stretch>
                            <a:fillRect/>
                          </a:stretch>
                        </pic:blipFill>
                        <pic:spPr>
                          <a:xfrm>
                            <a:off x="0" y="0"/>
                            <a:ext cx="1747793" cy="1798432"/>
                          </a:xfrm>
                          <a:prstGeom prst="rect">
                            <a:avLst/>
                          </a:prstGeom>
                          <a:noFill/>
                          <a:ln>
                            <a:noFill/>
                            <a:prstDash/>
                          </a:ln>
                        </pic:spPr>
                      </pic:pic>
                      <wps:wsp>
                        <wps:cNvPr id="94" name="Freeform 92"/>
                        <wps:cNvSpPr/>
                        <wps:spPr>
                          <a:xfrm>
                            <a:off x="185733" y="1123560"/>
                            <a:ext cx="1824035" cy="702698"/>
                          </a:xfrm>
                          <a:custGeom>
                            <a:avLst>
                              <a:gd name="f0" fmla="val 15382"/>
                              <a:gd name="f1" fmla="val -24437"/>
                            </a:avLst>
                            <a:gdLst>
                              <a:gd name="f2" fmla="val 10800000"/>
                              <a:gd name="f3" fmla="val 5400000"/>
                              <a:gd name="f4" fmla="val 180"/>
                              <a:gd name="f5" fmla="val w"/>
                              <a:gd name="f6" fmla="val h"/>
                              <a:gd name="f7" fmla="val 0"/>
                              <a:gd name="f8" fmla="val 21600"/>
                              <a:gd name="f9" fmla="+- 0 0 1"/>
                              <a:gd name="f10" fmla="val 2147483647"/>
                              <a:gd name="f11" fmla="val 3590"/>
                              <a:gd name="f12" fmla="val 8970"/>
                              <a:gd name="f13" fmla="val 12630"/>
                              <a:gd name="f14" fmla="val 18010"/>
                              <a:gd name="f15" fmla="val -2147483647"/>
                              <a:gd name="f16" fmla="+- 0 0 0"/>
                              <a:gd name="f17" fmla="*/ f5 1 21600"/>
                              <a:gd name="f18" fmla="*/ f6 1 21600"/>
                              <a:gd name="f19" fmla="+- f8 0 f7"/>
                              <a:gd name="f20" fmla="pin -2147483647 f0 2147483647"/>
                              <a:gd name="f21" fmla="pin -2147483647 f1 2147483647"/>
                              <a:gd name="f22" fmla="*/ f16 f2 1"/>
                              <a:gd name="f23" fmla="val f20"/>
                              <a:gd name="f24" fmla="val f21"/>
                              <a:gd name="f25" fmla="*/ f19 1 21600"/>
                              <a:gd name="f26" fmla="*/ f20 f17 1"/>
                              <a:gd name="f27" fmla="*/ f21 f18 1"/>
                              <a:gd name="f28" fmla="*/ f22 1 f4"/>
                              <a:gd name="f29" fmla="+- f23 0 10800"/>
                              <a:gd name="f30" fmla="+- f24 0 10800"/>
                              <a:gd name="f31" fmla="+- f24 0 21600"/>
                              <a:gd name="f32" fmla="+- f23 0 21600"/>
                              <a:gd name="f33" fmla="*/ 0 f25 1"/>
                              <a:gd name="f34" fmla="*/ 21600 f25 1"/>
                              <a:gd name="f35" fmla="*/ 10800 f25 1"/>
                              <a:gd name="f36" fmla="+- f28 0 f3"/>
                              <a:gd name="f37" fmla="*/ f23 f17 1"/>
                              <a:gd name="f38" fmla="*/ f24 f18 1"/>
                              <a:gd name="f39" fmla="abs f29"/>
                              <a:gd name="f40" fmla="abs f30"/>
                              <a:gd name="f41" fmla="*/ f35 1 f25"/>
                              <a:gd name="f42" fmla="*/ f33 1 f25"/>
                              <a:gd name="f43" fmla="*/ f34 1 f25"/>
                              <a:gd name="f44" fmla="+- f39 0 f40"/>
                              <a:gd name="f45" fmla="+- f40 0 f39"/>
                              <a:gd name="f46" fmla="*/ f42 f17 1"/>
                              <a:gd name="f47" fmla="*/ f43 f17 1"/>
                              <a:gd name="f48" fmla="*/ f43 f18 1"/>
                              <a:gd name="f49" fmla="*/ f42 f18 1"/>
                              <a:gd name="f50" fmla="*/ f41 f17 1"/>
                              <a:gd name="f51" fmla="*/ f41 f18 1"/>
                              <a:gd name="f52" fmla="?: f30 f9 f44"/>
                              <a:gd name="f53" fmla="?: f30 f44 f9"/>
                              <a:gd name="f54" fmla="?: f29 f9 f45"/>
                              <a:gd name="f55" fmla="?: f29 f45 f9"/>
                              <a:gd name="f56" fmla="?: f23 f9 f52"/>
                              <a:gd name="f57" fmla="?: f23 f9 f53"/>
                              <a:gd name="f58" fmla="?: f31 f54 f9"/>
                              <a:gd name="f59" fmla="?: f31 f55 f9"/>
                              <a:gd name="f60" fmla="?: f32 f53 f9"/>
                              <a:gd name="f61" fmla="?: f32 f52 f9"/>
                              <a:gd name="f62" fmla="?: f24 f9 f55"/>
                              <a:gd name="f63" fmla="?: f24 f9 f54"/>
                              <a:gd name="f64" fmla="?: f56 f23 0"/>
                              <a:gd name="f65" fmla="?: f56 f24 6280"/>
                              <a:gd name="f66" fmla="?: f57 f23 0"/>
                              <a:gd name="f67" fmla="?: f57 f24 15320"/>
                              <a:gd name="f68" fmla="?: f58 f23 6280"/>
                              <a:gd name="f69" fmla="?: f58 f24 21600"/>
                              <a:gd name="f70" fmla="?: f59 f23 15320"/>
                              <a:gd name="f71" fmla="?: f59 f24 21600"/>
                              <a:gd name="f72" fmla="?: f60 f23 21600"/>
                              <a:gd name="f73" fmla="?: f60 f24 15320"/>
                              <a:gd name="f74" fmla="?: f61 f23 21600"/>
                              <a:gd name="f75" fmla="?: f61 f24 6280"/>
                              <a:gd name="f76" fmla="?: f62 f23 15320"/>
                              <a:gd name="f77" fmla="?: f62 f24 0"/>
                              <a:gd name="f78" fmla="?: f63 f23 6280"/>
                              <a:gd name="f79" fmla="?: f63 f24 0"/>
                            </a:gdLst>
                            <a:ahLst>
                              <a:ahXY gdRefX="f0" minX="f15" maxX="f10" gdRefY="f1" minY="f15" maxY="f10">
                                <a:pos x="f26" y="f27"/>
                              </a:ahXY>
                            </a:ahLst>
                            <a:cxnLst>
                              <a:cxn ang="3cd4">
                                <a:pos x="hc" y="t"/>
                              </a:cxn>
                              <a:cxn ang="0">
                                <a:pos x="r" y="vc"/>
                              </a:cxn>
                              <a:cxn ang="cd4">
                                <a:pos x="hc" y="b"/>
                              </a:cxn>
                              <a:cxn ang="cd2">
                                <a:pos x="l" y="vc"/>
                              </a:cxn>
                              <a:cxn ang="f36">
                                <a:pos x="f50" y="f49"/>
                              </a:cxn>
                              <a:cxn ang="f36">
                                <a:pos x="f46" y="f51"/>
                              </a:cxn>
                              <a:cxn ang="f36">
                                <a:pos x="f50" y="f48"/>
                              </a:cxn>
                              <a:cxn ang="f36">
                                <a:pos x="f47" y="f51"/>
                              </a:cxn>
                              <a:cxn ang="f36">
                                <a:pos x="f37" y="f38"/>
                              </a:cxn>
                            </a:cxnLst>
                            <a:rect l="f46" t="f49" r="f47" b="f48"/>
                            <a:pathLst>
                              <a:path w="21600" h="21600">
                                <a:moveTo>
                                  <a:pt x="f7" y="f7"/>
                                </a:moveTo>
                                <a:lnTo>
                                  <a:pt x="f7" y="f11"/>
                                </a:lnTo>
                                <a:lnTo>
                                  <a:pt x="f64" y="f65"/>
                                </a:lnTo>
                                <a:lnTo>
                                  <a:pt x="f7" y="f12"/>
                                </a:lnTo>
                                <a:lnTo>
                                  <a:pt x="f7" y="f13"/>
                                </a:lnTo>
                                <a:lnTo>
                                  <a:pt x="f66" y="f67"/>
                                </a:lnTo>
                                <a:lnTo>
                                  <a:pt x="f7" y="f14"/>
                                </a:lnTo>
                                <a:lnTo>
                                  <a:pt x="f7" y="f8"/>
                                </a:lnTo>
                                <a:lnTo>
                                  <a:pt x="f11" y="f8"/>
                                </a:lnTo>
                                <a:lnTo>
                                  <a:pt x="f68" y="f69"/>
                                </a:lnTo>
                                <a:lnTo>
                                  <a:pt x="f12" y="f8"/>
                                </a:lnTo>
                                <a:lnTo>
                                  <a:pt x="f13" y="f8"/>
                                </a:lnTo>
                                <a:lnTo>
                                  <a:pt x="f70" y="f71"/>
                                </a:lnTo>
                                <a:lnTo>
                                  <a:pt x="f14" y="f8"/>
                                </a:lnTo>
                                <a:lnTo>
                                  <a:pt x="f8" y="f8"/>
                                </a:lnTo>
                                <a:lnTo>
                                  <a:pt x="f8" y="f14"/>
                                </a:lnTo>
                                <a:lnTo>
                                  <a:pt x="f72" y="f73"/>
                                </a:lnTo>
                                <a:lnTo>
                                  <a:pt x="f8" y="f13"/>
                                </a:lnTo>
                                <a:lnTo>
                                  <a:pt x="f8" y="f12"/>
                                </a:lnTo>
                                <a:lnTo>
                                  <a:pt x="f74" y="f75"/>
                                </a:lnTo>
                                <a:lnTo>
                                  <a:pt x="f8" y="f11"/>
                                </a:lnTo>
                                <a:lnTo>
                                  <a:pt x="f8" y="f7"/>
                                </a:lnTo>
                                <a:lnTo>
                                  <a:pt x="f14" y="f7"/>
                                </a:lnTo>
                                <a:lnTo>
                                  <a:pt x="f76" y="f77"/>
                                </a:lnTo>
                                <a:lnTo>
                                  <a:pt x="f13" y="f7"/>
                                </a:lnTo>
                                <a:lnTo>
                                  <a:pt x="f12" y="f7"/>
                                </a:lnTo>
                                <a:lnTo>
                                  <a:pt x="f78" y="f79"/>
                                </a:lnTo>
                                <a:lnTo>
                                  <a:pt x="f11" y="f7"/>
                                </a:lnTo>
                                <a:lnTo>
                                  <a:pt x="f7" y="f7"/>
                                </a:lnTo>
                                <a:close/>
                              </a:path>
                            </a:pathLst>
                          </a:custGeom>
                          <a:solidFill>
                            <a:srgbClr val="FFFFFF"/>
                          </a:solidFill>
                          <a:ln w="9363" cap="sq">
                            <a:solidFill>
                              <a:srgbClr val="0000FF"/>
                            </a:solidFill>
                            <a:prstDash val="solid"/>
                            <a:miter/>
                          </a:ln>
                        </wps:spPr>
                        <wps:txbx>
                          <w:txbxContent>
                            <w:p w14:paraId="09036C7F" w14:textId="77777777" w:rsidR="00F0722E" w:rsidRDefault="00F0722E">
                              <w:r>
                                <w:rPr>
                                  <w:rFonts w:ascii="Times New Roman" w:eastAsia="Times New Roman" w:hAnsi="Times New Roman" w:cs="Times New Roman"/>
                                  <w:b/>
                                  <w:sz w:val="14"/>
                                  <w:szCs w:val="14"/>
                                  <w:lang w:bidi="ar-SA"/>
                                </w:rPr>
                                <w:t>Rappel :</w:t>
                              </w:r>
                              <w:r>
                                <w:rPr>
                                  <w:rFonts w:ascii="Times New Roman" w:eastAsia="Times New Roman" w:hAnsi="Times New Roman" w:cs="Times New Roman"/>
                                  <w:sz w:val="14"/>
                                  <w:szCs w:val="14"/>
                                  <w:lang w:bidi="ar-SA"/>
                                </w:rPr>
                                <w:t xml:space="preserve"> Pour ajouter un élément à un autre, sélectionnez l’élément parent, puis cliquez sur le bouton approprié sur la première ligne de la barre d’outils pour ajouter un élément enfant à cet élément parent.</w:t>
                              </w:r>
                            </w:p>
                          </w:txbxContent>
                        </wps:txbx>
                        <wps:bodyPr vert="horz" wrap="square" lIns="91440" tIns="45720" rIns="91440" bIns="45720" anchor="t" anchorCtr="0" compatLnSpc="0">
                          <a:noAutofit/>
                        </wps:bodyPr>
                      </wps:wsp>
                    </wpg:wgp>
                  </a:graphicData>
                </a:graphic>
              </wp:anchor>
            </w:drawing>
          </mc:Choice>
          <mc:Fallback>
            <w:pict>
              <v:group w14:anchorId="022568EF" id="Group 90" o:spid="_x0000_s1038" style="position:absolute;left:0;text-align:left;margin-left:107.05pt;margin-top:26.35pt;width:158.25pt;height:143.8pt;z-index:63;mso-position-horizontal:right;mso-position-horizontal-relative:margin" coordsize="20097,18262"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QWht&#10;ZWQgQW1pbmUgTW91dGFvdWZpawAAAAWQAwACAAAAFAAAELCQBAACAAAAFAAAEMSSkQACAAAAAzY5&#10;AACSkgACAAAAAzY5AADqHAAHAAAIDAAACKQAAAAAHOoAAAA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8P3hwYWNrZXQgZW5kPSd3Jz8+/9sAQwAHBQUGBQQHBgUGCAcHCAoRCwoJCQoVDxAMERgVGhkY&#10;FRgXGx4nIRsdJR0XGCIuIiUoKSssKxogLzMvKjInKisq/9sAQwEHCAgKCQoUCwsUKhwYHCoqKioq&#10;KioqKioqKioqKioqKioqKioqKioqKioqKioqKioqKioqKioqKioqKioqKioq/8AAEQgBGAEz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1" o:spid="_x0000_s1039" type="#_x0000_t75" style="position:absolute;width:17477;height:17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">
                  <v:imagedata r:id="rId95" o:title=""/>
                  <v:path arrowok="t"/>
                </v:shape>
                <v:shape id="Freeform 92" o:spid="_x0000_s1040" style="position:absolute;left:1857;top:11235;width:18240;height:7027;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" adj="-11796480,,5400" path="m,l,3590,,6280,,8970r,3660l,15320r,2690l,21600r3590,l6280,21600r2690,l12630,21600r2690,l18010,21600r3590,l21600,18010r,-2690l21600,12630r,-3660l21600,6280r,-2690l21600,,18010,,15382,-24437,12630,,8970,,6280,,3590,,,xe" strokecolor="blue" strokeweight=".26008mm">
                  <v:stroke joinstyle="miter" endcap="square"/>
                  <v:formulas/>
                  <v:path arrowok="t" o:connecttype="custom" o:connectlocs="912018,0;1824035,351349;912018,702698;0,351349;912017,0;0,351349;912017,702698;1824035,351349;1298949,-794992" o:connectangles="270,0,90,180,270,270,270,270,270" textboxrect="0,0,21600,21600"/>
                  <v:textbox>
                    <w:txbxContent>
                      <w:p w14:paraId="09036C7F" w14:textId="77777777" w:rsidR="00F0722E" w:rsidRDefault="00F0722E">
                        <w:r>
                          <w:rPr>
                            <w:rFonts w:ascii="Times New Roman" w:eastAsia="Times New Roman" w:hAnsi="Times New Roman" w:cs="Times New Roman"/>
                            <w:b/>
                            <w:sz w:val="14"/>
                            <w:szCs w:val="14"/>
                            <w:lang w:bidi="ar-SA"/>
                          </w:rPr>
                          <w:t>Rappel :</w:t>
                        </w:r>
                        <w:r>
                          <w:rPr>
                            <w:rFonts w:ascii="Times New Roman" w:eastAsia="Times New Roman" w:hAnsi="Times New Roman" w:cs="Times New Roman"/>
                            <w:sz w:val="14"/>
                            <w:szCs w:val="14"/>
                            <w:lang w:bidi="ar-SA"/>
                          </w:rPr>
                          <w:t xml:space="preserve"> Pour ajouter un élément à un autre, sélectionnez l’élément parent, puis cliquez sur le bouton approprié sur la première ligne de la barre d’outils pour ajouter un élément enfant à cet élément parent.</w:t>
                        </w:r>
                      </w:p>
                    </w:txbxContent>
                  </v:textbox>
                </v:shape>
                <w10:wrap type="square" anchorx="margin"/>
              </v:group>
            </w:pict>
          </mc:Fallback>
        </mc:AlternateContent>
      </w:r>
      <w:r w:rsidRPr="008A479A">
        <w:rPr>
          <w:lang w:val="fr-CA"/>
        </w:rPr>
        <w:t>Étape 1 : Définir un nouveau groupe d’éléments</w:t>
      </w:r>
      <w:bookmarkEnd w:id="160"/>
      <w:bookmarkEnd w:id="161"/>
      <w:bookmarkEnd w:id="162"/>
    </w:p>
    <w:p w14:paraId="170D68CF" w14:textId="77777777" w:rsidR="00047CD1" w:rsidRDefault="007D4259">
      <w:pPr>
        <w:pStyle w:val="Standard"/>
      </w:pPr>
      <w:r>
        <w:t>Dans ce deuxième exemple, nous omettrons certaines étapes expliquées précédemment. Si vous ne vous rappelez pas de la marche à suivre, voyez l’exemple précédent.</w:t>
      </w:r>
    </w:p>
    <w:p w14:paraId="787A99C6" w14:textId="77777777" w:rsidR="00047CD1" w:rsidRDefault="00047CD1">
      <w:pPr>
        <w:pStyle w:val="Standard"/>
        <w:jc w:val="both"/>
      </w:pPr>
    </w:p>
    <w:p w14:paraId="126A3333" w14:textId="77777777" w:rsidR="00047CD1" w:rsidRDefault="007D4259">
      <w:pPr>
        <w:pStyle w:val="Standard"/>
        <w:jc w:val="both"/>
      </w:pPr>
      <w:r>
        <w:t>Sélectionnez le groupe principal nommé « </w:t>
      </w:r>
      <w:r>
        <w:rPr>
          <w:rFonts w:ascii="Courier New" w:hAnsi="Courier New" w:cs="Courier New"/>
        </w:rPr>
        <w:t>Projet</w:t>
      </w:r>
      <w:r>
        <w:t> » dans la fenêtre Projet et ajoutez un nouveau groupe à celui-ci (</w:t>
      </w:r>
      <w:r>
        <w:rPr>
          <w:noProof/>
          <w:lang w:val="en-CA" w:eastAsia="en-CA"/>
        </w:rPr>
        <w:drawing>
          <wp:inline distT="0" distB="0" distL="0" distR="0" wp14:anchorId="07E91875" wp14:editId="145C0598">
            <wp:extent cx="152997" cy="127503"/>
            <wp:effectExtent l="0" t="0" r="0" b="5847"/>
            <wp:docPr id="95" name="Image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52997" cy="127503"/>
                    </a:xfrm>
                    <a:prstGeom prst="rect">
                      <a:avLst/>
                    </a:prstGeom>
                    <a:noFill/>
                    <a:ln>
                      <a:noFill/>
                      <a:prstDash/>
                    </a:ln>
                  </pic:spPr>
                </pic:pic>
              </a:graphicData>
            </a:graphic>
          </wp:inline>
        </w:drawing>
      </w:r>
      <w:r>
        <w:t xml:space="preserve">), que vous renommerez </w:t>
      </w:r>
      <w:r>
        <w:rPr>
          <w:rFonts w:ascii="Courier New" w:hAnsi="Courier New" w:cs="Courier New"/>
        </w:rPr>
        <w:t>Phénologie</w:t>
      </w:r>
      <w:r>
        <w:t>.</w:t>
      </w:r>
    </w:p>
    <w:p w14:paraId="0F3ADF28" w14:textId="77777777" w:rsidR="00047CD1" w:rsidRDefault="00047CD1">
      <w:pPr>
        <w:pStyle w:val="Standard"/>
      </w:pPr>
    </w:p>
    <w:p w14:paraId="608FBAC6" w14:textId="77777777" w:rsidR="00047CD1" w:rsidRDefault="00047CD1">
      <w:pPr>
        <w:pStyle w:val="Standard"/>
      </w:pPr>
    </w:p>
    <w:p w14:paraId="04FD3572" w14:textId="77777777" w:rsidR="00047CD1" w:rsidRDefault="00047CD1">
      <w:pPr>
        <w:pStyle w:val="Standard"/>
      </w:pPr>
    </w:p>
    <w:p w14:paraId="00F7FF08" w14:textId="4A0E7FE1" w:rsidR="00047CD1" w:rsidRPr="00341AAD" w:rsidRDefault="007D4259" w:rsidP="00341AAD">
      <w:pPr>
        <w:pStyle w:val="Titre2"/>
        <w:numPr>
          <w:ilvl w:val="0"/>
          <w:numId w:val="0"/>
        </w:numPr>
        <w:ind w:left="1001" w:hanging="576"/>
        <w:rPr>
          <w:lang w:val="fr-CA"/>
        </w:rPr>
      </w:pPr>
      <w:bookmarkStart w:id="163" w:name="__RefHeading___Toc347997487"/>
      <w:bookmarkStart w:id="164" w:name="_Toc487029729"/>
      <w:bookmarkStart w:id="165" w:name="_Toc46902022"/>
      <w:r w:rsidRPr="00341AAD">
        <w:rPr>
          <w:lang w:val="fr-CA"/>
        </w:rPr>
        <w:t>Étape </w:t>
      </w:r>
      <w:r w:rsidR="00274C1C" w:rsidRPr="00341AAD">
        <w:rPr>
          <w:lang w:val="fr-CA"/>
        </w:rPr>
        <w:t>2:</w:t>
      </w:r>
      <w:r w:rsidRPr="00341AAD">
        <w:rPr>
          <w:lang w:val="fr-CA"/>
        </w:rPr>
        <w:t xml:space="preserve"> </w:t>
      </w:r>
      <w:bookmarkEnd w:id="163"/>
      <w:r w:rsidRPr="00341AAD">
        <w:rPr>
          <w:lang w:val="fr-CA"/>
        </w:rPr>
        <w:t>Définir un générateur météorologique</w:t>
      </w:r>
      <w:bookmarkEnd w:id="164"/>
      <w:bookmarkEnd w:id="165"/>
    </w:p>
    <w:p w14:paraId="44FF7441" w14:textId="3EDC8A6D" w:rsidR="00047CD1" w:rsidRDefault="007D4259">
      <w:pPr>
        <w:pStyle w:val="Standard"/>
        <w:jc w:val="both"/>
      </w:pPr>
      <w:r>
        <w:rPr>
          <w:noProof/>
          <w:lang w:val="en-CA" w:eastAsia="en-CA"/>
        </w:rPr>
        <w:drawing>
          <wp:anchor distT="0" distB="0" distL="114300" distR="114300" simplePos="0" relativeHeight="64" behindDoc="0" locked="0" layoutInCell="1" allowOverlap="1" wp14:anchorId="294F45D8" wp14:editId="61372B72">
            <wp:simplePos x="0" y="0"/>
            <wp:positionH relativeFrom="margin">
              <wp:align>right</wp:align>
            </wp:positionH>
            <wp:positionV relativeFrom="paragraph">
              <wp:posOffset>295908</wp:posOffset>
            </wp:positionV>
            <wp:extent cx="2473964" cy="1914525"/>
            <wp:effectExtent l="0" t="0" r="2536" b="9525"/>
            <wp:wrapTight wrapText="bothSides">
              <wp:wrapPolygon edited="0">
                <wp:start x="0" y="0"/>
                <wp:lineTo x="0" y="21278"/>
                <wp:lineTo x="21456" y="21278"/>
                <wp:lineTo x="21456" y="0"/>
                <wp:lineTo x="0" y="0"/>
              </wp:wrapPolygon>
            </wp:wrapTight>
            <wp:docPr id="96" name="Image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473964" cy="1914525"/>
                    </a:xfrm>
                    <a:prstGeom prst="rect">
                      <a:avLst/>
                    </a:prstGeom>
                    <a:noFill/>
                    <a:ln>
                      <a:noFill/>
                      <a:prstDash/>
                    </a:ln>
                  </pic:spPr>
                </pic:pic>
              </a:graphicData>
            </a:graphic>
          </wp:anchor>
        </w:drawing>
      </w:r>
      <w:r>
        <w:t>Sélectionnez le groupe «</w:t>
      </w:r>
      <w:r>
        <w:rPr>
          <w:rFonts w:ascii="Courier New" w:hAnsi="Courier New" w:cs="Courier New"/>
        </w:rPr>
        <w:t>Phénologie »</w:t>
      </w:r>
      <w:r>
        <w:t xml:space="preserve"> que vous avez créé et ajoutez une </w:t>
      </w:r>
      <w:ins w:id="166" w:author="St-Amant, Rémi" w:date="2020-08-05T11:31:00Z">
        <w:r w:rsidR="00F35B3A">
          <w:t>g</w:t>
        </w:r>
      </w:ins>
      <w:ins w:id="167" w:author="St-Amant, Rémi" w:date="2020-08-05T11:30:00Z">
        <w:r w:rsidR="00F35B3A">
          <w:t xml:space="preserve">énération météorologique </w:t>
        </w:r>
      </w:ins>
      <w:del w:id="168" w:author="St-Amant, Rémi" w:date="2020-08-05T11:30:00Z">
        <w:r w:rsidDel="00F35B3A">
          <w:delText xml:space="preserve">simulation à ce dernier </w:delText>
        </w:r>
      </w:del>
      <w:r>
        <w:t>(</w:t>
      </w:r>
      <w:r>
        <w:rPr>
          <w:noProof/>
          <w:lang w:val="en-CA" w:eastAsia="en-CA"/>
        </w:rPr>
        <w:drawing>
          <wp:inline distT="0" distB="0" distL="0" distR="0" wp14:anchorId="1C8AB0E9" wp14:editId="0FB19970">
            <wp:extent cx="180356" cy="178920"/>
            <wp:effectExtent l="0" t="0" r="0" b="0"/>
            <wp:docPr id="97" name="Image1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80356" cy="178920"/>
                    </a:xfrm>
                    <a:prstGeom prst="rect">
                      <a:avLst/>
                    </a:prstGeom>
                    <a:noFill/>
                    <a:ln>
                      <a:noFill/>
                      <a:prstDash/>
                    </a:ln>
                  </pic:spPr>
                </pic:pic>
              </a:graphicData>
            </a:graphic>
          </wp:inline>
        </w:drawing>
      </w:r>
      <w:r>
        <w:t>).</w:t>
      </w:r>
    </w:p>
    <w:p w14:paraId="171BAABF" w14:textId="77777777" w:rsidR="00047CD1" w:rsidRDefault="00047CD1">
      <w:pPr>
        <w:pStyle w:val="Standard"/>
        <w:jc w:val="both"/>
      </w:pPr>
    </w:p>
    <w:p w14:paraId="1B722B1E" w14:textId="77777777" w:rsidR="00047CD1" w:rsidRDefault="007D4259">
      <w:pPr>
        <w:pStyle w:val="Standard"/>
        <w:jc w:val="both"/>
      </w:pPr>
      <w:r>
        <w:rPr>
          <w:lang w:eastAsia="en-US"/>
        </w:rPr>
        <w:t>Dans la boîte de dialogue Éditeur du générateur météorologique</w:t>
      </w:r>
      <w:r>
        <w:t xml:space="preserve">, entrez </w:t>
      </w:r>
      <w:r>
        <w:rPr>
          <w:rFonts w:ascii="Courier New" w:hAnsi="Courier New" w:cs="Courier New"/>
          <w:iCs/>
        </w:rPr>
        <w:t xml:space="preserve">Exemple 2 </w:t>
      </w:r>
      <w:r>
        <w:rPr>
          <w:iCs/>
        </w:rPr>
        <w:t xml:space="preserve">dans le champ </w:t>
      </w:r>
      <w:r>
        <w:rPr>
          <w:b/>
          <w:iCs/>
        </w:rPr>
        <w:t>Nom</w:t>
      </w:r>
      <w:r>
        <w:rPr>
          <w:iCs/>
        </w:rPr>
        <w:t xml:space="preserve"> et</w:t>
      </w:r>
      <w:r>
        <w:rPr>
          <w:color w:val="FF0000"/>
        </w:rPr>
        <w:t xml:space="preserve"> </w:t>
      </w:r>
      <w:r>
        <w:t>puisque vous avez déjà défini un ensemble de paramètres d’intrants du GM</w:t>
      </w:r>
      <w:r>
        <w:rPr>
          <w:color w:val="FF0000"/>
        </w:rPr>
        <w:t xml:space="preserve"> </w:t>
      </w:r>
      <w:r>
        <w:t>dans l’exemple précédent</w:t>
      </w:r>
      <w:r>
        <w:rPr>
          <w:color w:val="FF0000"/>
        </w:rPr>
        <w:t xml:space="preserve"> </w:t>
      </w:r>
      <w:r>
        <w:t>(</w:t>
      </w:r>
      <w:r>
        <w:rPr>
          <w:rFonts w:ascii="Courier New" w:hAnsi="Courier New" w:cs="Courier New"/>
        </w:rPr>
        <w:t>2008-2010</w:t>
      </w:r>
      <w:r>
        <w:t xml:space="preserve">), vous pouvez maintenant sélectionner cet ensemble directement dans la liste déroulante située à côté du champ </w:t>
      </w:r>
      <w:r>
        <w:rPr>
          <w:b/>
        </w:rPr>
        <w:t>Générateur météo</w:t>
      </w:r>
      <w:r>
        <w:t xml:space="preserve"> et l’employer dans le présent exemple.</w:t>
      </w:r>
    </w:p>
    <w:p w14:paraId="05ECED8D" w14:textId="77777777" w:rsidR="00047CD1" w:rsidRDefault="00047CD1">
      <w:pPr>
        <w:pStyle w:val="Standard"/>
        <w:jc w:val="both"/>
      </w:pPr>
    </w:p>
    <w:p w14:paraId="6D61F0EB" w14:textId="77777777" w:rsidR="00047CD1" w:rsidRDefault="007D4259">
      <w:pPr>
        <w:pStyle w:val="Standard"/>
        <w:jc w:val="both"/>
      </w:pPr>
      <w:r>
        <w:t>Sélectionnez « </w:t>
      </w:r>
      <w:r>
        <w:rPr>
          <w:rFonts w:ascii="Courier New" w:hAnsi="Courier New" w:cs="Courier New"/>
        </w:rPr>
        <w:t xml:space="preserve">Localisations spécifiques </w:t>
      </w:r>
      <w:r>
        <w:t xml:space="preserve">» dans la liste déroulante du champ </w:t>
      </w:r>
      <w:r>
        <w:rPr>
          <w:b/>
        </w:rPr>
        <w:t>Liste de localisations</w:t>
      </w:r>
      <w:r>
        <w:t xml:space="preserve"> (cet élément a également été défini lors de l’exemple précédent).</w:t>
      </w:r>
    </w:p>
    <w:p w14:paraId="61645823" w14:textId="77777777" w:rsidR="00047CD1" w:rsidRDefault="00047CD1">
      <w:pPr>
        <w:pStyle w:val="Standard"/>
        <w:jc w:val="both"/>
      </w:pPr>
    </w:p>
    <w:p w14:paraId="61961ECA" w14:textId="77777777" w:rsidR="00047CD1" w:rsidRDefault="007D4259">
      <w:pPr>
        <w:pStyle w:val="Standard"/>
        <w:jc w:val="both"/>
      </w:pPr>
      <w:r>
        <w:t>REMARQUE : Si vous modifiez les paramètres d’entrée de l’ensemble d’un modèle, d’un générateur météo ou d’une liste de localisations, toutes les simulations qui utilisent ces ensembles emploieront le nouvel ensemble de paramètres à la prochaine exécution. Par conséquent, si vous souhaitez conserver les paramètres d’entrée initiaux d’une simulation donnée, vous devez créer un nouvel ensemble de paramètres d’entrée pour chaque nouvelle simulation.</w:t>
      </w:r>
    </w:p>
    <w:p w14:paraId="572810AF" w14:textId="77777777" w:rsidR="00274C1C" w:rsidRDefault="00274C1C">
      <w:pPr>
        <w:pStyle w:val="Standard"/>
        <w:jc w:val="both"/>
      </w:pPr>
    </w:p>
    <w:p w14:paraId="3714F998" w14:textId="6B63E435" w:rsidR="00047CD1" w:rsidRDefault="007D4259">
      <w:pPr>
        <w:pStyle w:val="Standard"/>
        <w:jc w:val="both"/>
      </w:pPr>
      <w:r>
        <w:rPr>
          <w:lang w:eastAsia="en-US"/>
        </w:rPr>
        <w:t xml:space="preserve">Sélectionnez le générateur météorologiques </w:t>
      </w:r>
      <w:r>
        <w:t>« </w:t>
      </w:r>
      <w:r>
        <w:rPr>
          <w:rFonts w:ascii="Courier New" w:hAnsi="Courier New" w:cs="Courier New"/>
          <w:iCs/>
        </w:rPr>
        <w:t>Exemple 2</w:t>
      </w:r>
      <w:r>
        <w:rPr>
          <w:rFonts w:ascii="Courier New" w:hAnsi="Courier New" w:cs="Courier New"/>
        </w:rPr>
        <w:t xml:space="preserve"> »</w:t>
      </w:r>
      <w:r>
        <w:t xml:space="preserve"> que vous avez créé et </w:t>
      </w:r>
      <w:del w:id="169" w:author="St-Amant, Rémi" w:date="2020-08-05T11:33:00Z">
        <w:r w:rsidDel="00F35B3A">
          <w:delText>cliquez sur le bouton A</w:delText>
        </w:r>
      </w:del>
      <w:ins w:id="170" w:author="St-Amant, Rémi" w:date="2020-08-05T11:33:00Z">
        <w:r w:rsidR="00F35B3A">
          <w:t>a</w:t>
        </w:r>
      </w:ins>
      <w:r>
        <w:t xml:space="preserve">jouter exécution d'un modèle </w:t>
      </w:r>
      <w:ins w:id="171" w:author="St-Amant, Rémi" w:date="2020-08-05T11:33:00Z">
        <w:r w:rsidR="00F35B3A">
          <w:t>(</w:t>
        </w:r>
      </w:ins>
      <w:r w:rsidR="00274C1C">
        <w:rPr>
          <w:noProof/>
          <w:lang w:val="en-CA" w:eastAsia="en-CA"/>
        </w:rPr>
        <w:drawing>
          <wp:inline distT="0" distB="0" distL="0" distR="0" wp14:anchorId="2B581968" wp14:editId="6DD37BB4">
            <wp:extent cx="138431" cy="138431"/>
            <wp:effectExtent l="0" t="0" r="0" b="0"/>
            <wp:docPr id="254" name="Picture 2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38431" cy="138431"/>
                    </a:xfrm>
                    <a:prstGeom prst="rect">
                      <a:avLst/>
                    </a:prstGeom>
                    <a:noFill/>
                    <a:ln>
                      <a:noFill/>
                      <a:prstDash/>
                    </a:ln>
                  </pic:spPr>
                </pic:pic>
              </a:graphicData>
            </a:graphic>
          </wp:inline>
        </w:drawing>
      </w:r>
      <w:ins w:id="172" w:author="St-Amant, Rémi" w:date="2020-08-05T11:33:00Z">
        <w:r w:rsidR="00F35B3A">
          <w:t>)</w:t>
        </w:r>
      </w:ins>
      <w:del w:id="173" w:author="St-Amant, Rémi" w:date="2020-08-05T11:33:00Z">
        <w:r w:rsidDel="00F35B3A">
          <w:delText xml:space="preserve"> </w:delText>
        </w:r>
        <w:r w:rsidR="00274C1C" w:rsidDel="00F35B3A">
          <w:delText xml:space="preserve">dans </w:delText>
        </w:r>
        <w:r w:rsidDel="00F35B3A">
          <w:delText>la première ligne de la barre d’outils de la fenêtre Projet, ou allez dans [Projet], puis sélectionnez [Ajouter exécution d'un modèle] dans la barre de menus.</w:delText>
        </w:r>
      </w:del>
      <w:ins w:id="174" w:author="St-Amant, Rémi" w:date="2020-08-05T11:33:00Z">
        <w:r w:rsidR="00F35B3A">
          <w:t>.</w:t>
        </w:r>
      </w:ins>
    </w:p>
    <w:p w14:paraId="3AB804E6" w14:textId="77777777" w:rsidR="00274C1C" w:rsidRDefault="00274C1C">
      <w:pPr>
        <w:pStyle w:val="Standard"/>
        <w:jc w:val="both"/>
      </w:pPr>
    </w:p>
    <w:p w14:paraId="40A0CCBD" w14:textId="77777777" w:rsidR="00274C1C" w:rsidRDefault="00274C1C">
      <w:pPr>
        <w:pStyle w:val="Standard"/>
        <w:jc w:val="both"/>
      </w:pPr>
    </w:p>
    <w:p w14:paraId="64FDB284" w14:textId="6241FB7E" w:rsidR="00047CD1" w:rsidRDefault="007D4259">
      <w:pPr>
        <w:pStyle w:val="Standard"/>
        <w:jc w:val="both"/>
      </w:pPr>
      <w:r>
        <w:rPr>
          <w:lang w:eastAsia="en-US"/>
        </w:rPr>
        <w:lastRenderedPageBreak/>
        <w:t xml:space="preserve">Sélectionnez le générateur météorologiques </w:t>
      </w:r>
      <w:r>
        <w:t>« </w:t>
      </w:r>
      <w:r>
        <w:rPr>
          <w:rFonts w:ascii="Courier New" w:hAnsi="Courier New" w:cs="Courier New"/>
          <w:iCs/>
        </w:rPr>
        <w:t>Exemple 2</w:t>
      </w:r>
      <w:r>
        <w:rPr>
          <w:rFonts w:ascii="Courier New" w:hAnsi="Courier New" w:cs="Courier New"/>
        </w:rPr>
        <w:t>»</w:t>
      </w:r>
      <w:r>
        <w:t xml:space="preserve"> que vous avez créé et </w:t>
      </w:r>
      <w:del w:id="175" w:author="St-Amant, Rémi" w:date="2020-08-05T11:34:00Z">
        <w:r w:rsidDel="005541C2">
          <w:delText xml:space="preserve">cliquez sur le bouton </w:delText>
        </w:r>
        <w:r w:rsidDel="005541C2">
          <w:rPr>
            <w:noProof/>
            <w:lang w:val="en-CA" w:eastAsia="en-CA"/>
          </w:rPr>
          <w:drawing>
            <wp:inline distT="0" distB="0" distL="0" distR="0" wp14:anchorId="653D88D2" wp14:editId="04B6D7CE">
              <wp:extent cx="160678" cy="150281"/>
              <wp:effectExtent l="0" t="0" r="0" b="2119"/>
              <wp:docPr id="98" name="Picture 1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60678" cy="150281"/>
                      </a:xfrm>
                      <a:prstGeom prst="rect">
                        <a:avLst/>
                      </a:prstGeom>
                      <a:noFill/>
                      <a:ln>
                        <a:noFill/>
                        <a:prstDash/>
                      </a:ln>
                    </pic:spPr>
                  </pic:pic>
                </a:graphicData>
              </a:graphic>
            </wp:inline>
          </w:drawing>
        </w:r>
        <w:r w:rsidDel="005541C2">
          <w:delText xml:space="preserve"> A</w:delText>
        </w:r>
      </w:del>
      <w:ins w:id="176" w:author="St-Amant, Rémi" w:date="2020-08-05T11:34:00Z">
        <w:r w:rsidR="005541C2">
          <w:t>a</w:t>
        </w:r>
      </w:ins>
      <w:r>
        <w:t xml:space="preserve">jouter exécution d'un modèle </w:t>
      </w:r>
      <w:ins w:id="177" w:author="St-Amant, Rémi" w:date="2020-08-05T11:34:00Z">
        <w:r w:rsidR="005541C2">
          <w:t>(</w:t>
        </w:r>
        <w:r w:rsidR="005541C2">
          <w:rPr>
            <w:noProof/>
            <w:lang w:val="en-CA" w:eastAsia="en-CA"/>
          </w:rPr>
          <w:drawing>
            <wp:inline distT="0" distB="0" distL="0" distR="0" wp14:anchorId="3E4B4264" wp14:editId="683EBC9C">
              <wp:extent cx="160678" cy="150281"/>
              <wp:effectExtent l="0" t="0" r="0" b="2119"/>
              <wp:docPr id="156" name="Picture 1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60678" cy="150281"/>
                      </a:xfrm>
                      <a:prstGeom prst="rect">
                        <a:avLst/>
                      </a:prstGeom>
                      <a:noFill/>
                      <a:ln>
                        <a:noFill/>
                        <a:prstDash/>
                      </a:ln>
                    </pic:spPr>
                  </pic:pic>
                </a:graphicData>
              </a:graphic>
            </wp:inline>
          </w:drawing>
        </w:r>
        <w:r w:rsidR="005541C2">
          <w:t>)</w:t>
        </w:r>
      </w:ins>
      <w:del w:id="178" w:author="St-Amant, Rémi" w:date="2020-08-05T11:34:00Z">
        <w:r w:rsidDel="005541C2">
          <w:delText>la première ligne de la barre d’outils de la fenêtre Projet, ou allez dans [Projet], puis sélectionnez [Ajouter exécution d'un modèle] dans la barre de menus</w:delText>
        </w:r>
      </w:del>
      <w:r>
        <w:t>.</w:t>
      </w:r>
    </w:p>
    <w:p w14:paraId="73B66B2F" w14:textId="77777777" w:rsidR="00047CD1" w:rsidRDefault="00047CD1">
      <w:pPr>
        <w:pStyle w:val="Standard"/>
        <w:jc w:val="both"/>
      </w:pPr>
    </w:p>
    <w:p w14:paraId="383AE63B" w14:textId="034714CF" w:rsidR="00047CD1" w:rsidRDefault="007D4259">
      <w:pPr>
        <w:pStyle w:val="Standard"/>
        <w:jc w:val="both"/>
      </w:pPr>
      <w:r>
        <w:t xml:space="preserve">Inscrivez </w:t>
      </w:r>
      <w:del w:id="179" w:author="St-Amant, Rémi" w:date="2020-08-05T11:35:00Z">
        <w:r w:rsidDel="005541C2">
          <w:rPr>
            <w:rFonts w:ascii="Courier New" w:hAnsi="Courier New" w:cs="Courier New"/>
            <w:iCs/>
          </w:rPr>
          <w:delText>S</w:delText>
        </w:r>
      </w:del>
      <w:ins w:id="180" w:author="St-Amant, Rémi" w:date="2020-08-05T11:35:00Z">
        <w:r w:rsidR="005541C2">
          <w:rPr>
            <w:rFonts w:ascii="Courier New" w:hAnsi="Courier New" w:cs="Courier New"/>
            <w:iCs/>
          </w:rPr>
          <w:t>Tordeuse des bourgeons de l’épinette</w:t>
        </w:r>
      </w:ins>
      <w:del w:id="181" w:author="St-Amant, Rémi" w:date="2020-08-05T11:35:00Z">
        <w:r w:rsidDel="005541C2">
          <w:rPr>
            <w:rFonts w:ascii="Courier New" w:hAnsi="Courier New" w:cs="Courier New"/>
            <w:iCs/>
          </w:rPr>
          <w:delText>pruce Budworm Biology</w:delText>
        </w:r>
      </w:del>
      <w:r>
        <w:t> </w:t>
      </w:r>
      <w:r>
        <w:rPr>
          <w:iCs/>
        </w:rPr>
        <w:t xml:space="preserve">dans le champ </w:t>
      </w:r>
      <w:r>
        <w:rPr>
          <w:b/>
          <w:iCs/>
        </w:rPr>
        <w:t>Nom</w:t>
      </w:r>
      <w:r>
        <w:rPr>
          <w:iCs/>
        </w:rPr>
        <w:t>;</w:t>
      </w:r>
      <w:r>
        <w:rPr>
          <w:rFonts w:ascii="Courier New" w:hAnsi="Courier New" w:cs="Courier New"/>
          <w:iCs/>
        </w:rPr>
        <w:t xml:space="preserve"> </w:t>
      </w:r>
      <w:r>
        <w:t>il s’agit du nom qui apparaîtra dans la fenêtre Projet.</w:t>
      </w:r>
    </w:p>
    <w:p w14:paraId="469F3E86" w14:textId="77777777" w:rsidR="00047CD1" w:rsidRDefault="00047CD1">
      <w:pPr>
        <w:pStyle w:val="Standard"/>
        <w:jc w:val="both"/>
      </w:pPr>
    </w:p>
    <w:p w14:paraId="662E7365" w14:textId="77777777" w:rsidR="00047CD1" w:rsidRDefault="007D4259">
      <w:pPr>
        <w:pStyle w:val="Standard"/>
        <w:jc w:val="both"/>
      </w:pPr>
      <w:r>
        <w:rPr>
          <w:noProof/>
          <w:lang w:val="en-CA" w:eastAsia="en-CA"/>
        </w:rPr>
        <w:drawing>
          <wp:anchor distT="0" distB="0" distL="114300" distR="114300" simplePos="0" relativeHeight="251666432" behindDoc="0" locked="0" layoutInCell="1" allowOverlap="1" wp14:anchorId="7581A272" wp14:editId="0941DA7E">
            <wp:simplePos x="0" y="0"/>
            <wp:positionH relativeFrom="margin">
              <wp:align>right</wp:align>
            </wp:positionH>
            <wp:positionV relativeFrom="paragraph">
              <wp:posOffset>34290</wp:posOffset>
            </wp:positionV>
            <wp:extent cx="2118360" cy="1732915"/>
            <wp:effectExtent l="0" t="0" r="0" b="635"/>
            <wp:wrapTight wrapText="bothSides">
              <wp:wrapPolygon edited="0">
                <wp:start x="0" y="0"/>
                <wp:lineTo x="0" y="21370"/>
                <wp:lineTo x="21367" y="21370"/>
                <wp:lineTo x="21367" y="0"/>
                <wp:lineTo x="0" y="0"/>
              </wp:wrapPolygon>
            </wp:wrapTight>
            <wp:docPr id="99" name="Picture 1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18360" cy="1732915"/>
                    </a:xfrm>
                    <a:prstGeom prst="rect">
                      <a:avLst/>
                    </a:prstGeom>
                    <a:noFill/>
                    <a:ln>
                      <a:noFill/>
                      <a:prstDash/>
                    </a:ln>
                  </pic:spPr>
                </pic:pic>
              </a:graphicData>
            </a:graphic>
          </wp:anchor>
        </w:drawing>
      </w:r>
    </w:p>
    <w:p w14:paraId="1F0DC5EE" w14:textId="77777777" w:rsidR="00047CD1" w:rsidRDefault="007D4259">
      <w:pPr>
        <w:pStyle w:val="Standard"/>
        <w:jc w:val="both"/>
      </w:pPr>
      <w:r>
        <w:rPr>
          <w:iCs/>
        </w:rPr>
        <w:t>Sélectionnez</w:t>
      </w:r>
      <w:r>
        <w:t xml:space="preserve"> « </w:t>
      </w:r>
      <w:r>
        <w:rPr>
          <w:rFonts w:ascii="Courier New" w:hAnsi="Courier New" w:cs="Courier New"/>
          <w:iCs/>
        </w:rPr>
        <w:t>Spruce Budworm Biology</w:t>
      </w:r>
      <w:r>
        <w:t xml:space="preserve"> » dans la liste déroulante située à côté du champ </w:t>
      </w:r>
      <w:r>
        <w:rPr>
          <w:b/>
        </w:rPr>
        <w:t>Modèle à exécuter.</w:t>
      </w:r>
      <w:r>
        <w:t xml:space="preserve"> Il s’agit du modèle de simulation que vous utiliserez dans le cadre du présent exemple.</w:t>
      </w:r>
    </w:p>
    <w:p w14:paraId="6E6F05F0" w14:textId="77777777" w:rsidR="00047CD1" w:rsidRDefault="00047CD1">
      <w:pPr>
        <w:pStyle w:val="Standard"/>
        <w:jc w:val="both"/>
      </w:pPr>
    </w:p>
    <w:p w14:paraId="3443B728" w14:textId="2D48A95E" w:rsidR="00047CD1" w:rsidRDefault="007D4259">
      <w:pPr>
        <w:pStyle w:val="Standard"/>
        <w:jc w:val="both"/>
      </w:pPr>
      <w:r>
        <w:t xml:space="preserve">Vous utiliserez les valeurs par défaut des paramètres du modèle « Spruce Budworm Biology ». Vous pouvez donc laisser la liste déroulante du champ </w:t>
      </w:r>
      <w:r>
        <w:rPr>
          <w:b/>
        </w:rPr>
        <w:t>Modèle</w:t>
      </w:r>
      <w:r>
        <w:t xml:space="preserve"> (dans les intrants) à « </w:t>
      </w:r>
      <w:r>
        <w:rPr>
          <w:rFonts w:ascii="Courier New" w:hAnsi="Courier New" w:cs="Courier New"/>
          <w:iCs/>
        </w:rPr>
        <w:t>D</w:t>
      </w:r>
      <w:ins w:id="182" w:author="St-Amant, Rémi" w:date="2020-08-05T11:37:00Z">
        <w:r w:rsidR="005541C2">
          <w:rPr>
            <w:rFonts w:ascii="Courier New" w:hAnsi="Courier New" w:cs="Courier New"/>
            <w:iCs/>
          </w:rPr>
          <w:t>é</w:t>
        </w:r>
      </w:ins>
      <w:del w:id="183" w:author="St-Amant, Rémi" w:date="2020-08-05T11:37:00Z">
        <w:r w:rsidDel="005541C2">
          <w:rPr>
            <w:rFonts w:ascii="Courier New" w:hAnsi="Courier New" w:cs="Courier New"/>
            <w:iCs/>
          </w:rPr>
          <w:delText>e</w:delText>
        </w:r>
      </w:del>
      <w:r>
        <w:rPr>
          <w:rFonts w:ascii="Courier New" w:hAnsi="Courier New" w:cs="Courier New"/>
          <w:iCs/>
        </w:rPr>
        <w:t>fau</w:t>
      </w:r>
      <w:ins w:id="184" w:author="St-Amant, Rémi" w:date="2020-08-05T11:37:00Z">
        <w:r w:rsidR="005541C2">
          <w:rPr>
            <w:rFonts w:ascii="Courier New" w:hAnsi="Courier New" w:cs="Courier New"/>
            <w:iCs/>
          </w:rPr>
          <w:t>t</w:t>
        </w:r>
      </w:ins>
      <w:del w:id="185" w:author="St-Amant, Rémi" w:date="2020-08-05T11:37:00Z">
        <w:r w:rsidDel="005541C2">
          <w:rPr>
            <w:rFonts w:ascii="Courier New" w:hAnsi="Courier New" w:cs="Courier New"/>
            <w:iCs/>
          </w:rPr>
          <w:delText>lt</w:delText>
        </w:r>
      </w:del>
      <w:r>
        <w:t> ».</w:t>
      </w:r>
    </w:p>
    <w:p w14:paraId="24D653D2" w14:textId="77777777" w:rsidR="00047CD1" w:rsidRDefault="00047CD1">
      <w:pPr>
        <w:pStyle w:val="Standard"/>
        <w:jc w:val="both"/>
      </w:pPr>
    </w:p>
    <w:p w14:paraId="4D5A7468" w14:textId="77777777" w:rsidR="00047CD1" w:rsidRDefault="007D4259">
      <w:pPr>
        <w:pStyle w:val="Standard"/>
        <w:jc w:val="both"/>
      </w:pPr>
      <w:r>
        <w:t xml:space="preserve">Puisque le modèle « Spruce Budworm Biology » est de type stochastique. Veuillez donc indiquer </w:t>
      </w:r>
      <w:r>
        <w:rPr>
          <w:rFonts w:ascii="Courier New" w:hAnsi="Courier New" w:cs="Courier New"/>
        </w:rPr>
        <w:t>10</w:t>
      </w:r>
      <w:r>
        <w:t xml:space="preserve"> dans le champ </w:t>
      </w:r>
      <w:r>
        <w:rPr>
          <w:b/>
          <w:bCs/>
        </w:rPr>
        <w:t>Répétitions</w:t>
      </w:r>
      <w:r>
        <w:t>.</w:t>
      </w:r>
    </w:p>
    <w:p w14:paraId="2230A0CF" w14:textId="77777777" w:rsidR="00047CD1" w:rsidRDefault="00047CD1">
      <w:pPr>
        <w:pStyle w:val="Standard"/>
        <w:jc w:val="both"/>
      </w:pPr>
    </w:p>
    <w:p w14:paraId="3E95F5AC" w14:textId="579646D3" w:rsidR="00047CD1" w:rsidRDefault="007D4259">
      <w:pPr>
        <w:pStyle w:val="Standard"/>
        <w:jc w:val="both"/>
        <w:rPr>
          <w:ins w:id="186" w:author="St-Amant, Rémi" w:date="2020-08-05T11:38:00Z"/>
        </w:rPr>
      </w:pPr>
      <w:r>
        <w:t>Vous avez terminé de configurer les spécifications de la nouvelle simulation. Cliquez sur OK pour enregistrer les réglages actuels et retourner à la fenêtre principale de BioSIM.</w:t>
      </w:r>
    </w:p>
    <w:p w14:paraId="3B27F806" w14:textId="77777777" w:rsidR="005541C2" w:rsidRDefault="005541C2">
      <w:pPr>
        <w:pStyle w:val="Standard"/>
        <w:jc w:val="both"/>
      </w:pPr>
    </w:p>
    <w:p w14:paraId="19FEA479" w14:textId="77777777" w:rsidR="00047CD1" w:rsidRDefault="00047CD1">
      <w:pPr>
        <w:pStyle w:val="Standard"/>
        <w:jc w:val="both"/>
      </w:pPr>
    </w:p>
    <w:p w14:paraId="58F87964" w14:textId="4B6532A4" w:rsidR="00047CD1" w:rsidRPr="008A479A" w:rsidRDefault="007D4259" w:rsidP="00341AAD">
      <w:pPr>
        <w:pStyle w:val="Titre2"/>
        <w:numPr>
          <w:ilvl w:val="0"/>
          <w:numId w:val="0"/>
        </w:numPr>
        <w:ind w:left="1001" w:hanging="576"/>
        <w:rPr>
          <w:lang w:val="fr-CA"/>
        </w:rPr>
      </w:pPr>
      <w:bookmarkStart w:id="187" w:name="__RefHeading___Toc347997488"/>
      <w:bookmarkStart w:id="188" w:name="_Toc487029731"/>
      <w:bookmarkStart w:id="189" w:name="_Toc46902024"/>
      <w:r w:rsidRPr="008A479A">
        <w:rPr>
          <w:lang w:val="fr-CA"/>
        </w:rPr>
        <w:t>Étape </w:t>
      </w:r>
      <w:r w:rsidR="003E5DB9">
        <w:rPr>
          <w:lang w:val="fr-CA"/>
        </w:rPr>
        <w:t>3</w:t>
      </w:r>
      <w:r w:rsidRPr="008A479A">
        <w:rPr>
          <w:lang w:val="fr-CA"/>
        </w:rPr>
        <w:t>: Définir une analyse de sortie moyenne</w:t>
      </w:r>
      <w:bookmarkEnd w:id="187"/>
      <w:bookmarkEnd w:id="188"/>
      <w:bookmarkEnd w:id="189"/>
    </w:p>
    <w:p w14:paraId="4F55DD73" w14:textId="03E24054" w:rsidR="00047CD1" w:rsidRDefault="007D4259">
      <w:pPr>
        <w:pStyle w:val="Standard"/>
        <w:jc w:val="both"/>
      </w:pPr>
      <w:r>
        <w:t>Sélectionnez l’exécution d’un modèle</w:t>
      </w:r>
      <w:r>
        <w:rPr>
          <w:lang w:eastAsia="en-US"/>
        </w:rPr>
        <w:t xml:space="preserve"> </w:t>
      </w:r>
      <w:r>
        <w:t>« Spruce Budworm Biology » et ajoutez une analyse à cette dernière (</w:t>
      </w:r>
      <w:del w:id="190" w:author="St-Amant, Rémi" w:date="2020-08-05T11:41:00Z">
        <w:r w:rsidDel="005541C2">
          <w:rPr>
            <w:noProof/>
            <w:lang w:val="en-CA" w:eastAsia="en-CA"/>
          </w:rPr>
          <w:drawing>
            <wp:inline distT="0" distB="0" distL="0" distR="0" wp14:anchorId="3E67B69E" wp14:editId="128498B0">
              <wp:extent cx="131042" cy="141119"/>
              <wp:effectExtent l="0" t="0" r="2308" b="0"/>
              <wp:docPr id="100" name="Image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31042" cy="141119"/>
                      </a:xfrm>
                      <a:prstGeom prst="rect">
                        <a:avLst/>
                      </a:prstGeom>
                      <a:noFill/>
                      <a:ln>
                        <a:noFill/>
                        <a:prstDash/>
                      </a:ln>
                    </pic:spPr>
                  </pic:pic>
                </a:graphicData>
              </a:graphic>
            </wp:inline>
          </w:drawing>
        </w:r>
      </w:del>
      <w:ins w:id="191" w:author="St-Amant, Rémi" w:date="2020-08-05T11:41:00Z">
        <w:r w:rsidR="005541C2">
          <w:rPr>
            <w:noProof/>
            <w:lang w:eastAsia="en-CA"/>
          </w:rPr>
          <w:drawing>
            <wp:inline distT="0" distB="0" distL="0" distR="0" wp14:anchorId="19CA8653" wp14:editId="098FCD49">
              <wp:extent cx="142875" cy="142875"/>
              <wp:effectExtent l="0" t="0" r="9525" b="9525"/>
              <wp:docPr id="158" name="Picture 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42875" cy="142875"/>
                      </a:xfrm>
                      <a:prstGeom prst="rect">
                        <a:avLst/>
                      </a:prstGeom>
                      <a:noFill/>
                      <a:ln>
                        <a:noFill/>
                        <a:prstDash/>
                      </a:ln>
                    </pic:spPr>
                  </pic:pic>
                </a:graphicData>
              </a:graphic>
            </wp:inline>
          </w:drawing>
        </w:r>
      </w:ins>
      <w:r>
        <w:t>).</w:t>
      </w:r>
    </w:p>
    <w:p w14:paraId="2C1D62BD" w14:textId="77777777" w:rsidR="00047CD1" w:rsidRDefault="00047CD1">
      <w:pPr>
        <w:pStyle w:val="Standard"/>
        <w:jc w:val="both"/>
      </w:pPr>
    </w:p>
    <w:p w14:paraId="7E61BDF4" w14:textId="77777777" w:rsidR="00047CD1" w:rsidRDefault="007D4259">
      <w:pPr>
        <w:pStyle w:val="Standard"/>
        <w:jc w:val="both"/>
      </w:pPr>
      <w:r>
        <w:t xml:space="preserve">Dans l’onglet </w:t>
      </w:r>
      <w:r>
        <w:rPr>
          <w:i/>
        </w:rPr>
        <w:t>Général</w:t>
      </w:r>
      <w:r>
        <w:t xml:space="preserve"> de la boîte de dialogue Éditeur d’analyse, entrez </w:t>
      </w:r>
      <w:r>
        <w:rPr>
          <w:rFonts w:ascii="Courier New" w:hAnsi="Courier New" w:cs="Courier New"/>
          <w:iCs/>
        </w:rPr>
        <w:t>Sortie moyenne</w:t>
      </w:r>
      <w:r>
        <w:t xml:space="preserve"> dans le champ </w:t>
      </w:r>
      <w:r>
        <w:rPr>
          <w:b/>
        </w:rPr>
        <w:t>Nom</w:t>
      </w:r>
      <w:r>
        <w:t>. Conservez les paramètres par défaut de tous les autres onglets (</w:t>
      </w:r>
      <w:r>
        <w:rPr>
          <w:i/>
        </w:rPr>
        <w:t>Où</w:t>
      </w:r>
      <w:r>
        <w:t xml:space="preserve">, </w:t>
      </w:r>
      <w:r>
        <w:rPr>
          <w:i/>
        </w:rPr>
        <w:t>Quand</w:t>
      </w:r>
      <w:r>
        <w:t xml:space="preserve">, </w:t>
      </w:r>
      <w:r>
        <w:rPr>
          <w:i/>
        </w:rPr>
        <w:t>Quoi</w:t>
      </w:r>
      <w:r>
        <w:t xml:space="preserve">, </w:t>
      </w:r>
      <w:r>
        <w:rPr>
          <w:i/>
        </w:rPr>
        <w:t>Quelle</w:t>
      </w:r>
      <w:r>
        <w:t xml:space="preserve"> et </w:t>
      </w:r>
      <w:r>
        <w:rPr>
          <w:i/>
        </w:rPr>
        <w:t>Comment</w:t>
      </w:r>
      <w:r>
        <w:t>) et cliquez sur OK pour enregistrer votre nouvelle analyse.</w:t>
      </w:r>
    </w:p>
    <w:p w14:paraId="06C13CEB" w14:textId="77777777" w:rsidR="008E1DA3" w:rsidRDefault="008E1DA3">
      <w:pPr>
        <w:pStyle w:val="Standard"/>
        <w:jc w:val="both"/>
      </w:pPr>
    </w:p>
    <w:p w14:paraId="3E4ABFD7" w14:textId="77777777" w:rsidR="008E1DA3" w:rsidRDefault="00BF08DF">
      <w:pPr>
        <w:pStyle w:val="Standard"/>
        <w:jc w:val="both"/>
      </w:pPr>
      <w:r>
        <w:rPr>
          <w:noProof/>
          <w:lang w:val="en-CA" w:eastAsia="en-CA"/>
        </w:rPr>
        <w:drawing>
          <wp:anchor distT="0" distB="0" distL="114300" distR="114300" simplePos="0" relativeHeight="251696128" behindDoc="0" locked="0" layoutInCell="1" allowOverlap="1" wp14:anchorId="3B1A6A66" wp14:editId="7F7092D5">
            <wp:simplePos x="0" y="0"/>
            <wp:positionH relativeFrom="margin">
              <wp:align>right</wp:align>
            </wp:positionH>
            <wp:positionV relativeFrom="paragraph">
              <wp:posOffset>12185</wp:posOffset>
            </wp:positionV>
            <wp:extent cx="3676650" cy="591185"/>
            <wp:effectExtent l="0" t="0" r="0" b="0"/>
            <wp:wrapSquare wrapText="bothSides"/>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676650" cy="591185"/>
                    </a:xfrm>
                    <a:prstGeom prst="rect">
                      <a:avLst/>
                    </a:prstGeom>
                  </pic:spPr>
                </pic:pic>
              </a:graphicData>
            </a:graphic>
          </wp:anchor>
        </w:drawing>
      </w:r>
      <w:r>
        <w:t>Pour pouvoir faire un export de sortie</w:t>
      </w:r>
      <w:r w:rsidR="00F25703" w:rsidRPr="00F25703">
        <w:t xml:space="preserve"> </w:t>
      </w:r>
      <w:r w:rsidR="00F25703">
        <w:t>automatiquement</w:t>
      </w:r>
      <w:r>
        <w:t>, e</w:t>
      </w:r>
      <w:r w:rsidR="00F25703">
        <w:t>ntrez le nom du fichier et cochez</w:t>
      </w:r>
      <w:r>
        <w:t xml:space="preserve"> la boîte dans la fenêtre Export. </w:t>
      </w:r>
    </w:p>
    <w:p w14:paraId="54AE64FC" w14:textId="77777777" w:rsidR="00047CD1" w:rsidRDefault="00047CD1">
      <w:pPr>
        <w:pStyle w:val="Standard"/>
        <w:jc w:val="both"/>
      </w:pPr>
    </w:p>
    <w:p w14:paraId="4164F522" w14:textId="0762E330" w:rsidR="00047CD1" w:rsidRDefault="007D4259">
      <w:pPr>
        <w:pStyle w:val="Standard"/>
        <w:jc w:val="both"/>
        <w:rPr>
          <w:ins w:id="192" w:author="St-Amant, Rémi" w:date="2020-08-05T11:39:00Z"/>
        </w:rPr>
      </w:pPr>
      <w:r>
        <w:t>REMARQUE : Une analyse de sortie moyenne sert à calculer les moyennes sur les répétitions.</w:t>
      </w:r>
    </w:p>
    <w:p w14:paraId="77B25637" w14:textId="77777777" w:rsidR="005541C2" w:rsidRDefault="005541C2">
      <w:pPr>
        <w:pStyle w:val="Standard"/>
        <w:jc w:val="both"/>
      </w:pPr>
    </w:p>
    <w:p w14:paraId="591CEE2B" w14:textId="77777777" w:rsidR="00047CD1" w:rsidRDefault="00047CD1">
      <w:pPr>
        <w:pStyle w:val="Standard"/>
        <w:jc w:val="both"/>
      </w:pPr>
    </w:p>
    <w:p w14:paraId="45E9D923" w14:textId="0454AAFA" w:rsidR="00047CD1" w:rsidRPr="008A479A" w:rsidRDefault="007D4259" w:rsidP="00341AAD">
      <w:pPr>
        <w:pStyle w:val="Titre2"/>
        <w:numPr>
          <w:ilvl w:val="0"/>
          <w:numId w:val="0"/>
        </w:numPr>
        <w:ind w:left="1001" w:hanging="576"/>
        <w:rPr>
          <w:lang w:val="fr-CA"/>
        </w:rPr>
      </w:pPr>
      <w:bookmarkStart w:id="193" w:name="__RefHeading___Toc347997489"/>
      <w:bookmarkStart w:id="194" w:name="_Toc487029732"/>
      <w:bookmarkStart w:id="195" w:name="_Toc46902025"/>
      <w:r w:rsidRPr="008A479A">
        <w:rPr>
          <w:lang w:val="fr-CA"/>
        </w:rPr>
        <w:t>Étape </w:t>
      </w:r>
      <w:r w:rsidR="003E5DB9">
        <w:rPr>
          <w:lang w:val="fr-CA"/>
        </w:rPr>
        <w:t>4</w:t>
      </w:r>
      <w:r w:rsidRPr="008A479A">
        <w:rPr>
          <w:lang w:val="fr-CA"/>
        </w:rPr>
        <w:t> : Définir et exécuter une analyse d’extraction d’événement</w:t>
      </w:r>
      <w:bookmarkEnd w:id="193"/>
      <w:bookmarkEnd w:id="194"/>
      <w:bookmarkEnd w:id="195"/>
    </w:p>
    <w:p w14:paraId="373BF4AC" w14:textId="6A72BF43" w:rsidR="00047CD1" w:rsidRDefault="007D4259">
      <w:pPr>
        <w:pStyle w:val="Standard"/>
      </w:pPr>
      <w:r>
        <w:t xml:space="preserve">Sélectionnez de nouveau </w:t>
      </w:r>
      <w:r>
        <w:rPr>
          <w:lang w:eastAsia="en-US"/>
        </w:rPr>
        <w:t xml:space="preserve"> </w:t>
      </w:r>
      <w:r>
        <w:t>l’exécution d’un modèle</w:t>
      </w:r>
      <w:r>
        <w:rPr>
          <w:lang w:eastAsia="en-US"/>
        </w:rPr>
        <w:t xml:space="preserve"> </w:t>
      </w:r>
      <w:r>
        <w:t>« Spruce Budworm Biology » et ajoutez une autre analyse à cette dernière (</w:t>
      </w:r>
      <w:del w:id="196" w:author="St-Amant, Rémi" w:date="2020-08-05T11:40:00Z">
        <w:r w:rsidDel="005541C2">
          <w:rPr>
            <w:noProof/>
            <w:lang w:val="en-CA" w:eastAsia="en-CA"/>
          </w:rPr>
          <w:drawing>
            <wp:inline distT="0" distB="0" distL="0" distR="0" wp14:anchorId="1CBDF609" wp14:editId="50A52469">
              <wp:extent cx="131042" cy="141119"/>
              <wp:effectExtent l="0" t="0" r="2308" b="0"/>
              <wp:docPr id="101" name="Image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31042" cy="141119"/>
                      </a:xfrm>
                      <a:prstGeom prst="rect">
                        <a:avLst/>
                      </a:prstGeom>
                      <a:noFill/>
                      <a:ln>
                        <a:noFill/>
                        <a:prstDash/>
                      </a:ln>
                    </pic:spPr>
                  </pic:pic>
                </a:graphicData>
              </a:graphic>
            </wp:inline>
          </w:drawing>
        </w:r>
      </w:del>
      <w:ins w:id="197" w:author="St-Amant, Rémi" w:date="2020-08-05T11:40:00Z">
        <w:r w:rsidR="005541C2">
          <w:rPr>
            <w:noProof/>
            <w:lang w:eastAsia="en-CA"/>
          </w:rPr>
          <w:drawing>
            <wp:inline distT="0" distB="0" distL="0" distR="0" wp14:anchorId="4F20557D" wp14:editId="267C88AF">
              <wp:extent cx="142875" cy="142875"/>
              <wp:effectExtent l="0" t="0" r="9525" b="9525"/>
              <wp:docPr id="157" name="Picture 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42875" cy="142875"/>
                      </a:xfrm>
                      <a:prstGeom prst="rect">
                        <a:avLst/>
                      </a:prstGeom>
                      <a:noFill/>
                      <a:ln>
                        <a:noFill/>
                        <a:prstDash/>
                      </a:ln>
                    </pic:spPr>
                  </pic:pic>
                </a:graphicData>
              </a:graphic>
            </wp:inline>
          </w:drawing>
        </w:r>
      </w:ins>
      <w:r>
        <w:t>).</w:t>
      </w:r>
    </w:p>
    <w:p w14:paraId="122645FA" w14:textId="77777777" w:rsidR="00047CD1" w:rsidRDefault="00047CD1">
      <w:pPr>
        <w:pStyle w:val="Standard"/>
      </w:pPr>
    </w:p>
    <w:p w14:paraId="615732FA" w14:textId="77777777" w:rsidR="00047CD1" w:rsidRDefault="007D4259">
      <w:pPr>
        <w:pStyle w:val="Standard"/>
      </w:pPr>
      <w:r>
        <w:t xml:space="preserve">Dans l’onglet </w:t>
      </w:r>
      <w:r>
        <w:rPr>
          <w:i/>
        </w:rPr>
        <w:t>Général</w:t>
      </w:r>
      <w:r>
        <w:t xml:space="preserve"> de la boîte de dialogue Éditeur d’analyse, entrez </w:t>
      </w:r>
      <w:r>
        <w:rPr>
          <w:rFonts w:ascii="Courier New" w:hAnsi="Courier New" w:cs="Courier New"/>
          <w:iCs/>
        </w:rPr>
        <w:t>Date des pics</w:t>
      </w:r>
      <w:r>
        <w:t xml:space="preserve"> dans le champ </w:t>
      </w:r>
      <w:r>
        <w:rPr>
          <w:b/>
        </w:rPr>
        <w:t>Nom</w:t>
      </w:r>
      <w:r>
        <w:t>.</w:t>
      </w:r>
    </w:p>
    <w:p w14:paraId="694B92A2" w14:textId="77777777" w:rsidR="00047CD1" w:rsidRDefault="00047CD1">
      <w:pPr>
        <w:pStyle w:val="Standard"/>
      </w:pPr>
    </w:p>
    <w:p w14:paraId="13454DAF" w14:textId="77777777" w:rsidR="00047CD1" w:rsidRDefault="007D4259">
      <w:pPr>
        <w:pStyle w:val="Standard"/>
      </w:pPr>
      <w:r>
        <w:t xml:space="preserve">Conservez les réglages par défaut des onglets </w:t>
      </w:r>
      <w:r>
        <w:rPr>
          <w:i/>
        </w:rPr>
        <w:t>Où</w:t>
      </w:r>
      <w:r>
        <w:t xml:space="preserve">, </w:t>
      </w:r>
      <w:r>
        <w:rPr>
          <w:i/>
        </w:rPr>
        <w:t>Quand et Quoi</w:t>
      </w:r>
      <w:r>
        <w:t>.</w:t>
      </w:r>
    </w:p>
    <w:p w14:paraId="64C1FD93" w14:textId="77777777" w:rsidR="00047CD1" w:rsidRDefault="002B0E94">
      <w:pPr>
        <w:pStyle w:val="Standard"/>
      </w:pPr>
      <w:r>
        <w:rPr>
          <w:noProof/>
          <w:lang w:val="en-CA" w:eastAsia="en-CA"/>
        </w:rPr>
        <w:drawing>
          <wp:anchor distT="0" distB="0" distL="114300" distR="114300" simplePos="0" relativeHeight="251669504" behindDoc="0" locked="0" layoutInCell="1" allowOverlap="1" wp14:anchorId="5E1DBB13" wp14:editId="359EBA9E">
            <wp:simplePos x="0" y="0"/>
            <wp:positionH relativeFrom="column">
              <wp:posOffset>3688014</wp:posOffset>
            </wp:positionH>
            <wp:positionV relativeFrom="paragraph">
              <wp:posOffset>156341</wp:posOffset>
            </wp:positionV>
            <wp:extent cx="2804437" cy="2181228"/>
            <wp:effectExtent l="0" t="0" r="0" b="9522"/>
            <wp:wrapSquare wrapText="bothSides"/>
            <wp:docPr id="102" name="Picture 1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804437" cy="2181228"/>
                    </a:xfrm>
                    <a:prstGeom prst="rect">
                      <a:avLst/>
                    </a:prstGeom>
                    <a:noFill/>
                    <a:ln>
                      <a:noFill/>
                      <a:prstDash/>
                    </a:ln>
                  </pic:spPr>
                </pic:pic>
              </a:graphicData>
            </a:graphic>
          </wp:anchor>
        </w:drawing>
      </w:r>
    </w:p>
    <w:p w14:paraId="0129E9CA" w14:textId="77777777" w:rsidR="00047CD1" w:rsidRDefault="007D4259">
      <w:pPr>
        <w:pStyle w:val="Standard"/>
      </w:pPr>
      <w:r>
        <w:t xml:space="preserve">Dans l’onglet </w:t>
      </w:r>
      <w:r>
        <w:rPr>
          <w:i/>
        </w:rPr>
        <w:t>Quelle</w:t>
      </w:r>
      <w:r>
        <w:t xml:space="preserve">, cochez </w:t>
      </w:r>
      <w:r>
        <w:rPr>
          <w:noProof/>
          <w:lang w:val="en-CA" w:eastAsia="en-CA"/>
        </w:rPr>
        <w:drawing>
          <wp:inline distT="0" distB="0" distL="0" distR="0" wp14:anchorId="256A1CC3" wp14:editId="72DE24C0">
            <wp:extent cx="146157" cy="146157"/>
            <wp:effectExtent l="0" t="0" r="6243" b="6243"/>
            <wp:docPr id="103" name="Image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alphaModFix/>
                    </a:blip>
                    <a:srcRect/>
                    <a:stretch>
                      <a:fillRect/>
                    </a:stretch>
                  </pic:blipFill>
                  <pic:spPr>
                    <a:xfrm>
                      <a:off x="0" y="0"/>
                      <a:ext cx="146157" cy="146157"/>
                    </a:xfrm>
                    <a:prstGeom prst="rect">
                      <a:avLst/>
                    </a:prstGeom>
                    <a:noFill/>
                    <a:ln>
                      <a:noFill/>
                      <a:prstDash/>
                    </a:ln>
                  </pic:spPr>
                </pic:pic>
              </a:graphicData>
            </a:graphic>
          </wp:inline>
        </w:drawing>
      </w:r>
      <w:r>
        <w:t>la case « </w:t>
      </w:r>
      <w:r>
        <w:rPr>
          <w:rFonts w:ascii="Courier New" w:hAnsi="Courier New" w:cs="Courier New"/>
        </w:rPr>
        <w:t>Sélectionner un sous-ensemble de variables</w:t>
      </w:r>
      <w:r>
        <w:t xml:space="preserve"> », puis cochez </w:t>
      </w:r>
      <w:r>
        <w:rPr>
          <w:noProof/>
          <w:lang w:val="en-CA" w:eastAsia="en-CA"/>
        </w:rPr>
        <w:drawing>
          <wp:inline distT="0" distB="0" distL="0" distR="0" wp14:anchorId="4F34D7A1" wp14:editId="39411B53">
            <wp:extent cx="146157" cy="146157"/>
            <wp:effectExtent l="0" t="0" r="6243" b="6243"/>
            <wp:docPr id="104" name="Image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alphaModFix/>
                    </a:blip>
                    <a:srcRect/>
                    <a:stretch>
                      <a:fillRect/>
                    </a:stretch>
                  </pic:blipFill>
                  <pic:spPr>
                    <a:xfrm>
                      <a:off x="0" y="0"/>
                      <a:ext cx="146157" cy="146157"/>
                    </a:xfrm>
                    <a:prstGeom prst="rect">
                      <a:avLst/>
                    </a:prstGeom>
                    <a:noFill/>
                    <a:ln>
                      <a:noFill/>
                      <a:prstDash/>
                    </a:ln>
                  </pic:spPr>
                </pic:pic>
              </a:graphicData>
            </a:graphic>
          </wp:inline>
        </w:drawing>
      </w:r>
      <w:r>
        <w:t xml:space="preserve">les variables </w:t>
      </w:r>
      <w:r>
        <w:rPr>
          <w:rFonts w:ascii="Courier New" w:hAnsi="Courier New" w:cs="Courier New"/>
        </w:rPr>
        <w:t>L3</w:t>
      </w:r>
      <w:r>
        <w:t xml:space="preserve">, </w:t>
      </w:r>
      <w:r>
        <w:rPr>
          <w:rFonts w:ascii="Courier New" w:hAnsi="Courier New" w:cs="Courier New"/>
        </w:rPr>
        <w:t>L4</w:t>
      </w:r>
      <w:r>
        <w:t xml:space="preserve">, </w:t>
      </w:r>
      <w:r>
        <w:rPr>
          <w:rFonts w:ascii="Courier New" w:hAnsi="Courier New" w:cs="Courier New"/>
        </w:rPr>
        <w:t>L5</w:t>
      </w:r>
      <w:r>
        <w:t xml:space="preserve"> et </w:t>
      </w:r>
      <w:r>
        <w:rPr>
          <w:rFonts w:ascii="Courier New" w:hAnsi="Courier New" w:cs="Courier New"/>
        </w:rPr>
        <w:t>L6</w:t>
      </w:r>
      <w:r>
        <w:t>.</w:t>
      </w:r>
    </w:p>
    <w:p w14:paraId="3FFAA7C0" w14:textId="77777777" w:rsidR="00047CD1" w:rsidRDefault="00047CD1">
      <w:pPr>
        <w:pStyle w:val="Standard"/>
        <w:jc w:val="both"/>
        <w:rPr>
          <w:rFonts w:ascii="Courier New" w:hAnsi="Courier New" w:cs="Courier New"/>
        </w:rPr>
      </w:pPr>
    </w:p>
    <w:p w14:paraId="0E024187" w14:textId="77777777" w:rsidR="00047CD1" w:rsidRDefault="007D4259">
      <w:pPr>
        <w:pStyle w:val="Standard"/>
        <w:jc w:val="both"/>
      </w:pPr>
      <w:r>
        <w:t xml:space="preserve">Dans l’onglet </w:t>
      </w:r>
      <w:r>
        <w:rPr>
          <w:i/>
        </w:rPr>
        <w:t>Comment</w:t>
      </w:r>
      <w:r>
        <w:t>, définissez l’événement à extraire à partir des résultats de l’élément parent (soit la simulation Exemple 2).</w:t>
      </w:r>
    </w:p>
    <w:p w14:paraId="07988FA5" w14:textId="77777777" w:rsidR="00047CD1" w:rsidRDefault="00047CD1">
      <w:pPr>
        <w:pStyle w:val="Standard"/>
        <w:jc w:val="both"/>
      </w:pPr>
    </w:p>
    <w:p w14:paraId="02CB57E1" w14:textId="77777777" w:rsidR="00047CD1" w:rsidRDefault="007D4259">
      <w:pPr>
        <w:pStyle w:val="Standard"/>
        <w:jc w:val="both"/>
      </w:pPr>
      <w:r>
        <w:t xml:space="preserve">REMARQUE : Les listes estompées de gauche des champs </w:t>
      </w:r>
      <w:r>
        <w:rPr>
          <w:b/>
        </w:rPr>
        <w:t>Transformation temporelle du type</w:t>
      </w:r>
      <w:r>
        <w:t xml:space="preserve"> et </w:t>
      </w:r>
      <w:r>
        <w:rPr>
          <w:b/>
        </w:rPr>
        <w:t xml:space="preserve">Transformation temporelle du mode </w:t>
      </w:r>
      <w:r>
        <w:t>indiquent le format temporel de sortie de l’élément parent.</w:t>
      </w:r>
    </w:p>
    <w:p w14:paraId="4DF70949" w14:textId="77777777" w:rsidR="00047CD1" w:rsidRDefault="00047CD1">
      <w:pPr>
        <w:pStyle w:val="Standard"/>
        <w:jc w:val="both"/>
      </w:pPr>
    </w:p>
    <w:p w14:paraId="192C185B" w14:textId="3F2FF3CA" w:rsidR="00047CD1" w:rsidRDefault="007D4259">
      <w:pPr>
        <w:pStyle w:val="Standard"/>
        <w:jc w:val="both"/>
      </w:pPr>
      <w:r>
        <w:t xml:space="preserve">Cochez </w:t>
      </w:r>
      <w:r>
        <w:rPr>
          <w:noProof/>
          <w:lang w:val="en-CA" w:eastAsia="en-CA"/>
        </w:rPr>
        <w:drawing>
          <wp:inline distT="0" distB="0" distL="0" distR="0" wp14:anchorId="11C1FED8" wp14:editId="5A5A6714">
            <wp:extent cx="146157" cy="146157"/>
            <wp:effectExtent l="0" t="0" r="6243" b="6243"/>
            <wp:docPr id="105" name="Image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alphaModFix/>
                    </a:blip>
                    <a:srcRect/>
                    <a:stretch>
                      <a:fillRect/>
                    </a:stretch>
                  </pic:blipFill>
                  <pic:spPr>
                    <a:xfrm>
                      <a:off x="0" y="0"/>
                      <a:ext cx="146157" cy="146157"/>
                    </a:xfrm>
                    <a:prstGeom prst="rect">
                      <a:avLst/>
                    </a:prstGeom>
                    <a:noFill/>
                    <a:ln>
                      <a:noFill/>
                      <a:prstDash/>
                    </a:ln>
                  </pic:spPr>
                </pic:pic>
              </a:graphicData>
            </a:graphic>
          </wp:inline>
        </w:drawing>
      </w:r>
      <w:r>
        <w:t>la case « </w:t>
      </w:r>
      <w:r>
        <w:rPr>
          <w:rFonts w:ascii="Courier New" w:hAnsi="Courier New" w:cs="Courier New"/>
        </w:rPr>
        <w:t>Définir une transformation temporelle</w:t>
      </w:r>
      <w:r>
        <w:t> » et sélectionnez le bouton radio « </w:t>
      </w:r>
      <w:r>
        <w:rPr>
          <w:rFonts w:ascii="Courier New" w:hAnsi="Courier New" w:cs="Courier New"/>
        </w:rPr>
        <w:t>Évènement</w:t>
      </w:r>
      <w:r>
        <w:t xml:space="preserve"> ». La liste déroulante s’ouvre et vous permet de sélectionner le type d’événement </w:t>
      </w:r>
      <w:r w:rsidR="00830482">
        <w:t xml:space="preserve">à </w:t>
      </w:r>
      <w:r>
        <w:t>analyser.</w:t>
      </w:r>
    </w:p>
    <w:p w14:paraId="4BAF1594" w14:textId="77777777" w:rsidR="00047CD1" w:rsidRDefault="00047CD1">
      <w:pPr>
        <w:pStyle w:val="Standard"/>
        <w:jc w:val="both"/>
      </w:pPr>
    </w:p>
    <w:p w14:paraId="16DBA34A" w14:textId="77777777" w:rsidR="00047CD1" w:rsidRDefault="007D4259">
      <w:pPr>
        <w:pStyle w:val="Standard"/>
        <w:jc w:val="both"/>
      </w:pPr>
      <w:r>
        <w:t xml:space="preserve">Pour la présente analyse, vous voulez que BioSIM détermine la journée à laquelle les variables </w:t>
      </w:r>
      <w:r>
        <w:rPr>
          <w:iCs/>
        </w:rPr>
        <w:t>(p. ex., les fréquences des 3</w:t>
      </w:r>
      <w:r>
        <w:rPr>
          <w:iCs/>
          <w:vertAlign w:val="superscript"/>
        </w:rPr>
        <w:t>e</w:t>
      </w:r>
      <w:r>
        <w:rPr>
          <w:iCs/>
        </w:rPr>
        <w:t>, 4</w:t>
      </w:r>
      <w:r>
        <w:rPr>
          <w:iCs/>
          <w:vertAlign w:val="superscript"/>
        </w:rPr>
        <w:t>e</w:t>
      </w:r>
      <w:r>
        <w:rPr>
          <w:iCs/>
        </w:rPr>
        <w:t>, 5</w:t>
      </w:r>
      <w:r>
        <w:rPr>
          <w:iCs/>
          <w:vertAlign w:val="superscript"/>
        </w:rPr>
        <w:t>e</w:t>
      </w:r>
      <w:r>
        <w:rPr>
          <w:iCs/>
        </w:rPr>
        <w:t xml:space="preserve"> et 6</w:t>
      </w:r>
      <w:r>
        <w:rPr>
          <w:iCs/>
          <w:vertAlign w:val="superscript"/>
        </w:rPr>
        <w:t>e</w:t>
      </w:r>
      <w:r>
        <w:rPr>
          <w:iCs/>
        </w:rPr>
        <w:t> stades de développement) sont à leur maximum. Vous devez donc sélectionner « </w:t>
      </w:r>
      <w:r>
        <w:rPr>
          <w:rFonts w:ascii="Courier New" w:hAnsi="Courier New" w:cs="Courier New"/>
          <w:iCs/>
        </w:rPr>
        <w:t>Moment où les variables sont à leur maximum »</w:t>
      </w:r>
      <w:r>
        <w:rPr>
          <w:iCs/>
        </w:rPr>
        <w:t xml:space="preserve"> dans la liste déroulante</w:t>
      </w:r>
      <w:r>
        <w:t>.</w:t>
      </w:r>
    </w:p>
    <w:p w14:paraId="0313FD2B" w14:textId="77777777" w:rsidR="00047CD1" w:rsidRDefault="00047CD1">
      <w:pPr>
        <w:pStyle w:val="Standard"/>
        <w:jc w:val="both"/>
      </w:pPr>
    </w:p>
    <w:p w14:paraId="30E3FF56" w14:textId="6FADCE62" w:rsidR="00047CD1" w:rsidRDefault="007D4259">
      <w:pPr>
        <w:pStyle w:val="Standard"/>
        <w:jc w:val="both"/>
        <w:rPr>
          <w:ins w:id="198" w:author="St-Amant, Rémi" w:date="2020-08-05T11:42:00Z"/>
        </w:rPr>
      </w:pPr>
      <w:r>
        <w:t>Cliquez sur OK pour enregistrer ces paramètres.</w:t>
      </w:r>
    </w:p>
    <w:p w14:paraId="79D3831A" w14:textId="428F6690" w:rsidR="00A84B28" w:rsidRDefault="00A84B28">
      <w:pPr>
        <w:pStyle w:val="Standard"/>
        <w:jc w:val="both"/>
        <w:rPr>
          <w:ins w:id="199" w:author="St-Amant, Rémi" w:date="2020-08-05T11:42:00Z"/>
        </w:rPr>
      </w:pPr>
    </w:p>
    <w:p w14:paraId="125E6AEC" w14:textId="77777777" w:rsidR="00A84B28" w:rsidRDefault="00A84B28">
      <w:pPr>
        <w:pStyle w:val="Standard"/>
        <w:jc w:val="both"/>
      </w:pPr>
    </w:p>
    <w:p w14:paraId="35C7603C" w14:textId="77777777" w:rsidR="00047CD1" w:rsidRDefault="00047CD1">
      <w:pPr>
        <w:pStyle w:val="Standard"/>
        <w:jc w:val="both"/>
      </w:pPr>
    </w:p>
    <w:p w14:paraId="3CC3AE0C" w14:textId="2DA8645A" w:rsidR="00047CD1" w:rsidRPr="00341AAD" w:rsidRDefault="007D4259" w:rsidP="00341AAD">
      <w:pPr>
        <w:pStyle w:val="Titre2"/>
        <w:numPr>
          <w:ilvl w:val="0"/>
          <w:numId w:val="0"/>
        </w:numPr>
        <w:ind w:left="1001" w:hanging="576"/>
        <w:rPr>
          <w:lang w:val="fr-CA"/>
        </w:rPr>
      </w:pPr>
      <w:bookmarkStart w:id="200" w:name="__RefHeading___Toc347997490"/>
      <w:bookmarkStart w:id="201" w:name="_Toc487029733"/>
      <w:bookmarkStart w:id="202" w:name="_Toc46902026"/>
      <w:r w:rsidRPr="00341AAD">
        <w:rPr>
          <w:lang w:val="fr-CA"/>
        </w:rPr>
        <w:t>Étape </w:t>
      </w:r>
      <w:r w:rsidR="003E5DB9" w:rsidRPr="00341AAD">
        <w:rPr>
          <w:lang w:val="fr-CA"/>
        </w:rPr>
        <w:t>5</w:t>
      </w:r>
      <w:r w:rsidRPr="00341AAD">
        <w:rPr>
          <w:lang w:val="fr-CA"/>
        </w:rPr>
        <w:t>: Exécuter les éléments cochés</w:t>
      </w:r>
      <w:bookmarkEnd w:id="200"/>
      <w:bookmarkEnd w:id="201"/>
      <w:bookmarkEnd w:id="202"/>
    </w:p>
    <w:p w14:paraId="39F8CA71" w14:textId="77777777" w:rsidR="00047CD1" w:rsidRDefault="007D4259">
      <w:pPr>
        <w:pStyle w:val="Standard"/>
        <w:jc w:val="both"/>
      </w:pPr>
      <w:r>
        <w:t>Avant d’exécuter cette nouvelle analyse</w:t>
      </w:r>
      <w:r>
        <w:rPr>
          <w:b/>
        </w:rPr>
        <w:t>,</w:t>
      </w:r>
      <w:r>
        <w:t xml:space="preserve"> vérifiez que le groupe « Climatologie » et tous ses éléments sont décochés </w:t>
      </w:r>
      <w:r>
        <w:rPr>
          <w:noProof/>
          <w:lang w:val="en-CA" w:eastAsia="en-CA"/>
        </w:rPr>
        <w:drawing>
          <wp:inline distT="0" distB="0" distL="0" distR="0" wp14:anchorId="59315676" wp14:editId="54CED1CB">
            <wp:extent cx="146157" cy="146157"/>
            <wp:effectExtent l="0" t="0" r="6243" b="6243"/>
            <wp:docPr id="106" name="Image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alphaModFix/>
                    </a:blip>
                    <a:srcRect/>
                    <a:stretch>
                      <a:fillRect/>
                    </a:stretch>
                  </pic:blipFill>
                  <pic:spPr>
                    <a:xfrm>
                      <a:off x="0" y="0"/>
                      <a:ext cx="146157" cy="146157"/>
                    </a:xfrm>
                    <a:prstGeom prst="rect">
                      <a:avLst/>
                    </a:prstGeom>
                    <a:noFill/>
                    <a:ln>
                      <a:noFill/>
                      <a:prstDash/>
                    </a:ln>
                  </pic:spPr>
                </pic:pic>
              </a:graphicData>
            </a:graphic>
          </wp:inline>
        </w:drawing>
      </w:r>
      <w:r>
        <w:t>, car ils ont déjà été exécutés et il n’est pas nécessaire de le faire de nouveau. Ensuite, cliquez sur Exécuter (</w:t>
      </w:r>
      <w:r>
        <w:rPr>
          <w:noProof/>
          <w:lang w:val="en-CA" w:eastAsia="en-CA"/>
        </w:rPr>
        <w:drawing>
          <wp:inline distT="0" distB="0" distL="0" distR="0" wp14:anchorId="1D534C4A" wp14:editId="1FA269CF">
            <wp:extent cx="140396" cy="140396"/>
            <wp:effectExtent l="0" t="0" r="0" b="0"/>
            <wp:docPr id="107" name="Image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40396" cy="140396"/>
                    </a:xfrm>
                    <a:prstGeom prst="rect">
                      <a:avLst/>
                    </a:prstGeom>
                    <a:noFill/>
                    <a:ln>
                      <a:noFill/>
                      <a:prstDash/>
                    </a:ln>
                  </pic:spPr>
                </pic:pic>
              </a:graphicData>
            </a:graphic>
          </wp:inline>
        </w:drawing>
      </w:r>
      <w:r>
        <w:t>) pour lancer votre projet une deuxième fois (tous les éléments du groupe « Phénologie »).</w:t>
      </w:r>
    </w:p>
    <w:p w14:paraId="187B20DA" w14:textId="77777777" w:rsidR="00047CD1" w:rsidRDefault="00047CD1">
      <w:pPr>
        <w:pStyle w:val="Standard"/>
        <w:jc w:val="both"/>
      </w:pPr>
    </w:p>
    <w:p w14:paraId="46A80FD4" w14:textId="77777777" w:rsidR="00047CD1" w:rsidRDefault="007D4259">
      <w:pPr>
        <w:pStyle w:val="Standard"/>
        <w:jc w:val="both"/>
      </w:pPr>
      <w:r>
        <w:t xml:space="preserve">La barre de progression de BioSIM s’affichera brièvement avant que les résultats apparaissent dans l’onglet </w:t>
      </w:r>
      <w:r>
        <w:rPr>
          <w:i/>
        </w:rPr>
        <w:t>Données</w:t>
      </w:r>
      <w:r>
        <w:t xml:space="preserve"> de la fenêtre principale.</w:t>
      </w:r>
    </w:p>
    <w:p w14:paraId="3874208B" w14:textId="77777777" w:rsidR="00047CD1" w:rsidRDefault="00047CD1">
      <w:pPr>
        <w:pStyle w:val="Standard"/>
        <w:jc w:val="both"/>
      </w:pPr>
    </w:p>
    <w:p w14:paraId="5A1136E2" w14:textId="77777777" w:rsidR="00047CD1" w:rsidRDefault="007D4259">
      <w:pPr>
        <w:pStyle w:val="Standard"/>
        <w:jc w:val="both"/>
      </w:pPr>
      <w:r>
        <w:t>REMARQUE : Le nombre actuel d’éléments cochés est toujours affiché dans le coin inférieur droit de la fenêtre Projet (Nb exécutions =).</w:t>
      </w:r>
    </w:p>
    <w:p w14:paraId="61735364" w14:textId="77777777" w:rsidR="00047CD1" w:rsidRDefault="00047CD1">
      <w:pPr>
        <w:pStyle w:val="Standard"/>
        <w:jc w:val="both"/>
        <w:rPr>
          <w:b/>
          <w:bCs/>
        </w:rPr>
      </w:pPr>
    </w:p>
    <w:p w14:paraId="2053149F" w14:textId="77777777" w:rsidR="00047CD1" w:rsidRDefault="007D4259">
      <w:pPr>
        <w:pStyle w:val="Standard"/>
        <w:jc w:val="both"/>
      </w:pPr>
      <w:r>
        <w:rPr>
          <w:b/>
          <w:bCs/>
        </w:rPr>
        <w:t>Interpréter les résultats :</w:t>
      </w:r>
      <w:r>
        <w:rPr>
          <w:lang w:eastAsia="en-CA"/>
        </w:rPr>
        <w:t xml:space="preserve"> </w:t>
      </w:r>
    </w:p>
    <w:p w14:paraId="2E4AE3D1" w14:textId="77777777" w:rsidR="00047CD1" w:rsidRDefault="007D4259">
      <w:pPr>
        <w:pStyle w:val="Standard"/>
        <w:jc w:val="both"/>
      </w:pPr>
      <w:r>
        <w:rPr>
          <w:noProof/>
          <w:lang w:val="en-CA" w:eastAsia="en-CA"/>
        </w:rPr>
        <w:lastRenderedPageBreak/>
        <w:drawing>
          <wp:anchor distT="0" distB="0" distL="114300" distR="114300" simplePos="0" relativeHeight="251672576" behindDoc="0" locked="0" layoutInCell="1" allowOverlap="1" wp14:anchorId="34C1E325" wp14:editId="0D33DE15">
            <wp:simplePos x="0" y="0"/>
            <wp:positionH relativeFrom="column">
              <wp:posOffset>2648715</wp:posOffset>
            </wp:positionH>
            <wp:positionV relativeFrom="paragraph">
              <wp:posOffset>2542</wp:posOffset>
            </wp:positionV>
            <wp:extent cx="3824340" cy="1128342"/>
            <wp:effectExtent l="0" t="0" r="4710" b="0"/>
            <wp:wrapTight wrapText="bothSides">
              <wp:wrapPolygon edited="0">
                <wp:start x="0" y="0"/>
                <wp:lineTo x="0" y="21162"/>
                <wp:lineTo x="21521" y="21162"/>
                <wp:lineTo x="21521" y="0"/>
                <wp:lineTo x="0" y="0"/>
              </wp:wrapPolygon>
            </wp:wrapTight>
            <wp:docPr id="108" name="Image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824340" cy="1128342"/>
                    </a:xfrm>
                    <a:prstGeom prst="rect">
                      <a:avLst/>
                    </a:prstGeom>
                    <a:noFill/>
                    <a:ln>
                      <a:noFill/>
                      <a:prstDash/>
                    </a:ln>
                  </pic:spPr>
                </pic:pic>
              </a:graphicData>
            </a:graphic>
          </wp:anchor>
        </w:drawing>
      </w:r>
    </w:p>
    <w:p w14:paraId="0A128A6B" w14:textId="77777777" w:rsidR="00047CD1" w:rsidRDefault="007D4259">
      <w:pPr>
        <w:pStyle w:val="Standard"/>
        <w:jc w:val="both"/>
      </w:pPr>
      <w:r>
        <w:t>1- Analyse « Date des pics » :</w:t>
      </w:r>
    </w:p>
    <w:p w14:paraId="0454D4E9" w14:textId="77777777" w:rsidR="00047CD1" w:rsidRDefault="00047CD1">
      <w:pPr>
        <w:pStyle w:val="Standard"/>
        <w:jc w:val="both"/>
      </w:pPr>
    </w:p>
    <w:p w14:paraId="45789E4D" w14:textId="77777777" w:rsidR="00047CD1" w:rsidRDefault="007D4259">
      <w:pPr>
        <w:pStyle w:val="Standard"/>
        <w:jc w:val="both"/>
      </w:pPr>
      <w:r>
        <w:rPr>
          <w:lang w:eastAsia="en-US"/>
        </w:rPr>
        <w:t>Les résultats représentent les dates auxquelles chaque stade larvaire devrait être à son maximum pour chaque année à chaque localisation.</w:t>
      </w:r>
    </w:p>
    <w:p w14:paraId="3F5DB788" w14:textId="77777777" w:rsidR="00047CD1" w:rsidRDefault="00047CD1">
      <w:pPr>
        <w:pStyle w:val="Standard"/>
        <w:jc w:val="both"/>
      </w:pPr>
    </w:p>
    <w:p w14:paraId="0956A1CB" w14:textId="77777777" w:rsidR="00047CD1" w:rsidRDefault="007D4259">
      <w:pPr>
        <w:pStyle w:val="Standard"/>
        <w:jc w:val="both"/>
      </w:pPr>
      <w:r>
        <w:t>REMARQUE : Assurez-vous de bien regarder la statistique « Moyenne ».</w:t>
      </w:r>
    </w:p>
    <w:p w14:paraId="5B89A3DD" w14:textId="77777777" w:rsidR="00047CD1" w:rsidRDefault="00047CD1">
      <w:pPr>
        <w:pStyle w:val="Standard"/>
        <w:jc w:val="both"/>
      </w:pPr>
    </w:p>
    <w:p w14:paraId="4A603B30" w14:textId="77777777" w:rsidR="00047CD1" w:rsidRDefault="007D4259">
      <w:pPr>
        <w:pStyle w:val="Standard"/>
        <w:jc w:val="both"/>
      </w:pPr>
      <w:r>
        <w:t xml:space="preserve">Vous pouvez modifier le format de la date dans la page </w:t>
      </w:r>
      <w:r>
        <w:rPr>
          <w:i/>
        </w:rPr>
        <w:t>Région</w:t>
      </w:r>
      <w:r>
        <w:t xml:space="preserve"> de la boîte de dialogue Options (consultez le manuel pour plus de détails).</w:t>
      </w:r>
    </w:p>
    <w:p w14:paraId="68CB7B79" w14:textId="77777777" w:rsidR="00047CD1" w:rsidRDefault="00047CD1">
      <w:pPr>
        <w:pStyle w:val="Standard"/>
        <w:jc w:val="both"/>
      </w:pPr>
    </w:p>
    <w:p w14:paraId="614CC565" w14:textId="77777777" w:rsidR="00047CD1" w:rsidRDefault="007D4259">
      <w:pPr>
        <w:pStyle w:val="Standard"/>
        <w:jc w:val="both"/>
      </w:pPr>
      <w:r>
        <w:t>2- Analyse « Sortie moyenne » :</w:t>
      </w:r>
    </w:p>
    <w:p w14:paraId="593D97DF" w14:textId="77777777" w:rsidR="00047CD1" w:rsidRDefault="00047CD1">
      <w:pPr>
        <w:pStyle w:val="Standard"/>
        <w:jc w:val="both"/>
      </w:pPr>
    </w:p>
    <w:p w14:paraId="2AF81A3C" w14:textId="77777777" w:rsidR="00047CD1" w:rsidRDefault="007D4259">
      <w:pPr>
        <w:pStyle w:val="Standard"/>
        <w:jc w:val="both"/>
      </w:pPr>
      <w:r>
        <w:t>Les résultats correspondent à la moyenne des 10 répétitions de la fréquence de chaque stade larvaire pour chaque jour de chaque année pour toutes les localisations.</w:t>
      </w:r>
    </w:p>
    <w:p w14:paraId="0B132992" w14:textId="77777777" w:rsidR="00047CD1" w:rsidRDefault="00B636B9">
      <w:pPr>
        <w:pStyle w:val="Standard"/>
        <w:jc w:val="both"/>
      </w:pPr>
      <w:r>
        <w:rPr>
          <w:noProof/>
          <w:lang w:val="en-CA" w:eastAsia="en-CA"/>
        </w:rPr>
        <w:drawing>
          <wp:inline distT="0" distB="0" distL="0" distR="0" wp14:anchorId="0C2ABCFD" wp14:editId="5CD5FBC4">
            <wp:extent cx="6162040" cy="1590040"/>
            <wp:effectExtent l="0" t="0" r="0" b="0"/>
            <wp:docPr id="109" name="Image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6162040" cy="1590040"/>
                    </a:xfrm>
                    <a:prstGeom prst="rect">
                      <a:avLst/>
                    </a:prstGeom>
                    <a:noFill/>
                    <a:ln>
                      <a:noFill/>
                      <a:prstDash/>
                    </a:ln>
                  </pic:spPr>
                </pic:pic>
              </a:graphicData>
            </a:graphic>
          </wp:inline>
        </w:drawing>
      </w:r>
    </w:p>
    <w:p w14:paraId="792E7B3C" w14:textId="77777777" w:rsidR="00047CD1" w:rsidRDefault="004173F6">
      <w:pPr>
        <w:pStyle w:val="Standard"/>
        <w:jc w:val="both"/>
      </w:pPr>
      <w:r>
        <w:tab/>
      </w:r>
    </w:p>
    <w:p w14:paraId="073AABA7" w14:textId="77777777" w:rsidR="004A1D70" w:rsidRDefault="004A1D70">
      <w:pPr>
        <w:pStyle w:val="Standard"/>
        <w:jc w:val="both"/>
      </w:pPr>
    </w:p>
    <w:p w14:paraId="70D7ED12" w14:textId="77777777" w:rsidR="004A1D70" w:rsidRDefault="004A1D70">
      <w:pPr>
        <w:pStyle w:val="Standard"/>
        <w:jc w:val="both"/>
      </w:pPr>
    </w:p>
    <w:p w14:paraId="26AECFB7" w14:textId="4AF1B567" w:rsidR="00047CD1" w:rsidRPr="004A1D70" w:rsidRDefault="004173F6" w:rsidP="00341AAD">
      <w:pPr>
        <w:pStyle w:val="Titre2"/>
        <w:numPr>
          <w:ilvl w:val="0"/>
          <w:numId w:val="0"/>
        </w:numPr>
        <w:ind w:left="1001" w:hanging="576"/>
        <w:rPr>
          <w:b w:val="0"/>
          <w:lang w:val="fr-CA"/>
        </w:rPr>
      </w:pPr>
      <w:bookmarkStart w:id="203" w:name="_Toc46902027"/>
      <w:r w:rsidRPr="004A1D70">
        <w:rPr>
          <w:lang w:val="fr-CA"/>
        </w:rPr>
        <w:t xml:space="preserve">Étape </w:t>
      </w:r>
      <w:r w:rsidR="003E5DB9">
        <w:rPr>
          <w:lang w:val="fr-CA"/>
        </w:rPr>
        <w:t>6</w:t>
      </w:r>
      <w:r w:rsidRPr="004A1D70">
        <w:rPr>
          <w:lang w:val="fr-CA"/>
        </w:rPr>
        <w:t> : Pour les utilisateurs R : ajouter une exécution de scripte R automatique</w:t>
      </w:r>
      <w:bookmarkEnd w:id="203"/>
    </w:p>
    <w:p w14:paraId="1B6362D8" w14:textId="77777777" w:rsidR="004173F6" w:rsidRPr="00F1666F" w:rsidRDefault="002B3A57">
      <w:pPr>
        <w:pStyle w:val="Standard"/>
        <w:jc w:val="both"/>
      </w:pPr>
      <w:r>
        <w:rPr>
          <w:noProof/>
          <w:lang w:val="en-CA" w:eastAsia="en-CA"/>
        </w:rPr>
        <w:drawing>
          <wp:anchor distT="0" distB="0" distL="114300" distR="114300" simplePos="0" relativeHeight="251697152" behindDoc="0" locked="0" layoutInCell="1" allowOverlap="1" wp14:anchorId="5AC84DDF" wp14:editId="51604E56">
            <wp:simplePos x="0" y="0"/>
            <wp:positionH relativeFrom="margin">
              <wp:align>right</wp:align>
            </wp:positionH>
            <wp:positionV relativeFrom="paragraph">
              <wp:posOffset>12065</wp:posOffset>
            </wp:positionV>
            <wp:extent cx="3571875" cy="2268220"/>
            <wp:effectExtent l="0" t="0" r="9525"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2020-07-22 09_52_30-Options.png"/>
                    <pic:cNvPicPr/>
                  </pic:nvPicPr>
                  <pic:blipFill>
                    <a:blip r:embed="rId103">
                      <a:extLst>
                        <a:ext uri="{28A0092B-C50C-407E-A947-70E740481C1C}">
                          <a14:useLocalDpi xmlns:a14="http://schemas.microsoft.com/office/drawing/2010/main" val="0"/>
                        </a:ext>
                      </a:extLst>
                    </a:blip>
                    <a:stretch>
                      <a:fillRect/>
                    </a:stretch>
                  </pic:blipFill>
                  <pic:spPr>
                    <a:xfrm>
                      <a:off x="0" y="0"/>
                      <a:ext cx="3571875" cy="2268220"/>
                    </a:xfrm>
                    <a:prstGeom prst="rect">
                      <a:avLst/>
                    </a:prstGeom>
                  </pic:spPr>
                </pic:pic>
              </a:graphicData>
            </a:graphic>
            <wp14:sizeRelH relativeFrom="margin">
              <wp14:pctWidth>0</wp14:pctWidth>
            </wp14:sizeRelH>
            <wp14:sizeRelV relativeFrom="margin">
              <wp14:pctHeight>0</wp14:pctHeight>
            </wp14:sizeRelV>
          </wp:anchor>
        </w:drawing>
      </w:r>
      <w:r w:rsidR="004173F6">
        <w:t xml:space="preserve">Pour utiliser R, il faut commencer par </w:t>
      </w:r>
      <w:r w:rsidR="00F1666F">
        <w:t xml:space="preserve">ajouter le </w:t>
      </w:r>
      <w:r w:rsidR="00BE1451">
        <w:t>chemin d’accès au</w:t>
      </w:r>
      <w:r w:rsidR="00F1666F">
        <w:t xml:space="preserve"> fichier. Cliquez le bouton options </w:t>
      </w:r>
      <w:r w:rsidR="00F1666F">
        <w:rPr>
          <w:noProof/>
          <w:lang w:val="en-CA" w:eastAsia="en-CA"/>
        </w:rPr>
        <w:drawing>
          <wp:inline distT="0" distB="0" distL="0" distR="0" wp14:anchorId="76AA096A" wp14:editId="74380EFB">
            <wp:extent cx="289888" cy="283446"/>
            <wp:effectExtent l="0" t="0" r="0" b="254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7121" cy="290518"/>
                    </a:xfrm>
                    <a:prstGeom prst="rect">
                      <a:avLst/>
                    </a:prstGeom>
                  </pic:spPr>
                </pic:pic>
              </a:graphicData>
            </a:graphic>
          </wp:inline>
        </w:drawing>
      </w:r>
      <w:r w:rsidR="00F1666F">
        <w:t xml:space="preserve"> et sélectionnez « liens d’applications ». Deux colonnes apparaîtront, « nom de l’application » et « nom de fichier ». Dans le chemin </w:t>
      </w:r>
      <w:r w:rsidR="00BE1451">
        <w:t>d’accès au</w:t>
      </w:r>
      <w:r w:rsidR="00F1666F">
        <w:t xml:space="preserve"> fichier à côté du Scripte, en</w:t>
      </w:r>
      <w:r w:rsidR="00E260D2">
        <w:t>trez le chemin</w:t>
      </w:r>
      <w:r w:rsidR="00BE1451">
        <w:t xml:space="preserve"> d’accès</w:t>
      </w:r>
      <w:r w:rsidR="00E260D2">
        <w:t xml:space="preserve"> pour Rscript.exe dans le sous-répertoire du répertoire de l’installation R</w:t>
      </w:r>
      <w:r>
        <w:t xml:space="preserve">. Cliquez OK. </w:t>
      </w:r>
    </w:p>
    <w:p w14:paraId="4ED3B742" w14:textId="77777777" w:rsidR="00047CD1" w:rsidRDefault="00047CD1">
      <w:pPr>
        <w:pStyle w:val="Standard"/>
        <w:jc w:val="both"/>
      </w:pPr>
    </w:p>
    <w:p w14:paraId="2B2A410F" w14:textId="77777777" w:rsidR="00047CD1" w:rsidRDefault="00047CD1">
      <w:pPr>
        <w:pStyle w:val="Standard"/>
        <w:jc w:val="both"/>
      </w:pPr>
    </w:p>
    <w:p w14:paraId="0F0EAD60" w14:textId="77777777" w:rsidR="00686FB0" w:rsidRDefault="00686FB0">
      <w:pPr>
        <w:pStyle w:val="Standard"/>
        <w:jc w:val="both"/>
      </w:pPr>
    </w:p>
    <w:p w14:paraId="411DF5F2" w14:textId="77777777" w:rsidR="00686FB0" w:rsidRDefault="00686FB0">
      <w:pPr>
        <w:pStyle w:val="Standard"/>
        <w:jc w:val="both"/>
      </w:pPr>
    </w:p>
    <w:p w14:paraId="357115FD" w14:textId="77777777" w:rsidR="00686FB0" w:rsidRDefault="00686FB0">
      <w:pPr>
        <w:pStyle w:val="Standard"/>
        <w:jc w:val="both"/>
      </w:pPr>
    </w:p>
    <w:p w14:paraId="4E6552EA" w14:textId="35C8FE92" w:rsidR="00686FB0" w:rsidRDefault="00686FB0">
      <w:pPr>
        <w:pStyle w:val="Standard"/>
        <w:jc w:val="both"/>
      </w:pPr>
      <w:r>
        <w:rPr>
          <w:noProof/>
          <w:lang w:val="en-CA" w:eastAsia="en-CA"/>
        </w:rPr>
        <w:lastRenderedPageBreak/>
        <w:drawing>
          <wp:anchor distT="0" distB="0" distL="114300" distR="114300" simplePos="0" relativeHeight="251698176" behindDoc="0" locked="0" layoutInCell="1" allowOverlap="1" wp14:anchorId="25A3AD8B" wp14:editId="134578CD">
            <wp:simplePos x="0" y="0"/>
            <wp:positionH relativeFrom="margin">
              <wp:align>right</wp:align>
            </wp:positionH>
            <wp:positionV relativeFrom="paragraph">
              <wp:posOffset>563</wp:posOffset>
            </wp:positionV>
            <wp:extent cx="3392158" cy="2421236"/>
            <wp:effectExtent l="0" t="0" r="0"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020-07-22 10_01_02-Scripte.png"/>
                    <pic:cNvPicPr/>
                  </pic:nvPicPr>
                  <pic:blipFill>
                    <a:blip r:embed="rId105">
                      <a:extLst>
                        <a:ext uri="{28A0092B-C50C-407E-A947-70E740481C1C}">
                          <a14:useLocalDpi xmlns:a14="http://schemas.microsoft.com/office/drawing/2010/main" val="0"/>
                        </a:ext>
                      </a:extLst>
                    </a:blip>
                    <a:stretch>
                      <a:fillRect/>
                    </a:stretch>
                  </pic:blipFill>
                  <pic:spPr>
                    <a:xfrm>
                      <a:off x="0" y="0"/>
                      <a:ext cx="3392158" cy="2421236"/>
                    </a:xfrm>
                    <a:prstGeom prst="rect">
                      <a:avLst/>
                    </a:prstGeom>
                  </pic:spPr>
                </pic:pic>
              </a:graphicData>
            </a:graphic>
          </wp:anchor>
        </w:drawing>
      </w:r>
      <w:r>
        <w:t>Ensuite sél</w:t>
      </w:r>
      <w:r w:rsidR="003E5DB9">
        <w:t>e</w:t>
      </w:r>
      <w:r>
        <w:t xml:space="preserve">ctionnez l’analyse « sortie moyenne » et cliquez le bouton R scripte </w:t>
      </w:r>
      <w:r>
        <w:rPr>
          <w:noProof/>
          <w:lang w:val="en-CA" w:eastAsia="en-CA"/>
        </w:rPr>
        <w:drawing>
          <wp:inline distT="0" distB="0" distL="0" distR="0" wp14:anchorId="6B381900" wp14:editId="62240E9B">
            <wp:extent cx="234890" cy="234890"/>
            <wp:effectExtent l="0" t="0" r="0" b="0"/>
            <wp:docPr id="235"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6905" cy="236905"/>
                    </a:xfrm>
                    <a:prstGeom prst="rect">
                      <a:avLst/>
                    </a:prstGeom>
                  </pic:spPr>
                </pic:pic>
              </a:graphicData>
            </a:graphic>
          </wp:inline>
        </w:drawing>
      </w:r>
      <w:r>
        <w:t xml:space="preserve"> pour ajouter une exécution de scripte. Un dialogue va apparaître avec deux listes déroulantes, « scripte » et « nom de fichier d’intrant du scripte ». </w:t>
      </w:r>
    </w:p>
    <w:p w14:paraId="202ACA34" w14:textId="77777777" w:rsidR="00686FB0" w:rsidRDefault="00686FB0">
      <w:pPr>
        <w:pStyle w:val="Standard"/>
        <w:jc w:val="both"/>
      </w:pPr>
    </w:p>
    <w:p w14:paraId="249BF5A6" w14:textId="77777777" w:rsidR="00686FB0" w:rsidRDefault="00686FB0">
      <w:pPr>
        <w:pStyle w:val="Standard"/>
        <w:jc w:val="both"/>
      </w:pPr>
      <w:r>
        <w:t xml:space="preserve">Pour le deuxième, entrez ou sélectionnez « SBW_TimeSeries.csv ». </w:t>
      </w:r>
    </w:p>
    <w:p w14:paraId="0E2BA318" w14:textId="77777777" w:rsidR="00686FB0" w:rsidRDefault="00686FB0">
      <w:pPr>
        <w:pStyle w:val="Standard"/>
        <w:jc w:val="both"/>
      </w:pPr>
    </w:p>
    <w:p w14:paraId="3B1C95A1" w14:textId="5670B3E0" w:rsidR="00686FB0" w:rsidRDefault="00E260D2">
      <w:pPr>
        <w:pStyle w:val="Standard"/>
        <w:jc w:val="both"/>
      </w:pPr>
      <w:r>
        <w:t>Pour « scripte », cliquez le bouton éditer</w:t>
      </w:r>
      <w:r>
        <w:rPr>
          <w:noProof/>
          <w:lang w:val="en-CA" w:eastAsia="en-CA"/>
        </w:rPr>
        <w:drawing>
          <wp:inline distT="0" distB="0" distL="0" distR="0" wp14:anchorId="1C514905" wp14:editId="756B1031">
            <wp:extent cx="213504" cy="253042"/>
            <wp:effectExtent l="0" t="0" r="0" b="0"/>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6293" cy="256347"/>
                    </a:xfrm>
                    <a:prstGeom prst="rect">
                      <a:avLst/>
                    </a:prstGeom>
                  </pic:spPr>
                </pic:pic>
              </a:graphicData>
            </a:graphic>
          </wp:inline>
        </w:drawing>
      </w:r>
      <w:r>
        <w:t xml:space="preserve">  et écrivez « TimeSeries.R ». BioSIM créera</w:t>
      </w:r>
      <w:r w:rsidR="00BE1451">
        <w:t xml:space="preserve"> un squelette </w:t>
      </w:r>
      <w:del w:id="204" w:author="St-Amant, Rémi" w:date="2020-08-05T11:46:00Z">
        <w:r w:rsidR="00BE1451" w:rsidDel="00ED5DF0">
          <w:delText xml:space="preserve">du chemin d’accès au </w:delText>
        </w:r>
      </w:del>
      <w:ins w:id="205" w:author="St-Amant, Rémi" w:date="2020-08-05T11:46:00Z">
        <w:r w:rsidR="00ED5DF0">
          <w:t xml:space="preserve">de </w:t>
        </w:r>
      </w:ins>
      <w:r w:rsidR="00BE1451">
        <w:t>scripte R</w:t>
      </w:r>
      <w:ins w:id="206" w:author="St-Amant, Rémi" w:date="2020-08-05T11:46:00Z">
        <w:r w:rsidR="00ED5DF0">
          <w:t xml:space="preserve"> et l’o</w:t>
        </w:r>
      </w:ins>
      <w:del w:id="207" w:author="St-Amant, Rémi" w:date="2020-08-05T11:46:00Z">
        <w:r w:rsidR="00BE1451" w:rsidDel="00ED5DF0">
          <w:delText>.</w:delText>
        </w:r>
        <w:r w:rsidDel="00ED5DF0">
          <w:delText xml:space="preserve"> O</w:delText>
        </w:r>
      </w:del>
      <w:r>
        <w:t>uvr</w:t>
      </w:r>
      <w:ins w:id="208" w:author="St-Amant, Rémi" w:date="2020-08-05T11:46:00Z">
        <w:r w:rsidR="00ED5DF0">
          <w:t>ira</w:t>
        </w:r>
      </w:ins>
      <w:del w:id="209" w:author="St-Amant, Rémi" w:date="2020-08-05T11:46:00Z">
        <w:r w:rsidDel="00ED5DF0">
          <w:delText>ez-le</w:delText>
        </w:r>
      </w:del>
      <w:r>
        <w:t xml:space="preserve"> dans un éditeur de texte. </w:t>
      </w:r>
    </w:p>
    <w:p w14:paraId="52A50705" w14:textId="77777777" w:rsidR="00E260D2" w:rsidRDefault="00E260D2">
      <w:pPr>
        <w:pStyle w:val="Standard"/>
        <w:jc w:val="both"/>
      </w:pPr>
    </w:p>
    <w:p w14:paraId="200B3A3D" w14:textId="77777777" w:rsidR="00E260D2" w:rsidRDefault="00E260D2">
      <w:pPr>
        <w:pStyle w:val="Standard"/>
        <w:jc w:val="both"/>
      </w:pPr>
      <w:r>
        <w:t xml:space="preserve">Copiez ce scripte au bout du fichier : </w:t>
      </w:r>
    </w:p>
    <w:p w14:paraId="69C5ED74" w14:textId="77777777" w:rsidR="00E260D2" w:rsidRDefault="00E260D2">
      <w:pPr>
        <w:pStyle w:val="Standard"/>
        <w:jc w:val="both"/>
      </w:pPr>
    </w:p>
    <w:p w14:paraId="69337D4A" w14:textId="77777777" w:rsidR="00E260D2" w:rsidRPr="00E260D2" w:rsidRDefault="00E260D2" w:rsidP="00E260D2">
      <w:pPr>
        <w:widowControl/>
        <w:shd w:val="clear" w:color="auto" w:fill="D9D9D9" w:themeFill="background1" w:themeFillShade="D9"/>
        <w:jc w:val="both"/>
        <w:rPr>
          <w:rFonts w:ascii="Courier New" w:eastAsia="Times New Roman" w:hAnsi="Courier New" w:cs="Courier New"/>
          <w:b/>
          <w:i/>
          <w:kern w:val="0"/>
          <w:sz w:val="20"/>
          <w:szCs w:val="20"/>
          <w:lang w:val="en-CA" w:eastAsia="fr-FR" w:bidi="ar-SA"/>
        </w:rPr>
      </w:pPr>
      <w:r w:rsidRPr="00E260D2">
        <w:rPr>
          <w:rFonts w:ascii="Courier New" w:eastAsia="Times New Roman" w:hAnsi="Courier New" w:cs="Courier New"/>
          <w:b/>
          <w:i/>
          <w:kern w:val="0"/>
          <w:sz w:val="20"/>
          <w:szCs w:val="20"/>
          <w:lang w:val="en-CA" w:eastAsia="fr-FR" w:bidi="ar-SA"/>
        </w:rPr>
        <w:t>#use only the first year of the first location</w:t>
      </w:r>
    </w:p>
    <w:p w14:paraId="775A6D46" w14:textId="77777777" w:rsidR="00E260D2" w:rsidRPr="00E260D2" w:rsidRDefault="00E260D2" w:rsidP="00E260D2">
      <w:pPr>
        <w:widowControl/>
        <w:shd w:val="clear" w:color="auto" w:fill="D9D9D9" w:themeFill="background1" w:themeFillShade="D9"/>
        <w:jc w:val="both"/>
        <w:rPr>
          <w:rFonts w:ascii="Courier New" w:eastAsia="Times New Roman" w:hAnsi="Courier New" w:cs="Courier New"/>
          <w:b/>
          <w:i/>
          <w:kern w:val="0"/>
          <w:sz w:val="20"/>
          <w:szCs w:val="20"/>
          <w:lang w:val="en-CA" w:eastAsia="fr-FR" w:bidi="ar-SA"/>
        </w:rPr>
      </w:pPr>
      <w:r w:rsidRPr="00E260D2">
        <w:rPr>
          <w:rFonts w:ascii="Courier New" w:eastAsia="Times New Roman" w:hAnsi="Courier New" w:cs="Courier New"/>
          <w:b/>
          <w:i/>
          <w:kern w:val="0"/>
          <w:sz w:val="20"/>
          <w:szCs w:val="20"/>
          <w:lang w:val="en-CA" w:eastAsia="fr-FR" w:bidi="ar-SA"/>
        </w:rPr>
        <w:t>Esim &lt;- Esim[ Esim[,1]==unique(Esim[,1])[1]&amp;Esim[,2]==unique(Esim[,2])[1],]</w:t>
      </w:r>
    </w:p>
    <w:p w14:paraId="631F1E1F" w14:textId="77777777" w:rsidR="00E260D2" w:rsidRPr="00E260D2" w:rsidRDefault="00E260D2" w:rsidP="00E260D2">
      <w:pPr>
        <w:widowControl/>
        <w:shd w:val="clear" w:color="auto" w:fill="D9D9D9" w:themeFill="background1" w:themeFillShade="D9"/>
        <w:jc w:val="both"/>
        <w:rPr>
          <w:rFonts w:ascii="Courier New" w:eastAsia="Times New Roman" w:hAnsi="Courier New" w:cs="Courier New"/>
          <w:b/>
          <w:i/>
          <w:kern w:val="0"/>
          <w:sz w:val="20"/>
          <w:szCs w:val="20"/>
          <w:lang w:val="en-CA" w:eastAsia="fr-FR" w:bidi="ar-SA"/>
        </w:rPr>
      </w:pPr>
    </w:p>
    <w:p w14:paraId="3BD389AB" w14:textId="77777777" w:rsidR="00E260D2" w:rsidRPr="00E260D2" w:rsidRDefault="00E260D2" w:rsidP="00E260D2">
      <w:pPr>
        <w:widowControl/>
        <w:shd w:val="clear" w:color="auto" w:fill="D9D9D9" w:themeFill="background1" w:themeFillShade="D9"/>
        <w:jc w:val="both"/>
        <w:rPr>
          <w:rFonts w:ascii="Courier New" w:eastAsia="Times New Roman" w:hAnsi="Courier New" w:cs="Courier New"/>
          <w:b/>
          <w:i/>
          <w:kern w:val="0"/>
          <w:sz w:val="20"/>
          <w:szCs w:val="20"/>
          <w:lang w:val="en-CA" w:eastAsia="fr-FR" w:bidi="ar-SA"/>
        </w:rPr>
      </w:pPr>
    </w:p>
    <w:p w14:paraId="3D552902" w14:textId="77777777" w:rsidR="00E260D2" w:rsidRPr="00E260D2" w:rsidRDefault="00E260D2" w:rsidP="00E260D2">
      <w:pPr>
        <w:widowControl/>
        <w:shd w:val="clear" w:color="auto" w:fill="D9D9D9" w:themeFill="background1" w:themeFillShade="D9"/>
        <w:jc w:val="both"/>
        <w:rPr>
          <w:rFonts w:ascii="Courier New" w:eastAsia="Times New Roman" w:hAnsi="Courier New" w:cs="Courier New"/>
          <w:b/>
          <w:i/>
          <w:kern w:val="0"/>
          <w:sz w:val="20"/>
          <w:szCs w:val="20"/>
          <w:lang w:val="en-CA" w:eastAsia="fr-FR" w:bidi="ar-SA"/>
        </w:rPr>
      </w:pPr>
      <w:r w:rsidRPr="00E260D2">
        <w:rPr>
          <w:rFonts w:ascii="Courier New" w:eastAsia="Times New Roman" w:hAnsi="Courier New" w:cs="Courier New"/>
          <w:b/>
          <w:i/>
          <w:kern w:val="0"/>
          <w:sz w:val="20"/>
          <w:szCs w:val="20"/>
          <w:lang w:val="en-CA" w:eastAsia="fr-FR" w:bidi="ar-SA"/>
        </w:rPr>
        <w:t>Esim$Date &lt;- paste(Esim$Year,formatC(Esim$Month, width=2, flag="0"),formatC(Esim$Day, width=2, flag="0"), sep="-")</w:t>
      </w:r>
    </w:p>
    <w:p w14:paraId="0712FAEF" w14:textId="77777777" w:rsidR="00E260D2" w:rsidRPr="00E260D2" w:rsidRDefault="00E260D2" w:rsidP="00E260D2">
      <w:pPr>
        <w:widowControl/>
        <w:shd w:val="clear" w:color="auto" w:fill="D9D9D9" w:themeFill="background1" w:themeFillShade="D9"/>
        <w:jc w:val="both"/>
        <w:rPr>
          <w:rFonts w:ascii="Courier New" w:eastAsia="Times New Roman" w:hAnsi="Courier New" w:cs="Courier New"/>
          <w:b/>
          <w:i/>
          <w:kern w:val="0"/>
          <w:sz w:val="20"/>
          <w:szCs w:val="20"/>
          <w:lang w:val="en-CA" w:eastAsia="fr-FR" w:bidi="ar-SA"/>
        </w:rPr>
      </w:pPr>
      <w:r w:rsidRPr="00E260D2">
        <w:rPr>
          <w:rFonts w:ascii="Courier New" w:eastAsia="Times New Roman" w:hAnsi="Courier New" w:cs="Courier New"/>
          <w:b/>
          <w:i/>
          <w:kern w:val="0"/>
          <w:sz w:val="20"/>
          <w:szCs w:val="20"/>
          <w:lang w:val="en-CA" w:eastAsia="fr-FR" w:bidi="ar-SA"/>
        </w:rPr>
        <w:t>Esim$date &lt;- as.POSIXct(Esim$Date)</w:t>
      </w:r>
    </w:p>
    <w:p w14:paraId="7E31680E" w14:textId="77777777" w:rsidR="00E260D2" w:rsidRPr="00E260D2" w:rsidRDefault="00E260D2" w:rsidP="00E260D2">
      <w:pPr>
        <w:widowControl/>
        <w:shd w:val="clear" w:color="auto" w:fill="D9D9D9" w:themeFill="background1" w:themeFillShade="D9"/>
        <w:jc w:val="both"/>
        <w:rPr>
          <w:rFonts w:ascii="Courier New" w:eastAsia="Times New Roman" w:hAnsi="Courier New" w:cs="Courier New"/>
          <w:b/>
          <w:i/>
          <w:kern w:val="0"/>
          <w:sz w:val="20"/>
          <w:szCs w:val="20"/>
          <w:lang w:val="en-CA" w:eastAsia="fr-FR" w:bidi="ar-SA"/>
        </w:rPr>
      </w:pPr>
    </w:p>
    <w:p w14:paraId="4871DAFE" w14:textId="77777777" w:rsidR="00E260D2" w:rsidRPr="00E260D2" w:rsidRDefault="00E260D2" w:rsidP="00E260D2">
      <w:pPr>
        <w:widowControl/>
        <w:shd w:val="clear" w:color="auto" w:fill="D9D9D9" w:themeFill="background1" w:themeFillShade="D9"/>
        <w:jc w:val="both"/>
        <w:rPr>
          <w:rFonts w:ascii="Courier New" w:eastAsia="Times New Roman" w:hAnsi="Courier New" w:cs="Courier New"/>
          <w:b/>
          <w:i/>
          <w:kern w:val="0"/>
          <w:sz w:val="20"/>
          <w:szCs w:val="20"/>
          <w:highlight w:val="lightGray"/>
          <w:lang w:val="en-CA" w:eastAsia="fr-FR" w:bidi="ar-SA"/>
        </w:rPr>
      </w:pPr>
      <w:r w:rsidRPr="00E260D2">
        <w:rPr>
          <w:rFonts w:ascii="Courier New" w:eastAsia="Times New Roman" w:hAnsi="Courier New" w:cs="Courier New"/>
          <w:b/>
          <w:i/>
          <w:kern w:val="0"/>
          <w:sz w:val="20"/>
          <w:szCs w:val="20"/>
          <w:highlight w:val="lightGray"/>
          <w:lang w:val="en-CA" w:eastAsia="fr-FR" w:bidi="ar-SA"/>
        </w:rPr>
        <w:t>#select variable to plot</w:t>
      </w:r>
    </w:p>
    <w:p w14:paraId="52EB307E" w14:textId="77777777" w:rsidR="00E260D2" w:rsidRPr="00E260D2" w:rsidRDefault="00E260D2" w:rsidP="00E260D2">
      <w:pPr>
        <w:widowControl/>
        <w:shd w:val="clear" w:color="auto" w:fill="D9D9D9" w:themeFill="background1" w:themeFillShade="D9"/>
        <w:jc w:val="both"/>
        <w:rPr>
          <w:rFonts w:ascii="Courier New" w:eastAsia="Times New Roman" w:hAnsi="Courier New" w:cs="Courier New"/>
          <w:b/>
          <w:i/>
          <w:kern w:val="0"/>
          <w:sz w:val="20"/>
          <w:szCs w:val="20"/>
          <w:highlight w:val="lightGray"/>
          <w:lang w:val="en-CA" w:eastAsia="fr-FR" w:bidi="ar-SA"/>
        </w:rPr>
      </w:pPr>
      <w:r w:rsidRPr="00E260D2">
        <w:rPr>
          <w:rFonts w:ascii="Courier New" w:eastAsia="Times New Roman" w:hAnsi="Courier New" w:cs="Courier New"/>
          <w:b/>
          <w:i/>
          <w:kern w:val="0"/>
          <w:sz w:val="20"/>
          <w:szCs w:val="20"/>
          <w:highlight w:val="lightGray"/>
          <w:lang w:val="en-CA" w:eastAsia="fr-FR" w:bidi="ar-SA"/>
        </w:rPr>
        <w:t>variables &lt;- c("L2","L3","L4","L5","L6","Pupae","Adults");</w:t>
      </w:r>
    </w:p>
    <w:p w14:paraId="23B03308" w14:textId="77777777" w:rsidR="00E260D2" w:rsidRPr="00E260D2" w:rsidRDefault="00E260D2" w:rsidP="00E260D2">
      <w:pPr>
        <w:widowControl/>
        <w:shd w:val="clear" w:color="auto" w:fill="D9D9D9" w:themeFill="background1" w:themeFillShade="D9"/>
        <w:jc w:val="both"/>
        <w:rPr>
          <w:rFonts w:ascii="Courier New" w:eastAsia="Times New Roman" w:hAnsi="Courier New" w:cs="Courier New"/>
          <w:b/>
          <w:i/>
          <w:kern w:val="0"/>
          <w:sz w:val="20"/>
          <w:szCs w:val="20"/>
          <w:highlight w:val="lightGray"/>
          <w:lang w:val="en-CA" w:eastAsia="fr-FR" w:bidi="ar-SA"/>
        </w:rPr>
      </w:pPr>
      <w:r w:rsidRPr="00E260D2">
        <w:rPr>
          <w:rFonts w:ascii="Courier New" w:eastAsia="Times New Roman" w:hAnsi="Courier New" w:cs="Courier New"/>
          <w:b/>
          <w:i/>
          <w:kern w:val="0"/>
          <w:sz w:val="20"/>
          <w:szCs w:val="20"/>
          <w:highlight w:val="lightGray"/>
          <w:lang w:val="en-CA" w:eastAsia="fr-FR" w:bidi="ar-SA"/>
        </w:rPr>
        <w:t>Resolution=300</w:t>
      </w:r>
    </w:p>
    <w:p w14:paraId="39A28AE8" w14:textId="77777777" w:rsidR="00E260D2" w:rsidRPr="00E260D2" w:rsidRDefault="00E260D2" w:rsidP="00E260D2">
      <w:pPr>
        <w:widowControl/>
        <w:shd w:val="clear" w:color="auto" w:fill="D9D9D9" w:themeFill="background1" w:themeFillShade="D9"/>
        <w:jc w:val="both"/>
        <w:rPr>
          <w:rFonts w:ascii="Courier New" w:eastAsia="Times New Roman" w:hAnsi="Courier New" w:cs="Courier New"/>
          <w:b/>
          <w:i/>
          <w:kern w:val="0"/>
          <w:sz w:val="20"/>
          <w:szCs w:val="20"/>
          <w:highlight w:val="lightGray"/>
          <w:lang w:val="en-CA" w:eastAsia="fr-FR" w:bidi="ar-SA"/>
        </w:rPr>
      </w:pPr>
      <w:r w:rsidRPr="00E260D2">
        <w:rPr>
          <w:rFonts w:ascii="Courier New" w:eastAsia="Times New Roman" w:hAnsi="Courier New" w:cs="Courier New"/>
          <w:b/>
          <w:i/>
          <w:kern w:val="0"/>
          <w:sz w:val="20"/>
          <w:szCs w:val="20"/>
          <w:highlight w:val="lightGray"/>
          <w:lang w:val="en-CA" w:eastAsia="fr-FR" w:bidi="ar-SA"/>
        </w:rPr>
        <w:t>png(file=GetFilePath("../Images/TimeSeries.png"), height=11, width=8.5, units = "in", res = Resolution, pointsize = 10)</w:t>
      </w:r>
    </w:p>
    <w:p w14:paraId="2BB7A752" w14:textId="77777777" w:rsidR="00E260D2" w:rsidRPr="00E260D2" w:rsidRDefault="00E260D2" w:rsidP="00E260D2">
      <w:pPr>
        <w:widowControl/>
        <w:shd w:val="clear" w:color="auto" w:fill="D9D9D9" w:themeFill="background1" w:themeFillShade="D9"/>
        <w:jc w:val="both"/>
        <w:rPr>
          <w:rFonts w:ascii="Courier New" w:eastAsia="Times New Roman" w:hAnsi="Courier New" w:cs="Courier New"/>
          <w:b/>
          <w:i/>
          <w:kern w:val="0"/>
          <w:sz w:val="20"/>
          <w:szCs w:val="20"/>
          <w:highlight w:val="lightGray"/>
          <w:lang w:val="en-CA" w:eastAsia="fr-FR" w:bidi="ar-SA"/>
        </w:rPr>
      </w:pPr>
      <w:r w:rsidRPr="00E260D2">
        <w:rPr>
          <w:rFonts w:ascii="Courier New" w:eastAsia="Times New Roman" w:hAnsi="Courier New" w:cs="Courier New"/>
          <w:b/>
          <w:i/>
          <w:kern w:val="0"/>
          <w:sz w:val="20"/>
          <w:szCs w:val="20"/>
          <w:highlight w:val="lightGray"/>
          <w:lang w:val="en-CA" w:eastAsia="fr-FR" w:bidi="ar-SA"/>
        </w:rPr>
        <w:t>#                       bott,left,top,righ</w:t>
      </w:r>
    </w:p>
    <w:p w14:paraId="3F9AC1BE" w14:textId="77777777" w:rsidR="00E260D2" w:rsidRPr="00E260D2" w:rsidRDefault="00E260D2" w:rsidP="00E260D2">
      <w:pPr>
        <w:widowControl/>
        <w:shd w:val="clear" w:color="auto" w:fill="D9D9D9" w:themeFill="background1" w:themeFillShade="D9"/>
        <w:jc w:val="both"/>
        <w:rPr>
          <w:rFonts w:ascii="Courier New" w:eastAsia="Times New Roman" w:hAnsi="Courier New" w:cs="Courier New"/>
          <w:b/>
          <w:i/>
          <w:kern w:val="0"/>
          <w:sz w:val="20"/>
          <w:szCs w:val="20"/>
          <w:highlight w:val="lightGray"/>
          <w:lang w:val="en-CA" w:eastAsia="fr-FR" w:bidi="ar-SA"/>
        </w:rPr>
      </w:pPr>
      <w:r w:rsidRPr="00E260D2">
        <w:rPr>
          <w:rFonts w:ascii="Courier New" w:eastAsia="Times New Roman" w:hAnsi="Courier New" w:cs="Courier New"/>
          <w:b/>
          <w:i/>
          <w:kern w:val="0"/>
          <w:sz w:val="20"/>
          <w:szCs w:val="20"/>
          <w:highlight w:val="lightGray"/>
          <w:lang w:val="en-CA" w:eastAsia="fr-FR" w:bidi="ar-SA"/>
        </w:rPr>
        <w:t>par(mfcol=c(1,1), mar=c(2.5, 4, 3, 1), oma = c(0, 0, 0, 0), font.main=1, cex.main = 1.5, cex=2, cex.lab=1.2)</w:t>
      </w:r>
    </w:p>
    <w:p w14:paraId="2F075E68" w14:textId="77777777" w:rsidR="00E260D2" w:rsidRPr="00E260D2" w:rsidRDefault="00E260D2" w:rsidP="00E260D2">
      <w:pPr>
        <w:widowControl/>
        <w:shd w:val="clear" w:color="auto" w:fill="D9D9D9" w:themeFill="background1" w:themeFillShade="D9"/>
        <w:jc w:val="both"/>
        <w:rPr>
          <w:rFonts w:ascii="Courier New" w:eastAsia="Times New Roman" w:hAnsi="Courier New" w:cs="Courier New"/>
          <w:b/>
          <w:i/>
          <w:kern w:val="0"/>
          <w:sz w:val="20"/>
          <w:szCs w:val="20"/>
          <w:highlight w:val="lightGray"/>
          <w:lang w:val="en-CA" w:eastAsia="fr-FR" w:bidi="ar-SA"/>
        </w:rPr>
      </w:pPr>
      <w:r w:rsidRPr="00E260D2">
        <w:rPr>
          <w:rFonts w:ascii="Courier New" w:eastAsia="Times New Roman" w:hAnsi="Courier New" w:cs="Courier New"/>
          <w:b/>
          <w:i/>
          <w:kern w:val="0"/>
          <w:sz w:val="20"/>
          <w:szCs w:val="20"/>
          <w:highlight w:val="lightGray"/>
          <w:lang w:val="en-CA" w:eastAsia="fr-FR" w:bidi="ar-SA"/>
        </w:rPr>
        <w:tab/>
        <w:t>yLim = range(Esim[,variables])</w:t>
      </w:r>
    </w:p>
    <w:p w14:paraId="48BD8117" w14:textId="77777777" w:rsidR="00E260D2" w:rsidRPr="00E260D2" w:rsidRDefault="00E260D2" w:rsidP="00E260D2">
      <w:pPr>
        <w:widowControl/>
        <w:shd w:val="clear" w:color="auto" w:fill="D9D9D9" w:themeFill="background1" w:themeFillShade="D9"/>
        <w:jc w:val="both"/>
        <w:rPr>
          <w:rFonts w:ascii="Courier New" w:eastAsia="Times New Roman" w:hAnsi="Courier New" w:cs="Courier New"/>
          <w:b/>
          <w:i/>
          <w:kern w:val="0"/>
          <w:sz w:val="20"/>
          <w:szCs w:val="20"/>
          <w:highlight w:val="lightGray"/>
          <w:lang w:val="en-CA" w:eastAsia="fr-FR" w:bidi="ar-SA"/>
        </w:rPr>
      </w:pPr>
      <w:r w:rsidRPr="00E260D2">
        <w:rPr>
          <w:rFonts w:ascii="Courier New" w:eastAsia="Times New Roman" w:hAnsi="Courier New" w:cs="Courier New"/>
          <w:b/>
          <w:i/>
          <w:kern w:val="0"/>
          <w:sz w:val="20"/>
          <w:szCs w:val="20"/>
          <w:highlight w:val="lightGray"/>
          <w:lang w:val="en-CA" w:eastAsia="fr-FR" w:bidi="ar-SA"/>
        </w:rPr>
        <w:tab/>
        <w:t>test1&lt;-Esim[,variables]&gt;0.01</w:t>
      </w:r>
    </w:p>
    <w:p w14:paraId="290E29DF" w14:textId="77777777" w:rsidR="00E260D2" w:rsidRPr="00E260D2" w:rsidRDefault="00E260D2" w:rsidP="00E260D2">
      <w:pPr>
        <w:widowControl/>
        <w:shd w:val="clear" w:color="auto" w:fill="D9D9D9" w:themeFill="background1" w:themeFillShade="D9"/>
        <w:jc w:val="both"/>
        <w:rPr>
          <w:rFonts w:ascii="Courier New" w:eastAsia="Times New Roman" w:hAnsi="Courier New" w:cs="Courier New"/>
          <w:b/>
          <w:i/>
          <w:kern w:val="0"/>
          <w:sz w:val="20"/>
          <w:szCs w:val="20"/>
          <w:highlight w:val="lightGray"/>
          <w:lang w:val="en-CA" w:eastAsia="fr-FR" w:bidi="ar-SA"/>
        </w:rPr>
      </w:pPr>
      <w:r w:rsidRPr="00E260D2">
        <w:rPr>
          <w:rFonts w:ascii="Courier New" w:eastAsia="Times New Roman" w:hAnsi="Courier New" w:cs="Courier New"/>
          <w:b/>
          <w:i/>
          <w:kern w:val="0"/>
          <w:sz w:val="20"/>
          <w:szCs w:val="20"/>
          <w:highlight w:val="lightGray"/>
          <w:lang w:val="en-CA" w:eastAsia="fr-FR" w:bidi="ar-SA"/>
        </w:rPr>
        <w:tab/>
        <w:t>test2 &lt;- apply(test1, 1, function(x) {any(x)})</w:t>
      </w:r>
    </w:p>
    <w:p w14:paraId="1F6913AD" w14:textId="77777777" w:rsidR="00E260D2" w:rsidRPr="00E260D2" w:rsidRDefault="00E260D2" w:rsidP="00E260D2">
      <w:pPr>
        <w:widowControl/>
        <w:shd w:val="clear" w:color="auto" w:fill="D9D9D9" w:themeFill="background1" w:themeFillShade="D9"/>
        <w:jc w:val="both"/>
        <w:rPr>
          <w:rFonts w:ascii="Courier New" w:eastAsia="Times New Roman" w:hAnsi="Courier New" w:cs="Courier New"/>
          <w:b/>
          <w:i/>
          <w:kern w:val="0"/>
          <w:sz w:val="20"/>
          <w:szCs w:val="20"/>
          <w:highlight w:val="lightGray"/>
          <w:lang w:val="en-CA" w:eastAsia="fr-FR" w:bidi="ar-SA"/>
        </w:rPr>
      </w:pPr>
      <w:r w:rsidRPr="00E260D2">
        <w:rPr>
          <w:rFonts w:ascii="Courier New" w:eastAsia="Times New Roman" w:hAnsi="Courier New" w:cs="Courier New"/>
          <w:b/>
          <w:i/>
          <w:kern w:val="0"/>
          <w:sz w:val="20"/>
          <w:szCs w:val="20"/>
          <w:highlight w:val="lightGray"/>
          <w:lang w:val="en-CA" w:eastAsia="fr-FR" w:bidi="ar-SA"/>
        </w:rPr>
        <w:tab/>
        <w:t>xLim = range(Esim[test2,]$date)</w:t>
      </w:r>
    </w:p>
    <w:p w14:paraId="1D248826" w14:textId="77777777" w:rsidR="00E260D2" w:rsidRPr="00E260D2" w:rsidRDefault="00E260D2" w:rsidP="00E260D2">
      <w:pPr>
        <w:widowControl/>
        <w:shd w:val="clear" w:color="auto" w:fill="D9D9D9" w:themeFill="background1" w:themeFillShade="D9"/>
        <w:jc w:val="both"/>
        <w:rPr>
          <w:rFonts w:ascii="Courier New" w:eastAsia="Times New Roman" w:hAnsi="Courier New" w:cs="Courier New"/>
          <w:b/>
          <w:i/>
          <w:kern w:val="0"/>
          <w:sz w:val="20"/>
          <w:szCs w:val="20"/>
          <w:highlight w:val="lightGray"/>
          <w:lang w:val="en-CA" w:eastAsia="fr-FR" w:bidi="ar-SA"/>
        </w:rPr>
      </w:pPr>
      <w:r w:rsidRPr="00E260D2">
        <w:rPr>
          <w:rFonts w:ascii="Courier New" w:eastAsia="Times New Roman" w:hAnsi="Courier New" w:cs="Courier New"/>
          <w:b/>
          <w:i/>
          <w:kern w:val="0"/>
          <w:sz w:val="20"/>
          <w:szCs w:val="20"/>
          <w:highlight w:val="lightGray"/>
          <w:lang w:val="en-CA" w:eastAsia="fr-FR" w:bidi="ar-SA"/>
        </w:rPr>
        <w:tab/>
      </w:r>
    </w:p>
    <w:p w14:paraId="1D87EB67" w14:textId="77777777" w:rsidR="00E260D2" w:rsidRPr="00E260D2" w:rsidRDefault="00E260D2" w:rsidP="00E260D2">
      <w:pPr>
        <w:widowControl/>
        <w:shd w:val="clear" w:color="auto" w:fill="D9D9D9" w:themeFill="background1" w:themeFillShade="D9"/>
        <w:jc w:val="both"/>
        <w:rPr>
          <w:rFonts w:ascii="Courier New" w:eastAsia="Times New Roman" w:hAnsi="Courier New" w:cs="Courier New"/>
          <w:b/>
          <w:i/>
          <w:kern w:val="0"/>
          <w:sz w:val="20"/>
          <w:szCs w:val="20"/>
          <w:highlight w:val="lightGray"/>
          <w:lang w:val="en-CA" w:eastAsia="fr-FR" w:bidi="ar-SA"/>
        </w:rPr>
      </w:pPr>
      <w:r w:rsidRPr="00E260D2">
        <w:rPr>
          <w:rFonts w:ascii="Courier New" w:eastAsia="Times New Roman" w:hAnsi="Courier New" w:cs="Courier New"/>
          <w:b/>
          <w:i/>
          <w:kern w:val="0"/>
          <w:sz w:val="20"/>
          <w:szCs w:val="20"/>
          <w:highlight w:val="lightGray"/>
          <w:lang w:val="en-CA" w:eastAsia="fr-FR" w:bidi="ar-SA"/>
        </w:rPr>
        <w:tab/>
        <w:t>color &lt;- rainbow(length(variables)+1, alpha=0.75)</w:t>
      </w:r>
    </w:p>
    <w:p w14:paraId="025EA0D8" w14:textId="77777777" w:rsidR="00E260D2" w:rsidRPr="00E260D2" w:rsidRDefault="00E260D2" w:rsidP="00E260D2">
      <w:pPr>
        <w:widowControl/>
        <w:shd w:val="clear" w:color="auto" w:fill="D9D9D9" w:themeFill="background1" w:themeFillShade="D9"/>
        <w:jc w:val="both"/>
        <w:rPr>
          <w:rFonts w:ascii="Courier New" w:eastAsia="Times New Roman" w:hAnsi="Courier New" w:cs="Courier New"/>
          <w:b/>
          <w:i/>
          <w:kern w:val="0"/>
          <w:sz w:val="20"/>
          <w:szCs w:val="20"/>
          <w:highlight w:val="lightGray"/>
          <w:lang w:val="en-CA" w:eastAsia="fr-FR" w:bidi="ar-SA"/>
        </w:rPr>
      </w:pPr>
      <w:r w:rsidRPr="00E260D2">
        <w:rPr>
          <w:rFonts w:ascii="Courier New" w:eastAsia="Times New Roman" w:hAnsi="Courier New" w:cs="Courier New"/>
          <w:b/>
          <w:i/>
          <w:kern w:val="0"/>
          <w:sz w:val="20"/>
          <w:szCs w:val="20"/>
          <w:highlight w:val="lightGray"/>
          <w:lang w:val="en-CA" w:eastAsia="fr-FR" w:bidi="ar-SA"/>
        </w:rPr>
        <w:tab/>
        <w:t>plot(NA, type="n", las=TRUE, xlim=xLim, ylim=yLim, xlab="", ylab="", frame=FALSE , xaxt = "n" )</w:t>
      </w:r>
    </w:p>
    <w:p w14:paraId="034D2A75" w14:textId="77777777" w:rsidR="00E260D2" w:rsidRPr="00E260D2" w:rsidRDefault="00E260D2" w:rsidP="00E260D2">
      <w:pPr>
        <w:widowControl/>
        <w:shd w:val="clear" w:color="auto" w:fill="D9D9D9" w:themeFill="background1" w:themeFillShade="D9"/>
        <w:jc w:val="both"/>
        <w:rPr>
          <w:rFonts w:ascii="Courier New" w:eastAsia="Times New Roman" w:hAnsi="Courier New" w:cs="Courier New"/>
          <w:b/>
          <w:i/>
          <w:kern w:val="0"/>
          <w:sz w:val="20"/>
          <w:szCs w:val="20"/>
          <w:highlight w:val="lightGray"/>
          <w:lang w:val="en-CA" w:eastAsia="fr-FR" w:bidi="ar-SA"/>
        </w:rPr>
      </w:pPr>
      <w:r w:rsidRPr="00E260D2">
        <w:rPr>
          <w:rFonts w:ascii="Courier New" w:eastAsia="Times New Roman" w:hAnsi="Courier New" w:cs="Courier New"/>
          <w:b/>
          <w:i/>
          <w:kern w:val="0"/>
          <w:sz w:val="20"/>
          <w:szCs w:val="20"/>
          <w:highlight w:val="lightGray"/>
          <w:lang w:val="en-CA" w:eastAsia="fr-FR" w:bidi="ar-SA"/>
        </w:rPr>
        <w:tab/>
        <w:t>dates_pos &lt;- seq(min(xLim), max(xLim), by="weeks")</w:t>
      </w:r>
    </w:p>
    <w:p w14:paraId="42626F85" w14:textId="77777777" w:rsidR="00E260D2" w:rsidRPr="00E260D2" w:rsidRDefault="00E260D2" w:rsidP="00E260D2">
      <w:pPr>
        <w:widowControl/>
        <w:shd w:val="clear" w:color="auto" w:fill="D9D9D9" w:themeFill="background1" w:themeFillShade="D9"/>
        <w:jc w:val="both"/>
        <w:rPr>
          <w:rFonts w:ascii="Courier New" w:eastAsia="Times New Roman" w:hAnsi="Courier New" w:cs="Courier New"/>
          <w:b/>
          <w:i/>
          <w:kern w:val="0"/>
          <w:sz w:val="20"/>
          <w:szCs w:val="20"/>
          <w:highlight w:val="lightGray"/>
          <w:lang w:eastAsia="fr-FR" w:bidi="ar-SA"/>
        </w:rPr>
      </w:pPr>
      <w:r w:rsidRPr="00E260D2">
        <w:rPr>
          <w:rFonts w:ascii="Courier New" w:eastAsia="Times New Roman" w:hAnsi="Courier New" w:cs="Courier New"/>
          <w:b/>
          <w:i/>
          <w:kern w:val="0"/>
          <w:sz w:val="20"/>
          <w:szCs w:val="20"/>
          <w:highlight w:val="lightGray"/>
          <w:lang w:val="en-CA" w:eastAsia="fr-FR" w:bidi="ar-SA"/>
        </w:rPr>
        <w:tab/>
      </w:r>
      <w:r w:rsidRPr="00E260D2">
        <w:rPr>
          <w:rFonts w:ascii="Courier New" w:eastAsia="Times New Roman" w:hAnsi="Courier New" w:cs="Courier New"/>
          <w:b/>
          <w:i/>
          <w:kern w:val="0"/>
          <w:sz w:val="20"/>
          <w:szCs w:val="20"/>
          <w:highlight w:val="lightGray"/>
          <w:lang w:eastAsia="fr-FR" w:bidi="ar-SA"/>
        </w:rPr>
        <w:t>axis(1, dates_pos, format(dates_pos, "%b %d"), cex.axis = 1.0)</w:t>
      </w:r>
    </w:p>
    <w:p w14:paraId="555D27D0" w14:textId="77777777" w:rsidR="00E260D2" w:rsidRPr="00E260D2" w:rsidRDefault="00E260D2" w:rsidP="00E260D2">
      <w:pPr>
        <w:widowControl/>
        <w:shd w:val="clear" w:color="auto" w:fill="D9D9D9" w:themeFill="background1" w:themeFillShade="D9"/>
        <w:jc w:val="both"/>
        <w:rPr>
          <w:rFonts w:ascii="Courier New" w:eastAsia="Times New Roman" w:hAnsi="Courier New" w:cs="Courier New"/>
          <w:b/>
          <w:i/>
          <w:kern w:val="0"/>
          <w:sz w:val="20"/>
          <w:szCs w:val="20"/>
          <w:highlight w:val="lightGray"/>
          <w:lang w:val="en-CA" w:eastAsia="fr-FR" w:bidi="ar-SA"/>
        </w:rPr>
      </w:pPr>
      <w:r w:rsidRPr="00E260D2">
        <w:rPr>
          <w:rFonts w:ascii="Courier New" w:eastAsia="Times New Roman" w:hAnsi="Courier New" w:cs="Courier New"/>
          <w:b/>
          <w:i/>
          <w:kern w:val="0"/>
          <w:sz w:val="20"/>
          <w:szCs w:val="20"/>
          <w:highlight w:val="lightGray"/>
          <w:lang w:eastAsia="fr-FR" w:bidi="ar-SA"/>
        </w:rPr>
        <w:tab/>
      </w:r>
      <w:r w:rsidRPr="00E260D2">
        <w:rPr>
          <w:rFonts w:ascii="Courier New" w:eastAsia="Times New Roman" w:hAnsi="Courier New" w:cs="Courier New"/>
          <w:b/>
          <w:i/>
          <w:kern w:val="0"/>
          <w:sz w:val="20"/>
          <w:szCs w:val="20"/>
          <w:highlight w:val="lightGray"/>
          <w:lang w:val="en-CA" w:eastAsia="fr-FR" w:bidi="ar-SA"/>
        </w:rPr>
        <w:t>for(v in c(1:length(variables)))</w:t>
      </w:r>
    </w:p>
    <w:p w14:paraId="71CD3B57" w14:textId="77777777" w:rsidR="00E260D2" w:rsidRPr="00E260D2" w:rsidRDefault="00E260D2" w:rsidP="00E260D2">
      <w:pPr>
        <w:widowControl/>
        <w:shd w:val="clear" w:color="auto" w:fill="D9D9D9" w:themeFill="background1" w:themeFillShade="D9"/>
        <w:jc w:val="both"/>
        <w:rPr>
          <w:rFonts w:ascii="Courier New" w:eastAsia="Times New Roman" w:hAnsi="Courier New" w:cs="Courier New"/>
          <w:b/>
          <w:i/>
          <w:kern w:val="0"/>
          <w:sz w:val="20"/>
          <w:szCs w:val="20"/>
          <w:highlight w:val="lightGray"/>
          <w:lang w:val="en-CA" w:eastAsia="fr-FR" w:bidi="ar-SA"/>
        </w:rPr>
      </w:pPr>
      <w:r w:rsidRPr="00E260D2">
        <w:rPr>
          <w:rFonts w:ascii="Courier New" w:eastAsia="Times New Roman" w:hAnsi="Courier New" w:cs="Courier New"/>
          <w:b/>
          <w:i/>
          <w:kern w:val="0"/>
          <w:sz w:val="20"/>
          <w:szCs w:val="20"/>
          <w:highlight w:val="lightGray"/>
          <w:lang w:val="en-CA" w:eastAsia="fr-FR" w:bidi="ar-SA"/>
        </w:rPr>
        <w:tab/>
        <w:t>{</w:t>
      </w:r>
    </w:p>
    <w:p w14:paraId="696A5E35" w14:textId="77777777" w:rsidR="00E260D2" w:rsidRPr="00E260D2" w:rsidRDefault="00E260D2" w:rsidP="00E260D2">
      <w:pPr>
        <w:widowControl/>
        <w:shd w:val="clear" w:color="auto" w:fill="D9D9D9" w:themeFill="background1" w:themeFillShade="D9"/>
        <w:jc w:val="both"/>
        <w:rPr>
          <w:rFonts w:ascii="Courier New" w:eastAsia="Times New Roman" w:hAnsi="Courier New" w:cs="Courier New"/>
          <w:b/>
          <w:i/>
          <w:kern w:val="0"/>
          <w:sz w:val="20"/>
          <w:szCs w:val="20"/>
          <w:highlight w:val="lightGray"/>
          <w:lang w:val="en-CA" w:eastAsia="fr-FR" w:bidi="ar-SA"/>
        </w:rPr>
      </w:pPr>
      <w:r w:rsidRPr="00E260D2">
        <w:rPr>
          <w:rFonts w:ascii="Courier New" w:eastAsia="Times New Roman" w:hAnsi="Courier New" w:cs="Courier New"/>
          <w:b/>
          <w:i/>
          <w:kern w:val="0"/>
          <w:sz w:val="20"/>
          <w:szCs w:val="20"/>
          <w:highlight w:val="lightGray"/>
          <w:lang w:val="en-CA" w:eastAsia="fr-FR" w:bidi="ar-SA"/>
        </w:rPr>
        <w:tab/>
      </w:r>
      <w:r w:rsidRPr="00E260D2">
        <w:rPr>
          <w:rFonts w:ascii="Courier New" w:eastAsia="Times New Roman" w:hAnsi="Courier New" w:cs="Courier New"/>
          <w:b/>
          <w:i/>
          <w:kern w:val="0"/>
          <w:sz w:val="20"/>
          <w:szCs w:val="20"/>
          <w:highlight w:val="lightGray"/>
          <w:lang w:val="en-CA" w:eastAsia="fr-FR" w:bidi="ar-SA"/>
        </w:rPr>
        <w:tab/>
        <w:t>lines(Esim[,variables[v]]~Esim$date, col=color[v],lwd=5, lty = (v-1)%%3+1)</w:t>
      </w:r>
    </w:p>
    <w:p w14:paraId="30ACFCC8" w14:textId="77777777" w:rsidR="00E260D2" w:rsidRPr="00E260D2" w:rsidRDefault="00E260D2" w:rsidP="00E260D2">
      <w:pPr>
        <w:widowControl/>
        <w:shd w:val="clear" w:color="auto" w:fill="D9D9D9" w:themeFill="background1" w:themeFillShade="D9"/>
        <w:jc w:val="both"/>
        <w:rPr>
          <w:rFonts w:ascii="Courier New" w:eastAsia="Times New Roman" w:hAnsi="Courier New" w:cs="Courier New"/>
          <w:b/>
          <w:i/>
          <w:kern w:val="0"/>
          <w:sz w:val="20"/>
          <w:szCs w:val="20"/>
          <w:highlight w:val="lightGray"/>
          <w:lang w:val="en-CA" w:eastAsia="fr-FR" w:bidi="ar-SA"/>
        </w:rPr>
      </w:pPr>
      <w:r w:rsidRPr="00E260D2">
        <w:rPr>
          <w:rFonts w:ascii="Courier New" w:eastAsia="Times New Roman" w:hAnsi="Courier New" w:cs="Courier New"/>
          <w:b/>
          <w:i/>
          <w:kern w:val="0"/>
          <w:sz w:val="20"/>
          <w:szCs w:val="20"/>
          <w:highlight w:val="lightGray"/>
          <w:lang w:val="en-CA" w:eastAsia="fr-FR" w:bidi="ar-SA"/>
        </w:rPr>
        <w:tab/>
        <w:t>}</w:t>
      </w:r>
    </w:p>
    <w:p w14:paraId="776A6336" w14:textId="77777777" w:rsidR="00E260D2" w:rsidRPr="00E260D2" w:rsidRDefault="00E260D2" w:rsidP="00E260D2">
      <w:pPr>
        <w:widowControl/>
        <w:shd w:val="clear" w:color="auto" w:fill="D9D9D9" w:themeFill="background1" w:themeFillShade="D9"/>
        <w:jc w:val="both"/>
        <w:rPr>
          <w:rFonts w:ascii="Courier New" w:eastAsia="Times New Roman" w:hAnsi="Courier New" w:cs="Courier New"/>
          <w:b/>
          <w:i/>
          <w:kern w:val="0"/>
          <w:sz w:val="20"/>
          <w:szCs w:val="20"/>
          <w:highlight w:val="lightGray"/>
          <w:lang w:val="en-CA" w:eastAsia="fr-FR" w:bidi="ar-SA"/>
        </w:rPr>
      </w:pPr>
      <w:r w:rsidRPr="00E260D2">
        <w:rPr>
          <w:rFonts w:ascii="Courier New" w:eastAsia="Times New Roman" w:hAnsi="Courier New" w:cs="Courier New"/>
          <w:b/>
          <w:i/>
          <w:kern w:val="0"/>
          <w:sz w:val="20"/>
          <w:szCs w:val="20"/>
          <w:highlight w:val="lightGray"/>
          <w:lang w:val="en-CA" w:eastAsia="fr-FR" w:bidi="ar-SA"/>
        </w:rPr>
        <w:tab/>
      </w:r>
    </w:p>
    <w:p w14:paraId="476D17A9" w14:textId="77777777" w:rsidR="00E260D2" w:rsidRPr="00E260D2" w:rsidRDefault="00E260D2" w:rsidP="00E260D2">
      <w:pPr>
        <w:widowControl/>
        <w:shd w:val="clear" w:color="auto" w:fill="D9D9D9" w:themeFill="background1" w:themeFillShade="D9"/>
        <w:jc w:val="both"/>
        <w:rPr>
          <w:rFonts w:ascii="Courier New" w:eastAsia="Times New Roman" w:hAnsi="Courier New" w:cs="Courier New"/>
          <w:b/>
          <w:i/>
          <w:kern w:val="0"/>
          <w:sz w:val="20"/>
          <w:szCs w:val="20"/>
          <w:highlight w:val="lightGray"/>
          <w:lang w:val="en-CA" w:eastAsia="fr-FR" w:bidi="ar-SA"/>
        </w:rPr>
      </w:pPr>
      <w:r w:rsidRPr="00E260D2">
        <w:rPr>
          <w:rFonts w:ascii="Courier New" w:eastAsia="Times New Roman" w:hAnsi="Courier New" w:cs="Courier New"/>
          <w:b/>
          <w:i/>
          <w:kern w:val="0"/>
          <w:sz w:val="20"/>
          <w:szCs w:val="20"/>
          <w:highlight w:val="lightGray"/>
          <w:lang w:val="en-CA" w:eastAsia="fr-FR" w:bidi="ar-SA"/>
        </w:rPr>
        <w:tab/>
        <w:t xml:space="preserve">legend('topright', legend=c(variables), lty=(c(1:length(variables))-1)%%3+1, lwd=5, col=color, bty = "n", cex=1.25, seg.len=3) </w:t>
      </w:r>
    </w:p>
    <w:p w14:paraId="3F3190C7" w14:textId="77777777" w:rsidR="00E260D2" w:rsidRPr="00E260D2" w:rsidRDefault="00E260D2" w:rsidP="00E260D2">
      <w:pPr>
        <w:widowControl/>
        <w:shd w:val="clear" w:color="auto" w:fill="D9D9D9" w:themeFill="background1" w:themeFillShade="D9"/>
        <w:jc w:val="both"/>
        <w:rPr>
          <w:rFonts w:ascii="Courier New" w:eastAsia="Times New Roman" w:hAnsi="Courier New" w:cs="Courier New"/>
          <w:b/>
          <w:i/>
          <w:kern w:val="0"/>
          <w:sz w:val="20"/>
          <w:szCs w:val="20"/>
          <w:highlight w:val="lightGray"/>
          <w:lang w:val="en-CA" w:eastAsia="fr-FR" w:bidi="ar-SA"/>
        </w:rPr>
      </w:pPr>
      <w:r w:rsidRPr="00E260D2">
        <w:rPr>
          <w:rFonts w:ascii="Courier New" w:eastAsia="Times New Roman" w:hAnsi="Courier New" w:cs="Courier New"/>
          <w:b/>
          <w:i/>
          <w:kern w:val="0"/>
          <w:sz w:val="20"/>
          <w:szCs w:val="20"/>
          <w:highlight w:val="lightGray"/>
          <w:lang w:val="en-CA" w:eastAsia="fr-FR" w:bidi="ar-SA"/>
        </w:rPr>
        <w:tab/>
        <w:t xml:space="preserve">mtext("SBW stage [%]", 2,cex=3, line=2.5) </w:t>
      </w:r>
    </w:p>
    <w:p w14:paraId="6B8BE8B9" w14:textId="77777777" w:rsidR="00E260D2" w:rsidRPr="00E260D2" w:rsidRDefault="00E260D2" w:rsidP="00E260D2">
      <w:pPr>
        <w:widowControl/>
        <w:shd w:val="clear" w:color="auto" w:fill="D9D9D9" w:themeFill="background1" w:themeFillShade="D9"/>
        <w:jc w:val="both"/>
        <w:rPr>
          <w:rFonts w:ascii="Courier New" w:eastAsia="Times New Roman" w:hAnsi="Courier New" w:cs="Courier New"/>
          <w:b/>
          <w:i/>
          <w:kern w:val="0"/>
          <w:sz w:val="20"/>
          <w:szCs w:val="20"/>
          <w:highlight w:val="lightGray"/>
          <w:lang w:val="en-CA" w:eastAsia="fr-FR" w:bidi="ar-SA"/>
        </w:rPr>
      </w:pPr>
      <w:r w:rsidRPr="00E260D2">
        <w:rPr>
          <w:rFonts w:ascii="Courier New" w:eastAsia="Times New Roman" w:hAnsi="Courier New" w:cs="Courier New"/>
          <w:b/>
          <w:i/>
          <w:kern w:val="0"/>
          <w:sz w:val="20"/>
          <w:szCs w:val="20"/>
          <w:highlight w:val="lightGray"/>
          <w:lang w:val="en-CA" w:eastAsia="fr-FR" w:bidi="ar-SA"/>
        </w:rPr>
        <w:tab/>
        <w:t xml:space="preserve">mtext(paste("SBW stage,",unique(Esim[,1]), unique(Esim[,2])), 3, cex=3, line=1) </w:t>
      </w:r>
    </w:p>
    <w:p w14:paraId="716BF784" w14:textId="77777777" w:rsidR="00E260D2" w:rsidRPr="00E260D2" w:rsidRDefault="00E260D2" w:rsidP="00E260D2">
      <w:pPr>
        <w:widowControl/>
        <w:shd w:val="clear" w:color="auto" w:fill="D9D9D9" w:themeFill="background1" w:themeFillShade="D9"/>
        <w:jc w:val="both"/>
        <w:rPr>
          <w:rFonts w:ascii="Courier New" w:eastAsia="Times New Roman" w:hAnsi="Courier New" w:cs="Courier New"/>
          <w:b/>
          <w:i/>
          <w:kern w:val="0"/>
          <w:sz w:val="20"/>
          <w:szCs w:val="20"/>
          <w:highlight w:val="lightGray"/>
          <w:lang w:val="en-CA" w:eastAsia="fr-FR" w:bidi="ar-SA"/>
        </w:rPr>
      </w:pPr>
    </w:p>
    <w:p w14:paraId="56037BF6" w14:textId="77777777" w:rsidR="00E260D2" w:rsidRPr="00E260D2" w:rsidRDefault="00E260D2" w:rsidP="00E260D2">
      <w:pPr>
        <w:widowControl/>
        <w:shd w:val="clear" w:color="auto" w:fill="D9D9D9" w:themeFill="background1" w:themeFillShade="D9"/>
        <w:jc w:val="both"/>
        <w:rPr>
          <w:rFonts w:ascii="Courier New" w:eastAsia="Times New Roman" w:hAnsi="Courier New" w:cs="Courier New"/>
          <w:b/>
          <w:i/>
          <w:kern w:val="0"/>
          <w:sz w:val="20"/>
          <w:szCs w:val="20"/>
          <w:highlight w:val="lightGray"/>
          <w:lang w:val="en-CA" w:eastAsia="fr-FR" w:bidi="ar-SA"/>
        </w:rPr>
      </w:pPr>
      <w:r w:rsidRPr="00E260D2">
        <w:rPr>
          <w:rFonts w:ascii="Courier New" w:eastAsia="Times New Roman" w:hAnsi="Courier New" w:cs="Courier New"/>
          <w:b/>
          <w:i/>
          <w:kern w:val="0"/>
          <w:sz w:val="20"/>
          <w:szCs w:val="20"/>
          <w:highlight w:val="lightGray"/>
          <w:lang w:val="en-CA" w:eastAsia="fr-FR" w:bidi="ar-SA"/>
        </w:rPr>
        <w:lastRenderedPageBreak/>
        <w:t># Turn off device driver (to flush output to image)</w:t>
      </w:r>
    </w:p>
    <w:p w14:paraId="5EB773B1" w14:textId="77777777" w:rsidR="00E260D2" w:rsidRPr="004A1D70" w:rsidRDefault="00E260D2" w:rsidP="00E260D2">
      <w:pPr>
        <w:widowControl/>
        <w:shd w:val="clear" w:color="auto" w:fill="D9D9D9" w:themeFill="background1" w:themeFillShade="D9"/>
        <w:jc w:val="both"/>
        <w:rPr>
          <w:rFonts w:ascii="Courier New" w:eastAsia="Times New Roman" w:hAnsi="Courier New" w:cs="Courier New"/>
          <w:b/>
          <w:i/>
          <w:kern w:val="0"/>
          <w:sz w:val="20"/>
          <w:szCs w:val="20"/>
          <w:lang w:eastAsia="fr-FR" w:bidi="ar-SA"/>
        </w:rPr>
      </w:pPr>
      <w:r w:rsidRPr="004A1D70">
        <w:rPr>
          <w:rFonts w:ascii="Courier New" w:eastAsia="Times New Roman" w:hAnsi="Courier New" w:cs="Courier New"/>
          <w:b/>
          <w:i/>
          <w:kern w:val="0"/>
          <w:sz w:val="20"/>
          <w:szCs w:val="20"/>
          <w:highlight w:val="lightGray"/>
          <w:lang w:eastAsia="fr-FR" w:bidi="ar-SA"/>
        </w:rPr>
        <w:t>dev.off()</w:t>
      </w:r>
    </w:p>
    <w:p w14:paraId="3EDE39A6" w14:textId="77777777" w:rsidR="00E260D2" w:rsidRDefault="00E260D2">
      <w:pPr>
        <w:pStyle w:val="Standard"/>
        <w:jc w:val="both"/>
      </w:pPr>
    </w:p>
    <w:p w14:paraId="6E5661CE" w14:textId="68671147" w:rsidR="00047CD1" w:rsidRDefault="0038627D">
      <w:pPr>
        <w:pStyle w:val="Standard"/>
        <w:jc w:val="both"/>
      </w:pPr>
      <w:r>
        <w:rPr>
          <w:noProof/>
          <w:lang w:val="en-CA" w:eastAsia="en-CA"/>
        </w:rPr>
        <w:drawing>
          <wp:anchor distT="0" distB="0" distL="114300" distR="114300" simplePos="0" relativeHeight="251702272" behindDoc="0" locked="0" layoutInCell="1" allowOverlap="1" wp14:anchorId="27591DAA" wp14:editId="57C8FE33">
            <wp:simplePos x="0" y="0"/>
            <wp:positionH relativeFrom="margin">
              <wp:align>right</wp:align>
            </wp:positionH>
            <wp:positionV relativeFrom="paragraph">
              <wp:posOffset>5715</wp:posOffset>
            </wp:positionV>
            <wp:extent cx="1926000" cy="770400"/>
            <wp:effectExtent l="0" t="0" r="0" b="0"/>
            <wp:wrapSquare wrapText="bothSides"/>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1926000" cy="770400"/>
                    </a:xfrm>
                    <a:prstGeom prst="rect">
                      <a:avLst/>
                    </a:prstGeom>
                  </pic:spPr>
                </pic:pic>
              </a:graphicData>
            </a:graphic>
            <wp14:sizeRelH relativeFrom="margin">
              <wp14:pctWidth>0</wp14:pctWidth>
            </wp14:sizeRelH>
            <wp14:sizeRelV relativeFrom="margin">
              <wp14:pctHeight>0</wp14:pctHeight>
            </wp14:sizeRelV>
          </wp:anchor>
        </w:drawing>
      </w:r>
      <w:r w:rsidR="00E260D2">
        <w:t xml:space="preserve">Exécutez en sélectionnant seulement l’élément scripte. Si </w:t>
      </w:r>
      <w:r w:rsidR="000D230F">
        <w:t xml:space="preserve">tout fonctionne normalement, </w:t>
      </w:r>
      <w:ins w:id="210" w:author="St-Amant, Rémi" w:date="2020-08-05T11:50:00Z">
        <w:r w:rsidR="004312A0">
          <w:t>une</w:t>
        </w:r>
      </w:ins>
      <w:del w:id="211" w:author="St-Amant, Rémi" w:date="2020-08-05T11:50:00Z">
        <w:r w:rsidR="000D230F" w:rsidDel="004312A0">
          <w:delText>de</w:delText>
        </w:r>
      </w:del>
      <w:r w:rsidR="000D230F">
        <w:t xml:space="preserve"> nouvelle</w:t>
      </w:r>
      <w:del w:id="212" w:author="St-Amant, Rémi" w:date="2020-08-05T11:50:00Z">
        <w:r w:rsidR="000D230F" w:rsidDel="004312A0">
          <w:delText>s</w:delText>
        </w:r>
      </w:del>
      <w:r w:rsidR="000D230F">
        <w:t xml:space="preserve"> image</w:t>
      </w:r>
      <w:del w:id="213" w:author="St-Amant, Rémi" w:date="2020-08-05T11:50:00Z">
        <w:r w:rsidR="000D230F" w:rsidDel="004312A0">
          <w:delText>s</w:delText>
        </w:r>
      </w:del>
      <w:r w:rsidR="000D230F">
        <w:t xml:space="preserve"> ser</w:t>
      </w:r>
      <w:del w:id="214" w:author="St-Amant, Rémi" w:date="2020-08-05T11:50:00Z">
        <w:r w:rsidR="000D230F" w:rsidDel="004312A0">
          <w:delText>o</w:delText>
        </w:r>
      </w:del>
      <w:ins w:id="215" w:author="St-Amant, Rémi" w:date="2020-08-05T11:50:00Z">
        <w:r w:rsidR="004312A0">
          <w:t>a</w:t>
        </w:r>
      </w:ins>
      <w:del w:id="216" w:author="St-Amant, Rémi" w:date="2020-08-05T11:50:00Z">
        <w:r w:rsidR="000D230F" w:rsidDel="004312A0">
          <w:delText>nt</w:delText>
        </w:r>
      </w:del>
      <w:r w:rsidR="000D230F">
        <w:t xml:space="preserve"> créé</w:t>
      </w:r>
      <w:del w:id="217" w:author="St-Amant, Rémi" w:date="2020-08-05T11:50:00Z">
        <w:r w:rsidR="000D230F" w:rsidDel="004312A0">
          <w:delText>s</w:delText>
        </w:r>
      </w:del>
      <w:ins w:id="218" w:author="St-Amant, Rémi" w:date="2020-08-05T11:50:00Z">
        <w:r w:rsidR="004312A0">
          <w:t>e</w:t>
        </w:r>
      </w:ins>
      <w:r w:rsidR="00E260D2">
        <w:t xml:space="preserve"> dans le sous-répertoire </w:t>
      </w:r>
      <w:r w:rsidR="002B0E94">
        <w:t>« </w:t>
      </w:r>
      <w:r w:rsidR="00E260D2">
        <w:t>images</w:t>
      </w:r>
      <w:r w:rsidR="002B0E94">
        <w:t>\ »</w:t>
      </w:r>
      <w:r w:rsidR="00E260D2">
        <w:t xml:space="preserve"> </w:t>
      </w:r>
      <w:del w:id="219" w:author="St-Amant, Rémi" w:date="2020-08-05T11:50:00Z">
        <w:r w:rsidR="00E260D2" w:rsidDel="004312A0">
          <w:delText xml:space="preserve">pour le </w:delText>
        </w:r>
      </w:del>
      <w:ins w:id="220" w:author="St-Amant, Rémi" w:date="2020-08-05T11:50:00Z">
        <w:r w:rsidR="004312A0">
          <w:t xml:space="preserve">du </w:t>
        </w:r>
      </w:ins>
      <w:r w:rsidR="00E260D2">
        <w:t xml:space="preserve">projet. </w:t>
      </w:r>
    </w:p>
    <w:p w14:paraId="02F30723" w14:textId="77777777" w:rsidR="0038627D" w:rsidRDefault="0038627D">
      <w:pPr>
        <w:pStyle w:val="Standard"/>
        <w:jc w:val="both"/>
      </w:pPr>
      <w:r>
        <w:t xml:space="preserve"> </w:t>
      </w:r>
    </w:p>
    <w:p w14:paraId="40658163" w14:textId="77777777" w:rsidR="0038627D" w:rsidRDefault="002B0E94">
      <w:pPr>
        <w:pStyle w:val="Standard"/>
        <w:jc w:val="both"/>
      </w:pPr>
      <w:r>
        <w:t>Le graphique suivant sera présent :</w:t>
      </w:r>
    </w:p>
    <w:p w14:paraId="11218B3C" w14:textId="77777777" w:rsidR="00047CD1" w:rsidRDefault="0038627D">
      <w:pPr>
        <w:pStyle w:val="Standard"/>
        <w:jc w:val="both"/>
      </w:pPr>
      <w:r>
        <w:rPr>
          <w:noProof/>
          <w:lang w:val="en-CA" w:eastAsia="en-CA"/>
        </w:rPr>
        <w:drawing>
          <wp:anchor distT="0" distB="0" distL="114300" distR="114300" simplePos="0" relativeHeight="251700224" behindDoc="0" locked="0" layoutInCell="1" allowOverlap="1" wp14:anchorId="792A7D9D" wp14:editId="6E21F987">
            <wp:simplePos x="0" y="0"/>
            <wp:positionH relativeFrom="margin">
              <wp:posOffset>0</wp:posOffset>
            </wp:positionH>
            <wp:positionV relativeFrom="paragraph">
              <wp:posOffset>172720</wp:posOffset>
            </wp:positionV>
            <wp:extent cx="3866525" cy="4234421"/>
            <wp:effectExtent l="0" t="0" r="635" b="0"/>
            <wp:wrapSquare wrapText="bothSides"/>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866525" cy="4234421"/>
                    </a:xfrm>
                    <a:prstGeom prst="rect">
                      <a:avLst/>
                    </a:prstGeom>
                  </pic:spPr>
                </pic:pic>
              </a:graphicData>
            </a:graphic>
          </wp:anchor>
        </w:drawing>
      </w:r>
    </w:p>
    <w:p w14:paraId="4EE7463A" w14:textId="77777777" w:rsidR="00047CD1" w:rsidRDefault="00047CD1">
      <w:pPr>
        <w:pStyle w:val="Standard"/>
        <w:jc w:val="both"/>
      </w:pPr>
    </w:p>
    <w:p w14:paraId="197DF936" w14:textId="77777777" w:rsidR="00047CD1" w:rsidRDefault="00047CD1">
      <w:pPr>
        <w:pStyle w:val="Standard"/>
        <w:jc w:val="both"/>
      </w:pPr>
    </w:p>
    <w:p w14:paraId="10CE53CD" w14:textId="77777777" w:rsidR="00047CD1" w:rsidRDefault="00047CD1">
      <w:pPr>
        <w:pStyle w:val="Standard"/>
        <w:jc w:val="both"/>
      </w:pPr>
    </w:p>
    <w:p w14:paraId="5671A860" w14:textId="77777777" w:rsidR="00047CD1" w:rsidRDefault="00047CD1">
      <w:pPr>
        <w:pStyle w:val="Standard"/>
        <w:jc w:val="both"/>
      </w:pPr>
    </w:p>
    <w:p w14:paraId="615560F6" w14:textId="77777777" w:rsidR="00047CD1" w:rsidRDefault="00047CD1">
      <w:pPr>
        <w:pStyle w:val="Standard"/>
        <w:jc w:val="both"/>
      </w:pPr>
    </w:p>
    <w:p w14:paraId="2375A166" w14:textId="77777777" w:rsidR="00641732" w:rsidRDefault="00641732">
      <w:pPr>
        <w:suppressAutoHyphens w:val="0"/>
        <w:rPr>
          <w:rFonts w:ascii="Times New Roman" w:eastAsia="Times New Roman" w:hAnsi="Times New Roman" w:cs="Times New Roman"/>
          <w:szCs w:val="20"/>
          <w:lang w:bidi="ar-SA"/>
        </w:rPr>
      </w:pPr>
      <w:r>
        <w:br w:type="page"/>
      </w:r>
    </w:p>
    <w:p w14:paraId="72BD8C56" w14:textId="77777777" w:rsidR="00047CD1" w:rsidRDefault="007D4259">
      <w:pPr>
        <w:pStyle w:val="Titre1"/>
      </w:pPr>
      <w:bookmarkStart w:id="221" w:name="__RefHeading___Toc347997492"/>
      <w:bookmarkStart w:id="222" w:name="_Toc487029735"/>
      <w:bookmarkStart w:id="223" w:name="_Toc46902028"/>
      <w:r>
        <w:lastRenderedPageBreak/>
        <w:t>Exemple 3 : Cartographie</w:t>
      </w:r>
      <w:bookmarkEnd w:id="221"/>
      <w:bookmarkEnd w:id="222"/>
      <w:bookmarkEnd w:id="223"/>
    </w:p>
    <w:p w14:paraId="6CBDA79D" w14:textId="77777777" w:rsidR="00047CD1" w:rsidRPr="008A479A" w:rsidRDefault="007D4259" w:rsidP="00341AAD">
      <w:pPr>
        <w:pStyle w:val="Titre2"/>
        <w:numPr>
          <w:ilvl w:val="0"/>
          <w:numId w:val="0"/>
        </w:numPr>
        <w:ind w:left="1001" w:hanging="576"/>
        <w:rPr>
          <w:lang w:val="fr-CA"/>
        </w:rPr>
      </w:pPr>
      <w:bookmarkStart w:id="224" w:name="__RefHeading___Toc347997493"/>
      <w:bookmarkStart w:id="225" w:name="_Toc487029736"/>
      <w:bookmarkStart w:id="226" w:name="_Toc46902029"/>
      <w:r w:rsidRPr="008A479A">
        <w:rPr>
          <w:lang w:val="fr-CA"/>
        </w:rPr>
        <w:t xml:space="preserve">Étape 1 : Définir un </w:t>
      </w:r>
      <w:bookmarkEnd w:id="224"/>
      <w:r w:rsidRPr="008A479A">
        <w:rPr>
          <w:lang w:val="fr-CA"/>
        </w:rPr>
        <w:t>générateur météorologique et l’exécution du modèle</w:t>
      </w:r>
      <w:bookmarkEnd w:id="225"/>
      <w:bookmarkEnd w:id="226"/>
      <w:r w:rsidRPr="008A479A">
        <w:rPr>
          <w:lang w:val="fr-CA"/>
        </w:rPr>
        <w:t xml:space="preserve">  </w:t>
      </w:r>
    </w:p>
    <w:p w14:paraId="42D43349" w14:textId="599B7549" w:rsidR="00047CD1" w:rsidDel="0035345F" w:rsidRDefault="007D4259">
      <w:pPr>
        <w:pStyle w:val="Standard"/>
        <w:jc w:val="both"/>
        <w:rPr>
          <w:del w:id="227" w:author="St-Amant, Rémi" w:date="2020-08-05T11:56:00Z"/>
        </w:rPr>
      </w:pPr>
      <w:r>
        <w:t>Dans la fenêtre Projet, sélectionnez le groupe « </w:t>
      </w:r>
      <w:r>
        <w:rPr>
          <w:rFonts w:ascii="Courier New" w:hAnsi="Courier New" w:cs="Courier New"/>
        </w:rPr>
        <w:t>Climatologie »</w:t>
      </w:r>
      <w:r>
        <w:t xml:space="preserve"> et ajoutez un nouveau générateur météorologique à ce dernier (</w:t>
      </w:r>
      <w:del w:id="228" w:author="St-Amant, Rémi" w:date="2020-08-05T11:56:00Z">
        <w:r w:rsidDel="0035345F">
          <w:rPr>
            <w:noProof/>
            <w:lang w:val="en-CA" w:eastAsia="en-CA"/>
          </w:rPr>
          <w:drawing>
            <wp:inline distT="0" distB="0" distL="0" distR="0" wp14:anchorId="286E95DF" wp14:editId="655B867B">
              <wp:extent cx="150482" cy="122264"/>
              <wp:effectExtent l="0" t="0" r="1918" b="0"/>
              <wp:docPr id="119" name="Image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150482" cy="122264"/>
                      </a:xfrm>
                      <a:prstGeom prst="rect">
                        <a:avLst/>
                      </a:prstGeom>
                      <a:noFill/>
                      <a:ln>
                        <a:noFill/>
                        <a:prstDash/>
                      </a:ln>
                    </pic:spPr>
                  </pic:pic>
                </a:graphicData>
              </a:graphic>
            </wp:inline>
          </w:drawing>
        </w:r>
      </w:del>
      <w:ins w:id="229" w:author="St-Amant, Rémi" w:date="2020-08-05T11:56:00Z">
        <w:r w:rsidR="0035345F">
          <w:rPr>
            <w:noProof/>
            <w:lang w:eastAsia="en-CA"/>
          </w:rPr>
          <w:drawing>
            <wp:inline distT="0" distB="0" distL="0" distR="0" wp14:anchorId="3CDB2EA0" wp14:editId="3F9887B8">
              <wp:extent cx="142875" cy="142875"/>
              <wp:effectExtent l="0" t="0" r="9525" b="9525"/>
              <wp:docPr id="159" name="Picture 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42875" cy="142875"/>
                      </a:xfrm>
                      <a:prstGeom prst="rect">
                        <a:avLst/>
                      </a:prstGeom>
                      <a:noFill/>
                      <a:ln>
                        <a:noFill/>
                        <a:prstDash/>
                      </a:ln>
                    </pic:spPr>
                  </pic:pic>
                </a:graphicData>
              </a:graphic>
            </wp:inline>
          </w:drawing>
        </w:r>
      </w:ins>
      <w:r>
        <w:t>).</w:t>
      </w:r>
    </w:p>
    <w:p w14:paraId="61C05E18" w14:textId="3BEF4A63" w:rsidR="00FE39AE" w:rsidDel="0035345F" w:rsidRDefault="00FE39AE">
      <w:pPr>
        <w:pStyle w:val="Standard"/>
        <w:jc w:val="both"/>
        <w:rPr>
          <w:del w:id="230" w:author="St-Amant, Rémi" w:date="2020-08-05T11:56:00Z"/>
        </w:rPr>
      </w:pPr>
    </w:p>
    <w:p w14:paraId="2BE6B21C" w14:textId="1870CC1E" w:rsidR="00FE39AE" w:rsidRDefault="0035345F" w:rsidP="00FE39AE">
      <w:pPr>
        <w:pStyle w:val="Standard"/>
        <w:jc w:val="both"/>
      </w:pPr>
      <w:ins w:id="231" w:author="St-Amant, Rémi" w:date="2020-08-05T11:56:00Z">
        <w:r>
          <w:t xml:space="preserve"> </w:t>
        </w:r>
      </w:ins>
      <w:r w:rsidR="00FE39AE">
        <w:t xml:space="preserve">Laissez la liste déroulante du champ </w:t>
      </w:r>
      <w:r w:rsidR="00FE39AE">
        <w:rPr>
          <w:b/>
        </w:rPr>
        <w:t>Fichier d’intrants du Générateur météorologique</w:t>
      </w:r>
      <w:r w:rsidR="00FE39AE">
        <w:t xml:space="preserve"> à « </w:t>
      </w:r>
      <w:r w:rsidR="00FE39AE">
        <w:rPr>
          <w:rFonts w:ascii="Courier New" w:hAnsi="Courier New" w:cs="Courier New"/>
        </w:rPr>
        <w:t>D</w:t>
      </w:r>
      <w:ins w:id="232" w:author="St-Amant, Rémi" w:date="2020-08-05T11:56:00Z">
        <w:r>
          <w:rPr>
            <w:rFonts w:ascii="Courier New" w:hAnsi="Courier New" w:cs="Courier New"/>
          </w:rPr>
          <w:t>é</w:t>
        </w:r>
      </w:ins>
      <w:del w:id="233" w:author="St-Amant, Rémi" w:date="2020-08-05T11:56:00Z">
        <w:r w:rsidR="00FE39AE" w:rsidDel="0035345F">
          <w:rPr>
            <w:rFonts w:ascii="Courier New" w:hAnsi="Courier New" w:cs="Courier New"/>
          </w:rPr>
          <w:delText>e</w:delText>
        </w:r>
      </w:del>
      <w:r w:rsidR="00FE39AE">
        <w:rPr>
          <w:rFonts w:ascii="Courier New" w:hAnsi="Courier New" w:cs="Courier New"/>
        </w:rPr>
        <w:t>fa</w:t>
      </w:r>
      <w:del w:id="234" w:author="St-Amant, Rémi" w:date="2020-08-05T11:56:00Z">
        <w:r w:rsidR="00FE39AE" w:rsidDel="0035345F">
          <w:rPr>
            <w:rFonts w:ascii="Courier New" w:hAnsi="Courier New" w:cs="Courier New"/>
          </w:rPr>
          <w:delText>ul</w:delText>
        </w:r>
      </w:del>
      <w:ins w:id="235" w:author="St-Amant, Rémi" w:date="2020-08-05T11:56:00Z">
        <w:r>
          <w:rPr>
            <w:rFonts w:ascii="Courier New" w:hAnsi="Courier New" w:cs="Courier New"/>
          </w:rPr>
          <w:t>u</w:t>
        </w:r>
      </w:ins>
      <w:r w:rsidR="00FE39AE">
        <w:rPr>
          <w:rFonts w:ascii="Courier New" w:hAnsi="Courier New" w:cs="Courier New"/>
        </w:rPr>
        <w:t>t</w:t>
      </w:r>
      <w:r w:rsidR="00FE39AE">
        <w:t> » (le générateur météo utilisera la base de données Normales Canada-USA 1981-2010 par défaut).</w:t>
      </w:r>
    </w:p>
    <w:p w14:paraId="4C4BAB85" w14:textId="77777777" w:rsidR="00047CD1" w:rsidRDefault="00047CD1">
      <w:pPr>
        <w:pStyle w:val="Standard"/>
        <w:jc w:val="both"/>
      </w:pPr>
    </w:p>
    <w:p w14:paraId="0DFFF4DF" w14:textId="77777777" w:rsidR="00047CD1" w:rsidRDefault="007D4259">
      <w:pPr>
        <w:pStyle w:val="Standard"/>
        <w:jc w:val="both"/>
      </w:pPr>
      <w:r>
        <w:t xml:space="preserve">Dans la boîte de dialogue Éditeur de générateur météorologique, entrez </w:t>
      </w:r>
      <w:r>
        <w:rPr>
          <w:rFonts w:ascii="Courier New" w:hAnsi="Courier New" w:cs="Courier New"/>
          <w:iCs/>
        </w:rPr>
        <w:t>Exemple 3</w:t>
      </w:r>
      <w:r>
        <w:rPr>
          <w:iCs/>
        </w:rPr>
        <w:t xml:space="preserve"> dans le champ </w:t>
      </w:r>
      <w:r>
        <w:rPr>
          <w:b/>
          <w:iCs/>
        </w:rPr>
        <w:t>Nom</w:t>
      </w:r>
      <w:r>
        <w:t xml:space="preserve"> et </w:t>
      </w:r>
    </w:p>
    <w:p w14:paraId="2F61C38A" w14:textId="77777777" w:rsidR="00047CD1" w:rsidRDefault="007D4259">
      <w:pPr>
        <w:pStyle w:val="Standard"/>
        <w:jc w:val="both"/>
      </w:pPr>
      <w:r>
        <w:rPr>
          <w:noProof/>
          <w:lang w:val="en-CA" w:eastAsia="en-CA"/>
        </w:rPr>
        <w:drawing>
          <wp:anchor distT="0" distB="0" distL="114300" distR="114300" simplePos="0" relativeHeight="251674624" behindDoc="0" locked="0" layoutInCell="1" allowOverlap="1" wp14:anchorId="169BFEF3" wp14:editId="79906673">
            <wp:simplePos x="0" y="0"/>
            <wp:positionH relativeFrom="column">
              <wp:posOffset>1480815</wp:posOffset>
            </wp:positionH>
            <wp:positionV relativeFrom="paragraph">
              <wp:posOffset>5715</wp:posOffset>
            </wp:positionV>
            <wp:extent cx="137790" cy="118743"/>
            <wp:effectExtent l="0" t="0" r="0" b="0"/>
            <wp:wrapSquare wrapText="bothSides"/>
            <wp:docPr id="120" name="Image1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137790" cy="118743"/>
                    </a:xfrm>
                    <a:prstGeom prst="rect">
                      <a:avLst/>
                    </a:prstGeom>
                    <a:noFill/>
                    <a:ln>
                      <a:noFill/>
                      <a:prstDash/>
                    </a:ln>
                  </pic:spPr>
                </pic:pic>
              </a:graphicData>
            </a:graphic>
          </wp:anchor>
        </w:drawing>
      </w:r>
      <w:r>
        <w:rPr>
          <w:szCs w:val="24"/>
        </w:rPr>
        <w:t xml:space="preserve">Cliquez sur le bouton Définir liste de localisations situé à droite du champ </w:t>
      </w:r>
      <w:r>
        <w:rPr>
          <w:b/>
          <w:szCs w:val="24"/>
        </w:rPr>
        <w:t>Liste de localisations</w:t>
      </w:r>
      <w:r>
        <w:rPr>
          <w:szCs w:val="24"/>
        </w:rPr>
        <w:t xml:space="preserve"> dans la boîte de dialogue Éditeur de </w:t>
      </w:r>
      <w:r>
        <w:t>générateur météorologique</w:t>
      </w:r>
      <w:r>
        <w:rPr>
          <w:szCs w:val="24"/>
        </w:rPr>
        <w:t>.</w:t>
      </w:r>
    </w:p>
    <w:p w14:paraId="54974545" w14:textId="77777777" w:rsidR="00047CD1" w:rsidRDefault="00047CD1">
      <w:pPr>
        <w:pStyle w:val="Standard"/>
        <w:jc w:val="both"/>
        <w:rPr>
          <w:szCs w:val="24"/>
        </w:rPr>
      </w:pPr>
    </w:p>
    <w:p w14:paraId="4A49547D" w14:textId="77777777" w:rsidR="00047CD1" w:rsidRDefault="007D4259">
      <w:pPr>
        <w:pStyle w:val="Standard"/>
        <w:jc w:val="both"/>
      </w:pPr>
      <w:r>
        <w:rPr>
          <w:szCs w:val="24"/>
        </w:rPr>
        <w:t xml:space="preserve">Cliquez ensuite sur le bouton Nouveau </w:t>
      </w:r>
      <w:r>
        <w:rPr>
          <w:noProof/>
          <w:lang w:val="en-CA" w:eastAsia="en-CA"/>
        </w:rPr>
        <w:drawing>
          <wp:inline distT="0" distB="0" distL="0" distR="0" wp14:anchorId="33B73021" wp14:editId="15BE40A0">
            <wp:extent cx="152997" cy="141475"/>
            <wp:effectExtent l="0" t="0" r="0" b="0"/>
            <wp:docPr id="121" name="Image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152997" cy="141475"/>
                    </a:xfrm>
                    <a:prstGeom prst="rect">
                      <a:avLst/>
                    </a:prstGeom>
                    <a:noFill/>
                    <a:ln>
                      <a:noFill/>
                      <a:prstDash/>
                    </a:ln>
                  </pic:spPr>
                </pic:pic>
              </a:graphicData>
            </a:graphic>
          </wp:inline>
        </w:drawing>
      </w:r>
      <w:r>
        <w:rPr>
          <w:szCs w:val="24"/>
        </w:rPr>
        <w:t xml:space="preserve">dans la boîte de dialogue Éditeur de données liées et entrez </w:t>
      </w:r>
      <w:r>
        <w:rPr>
          <w:rFonts w:ascii="Courier New" w:hAnsi="Courier New" w:cs="Courier New"/>
          <w:iCs/>
          <w:szCs w:val="24"/>
        </w:rPr>
        <w:t xml:space="preserve">Localisations aléatoires </w:t>
      </w:r>
      <w:r>
        <w:rPr>
          <w:iCs/>
          <w:szCs w:val="24"/>
        </w:rPr>
        <w:t>comme nom de votre nouvelle liste de localisations</w:t>
      </w:r>
      <w:r>
        <w:rPr>
          <w:rFonts w:ascii="Courier New" w:hAnsi="Courier New" w:cs="Courier New"/>
          <w:iCs/>
          <w:szCs w:val="24"/>
        </w:rPr>
        <w:t xml:space="preserve">. </w:t>
      </w:r>
      <w:r>
        <w:t xml:space="preserve">Un nouveau fichier nommé </w:t>
      </w:r>
      <w:r>
        <w:rPr>
          <w:color w:val="0000FF"/>
        </w:rPr>
        <w:t xml:space="preserve">Localisations aléatoires.csv </w:t>
      </w:r>
      <w:r>
        <w:t xml:space="preserve">est créé dans le sous-répertoire </w:t>
      </w:r>
      <w:r>
        <w:rPr>
          <w:u w:val="single"/>
        </w:rPr>
        <w:t>\Loc\</w:t>
      </w:r>
      <w:r>
        <w:t xml:space="preserve"> sub-directory du projet.</w:t>
      </w:r>
    </w:p>
    <w:p w14:paraId="7A3B12E1" w14:textId="77777777" w:rsidR="00047CD1" w:rsidRDefault="007D4259">
      <w:pPr>
        <w:pStyle w:val="Standard"/>
        <w:jc w:val="both"/>
        <w:rPr>
          <w:rFonts w:ascii="Courier New" w:eastAsia="Courier New" w:hAnsi="Courier New" w:cs="Courier New"/>
          <w:szCs w:val="24"/>
        </w:rPr>
      </w:pPr>
      <w:r>
        <w:rPr>
          <w:rFonts w:ascii="Courier New" w:eastAsia="Courier New" w:hAnsi="Courier New" w:cs="Courier New"/>
          <w:szCs w:val="24"/>
        </w:rPr>
        <w:t xml:space="preserve"> </w:t>
      </w:r>
    </w:p>
    <w:p w14:paraId="475028EA" w14:textId="77777777" w:rsidR="00047CD1" w:rsidRDefault="007D4259">
      <w:pPr>
        <w:pStyle w:val="Standard"/>
        <w:jc w:val="both"/>
      </w:pPr>
      <w:r>
        <w:rPr>
          <w:noProof/>
          <w:lang w:val="en-CA" w:eastAsia="en-CA"/>
        </w:rPr>
        <w:drawing>
          <wp:anchor distT="0" distB="0" distL="114300" distR="114300" simplePos="0" relativeHeight="69" behindDoc="0" locked="0" layoutInCell="1" allowOverlap="1" wp14:anchorId="3EC1FD69" wp14:editId="33238355">
            <wp:simplePos x="0" y="0"/>
            <wp:positionH relativeFrom="margin">
              <wp:align>right</wp:align>
            </wp:positionH>
            <wp:positionV relativeFrom="paragraph">
              <wp:posOffset>64135</wp:posOffset>
            </wp:positionV>
            <wp:extent cx="2686685" cy="3383280"/>
            <wp:effectExtent l="0" t="0" r="0" b="7620"/>
            <wp:wrapTight wrapText="bothSides">
              <wp:wrapPolygon edited="0">
                <wp:start x="0" y="0"/>
                <wp:lineTo x="0" y="21527"/>
                <wp:lineTo x="21442" y="21527"/>
                <wp:lineTo x="21442" y="0"/>
                <wp:lineTo x="0" y="0"/>
              </wp:wrapPolygon>
            </wp:wrapTight>
            <wp:docPr id="122" name="Image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lum/>
                      <a:alphaModFix/>
                    </a:blip>
                    <a:srcRect/>
                    <a:stretch>
                      <a:fillRect/>
                    </a:stretch>
                  </pic:blipFill>
                  <pic:spPr>
                    <a:xfrm>
                      <a:off x="0" y="0"/>
                      <a:ext cx="2686685" cy="338328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t>Dans la boîte de dialogue Éditeur de listes de localisations,</w:t>
      </w:r>
      <w:r>
        <w:rPr>
          <w:rFonts w:ascii="Courier New" w:hAnsi="Courier New" w:cs="Courier New"/>
          <w:szCs w:val="24"/>
        </w:rPr>
        <w:t xml:space="preserve"> </w:t>
      </w:r>
      <w:r>
        <w:rPr>
          <w:szCs w:val="24"/>
        </w:rPr>
        <w:t xml:space="preserve">cliquez sur le bouton Générer points </w:t>
      </w:r>
      <w:r>
        <w:rPr>
          <w:noProof/>
          <w:szCs w:val="24"/>
          <w:lang w:val="en-CA" w:eastAsia="en-CA"/>
        </w:rPr>
        <w:drawing>
          <wp:inline distT="0" distB="0" distL="0" distR="0" wp14:anchorId="747213B7" wp14:editId="576B4A64">
            <wp:extent cx="150482" cy="132780"/>
            <wp:effectExtent l="0" t="0" r="1918" b="570"/>
            <wp:docPr id="123" name="Image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50482" cy="132780"/>
                    </a:xfrm>
                    <a:prstGeom prst="rect">
                      <a:avLst/>
                    </a:prstGeom>
                    <a:noFill/>
                    <a:ln>
                      <a:noFill/>
                      <a:prstDash/>
                    </a:ln>
                  </pic:spPr>
                </pic:pic>
              </a:graphicData>
            </a:graphic>
          </wp:inline>
        </w:drawing>
      </w:r>
      <w:r>
        <w:rPr>
          <w:szCs w:val="24"/>
        </w:rPr>
        <w:t>pour ouvrir la boîte de dialogue Générateur de localisations qui permet de générer des points à partir de stations météo ou de modèle d’élévation digital (DEM)</w:t>
      </w:r>
      <w:r>
        <w:t>.</w:t>
      </w:r>
    </w:p>
    <w:p w14:paraId="693E777D" w14:textId="77777777" w:rsidR="00047CD1" w:rsidRDefault="00047CD1">
      <w:pPr>
        <w:pStyle w:val="Standard"/>
        <w:jc w:val="both"/>
        <w:rPr>
          <w:szCs w:val="24"/>
        </w:rPr>
      </w:pPr>
    </w:p>
    <w:p w14:paraId="1C7AF87D" w14:textId="77777777" w:rsidR="00047CD1" w:rsidRDefault="007D4259">
      <w:pPr>
        <w:pStyle w:val="Standard"/>
        <w:jc w:val="both"/>
      </w:pPr>
      <w:r>
        <w:rPr>
          <w:szCs w:val="24"/>
        </w:rPr>
        <w:t>Dans cette boîte de dialogue, sélectionnez</w:t>
      </w:r>
      <w:r>
        <w:rPr>
          <w:bCs/>
          <w:szCs w:val="24"/>
        </w:rPr>
        <w:t xml:space="preserve"> « </w:t>
      </w:r>
      <w:r>
        <w:rPr>
          <w:rFonts w:ascii="Courier New" w:hAnsi="Courier New" w:cs="Courier New"/>
          <w:bCs/>
          <w:szCs w:val="24"/>
        </w:rPr>
        <w:t>Modèle d’élévation digital (DEM)</w:t>
      </w:r>
      <w:r>
        <w:rPr>
          <w:bCs/>
          <w:szCs w:val="24"/>
        </w:rPr>
        <w:t> » dans la liste déroulante du champ</w:t>
      </w:r>
      <w:r>
        <w:rPr>
          <w:szCs w:val="24"/>
        </w:rPr>
        <w:t xml:space="preserve"> </w:t>
      </w:r>
      <w:r>
        <w:rPr>
          <w:b/>
          <w:bCs/>
          <w:szCs w:val="24"/>
        </w:rPr>
        <w:t>Générer à partir de</w:t>
      </w:r>
      <w:r>
        <w:rPr>
          <w:bCs/>
          <w:szCs w:val="24"/>
        </w:rPr>
        <w:t xml:space="preserve"> et</w:t>
      </w:r>
      <w:r>
        <w:rPr>
          <w:szCs w:val="24"/>
        </w:rPr>
        <w:t xml:space="preserve"> « </w:t>
      </w:r>
      <w:r>
        <w:rPr>
          <w:rFonts w:ascii="Courier New" w:hAnsi="Courier New" w:cs="Courier New"/>
          <w:iCs/>
          <w:szCs w:val="24"/>
        </w:rPr>
        <w:t>Aléatoire</w:t>
      </w:r>
      <w:r>
        <w:rPr>
          <w:iCs/>
          <w:szCs w:val="24"/>
        </w:rPr>
        <w:t> » dans la liste déroulante du champ</w:t>
      </w:r>
      <w:r>
        <w:rPr>
          <w:szCs w:val="24"/>
        </w:rPr>
        <w:t xml:space="preserve"> </w:t>
      </w:r>
      <w:r>
        <w:rPr>
          <w:b/>
          <w:bCs/>
          <w:szCs w:val="24"/>
        </w:rPr>
        <w:t>Méthode de génération</w:t>
      </w:r>
      <w:r>
        <w:rPr>
          <w:szCs w:val="24"/>
        </w:rPr>
        <w:t>.</w:t>
      </w:r>
    </w:p>
    <w:p w14:paraId="349B937A" w14:textId="77777777" w:rsidR="00047CD1" w:rsidRDefault="00047CD1">
      <w:pPr>
        <w:pStyle w:val="Standard"/>
        <w:jc w:val="both"/>
        <w:rPr>
          <w:szCs w:val="24"/>
        </w:rPr>
      </w:pPr>
    </w:p>
    <w:p w14:paraId="7BF8F739" w14:textId="0D584576" w:rsidR="00B95499" w:rsidRDefault="007D4259" w:rsidP="00B95499">
      <w:pPr>
        <w:pStyle w:val="Standard"/>
        <w:jc w:val="both"/>
        <w:rPr>
          <w:ins w:id="236" w:author="St-Amant, Rémi" w:date="2020-08-05T14:16:00Z"/>
        </w:rPr>
      </w:pPr>
      <w:r>
        <w:rPr>
          <w:szCs w:val="24"/>
        </w:rPr>
        <w:t xml:space="preserve">Dans la liste déroulante du champ </w:t>
      </w:r>
      <w:r>
        <w:rPr>
          <w:b/>
          <w:bCs/>
          <w:szCs w:val="24"/>
        </w:rPr>
        <w:t>DEM</w:t>
      </w:r>
      <w:r>
        <w:rPr>
          <w:szCs w:val="24"/>
        </w:rPr>
        <w:t>, sélectionnez « </w:t>
      </w:r>
      <w:r>
        <w:rPr>
          <w:rFonts w:ascii="Courier New" w:hAnsi="Courier New" w:cs="Courier New"/>
          <w:iCs/>
          <w:szCs w:val="24"/>
        </w:rPr>
        <w:t>Quebec30s.tif</w:t>
      </w:r>
      <w:r>
        <w:rPr>
          <w:iCs/>
          <w:szCs w:val="24"/>
        </w:rPr>
        <w:t> »</w:t>
      </w:r>
      <w:del w:id="237" w:author="St-Amant, Rémi" w:date="2020-08-05T14:17:00Z">
        <w:r w:rsidDel="00B95499">
          <w:rPr>
            <w:iCs/>
            <w:szCs w:val="24"/>
          </w:rPr>
          <w:delText xml:space="preserve"> </w:delText>
        </w:r>
        <w:r w:rsidDel="00B95499">
          <w:rPr>
            <w:szCs w:val="24"/>
          </w:rPr>
          <w:delText xml:space="preserve">(ce DEM du Québec est compris dans la </w:delText>
        </w:r>
      </w:del>
      <w:del w:id="238" w:author="St-Amant, Rémi" w:date="2020-08-05T11:59:00Z">
        <w:r w:rsidDel="0035345F">
          <w:rPr>
            <w:szCs w:val="24"/>
          </w:rPr>
          <w:delText>version de base de BioSIM</w:delText>
        </w:r>
      </w:del>
      <w:del w:id="239" w:author="St-Amant, Rémi" w:date="2020-08-05T14:17:00Z">
        <w:r w:rsidDel="00B95499">
          <w:rPr>
            <w:szCs w:val="24"/>
          </w:rPr>
          <w:delText>)</w:delText>
        </w:r>
      </w:del>
      <w:r>
        <w:rPr>
          <w:szCs w:val="24"/>
        </w:rPr>
        <w:t>.</w:t>
      </w:r>
      <w:ins w:id="240" w:author="St-Amant, Rémi" w:date="2020-08-05T14:16:00Z">
        <w:r w:rsidR="00B95499">
          <w:rPr>
            <w:szCs w:val="24"/>
          </w:rPr>
          <w:t xml:space="preserve"> </w:t>
        </w:r>
        <w:r w:rsidR="00B95499">
          <w:t>Le DEM d</w:t>
        </w:r>
      </w:ins>
      <w:ins w:id="241" w:author="St-Amant, Rémi" w:date="2020-08-05T14:17:00Z">
        <w:r w:rsidR="00B95499">
          <w:t xml:space="preserve">u Québec </w:t>
        </w:r>
      </w:ins>
      <w:ins w:id="242" w:author="St-Amant, Rémi" w:date="2020-08-05T14:16:00Z">
        <w:r w:rsidR="00B95499">
          <w:t>est disponible dans la démo de BioSIM dans le sous-répertoire MapInput. Pour les gens qui ont suivi le tutoriel du début, vous devez copier ce fichier à partir du démo.</w:t>
        </w:r>
      </w:ins>
    </w:p>
    <w:p w14:paraId="4F756E69" w14:textId="5CEFF0E2" w:rsidR="00047CD1" w:rsidRDefault="00047CD1">
      <w:pPr>
        <w:pStyle w:val="Standard"/>
        <w:jc w:val="both"/>
      </w:pPr>
    </w:p>
    <w:p w14:paraId="671989BC" w14:textId="77777777" w:rsidR="00047CD1" w:rsidRDefault="00047CD1">
      <w:pPr>
        <w:pStyle w:val="Standard"/>
        <w:jc w:val="both"/>
        <w:rPr>
          <w:szCs w:val="24"/>
        </w:rPr>
      </w:pPr>
    </w:p>
    <w:p w14:paraId="59C5D819" w14:textId="77777777" w:rsidR="00047CD1" w:rsidRDefault="007D4259">
      <w:pPr>
        <w:pStyle w:val="Standard"/>
        <w:jc w:val="both"/>
      </w:pPr>
      <w:r>
        <w:rPr>
          <w:szCs w:val="24"/>
        </w:rPr>
        <w:t xml:space="preserve">REMARQUE : Si vous souhaitez utiliser un autre DEM, vous pouvez l’associer à BioSIM au moyen du bouton Parcourir </w:t>
      </w:r>
      <w:r>
        <w:rPr>
          <w:noProof/>
          <w:szCs w:val="24"/>
          <w:lang w:val="en-CA" w:eastAsia="en-CA"/>
        </w:rPr>
        <w:drawing>
          <wp:inline distT="0" distB="0" distL="0" distR="0" wp14:anchorId="4A11C25B" wp14:editId="265A09B5">
            <wp:extent cx="241200" cy="118076"/>
            <wp:effectExtent l="0" t="0" r="6450" b="0"/>
            <wp:docPr id="124" name="Image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lum/>
                      <a:alphaModFix/>
                    </a:blip>
                    <a:srcRect/>
                    <a:stretch>
                      <a:fillRect/>
                    </a:stretch>
                  </pic:blipFill>
                  <pic:spPr>
                    <a:xfrm>
                      <a:off x="0" y="0"/>
                      <a:ext cx="241200" cy="118076"/>
                    </a:xfrm>
                    <a:prstGeom prst="rect">
                      <a:avLst/>
                    </a:prstGeom>
                    <a:noFill/>
                    <a:ln>
                      <a:noFill/>
                      <a:prstDash/>
                    </a:ln>
                  </pic:spPr>
                </pic:pic>
              </a:graphicData>
            </a:graphic>
          </wp:inline>
        </w:drawing>
      </w:r>
      <w:r>
        <w:rPr>
          <w:szCs w:val="24"/>
        </w:rPr>
        <w:t xml:space="preserve">situé à droite de la liste déroulante du champ </w:t>
      </w:r>
      <w:r>
        <w:rPr>
          <w:b/>
          <w:bCs/>
          <w:szCs w:val="24"/>
        </w:rPr>
        <w:t>DEM</w:t>
      </w:r>
      <w:r>
        <w:rPr>
          <w:szCs w:val="24"/>
        </w:rPr>
        <w:t xml:space="preserve">. Ce bouton ouvre la boîte de dialogue Éditeur de données liées à l’onglet </w:t>
      </w:r>
      <w:r>
        <w:rPr>
          <w:i/>
          <w:szCs w:val="24"/>
        </w:rPr>
        <w:t xml:space="preserve">Cartes d’entrée </w:t>
      </w:r>
      <w:r>
        <w:rPr>
          <w:szCs w:val="24"/>
        </w:rPr>
        <w:t xml:space="preserve">dans lequel vous pouvez associer une nouvelle carte en cliquant sur le bouton Lier une base de données </w:t>
      </w:r>
      <w:r>
        <w:rPr>
          <w:noProof/>
          <w:szCs w:val="24"/>
          <w:lang w:val="en-CA" w:eastAsia="en-CA"/>
        </w:rPr>
        <w:drawing>
          <wp:inline distT="0" distB="0" distL="0" distR="0" wp14:anchorId="673326C3" wp14:editId="30630804">
            <wp:extent cx="160559" cy="146157"/>
            <wp:effectExtent l="0" t="0" r="0" b="6243"/>
            <wp:docPr id="125" name="Image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lum/>
                      <a:alphaModFix/>
                    </a:blip>
                    <a:srcRect/>
                    <a:stretch>
                      <a:fillRect/>
                    </a:stretch>
                  </pic:blipFill>
                  <pic:spPr>
                    <a:xfrm>
                      <a:off x="0" y="0"/>
                      <a:ext cx="160559" cy="146157"/>
                    </a:xfrm>
                    <a:prstGeom prst="rect">
                      <a:avLst/>
                    </a:prstGeom>
                    <a:noFill/>
                    <a:ln>
                      <a:noFill/>
                      <a:prstDash/>
                    </a:ln>
                  </pic:spPr>
                </pic:pic>
              </a:graphicData>
            </a:graphic>
          </wp:inline>
        </w:drawing>
      </w:r>
      <w:r>
        <w:rPr>
          <w:szCs w:val="24"/>
        </w:rPr>
        <w:t>.</w:t>
      </w:r>
    </w:p>
    <w:p w14:paraId="16001904" w14:textId="77777777" w:rsidR="00047CD1" w:rsidRDefault="00047CD1">
      <w:pPr>
        <w:pStyle w:val="Standard"/>
        <w:jc w:val="both"/>
        <w:rPr>
          <w:szCs w:val="24"/>
        </w:rPr>
      </w:pPr>
    </w:p>
    <w:p w14:paraId="1CCC7171" w14:textId="77777777" w:rsidR="00047CD1" w:rsidRDefault="007D4259">
      <w:pPr>
        <w:pStyle w:val="Standard"/>
        <w:jc w:val="both"/>
      </w:pPr>
      <w:r>
        <w:rPr>
          <w:szCs w:val="24"/>
        </w:rPr>
        <w:t xml:space="preserve">Dans le champ </w:t>
      </w:r>
      <w:r>
        <w:rPr>
          <w:b/>
          <w:bCs/>
          <w:szCs w:val="24"/>
        </w:rPr>
        <w:t>Nombre de points</w:t>
      </w:r>
      <w:r>
        <w:rPr>
          <w:szCs w:val="24"/>
        </w:rPr>
        <w:t xml:space="preserve">, indiquez </w:t>
      </w:r>
      <w:r>
        <w:rPr>
          <w:rFonts w:ascii="Courier New" w:hAnsi="Courier New" w:cs="Courier New"/>
          <w:iCs/>
          <w:szCs w:val="24"/>
        </w:rPr>
        <w:t>300</w:t>
      </w:r>
      <w:r>
        <w:rPr>
          <w:szCs w:val="24"/>
        </w:rPr>
        <w:t xml:space="preserve"> et cliquez sur OK. C</w:t>
      </w:r>
      <w:r>
        <w:t>onsultez le manuel pour connaître les directives concernant le nombre minimal de points requis.</w:t>
      </w:r>
    </w:p>
    <w:p w14:paraId="6A28BE5C" w14:textId="77777777" w:rsidR="00FE39AE" w:rsidRDefault="00FE39AE">
      <w:pPr>
        <w:pStyle w:val="Standard"/>
        <w:jc w:val="both"/>
      </w:pPr>
    </w:p>
    <w:p w14:paraId="3F652963" w14:textId="6724CEE6" w:rsidR="00047CD1" w:rsidRDefault="007D4259">
      <w:pPr>
        <w:pStyle w:val="Standard"/>
        <w:jc w:val="both"/>
        <w:rPr>
          <w:szCs w:val="24"/>
        </w:rPr>
      </w:pPr>
      <w:r>
        <w:lastRenderedPageBreak/>
        <w:t>La barre de progression de BioSIM s’affiche brièvement.</w:t>
      </w:r>
      <w:r>
        <w:rPr>
          <w:szCs w:val="24"/>
        </w:rPr>
        <w:t xml:space="preserve"> Une liste de 300 localisations aléatoires (et leur élévation) est générée à partir du DEM d’entrée Quebec30s.tif. </w:t>
      </w:r>
      <w:r>
        <w:t xml:space="preserve">Cliquez sur OK dans la boîte de dialogue </w:t>
      </w:r>
      <w:ins w:id="243" w:author="St-Amant, Rémi" w:date="2020-08-05T12:04:00Z">
        <w:r w:rsidR="0035345F">
          <w:t xml:space="preserve">Gestionnaire </w:t>
        </w:r>
      </w:ins>
      <w:del w:id="244" w:author="St-Amant, Rémi" w:date="2020-08-05T12:04:00Z">
        <w:r w:rsidDel="0035345F">
          <w:delText xml:space="preserve">Éditeur </w:delText>
        </w:r>
      </w:del>
      <w:r>
        <w:t xml:space="preserve">de fichiers de localisations </w:t>
      </w:r>
      <w:r>
        <w:rPr>
          <w:szCs w:val="24"/>
        </w:rPr>
        <w:t>pour enregistrer votre nouvelle liste intitulée « Localisations aléatoires ».</w:t>
      </w:r>
    </w:p>
    <w:p w14:paraId="19C75877" w14:textId="77777777" w:rsidR="00047CD1" w:rsidRDefault="00047CD1">
      <w:pPr>
        <w:pStyle w:val="Standard"/>
        <w:jc w:val="both"/>
        <w:rPr>
          <w:szCs w:val="24"/>
        </w:rPr>
      </w:pPr>
    </w:p>
    <w:p w14:paraId="0F997B04" w14:textId="77777777" w:rsidR="00047CD1" w:rsidRDefault="007D4259">
      <w:pPr>
        <w:pStyle w:val="Standard"/>
        <w:jc w:val="both"/>
      </w:pPr>
      <w:r>
        <w:t xml:space="preserve">Ces simulations étant basées sur des stations normales, les données météo sont de type stochastique. Par conséquent, vous devez répéter les exécutions. Entrez un nombre approprié de répétitions, par exemple </w:t>
      </w:r>
      <w:r>
        <w:rPr>
          <w:rFonts w:ascii="Courier New" w:hAnsi="Courier New" w:cs="Courier New"/>
        </w:rPr>
        <w:t>10,</w:t>
      </w:r>
      <w:r>
        <w:t xml:space="preserve"> dans le champ </w:t>
      </w:r>
      <w:r>
        <w:rPr>
          <w:b/>
          <w:bCs/>
        </w:rPr>
        <w:t>Répétitions</w:t>
      </w:r>
      <w:r>
        <w:t xml:space="preserve"> de la boîte de dialogue Éditeur de simulation. Consultez le manuel pour connaître les directives concernant le nombre minimal de répétitions requis.</w:t>
      </w:r>
    </w:p>
    <w:p w14:paraId="0E10FB42" w14:textId="77777777" w:rsidR="00047CD1" w:rsidRDefault="00047CD1">
      <w:pPr>
        <w:pStyle w:val="Standard"/>
        <w:jc w:val="both"/>
      </w:pPr>
    </w:p>
    <w:p w14:paraId="3C83CC4C" w14:textId="77777777" w:rsidR="00047CD1" w:rsidRDefault="00047CD1">
      <w:pPr>
        <w:pStyle w:val="Standard"/>
        <w:jc w:val="both"/>
      </w:pPr>
    </w:p>
    <w:p w14:paraId="274157BA" w14:textId="3533061E" w:rsidR="00047CD1" w:rsidDel="0060515A" w:rsidRDefault="007D4259">
      <w:pPr>
        <w:pStyle w:val="Standard"/>
        <w:rPr>
          <w:del w:id="245" w:author="St-Amant, Rémi" w:date="2020-08-05T12:13:00Z"/>
        </w:rPr>
      </w:pPr>
      <w:r>
        <w:t>Sélectionnez la générateur météorologique « </w:t>
      </w:r>
      <w:r>
        <w:rPr>
          <w:rFonts w:ascii="Courier New" w:hAnsi="Courier New" w:cs="Courier New"/>
        </w:rPr>
        <w:t>Exemple 3</w:t>
      </w:r>
      <w:r>
        <w:t> » et ajoutez un Modèle à cette dernière (</w:t>
      </w:r>
      <w:r>
        <w:rPr>
          <w:noProof/>
          <w:lang w:val="en-CA" w:eastAsia="en-CA"/>
        </w:rPr>
        <w:drawing>
          <wp:inline distT="0" distB="0" distL="0" distR="0" wp14:anchorId="05027FE5" wp14:editId="4BF139B9">
            <wp:extent cx="135056" cy="103263"/>
            <wp:effectExtent l="0" t="0" r="0" b="0"/>
            <wp:docPr id="126" name="Image1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35056" cy="103263"/>
                    </a:xfrm>
                    <a:prstGeom prst="rect">
                      <a:avLst/>
                    </a:prstGeom>
                    <a:noFill/>
                    <a:ln>
                      <a:noFill/>
                      <a:prstDash/>
                    </a:ln>
                  </pic:spPr>
                </pic:pic>
              </a:graphicData>
            </a:graphic>
          </wp:inline>
        </w:drawing>
      </w:r>
      <w:r>
        <w:t>)</w:t>
      </w:r>
      <w:ins w:id="246" w:author="St-Amant, Rémi" w:date="2020-08-05T12:12:00Z">
        <w:r w:rsidR="0060515A">
          <w:t xml:space="preserve"> que vou</w:t>
        </w:r>
      </w:ins>
      <w:ins w:id="247" w:author="St-Amant, Rémi" w:date="2020-08-05T12:13:00Z">
        <w:r w:rsidR="0060515A">
          <w:t>s</w:t>
        </w:r>
      </w:ins>
      <w:ins w:id="248" w:author="St-Amant, Rémi" w:date="2020-08-05T12:12:00Z">
        <w:r w:rsidR="0060515A">
          <w:t xml:space="preserve"> allez nommer « Degré</w:t>
        </w:r>
      </w:ins>
      <w:ins w:id="249" w:author="St-Amant, Rémi" w:date="2020-08-05T12:19:00Z">
        <w:r w:rsidR="003B66C4">
          <w:t>s</w:t>
        </w:r>
      </w:ins>
      <w:ins w:id="250" w:author="St-Amant, Rémi" w:date="2020-08-05T12:12:00Z">
        <w:r w:rsidR="0060515A">
          <w:t xml:space="preserve">-jour » </w:t>
        </w:r>
      </w:ins>
      <w:r>
        <w:t>.</w:t>
      </w:r>
      <w:ins w:id="251" w:author="St-Amant, Rémi" w:date="2020-08-05T12:13:00Z">
        <w:r w:rsidR="0060515A">
          <w:t xml:space="preserve"> </w:t>
        </w:r>
      </w:ins>
    </w:p>
    <w:p w14:paraId="10CF456D" w14:textId="6E46F624" w:rsidR="00047CD1" w:rsidDel="0060515A" w:rsidRDefault="00047CD1" w:rsidP="0060515A">
      <w:pPr>
        <w:pStyle w:val="Standard"/>
        <w:rPr>
          <w:del w:id="252" w:author="St-Amant, Rémi" w:date="2020-08-05T12:13:00Z"/>
        </w:rPr>
        <w:pPrChange w:id="253" w:author="St-Amant, Rémi" w:date="2020-08-05T12:13:00Z">
          <w:pPr>
            <w:pStyle w:val="Standard"/>
            <w:jc w:val="both"/>
          </w:pPr>
        </w:pPrChange>
      </w:pPr>
    </w:p>
    <w:p w14:paraId="7AA72BAE" w14:textId="77777777" w:rsidR="00047CD1" w:rsidRDefault="007D4259">
      <w:pPr>
        <w:pStyle w:val="Standard"/>
        <w:jc w:val="both"/>
      </w:pPr>
      <w:r>
        <w:t>Sélectionnez « </w:t>
      </w:r>
      <w:r>
        <w:rPr>
          <w:rFonts w:ascii="Courier New" w:hAnsi="Courier New" w:cs="Courier New"/>
          <w:iCs/>
        </w:rPr>
        <w:t>DegreeDay(Annual) »</w:t>
      </w:r>
      <w:r>
        <w:t xml:space="preserve"> dans la liste déroulante du champ </w:t>
      </w:r>
      <w:r>
        <w:rPr>
          <w:b/>
        </w:rPr>
        <w:t>Modèle</w:t>
      </w:r>
      <w:r>
        <w:t xml:space="preserve"> (il s’agit du modèle que vous utiliserez dans le présent exemple).</w:t>
      </w:r>
    </w:p>
    <w:p w14:paraId="7A439E2E" w14:textId="77777777" w:rsidR="00047CD1" w:rsidRDefault="00047CD1">
      <w:pPr>
        <w:pStyle w:val="Standard"/>
        <w:jc w:val="both"/>
        <w:rPr>
          <w:b/>
        </w:rPr>
      </w:pPr>
    </w:p>
    <w:p w14:paraId="0F18412D" w14:textId="5ED61B4D" w:rsidR="00047CD1" w:rsidRDefault="007D4259">
      <w:pPr>
        <w:pStyle w:val="Standard"/>
        <w:jc w:val="both"/>
      </w:pPr>
      <w:r>
        <w:t>Laissez les listes déroulantes des champs (</w:t>
      </w:r>
      <w:r>
        <w:rPr>
          <w:b/>
        </w:rPr>
        <w:t xml:space="preserve">Fichier de paramètres envoyé au modèle </w:t>
      </w:r>
      <w:r>
        <w:t xml:space="preserve">et </w:t>
      </w:r>
      <w:r>
        <w:rPr>
          <w:b/>
        </w:rPr>
        <w:t>Fichier de variations des paramètres</w:t>
      </w:r>
      <w:r>
        <w:t>) à « </w:t>
      </w:r>
      <w:r>
        <w:rPr>
          <w:rFonts w:ascii="Courier New" w:hAnsi="Courier New" w:cs="Courier New"/>
        </w:rPr>
        <w:t>D</w:t>
      </w:r>
      <w:ins w:id="254" w:author="St-Amant, Rémi" w:date="2020-08-05T12:04:00Z">
        <w:r w:rsidR="0060515A">
          <w:rPr>
            <w:rFonts w:ascii="Courier New" w:hAnsi="Courier New" w:cs="Courier New"/>
          </w:rPr>
          <w:t>é</w:t>
        </w:r>
      </w:ins>
      <w:del w:id="255" w:author="St-Amant, Rémi" w:date="2020-08-05T12:04:00Z">
        <w:r w:rsidDel="0060515A">
          <w:rPr>
            <w:rFonts w:ascii="Courier New" w:hAnsi="Courier New" w:cs="Courier New"/>
          </w:rPr>
          <w:delText>e</w:delText>
        </w:r>
      </w:del>
      <w:r>
        <w:rPr>
          <w:rFonts w:ascii="Courier New" w:hAnsi="Courier New" w:cs="Courier New"/>
        </w:rPr>
        <w:t>fau</w:t>
      </w:r>
      <w:del w:id="256" w:author="St-Amant, Rémi" w:date="2020-08-05T12:04:00Z">
        <w:r w:rsidDel="0060515A">
          <w:rPr>
            <w:rFonts w:ascii="Courier New" w:hAnsi="Courier New" w:cs="Courier New"/>
          </w:rPr>
          <w:delText>l</w:delText>
        </w:r>
      </w:del>
      <w:r>
        <w:rPr>
          <w:rFonts w:ascii="Courier New" w:hAnsi="Courier New" w:cs="Courier New"/>
        </w:rPr>
        <w:t>t</w:t>
      </w:r>
      <w:r>
        <w:t xml:space="preserve"> ». </w:t>
      </w:r>
    </w:p>
    <w:p w14:paraId="30891591" w14:textId="77777777" w:rsidR="00047CD1" w:rsidRDefault="00047CD1">
      <w:pPr>
        <w:pStyle w:val="Standard"/>
        <w:jc w:val="both"/>
      </w:pPr>
    </w:p>
    <w:p w14:paraId="160D3AB0" w14:textId="56E2379B" w:rsidR="00047CD1" w:rsidRDefault="007D4259">
      <w:pPr>
        <w:pStyle w:val="Standard"/>
        <w:jc w:val="both"/>
        <w:rPr>
          <w:ins w:id="257" w:author="St-Amant, Rémi" w:date="2020-08-05T12:05:00Z"/>
        </w:rPr>
      </w:pPr>
      <w:r>
        <w:t>Vous avez maintenant défini tous les paramètres de simulation. Cliquez sur OK pour enregistrer les réglages actuels et retourner à la fenêtre principale de BioSIM.</w:t>
      </w:r>
    </w:p>
    <w:p w14:paraId="3F7C1EF5" w14:textId="77777777" w:rsidR="0060515A" w:rsidRDefault="0060515A">
      <w:pPr>
        <w:pStyle w:val="Standard"/>
        <w:jc w:val="both"/>
      </w:pPr>
    </w:p>
    <w:p w14:paraId="149131B4" w14:textId="77777777" w:rsidR="00047CD1" w:rsidRDefault="00047CD1">
      <w:pPr>
        <w:pStyle w:val="Standard"/>
        <w:jc w:val="both"/>
      </w:pPr>
    </w:p>
    <w:p w14:paraId="212C8FF9" w14:textId="77777777" w:rsidR="00047CD1" w:rsidRPr="008A479A" w:rsidRDefault="007D4259" w:rsidP="00341AAD">
      <w:pPr>
        <w:pStyle w:val="Titre2"/>
        <w:numPr>
          <w:ilvl w:val="0"/>
          <w:numId w:val="0"/>
        </w:numPr>
        <w:ind w:left="1001" w:hanging="576"/>
        <w:rPr>
          <w:lang w:val="fr-CA"/>
        </w:rPr>
      </w:pPr>
      <w:bookmarkStart w:id="258" w:name="__RefHeading___Toc347997494"/>
      <w:bookmarkStart w:id="259" w:name="_Toc487029737"/>
      <w:bookmarkStart w:id="260" w:name="_Toc46902030"/>
      <w:r w:rsidRPr="008A479A">
        <w:rPr>
          <w:lang w:val="fr-CA"/>
        </w:rPr>
        <w:t>Étape 2 : Définir une analyse de sous-ensemble</w:t>
      </w:r>
      <w:bookmarkEnd w:id="258"/>
      <w:bookmarkEnd w:id="259"/>
      <w:bookmarkEnd w:id="260"/>
    </w:p>
    <w:p w14:paraId="459C052B" w14:textId="017E822C" w:rsidR="00047CD1" w:rsidRDefault="007D4259">
      <w:pPr>
        <w:pStyle w:val="Standard"/>
      </w:pPr>
      <w:r>
        <w:t>Sélectionnez l</w:t>
      </w:r>
      <w:ins w:id="261" w:author="St-Amant, Rémi" w:date="2020-08-05T12:13:00Z">
        <w:r w:rsidR="0060515A">
          <w:t>e composant</w:t>
        </w:r>
      </w:ins>
      <w:del w:id="262" w:author="St-Amant, Rémi" w:date="2020-08-05T12:13:00Z">
        <w:r w:rsidDel="0060515A">
          <w:delText xml:space="preserve">a simulation </w:delText>
        </w:r>
      </w:del>
      <w:ins w:id="263" w:author="St-Amant, Rémi" w:date="2020-08-05T12:13:00Z">
        <w:r w:rsidR="0060515A">
          <w:t xml:space="preserve"> </w:t>
        </w:r>
      </w:ins>
      <w:r>
        <w:t>« </w:t>
      </w:r>
      <w:ins w:id="264" w:author="St-Amant, Rémi" w:date="2020-08-05T12:13:00Z">
        <w:r w:rsidR="0060515A">
          <w:t>Degré</w:t>
        </w:r>
      </w:ins>
      <w:ins w:id="265" w:author="St-Amant, Rémi" w:date="2020-08-05T12:20:00Z">
        <w:r w:rsidR="003B66C4">
          <w:t>s</w:t>
        </w:r>
      </w:ins>
      <w:ins w:id="266" w:author="St-Amant, Rémi" w:date="2020-08-05T12:13:00Z">
        <w:r w:rsidR="0060515A">
          <w:t>-jour</w:t>
        </w:r>
      </w:ins>
      <w:del w:id="267" w:author="St-Amant, Rémi" w:date="2020-08-05T12:13:00Z">
        <w:r w:rsidDel="0060515A">
          <w:rPr>
            <w:rFonts w:ascii="Courier New" w:hAnsi="Courier New" w:cs="Courier New"/>
          </w:rPr>
          <w:delText>Exemple 3</w:delText>
        </w:r>
      </w:del>
      <w:r>
        <w:t> » et ajoutez une analyse à cette dernière (</w:t>
      </w:r>
      <w:ins w:id="268" w:author="St-Amant, Rémi" w:date="2020-08-05T12:10:00Z">
        <w:r w:rsidR="0060515A">
          <w:rPr>
            <w:noProof/>
            <w:lang w:eastAsia="en-CA"/>
          </w:rPr>
          <w:drawing>
            <wp:inline distT="0" distB="0" distL="0" distR="0" wp14:anchorId="2E2BCE11" wp14:editId="618D2BAE">
              <wp:extent cx="142875" cy="142875"/>
              <wp:effectExtent l="0" t="0" r="9525" b="9525"/>
              <wp:docPr id="160" name="Picture 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42875" cy="142875"/>
                      </a:xfrm>
                      <a:prstGeom prst="rect">
                        <a:avLst/>
                      </a:prstGeom>
                      <a:noFill/>
                      <a:ln>
                        <a:noFill/>
                        <a:prstDash/>
                      </a:ln>
                    </pic:spPr>
                  </pic:pic>
                </a:graphicData>
              </a:graphic>
            </wp:inline>
          </w:drawing>
        </w:r>
      </w:ins>
      <w:del w:id="269" w:author="St-Amant, Rémi" w:date="2020-08-05T12:10:00Z">
        <w:r w:rsidDel="0060515A">
          <w:rPr>
            <w:noProof/>
            <w:lang w:val="en-CA" w:eastAsia="en-CA"/>
          </w:rPr>
          <w:drawing>
            <wp:inline distT="0" distB="0" distL="0" distR="0" wp14:anchorId="00405DA1" wp14:editId="27C6AFF6">
              <wp:extent cx="131042" cy="141119"/>
              <wp:effectExtent l="0" t="0" r="2308" b="0"/>
              <wp:docPr id="127" name="Image1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31042" cy="141119"/>
                      </a:xfrm>
                      <a:prstGeom prst="rect">
                        <a:avLst/>
                      </a:prstGeom>
                      <a:noFill/>
                      <a:ln>
                        <a:noFill/>
                        <a:prstDash/>
                      </a:ln>
                    </pic:spPr>
                  </pic:pic>
                </a:graphicData>
              </a:graphic>
            </wp:inline>
          </w:drawing>
        </w:r>
      </w:del>
      <w:r>
        <w:t>).</w:t>
      </w:r>
    </w:p>
    <w:p w14:paraId="0D7F27ED" w14:textId="77777777" w:rsidR="00047CD1" w:rsidRDefault="00047CD1">
      <w:pPr>
        <w:pStyle w:val="Standard"/>
      </w:pPr>
    </w:p>
    <w:p w14:paraId="622B78C0" w14:textId="36D366A9" w:rsidR="00047CD1" w:rsidDel="0060515A" w:rsidRDefault="007D4259">
      <w:pPr>
        <w:pStyle w:val="Standard"/>
        <w:rPr>
          <w:del w:id="270" w:author="St-Amant, Rémi" w:date="2020-08-05T12:11:00Z"/>
        </w:rPr>
      </w:pPr>
      <w:r>
        <w:t xml:space="preserve">Dans l’onglet </w:t>
      </w:r>
      <w:r>
        <w:rPr>
          <w:i/>
        </w:rPr>
        <w:t>Général</w:t>
      </w:r>
      <w:r>
        <w:t xml:space="preserve"> de la boîte de dialogue Éditeur d’analyses, entrez </w:t>
      </w:r>
      <w:del w:id="271" w:author="St-Amant, Rémi" w:date="2020-08-05T12:11:00Z">
        <w:r w:rsidDel="0060515A">
          <w:rPr>
            <w:rFonts w:ascii="Courier New" w:hAnsi="Courier New" w:cs="Courier New"/>
          </w:rPr>
          <w:delText>D</w:delText>
        </w:r>
      </w:del>
      <w:ins w:id="272" w:author="St-Amant, Rémi" w:date="2020-08-05T12:11:00Z">
        <w:r w:rsidR="0060515A">
          <w:rPr>
            <w:rFonts w:ascii="Courier New" w:hAnsi="Courier New" w:cs="Courier New"/>
          </w:rPr>
          <w:t>Moyenne</w:t>
        </w:r>
      </w:ins>
      <w:del w:id="273" w:author="St-Amant, Rémi" w:date="2020-08-05T12:11:00Z">
        <w:r w:rsidDel="0060515A">
          <w:rPr>
            <w:rFonts w:ascii="Courier New" w:hAnsi="Courier New" w:cs="Courier New"/>
          </w:rPr>
          <w:delText>D</w:delText>
        </w:r>
      </w:del>
      <w:r>
        <w:rPr>
          <w:rFonts w:ascii="Courier New" w:hAnsi="Courier New" w:cs="Courier New"/>
        </w:rPr>
        <w:t xml:space="preserve"> </w:t>
      </w:r>
      <w:r>
        <w:rPr>
          <w:iCs/>
        </w:rPr>
        <w:t xml:space="preserve">dans le champ </w:t>
      </w:r>
      <w:r>
        <w:rPr>
          <w:b/>
          <w:iCs/>
        </w:rPr>
        <w:t>Nom</w:t>
      </w:r>
      <w:ins w:id="274" w:author="St-Amant, Rémi" w:date="2020-08-05T12:11:00Z">
        <w:r w:rsidR="0060515A">
          <w:rPr>
            <w:iCs/>
          </w:rPr>
          <w:t xml:space="preserve"> et</w:t>
        </w:r>
      </w:ins>
      <w:ins w:id="275" w:author="St-Amant, Rémi" w:date="2020-08-05T12:12:00Z">
        <w:r w:rsidR="0060515A">
          <w:rPr>
            <w:iCs/>
          </w:rPr>
          <w:t xml:space="preserve"> </w:t>
        </w:r>
      </w:ins>
      <w:del w:id="276" w:author="St-Amant, Rémi" w:date="2020-08-05T12:11:00Z">
        <w:r w:rsidDel="0060515A">
          <w:rPr>
            <w:iCs/>
          </w:rPr>
          <w:delText>.</w:delText>
        </w:r>
      </w:del>
    </w:p>
    <w:p w14:paraId="38C44CCB" w14:textId="10E0B81C" w:rsidR="00047CD1" w:rsidDel="0060515A" w:rsidRDefault="00047CD1">
      <w:pPr>
        <w:pStyle w:val="Standard"/>
        <w:rPr>
          <w:del w:id="277" w:author="St-Amant, Rémi" w:date="2020-08-05T12:11:00Z"/>
          <w:iCs/>
        </w:rPr>
      </w:pPr>
    </w:p>
    <w:p w14:paraId="5DC2E8ED" w14:textId="57EEA0DE" w:rsidR="00047CD1" w:rsidRDefault="007D4259">
      <w:pPr>
        <w:pStyle w:val="Standard"/>
        <w:rPr>
          <w:ins w:id="278" w:author="St-Amant, Rémi" w:date="2020-08-05T12:05:00Z"/>
        </w:rPr>
      </w:pPr>
      <w:del w:id="279" w:author="St-Amant, Rémi" w:date="2020-08-05T12:11:00Z">
        <w:r w:rsidDel="0060515A">
          <w:rPr>
            <w:iCs/>
          </w:rPr>
          <w:delText>Dans l’onglet</w:delText>
        </w:r>
        <w:r w:rsidDel="0060515A">
          <w:delText xml:space="preserve"> </w:delText>
        </w:r>
        <w:r w:rsidDel="0060515A">
          <w:rPr>
            <w:i/>
          </w:rPr>
          <w:delText>Quoi</w:delText>
        </w:r>
        <w:r w:rsidDel="0060515A">
          <w:delText xml:space="preserve">, cochez </w:delText>
        </w:r>
        <w:r w:rsidDel="0060515A">
          <w:rPr>
            <w:noProof/>
            <w:lang w:val="en-CA" w:eastAsia="en-CA"/>
          </w:rPr>
          <w:drawing>
            <wp:inline distT="0" distB="0" distL="0" distR="0" wp14:anchorId="09A91AD0" wp14:editId="37764C9E">
              <wp:extent cx="146157" cy="146157"/>
              <wp:effectExtent l="0" t="0" r="6243" b="6243"/>
              <wp:docPr id="128" name="Image1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alphaModFix/>
                      </a:blip>
                      <a:srcRect/>
                      <a:stretch>
                        <a:fillRect/>
                      </a:stretch>
                    </pic:blipFill>
                    <pic:spPr>
                      <a:xfrm>
                        <a:off x="0" y="0"/>
                        <a:ext cx="146157" cy="146157"/>
                      </a:xfrm>
                      <a:prstGeom prst="rect">
                        <a:avLst/>
                      </a:prstGeom>
                      <a:noFill/>
                      <a:ln>
                        <a:noFill/>
                        <a:prstDash/>
                      </a:ln>
                    </pic:spPr>
                  </pic:pic>
                </a:graphicData>
              </a:graphic>
            </wp:inline>
          </w:drawing>
        </w:r>
        <w:r w:rsidDel="0060515A">
          <w:delText>la case « </w:delText>
        </w:r>
        <w:r w:rsidDel="0060515A">
          <w:rPr>
            <w:rFonts w:ascii="Courier New" w:hAnsi="Courier New" w:cs="Courier New"/>
          </w:rPr>
          <w:delText>Sélectionner un sous-ensemble de variables</w:delText>
        </w:r>
        <w:r w:rsidDel="0060515A">
          <w:delText xml:space="preserve"> ». Ensuite, cochez </w:delText>
        </w:r>
        <w:r w:rsidDel="0060515A">
          <w:rPr>
            <w:noProof/>
            <w:lang w:val="en-CA" w:eastAsia="en-CA"/>
          </w:rPr>
          <w:drawing>
            <wp:inline distT="0" distB="0" distL="0" distR="0" wp14:anchorId="506625EF" wp14:editId="79CA282C">
              <wp:extent cx="146157" cy="146157"/>
              <wp:effectExtent l="0" t="0" r="6243" b="6243"/>
              <wp:docPr id="129" name="Image10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alphaModFix/>
                      </a:blip>
                      <a:srcRect/>
                      <a:stretch>
                        <a:fillRect/>
                      </a:stretch>
                    </pic:blipFill>
                    <pic:spPr>
                      <a:xfrm>
                        <a:off x="0" y="0"/>
                        <a:ext cx="146157" cy="146157"/>
                      </a:xfrm>
                      <a:prstGeom prst="rect">
                        <a:avLst/>
                      </a:prstGeom>
                      <a:noFill/>
                      <a:ln>
                        <a:noFill/>
                        <a:prstDash/>
                      </a:ln>
                    </pic:spPr>
                  </pic:pic>
                </a:graphicData>
              </a:graphic>
            </wp:inline>
          </w:drawing>
        </w:r>
        <w:r w:rsidDel="0060515A">
          <w:delText>les variables « </w:delText>
        </w:r>
        <w:r w:rsidDel="0060515A">
          <w:rPr>
            <w:rFonts w:ascii="Courier New" w:hAnsi="Courier New" w:cs="Courier New"/>
          </w:rPr>
          <w:delText>DegreeDay</w:delText>
        </w:r>
        <w:r w:rsidDel="0060515A">
          <w:delText xml:space="preserve"> » et </w:delText>
        </w:r>
      </w:del>
      <w:r>
        <w:t>clique</w:t>
      </w:r>
      <w:del w:id="280" w:author="St-Amant, Rémi" w:date="2020-08-05T12:12:00Z">
        <w:r w:rsidDel="0060515A">
          <w:delText>z</w:delText>
        </w:r>
      </w:del>
      <w:ins w:id="281" w:author="St-Amant, Rémi" w:date="2020-08-05T12:12:00Z">
        <w:r w:rsidR="0060515A">
          <w:t>r</w:t>
        </w:r>
      </w:ins>
      <w:r>
        <w:t xml:space="preserve"> sur OK pour enregistrer ces paramètres (conservez les paramètres par défaut de tous les autres onglets).</w:t>
      </w:r>
    </w:p>
    <w:p w14:paraId="34CEC6A4" w14:textId="77777777" w:rsidR="0060515A" w:rsidRDefault="0060515A">
      <w:pPr>
        <w:pStyle w:val="Standard"/>
      </w:pPr>
    </w:p>
    <w:p w14:paraId="196EBC7E" w14:textId="77777777" w:rsidR="00047CD1" w:rsidRDefault="00047CD1">
      <w:pPr>
        <w:pStyle w:val="Standard"/>
      </w:pPr>
    </w:p>
    <w:p w14:paraId="4841F2EF" w14:textId="77777777" w:rsidR="00047CD1" w:rsidRPr="00341AAD" w:rsidRDefault="007D4259" w:rsidP="00341AAD">
      <w:pPr>
        <w:pStyle w:val="Titre2"/>
        <w:numPr>
          <w:ilvl w:val="0"/>
          <w:numId w:val="0"/>
        </w:numPr>
        <w:ind w:left="1001" w:hanging="576"/>
        <w:rPr>
          <w:lang w:val="fr-CA"/>
        </w:rPr>
      </w:pPr>
      <w:bookmarkStart w:id="282" w:name="__RefHeading___Toc347997495"/>
      <w:bookmarkStart w:id="283" w:name="_Toc487029738"/>
      <w:bookmarkStart w:id="284" w:name="_Toc46902031"/>
      <w:r w:rsidRPr="00341AAD">
        <w:rPr>
          <w:lang w:val="fr-CA"/>
        </w:rPr>
        <w:t>Étape 3 : Définir une cartographie</w:t>
      </w:r>
      <w:bookmarkEnd w:id="282"/>
      <w:bookmarkEnd w:id="283"/>
      <w:bookmarkEnd w:id="284"/>
    </w:p>
    <w:p w14:paraId="25118767" w14:textId="18102098" w:rsidR="00047CD1" w:rsidRDefault="007D4259">
      <w:pPr>
        <w:pStyle w:val="Standard"/>
        <w:jc w:val="both"/>
      </w:pPr>
      <w:r>
        <w:rPr>
          <w:noProof/>
          <w:lang w:val="en-CA" w:eastAsia="en-CA"/>
        </w:rPr>
        <w:drawing>
          <wp:anchor distT="0" distB="0" distL="114300" distR="114300" simplePos="0" relativeHeight="71" behindDoc="0" locked="0" layoutInCell="1" allowOverlap="1" wp14:anchorId="5B7424D5" wp14:editId="11B5DB2B">
            <wp:simplePos x="0" y="0"/>
            <wp:positionH relativeFrom="margin">
              <wp:align>right</wp:align>
            </wp:positionH>
            <wp:positionV relativeFrom="paragraph">
              <wp:posOffset>271692</wp:posOffset>
            </wp:positionV>
            <wp:extent cx="3455670" cy="2110740"/>
            <wp:effectExtent l="0" t="0" r="0" b="3810"/>
            <wp:wrapTight wrapText="bothSides">
              <wp:wrapPolygon edited="0">
                <wp:start x="0" y="0"/>
                <wp:lineTo x="0" y="21444"/>
                <wp:lineTo x="21433" y="21444"/>
                <wp:lineTo x="21433" y="0"/>
                <wp:lineTo x="0" y="0"/>
              </wp:wrapPolygon>
            </wp:wrapTight>
            <wp:docPr id="130" name="Image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3455670" cy="211074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Pr>
          <w:lang w:eastAsia="en-US"/>
        </w:rPr>
        <w:t>Sélectionnez l’analyse</w:t>
      </w:r>
      <w:r>
        <w:t xml:space="preserve"> « </w:t>
      </w:r>
      <w:del w:id="285" w:author="St-Amant, Rémi" w:date="2020-08-05T12:14:00Z">
        <w:r w:rsidDel="0060515A">
          <w:rPr>
            <w:rFonts w:ascii="Courier New" w:hAnsi="Courier New" w:cs="Courier New"/>
          </w:rPr>
          <w:delText>D</w:delText>
        </w:r>
      </w:del>
      <w:ins w:id="286" w:author="St-Amant, Rémi" w:date="2020-08-05T12:14:00Z">
        <w:r w:rsidR="0060515A">
          <w:rPr>
            <w:rFonts w:ascii="Courier New" w:hAnsi="Courier New" w:cs="Courier New"/>
          </w:rPr>
          <w:t>Moyenne</w:t>
        </w:r>
      </w:ins>
      <w:del w:id="287" w:author="St-Amant, Rémi" w:date="2020-08-05T12:14:00Z">
        <w:r w:rsidDel="0060515A">
          <w:rPr>
            <w:rFonts w:ascii="Courier New" w:hAnsi="Courier New" w:cs="Courier New"/>
          </w:rPr>
          <w:delText>D</w:delText>
        </w:r>
      </w:del>
      <w:r>
        <w:t xml:space="preserve">» que vous avez créée et cliquez sur le bouton Ajouter cartographie </w:t>
      </w:r>
      <w:r>
        <w:rPr>
          <w:noProof/>
          <w:lang w:val="en-CA" w:eastAsia="en-CA"/>
        </w:rPr>
        <w:drawing>
          <wp:inline distT="0" distB="0" distL="0" distR="0" wp14:anchorId="08A5C7A8" wp14:editId="5AE93300">
            <wp:extent cx="141119" cy="141119"/>
            <wp:effectExtent l="0" t="0" r="0" b="0"/>
            <wp:docPr id="131" name="Image10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41119" cy="141119"/>
                    </a:xfrm>
                    <a:prstGeom prst="rect">
                      <a:avLst/>
                    </a:prstGeom>
                    <a:noFill/>
                    <a:ln>
                      <a:noFill/>
                      <a:prstDash/>
                    </a:ln>
                  </pic:spPr>
                </pic:pic>
              </a:graphicData>
            </a:graphic>
          </wp:inline>
        </w:drawing>
      </w:r>
      <w:r>
        <w:t>sur la première ligne de la barre d’outils de la fenêtre Projet ou allez dans [Projet], puis sélectionnez [Ajouter cartographie…] dans la barre de menus. La boîte de dialogue Cartographie s’ouvre.</w:t>
      </w:r>
    </w:p>
    <w:p w14:paraId="2C844652" w14:textId="77777777" w:rsidR="00047CD1" w:rsidRDefault="00047CD1">
      <w:pPr>
        <w:pStyle w:val="Standard"/>
        <w:jc w:val="both"/>
      </w:pPr>
    </w:p>
    <w:p w14:paraId="698A91B3" w14:textId="0CBA36A3" w:rsidR="00047CD1" w:rsidRDefault="007D4259">
      <w:pPr>
        <w:pStyle w:val="Standard"/>
        <w:jc w:val="both"/>
      </w:pPr>
      <w:r>
        <w:t xml:space="preserve">Le champ </w:t>
      </w:r>
      <w:r>
        <w:rPr>
          <w:b/>
        </w:rPr>
        <w:t>Nb. cartes créées</w:t>
      </w:r>
      <w:r>
        <w:t xml:space="preserve"> (grisé) indique le nombre final de cartes créées à partir de l’élément parent (l’analyse «</w:t>
      </w:r>
      <w:del w:id="288" w:author="St-Amant, Rémi" w:date="2020-08-05T12:14:00Z">
        <w:r w:rsidRPr="0060515A" w:rsidDel="0060515A">
          <w:rPr>
            <w:i/>
            <w:rPrChange w:id="289" w:author="St-Amant, Rémi" w:date="2020-08-05T12:14:00Z">
              <w:rPr/>
            </w:rPrChange>
          </w:rPr>
          <w:delText> </w:delText>
        </w:r>
      </w:del>
      <w:ins w:id="290" w:author="St-Amant, Rémi" w:date="2020-08-05T12:14:00Z">
        <w:r w:rsidR="0060515A" w:rsidRPr="0060515A">
          <w:rPr>
            <w:i/>
            <w:rPrChange w:id="291" w:author="St-Amant, Rémi" w:date="2020-08-05T12:14:00Z">
              <w:rPr/>
            </w:rPrChange>
          </w:rPr>
          <w:t>Moyenne</w:t>
        </w:r>
      </w:ins>
      <w:del w:id="292" w:author="St-Amant, Rémi" w:date="2020-08-05T12:14:00Z">
        <w:r w:rsidDel="0060515A">
          <w:delText xml:space="preserve">DD </w:delText>
        </w:r>
      </w:del>
      <w:r>
        <w:t xml:space="preserve">»). Dans le cas présent, une carte sera créée : </w:t>
      </w:r>
      <w:ins w:id="293" w:author="St-Amant, Rémi" w:date="2020-08-05T12:14:00Z">
        <w:r w:rsidR="003B66C4">
          <w:t xml:space="preserve">1 réplication X </w:t>
        </w:r>
      </w:ins>
      <w:r>
        <w:t>1 variable</w:t>
      </w:r>
      <w:del w:id="294" w:author="St-Amant, Rémi" w:date="2020-08-05T12:15:00Z">
        <w:r w:rsidDel="003B66C4">
          <w:delText>s</w:delText>
        </w:r>
      </w:del>
      <w:r>
        <w:t xml:space="preserve"> X 1 année X 1 ensemble de paramètres.</w:t>
      </w:r>
    </w:p>
    <w:p w14:paraId="04047F09" w14:textId="77777777" w:rsidR="00047CD1" w:rsidRDefault="00047CD1">
      <w:pPr>
        <w:pStyle w:val="Standard"/>
        <w:jc w:val="both"/>
      </w:pPr>
    </w:p>
    <w:p w14:paraId="3B8A2B2D" w14:textId="77777777" w:rsidR="00047CD1" w:rsidRDefault="007D4259">
      <w:pPr>
        <w:pStyle w:val="Standard"/>
        <w:jc w:val="both"/>
      </w:pPr>
      <w:r>
        <w:lastRenderedPageBreak/>
        <w:t xml:space="preserve">Entrez </w:t>
      </w:r>
      <w:r>
        <w:rPr>
          <w:rFonts w:ascii="Courier New" w:hAnsi="Courier New" w:cs="Courier New"/>
          <w:iCs/>
        </w:rPr>
        <w:t xml:space="preserve">Ex 3 </w:t>
      </w:r>
      <w:r>
        <w:t xml:space="preserve">dans le champ </w:t>
      </w:r>
      <w:r>
        <w:rPr>
          <w:b/>
        </w:rPr>
        <w:t>Nom</w:t>
      </w:r>
      <w:r>
        <w:t>.</w:t>
      </w:r>
    </w:p>
    <w:p w14:paraId="3EA72BF3" w14:textId="77777777" w:rsidR="00047CD1" w:rsidRDefault="00047CD1">
      <w:pPr>
        <w:pStyle w:val="Standard"/>
        <w:jc w:val="both"/>
      </w:pPr>
    </w:p>
    <w:p w14:paraId="2E4DD182" w14:textId="77777777" w:rsidR="00047CD1" w:rsidRDefault="007D4259">
      <w:pPr>
        <w:pStyle w:val="Standard"/>
        <w:jc w:val="both"/>
      </w:pPr>
      <w:r>
        <w:t xml:space="preserve">Dans le champ </w:t>
      </w:r>
      <w:r>
        <w:rPr>
          <w:b/>
        </w:rPr>
        <w:t>Description</w:t>
      </w:r>
      <w:r>
        <w:t>, entrez une description utile de la cartographie à exécuter.</w:t>
      </w:r>
    </w:p>
    <w:p w14:paraId="7A6B45F5" w14:textId="77777777" w:rsidR="00047CD1" w:rsidRDefault="00047CD1">
      <w:pPr>
        <w:pStyle w:val="Standard"/>
        <w:jc w:val="both"/>
      </w:pPr>
    </w:p>
    <w:p w14:paraId="0067D120" w14:textId="77777777" w:rsidR="00047CD1" w:rsidRDefault="007D4259">
      <w:pPr>
        <w:pStyle w:val="Standard"/>
        <w:jc w:val="both"/>
      </w:pPr>
      <w:r>
        <w:rPr>
          <w:szCs w:val="24"/>
        </w:rPr>
        <w:t>Sélectionnez « </w:t>
      </w:r>
      <w:r>
        <w:rPr>
          <w:rFonts w:ascii="Courier New" w:hAnsi="Courier New" w:cs="Courier New"/>
          <w:szCs w:val="24"/>
        </w:rPr>
        <w:t>Krigeage universel</w:t>
      </w:r>
      <w:r>
        <w:rPr>
          <w:szCs w:val="24"/>
        </w:rPr>
        <w:t xml:space="preserve"> » dans la liste déroulante située à côté du champ </w:t>
      </w:r>
      <w:r>
        <w:rPr>
          <w:b/>
          <w:szCs w:val="24"/>
        </w:rPr>
        <w:t>Méthode</w:t>
      </w:r>
      <w:r>
        <w:rPr>
          <w:szCs w:val="24"/>
        </w:rPr>
        <w:t xml:space="preserve"> </w:t>
      </w:r>
      <w:r>
        <w:rPr>
          <w:b/>
          <w:szCs w:val="24"/>
        </w:rPr>
        <w:t>d’interpolation</w:t>
      </w:r>
      <w:r>
        <w:rPr>
          <w:szCs w:val="24"/>
        </w:rPr>
        <w:t>.</w:t>
      </w:r>
    </w:p>
    <w:p w14:paraId="29CE7BB0" w14:textId="77777777" w:rsidR="00047CD1" w:rsidRDefault="00047CD1">
      <w:pPr>
        <w:pStyle w:val="Standard"/>
        <w:jc w:val="both"/>
        <w:rPr>
          <w:szCs w:val="24"/>
        </w:rPr>
      </w:pPr>
    </w:p>
    <w:p w14:paraId="716BD837" w14:textId="77777777" w:rsidR="00047CD1" w:rsidRDefault="007D4259">
      <w:pPr>
        <w:pStyle w:val="Standard"/>
        <w:jc w:val="both"/>
      </w:pPr>
      <w:r>
        <w:rPr>
          <w:szCs w:val="24"/>
        </w:rPr>
        <w:t>Sélectionnez « </w:t>
      </w:r>
      <w:r>
        <w:rPr>
          <w:rFonts w:ascii="Courier New" w:hAnsi="Courier New" w:cs="Courier New"/>
          <w:iCs/>
          <w:szCs w:val="24"/>
        </w:rPr>
        <w:t>Quebec30s.tif</w:t>
      </w:r>
      <w:r>
        <w:rPr>
          <w:iCs/>
          <w:szCs w:val="24"/>
        </w:rPr>
        <w:t xml:space="preserve"> » (même carte à partir de laquelle votre liste de localisations aléatoires a été extraite) </w:t>
      </w:r>
      <w:r>
        <w:rPr>
          <w:szCs w:val="24"/>
        </w:rPr>
        <w:t xml:space="preserve">dans la liste déroulante située à côté du champ </w:t>
      </w:r>
      <w:r>
        <w:rPr>
          <w:b/>
          <w:bCs/>
          <w:szCs w:val="24"/>
        </w:rPr>
        <w:t>Carte d’entrée</w:t>
      </w:r>
      <w:r>
        <w:rPr>
          <w:szCs w:val="24"/>
        </w:rPr>
        <w:t>.</w:t>
      </w:r>
    </w:p>
    <w:p w14:paraId="5152B6EE" w14:textId="77777777" w:rsidR="00047CD1" w:rsidRDefault="00047CD1">
      <w:pPr>
        <w:pStyle w:val="Standard"/>
        <w:jc w:val="both"/>
        <w:rPr>
          <w:szCs w:val="24"/>
        </w:rPr>
      </w:pPr>
    </w:p>
    <w:p w14:paraId="6D40B986" w14:textId="77777777" w:rsidR="00047CD1" w:rsidRDefault="007D4259">
      <w:pPr>
        <w:pStyle w:val="Standard"/>
        <w:jc w:val="both"/>
      </w:pPr>
      <w:r>
        <w:rPr>
          <w:szCs w:val="24"/>
        </w:rPr>
        <w:t xml:space="preserve">BioSIM utilise une méthode automatique basée sur les références du temps (%t), des paramètres (%p), de l’élément (%c) et de la variable (%v) pour nommer les cartes de sortie afin que l’utilisateur ait à entrer le moins de renseignements possible. L’utilisateur peut choisir l’information et préciser le format utilisé pour nommer les cartes de sortie. Dans le champ </w:t>
      </w:r>
      <w:r>
        <w:rPr>
          <w:b/>
          <w:szCs w:val="24"/>
        </w:rPr>
        <w:t>Nom de la carte de sortie</w:t>
      </w:r>
      <w:r>
        <w:rPr>
          <w:szCs w:val="24"/>
        </w:rPr>
        <w:t>, conservez « </w:t>
      </w:r>
      <w:r>
        <w:rPr>
          <w:rFonts w:ascii="Courier New" w:hAnsi="Courier New" w:cs="Courier New"/>
          <w:szCs w:val="24"/>
        </w:rPr>
        <w:t>%c%v</w:t>
      </w:r>
      <w:r>
        <w:rPr>
          <w:szCs w:val="24"/>
        </w:rPr>
        <w:t> », supprimez</w:t>
      </w:r>
      <w:r>
        <w:rPr>
          <w:rFonts w:ascii="Courier New" w:hAnsi="Courier New" w:cs="Courier New"/>
          <w:szCs w:val="24"/>
        </w:rPr>
        <w:t xml:space="preserve"> « %t »</w:t>
      </w:r>
      <w:r>
        <w:rPr>
          <w:szCs w:val="24"/>
        </w:rPr>
        <w:t xml:space="preserve"> et ajoutez des parenthèses autour de « %v », puis cliquez sur OK.</w:t>
      </w:r>
    </w:p>
    <w:p w14:paraId="671A4D8D" w14:textId="77777777" w:rsidR="00047CD1" w:rsidRDefault="00047CD1">
      <w:pPr>
        <w:pStyle w:val="Standard"/>
        <w:jc w:val="both"/>
        <w:rPr>
          <w:szCs w:val="24"/>
        </w:rPr>
      </w:pPr>
    </w:p>
    <w:p w14:paraId="771E0E6F" w14:textId="77777777" w:rsidR="00047CD1" w:rsidRDefault="007D4259">
      <w:pPr>
        <w:pStyle w:val="Standard"/>
        <w:jc w:val="both"/>
      </w:pPr>
      <w:r>
        <w:rPr>
          <w:szCs w:val="24"/>
        </w:rPr>
        <w:t xml:space="preserve">Étant donné que vous avez conservé « %c(%v) » dans le champ </w:t>
      </w:r>
      <w:r>
        <w:rPr>
          <w:b/>
          <w:szCs w:val="24"/>
        </w:rPr>
        <w:t>Nom de la carte de sortie</w:t>
      </w:r>
      <w:r>
        <w:rPr>
          <w:szCs w:val="24"/>
        </w:rPr>
        <w:t>, le nom du fichier de la carte de sortie comprend le nom de l’élément, suivi du nom de la variable entre parenthèses [p. ex., Ex 3(DegreeDay).tif].</w:t>
      </w:r>
    </w:p>
    <w:p w14:paraId="571CADF6" w14:textId="77777777" w:rsidR="00047CD1" w:rsidRDefault="00047CD1">
      <w:pPr>
        <w:pStyle w:val="Standard"/>
        <w:jc w:val="both"/>
        <w:rPr>
          <w:szCs w:val="24"/>
        </w:rPr>
      </w:pPr>
    </w:p>
    <w:p w14:paraId="024A971B" w14:textId="5ECECE80" w:rsidR="00047CD1" w:rsidRDefault="007D4259">
      <w:pPr>
        <w:pStyle w:val="Standard"/>
        <w:jc w:val="both"/>
        <w:rPr>
          <w:ins w:id="295" w:author="St-Amant, Rémi" w:date="2020-08-05T12:16:00Z"/>
          <w:szCs w:val="24"/>
        </w:rPr>
      </w:pPr>
      <w:r>
        <w:rPr>
          <w:szCs w:val="24"/>
        </w:rPr>
        <w:t>Puisque la dimension temporelle de l’élément parent de cet exemple de cartographie est 1 et qu’aucune variation de paramètre n’a été utilisée, vous n’avez pas besoin de préciser la référence temporelle (%t) ou la référence du paramètre (%p) dans le nom de la carte de sortie.</w:t>
      </w:r>
    </w:p>
    <w:p w14:paraId="3ED4E2AF" w14:textId="77777777" w:rsidR="003B66C4" w:rsidRDefault="003B66C4">
      <w:pPr>
        <w:pStyle w:val="Standard"/>
        <w:jc w:val="both"/>
        <w:rPr>
          <w:szCs w:val="24"/>
        </w:rPr>
      </w:pPr>
    </w:p>
    <w:p w14:paraId="02938708" w14:textId="77777777" w:rsidR="00047CD1" w:rsidRDefault="00047CD1">
      <w:pPr>
        <w:pStyle w:val="Standard"/>
        <w:jc w:val="both"/>
      </w:pPr>
    </w:p>
    <w:p w14:paraId="70AFF56E" w14:textId="77777777" w:rsidR="00047CD1" w:rsidRPr="00341AAD" w:rsidRDefault="007D4259" w:rsidP="00341AAD">
      <w:pPr>
        <w:pStyle w:val="Titre2"/>
        <w:numPr>
          <w:ilvl w:val="0"/>
          <w:numId w:val="0"/>
        </w:numPr>
        <w:ind w:left="1001" w:hanging="576"/>
        <w:rPr>
          <w:lang w:val="fr-CA"/>
        </w:rPr>
      </w:pPr>
      <w:bookmarkStart w:id="296" w:name="__RefHeading___Toc347997496"/>
      <w:bookmarkStart w:id="297" w:name="_Toc487029739"/>
      <w:bookmarkStart w:id="298" w:name="_Toc46902032"/>
      <w:r w:rsidRPr="00341AAD">
        <w:rPr>
          <w:lang w:val="fr-CA"/>
        </w:rPr>
        <w:t>Étape 4: Exécuter tout</w:t>
      </w:r>
      <w:bookmarkEnd w:id="296"/>
      <w:bookmarkEnd w:id="297"/>
      <w:bookmarkEnd w:id="298"/>
    </w:p>
    <w:p w14:paraId="29675E4A" w14:textId="6D549139" w:rsidR="00047CD1" w:rsidRDefault="007D4259">
      <w:pPr>
        <w:pStyle w:val="Standard"/>
        <w:jc w:val="both"/>
      </w:pPr>
      <w:r>
        <w:rPr>
          <w:lang w:eastAsia="en-US"/>
        </w:rPr>
        <w:t>Décochez</w:t>
      </w:r>
      <w:r>
        <w:t xml:space="preserve"> </w:t>
      </w:r>
      <w:r>
        <w:rPr>
          <w:noProof/>
          <w:lang w:val="en-CA" w:eastAsia="en-CA"/>
        </w:rPr>
        <w:drawing>
          <wp:inline distT="0" distB="0" distL="0" distR="0" wp14:anchorId="3F565EF7" wp14:editId="6F860D02">
            <wp:extent cx="146157" cy="146157"/>
            <wp:effectExtent l="0" t="0" r="6243" b="6243"/>
            <wp:docPr id="132" name="Image1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alphaModFix/>
                    </a:blip>
                    <a:srcRect/>
                    <a:stretch>
                      <a:fillRect/>
                    </a:stretch>
                  </pic:blipFill>
                  <pic:spPr>
                    <a:xfrm>
                      <a:off x="0" y="0"/>
                      <a:ext cx="146157" cy="146157"/>
                    </a:xfrm>
                    <a:prstGeom prst="rect">
                      <a:avLst/>
                    </a:prstGeom>
                    <a:noFill/>
                    <a:ln>
                      <a:noFill/>
                      <a:prstDash/>
                    </a:ln>
                  </pic:spPr>
                </pic:pic>
              </a:graphicData>
            </a:graphic>
          </wp:inline>
        </w:drawing>
      </w:r>
      <w:r>
        <w:t>tous les éléments de projet, sauf le générateur météorologique (exemple 3), exécution d’un modèle (D</w:t>
      </w:r>
      <w:ins w:id="299" w:author="St-Amant, Rémi" w:date="2020-08-05T12:19:00Z">
        <w:r w:rsidR="003B66C4">
          <w:t>egré</w:t>
        </w:r>
      </w:ins>
      <w:ins w:id="300" w:author="St-Amant, Rémi" w:date="2020-08-05T12:20:00Z">
        <w:r w:rsidR="003B66C4">
          <w:t>s</w:t>
        </w:r>
      </w:ins>
      <w:ins w:id="301" w:author="St-Amant, Rémi" w:date="2020-08-05T12:19:00Z">
        <w:r w:rsidR="003B66C4">
          <w:t>-jour</w:t>
        </w:r>
      </w:ins>
      <w:del w:id="302" w:author="St-Amant, Rémi" w:date="2020-08-05T12:19:00Z">
        <w:r w:rsidDel="003B66C4">
          <w:delText>D</w:delText>
        </w:r>
      </w:del>
      <w:r>
        <w:t>), l’analyse (</w:t>
      </w:r>
      <w:ins w:id="303" w:author="St-Amant, Rémi" w:date="2020-08-05T12:19:00Z">
        <w:r w:rsidR="003B66C4">
          <w:t>Moyenne</w:t>
        </w:r>
      </w:ins>
      <w:del w:id="304" w:author="St-Amant, Rémi" w:date="2020-08-05T12:19:00Z">
        <w:r w:rsidDel="003B66C4">
          <w:delText>DD</w:delText>
        </w:r>
      </w:del>
      <w:r>
        <w:t>) et la cartographie (</w:t>
      </w:r>
      <w:r>
        <w:rPr>
          <w:iCs/>
        </w:rPr>
        <w:t>E</w:t>
      </w:r>
      <w:del w:id="305" w:author="St-Amant, Rémi" w:date="2020-08-05T12:19:00Z">
        <w:r w:rsidDel="003B66C4">
          <w:rPr>
            <w:iCs/>
          </w:rPr>
          <w:delText>X</w:delText>
        </w:r>
      </w:del>
      <w:ins w:id="306" w:author="St-Amant, Rémi" w:date="2020-08-05T12:19:00Z">
        <w:r w:rsidR="003B66C4">
          <w:rPr>
            <w:iCs/>
          </w:rPr>
          <w:t>x</w:t>
        </w:r>
      </w:ins>
      <w:r>
        <w:rPr>
          <w:iCs/>
        </w:rPr>
        <w:t xml:space="preserve"> 3</w:t>
      </w:r>
      <w:r>
        <w:rPr>
          <w:rFonts w:ascii="Courier New" w:hAnsi="Courier New" w:cs="Courier New"/>
          <w:iCs/>
        </w:rPr>
        <w:t>)</w:t>
      </w:r>
      <w:r>
        <w:t xml:space="preserve"> en cours, puis cliquez sur Exécuter (</w:t>
      </w:r>
      <w:r>
        <w:rPr>
          <w:noProof/>
          <w:lang w:val="en-CA" w:eastAsia="en-CA"/>
        </w:rPr>
        <w:drawing>
          <wp:inline distT="0" distB="0" distL="0" distR="0" wp14:anchorId="04ADF96B" wp14:editId="214642BB">
            <wp:extent cx="140396" cy="140396"/>
            <wp:effectExtent l="0" t="0" r="0" b="0"/>
            <wp:docPr id="133" name="Image1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40396" cy="140396"/>
                    </a:xfrm>
                    <a:prstGeom prst="rect">
                      <a:avLst/>
                    </a:prstGeom>
                    <a:noFill/>
                    <a:ln>
                      <a:noFill/>
                      <a:prstDash/>
                    </a:ln>
                  </pic:spPr>
                </pic:pic>
              </a:graphicData>
            </a:graphic>
          </wp:inline>
        </w:drawing>
      </w:r>
      <w:r>
        <w:t>) pour lancer votre projet une troisième fois.</w:t>
      </w:r>
    </w:p>
    <w:p w14:paraId="7D990D47" w14:textId="77777777" w:rsidR="00047CD1" w:rsidRDefault="007D4259">
      <w:pPr>
        <w:pStyle w:val="Standard"/>
        <w:jc w:val="both"/>
      </w:pPr>
      <w:r>
        <w:rPr>
          <w:noProof/>
          <w:lang w:val="en-CA" w:eastAsia="en-CA"/>
        </w:rPr>
        <w:drawing>
          <wp:anchor distT="0" distB="0" distL="114300" distR="114300" simplePos="0" relativeHeight="251675648" behindDoc="0" locked="0" layoutInCell="1" allowOverlap="1" wp14:anchorId="1F7AD701" wp14:editId="4696F763">
            <wp:simplePos x="0" y="0"/>
            <wp:positionH relativeFrom="margin">
              <wp:align>right</wp:align>
            </wp:positionH>
            <wp:positionV relativeFrom="paragraph">
              <wp:posOffset>5080</wp:posOffset>
            </wp:positionV>
            <wp:extent cx="3402330" cy="1510665"/>
            <wp:effectExtent l="0" t="0" r="7620" b="0"/>
            <wp:wrapTight wrapText="bothSides">
              <wp:wrapPolygon edited="0">
                <wp:start x="0" y="0"/>
                <wp:lineTo x="0" y="21246"/>
                <wp:lineTo x="21527" y="21246"/>
                <wp:lineTo x="21527" y="0"/>
                <wp:lineTo x="0" y="0"/>
              </wp:wrapPolygon>
            </wp:wrapTight>
            <wp:docPr id="13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rcRect/>
                    <a:stretch>
                      <a:fillRect/>
                    </a:stretch>
                  </pic:blipFill>
                  <pic:spPr>
                    <a:xfrm>
                      <a:off x="0" y="0"/>
                      <a:ext cx="3402330" cy="151066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739F592C" w14:textId="77777777" w:rsidR="00047CD1" w:rsidRDefault="007D4259">
      <w:pPr>
        <w:pStyle w:val="Standard"/>
        <w:jc w:val="both"/>
      </w:pPr>
      <w:r>
        <w:t>La barre de progression de BioSIM s’affiche dans la boîte de dialogue Progress pour que vous puissiez suivre la progression des diverses tâches de la simulation (un total de 300 localisations x 10 répétitions = 3 000 exécutions du modèle).</w:t>
      </w:r>
    </w:p>
    <w:p w14:paraId="432CDAE8" w14:textId="77777777" w:rsidR="00047CD1" w:rsidRDefault="00047CD1">
      <w:pPr>
        <w:pStyle w:val="Standard"/>
        <w:jc w:val="both"/>
      </w:pPr>
    </w:p>
    <w:p w14:paraId="2AD6BBBE" w14:textId="77777777" w:rsidR="00047CD1" w:rsidRDefault="007D4259">
      <w:pPr>
        <w:pStyle w:val="Standard"/>
        <w:jc w:val="both"/>
      </w:pPr>
      <w:r>
        <w:t>Par la suite, BioSIM exécute l’analyse, optimise les paramètres de krigeage et crée-la ou les cartes de sortie. Veuillez noter que ce processus peut nécessiter plusieurs heures selon le nombre d’exécutions du modèle, la taille de la carte et l’ordinateur utilisé.</w:t>
      </w:r>
    </w:p>
    <w:p w14:paraId="0AED2A1D" w14:textId="77777777" w:rsidR="00047CD1" w:rsidRDefault="00047CD1">
      <w:pPr>
        <w:pStyle w:val="Standard"/>
        <w:jc w:val="both"/>
      </w:pPr>
    </w:p>
    <w:p w14:paraId="477555F4" w14:textId="77777777" w:rsidR="00047CD1" w:rsidRDefault="007D4259">
      <w:pPr>
        <w:pStyle w:val="Standard"/>
        <w:jc w:val="both"/>
      </w:pPr>
      <w:r>
        <w:t xml:space="preserve">Les résultats s’affichent dans l’onglet </w:t>
      </w:r>
      <w:r>
        <w:rPr>
          <w:i/>
        </w:rPr>
        <w:t>Données</w:t>
      </w:r>
      <w:r>
        <w:t xml:space="preserve"> de la fenêtre principale.</w:t>
      </w:r>
    </w:p>
    <w:p w14:paraId="7B6F4D0D" w14:textId="77777777" w:rsidR="00047CD1" w:rsidRDefault="00047CD1">
      <w:pPr>
        <w:pStyle w:val="Standard"/>
        <w:jc w:val="both"/>
        <w:rPr>
          <w:b/>
          <w:bCs/>
        </w:rPr>
      </w:pPr>
    </w:p>
    <w:p w14:paraId="77EBDCA3" w14:textId="77777777" w:rsidR="00047CD1" w:rsidRPr="008A479A" w:rsidRDefault="007D4259" w:rsidP="00341AAD">
      <w:pPr>
        <w:pStyle w:val="Titre2"/>
        <w:numPr>
          <w:ilvl w:val="0"/>
          <w:numId w:val="0"/>
        </w:numPr>
        <w:ind w:left="1001" w:hanging="576"/>
        <w:rPr>
          <w:lang w:val="fr-CA"/>
        </w:rPr>
      </w:pPr>
      <w:bookmarkStart w:id="307" w:name="__RefHeading___Toc347997497"/>
      <w:bookmarkStart w:id="308" w:name="_Toc487029740"/>
      <w:bookmarkStart w:id="309" w:name="_Toc46902033"/>
      <w:r w:rsidRPr="008A479A">
        <w:rPr>
          <w:lang w:val="fr-CA"/>
        </w:rPr>
        <w:lastRenderedPageBreak/>
        <w:t>Étape 5: Visionner les résultats de la validation croisée R²</w:t>
      </w:r>
      <w:bookmarkEnd w:id="307"/>
      <w:bookmarkEnd w:id="308"/>
      <w:bookmarkEnd w:id="309"/>
    </w:p>
    <w:p w14:paraId="2E7C4F3A" w14:textId="77777777" w:rsidR="00047CD1" w:rsidRDefault="007D4259">
      <w:pPr>
        <w:pStyle w:val="Standard"/>
        <w:jc w:val="both"/>
      </w:pPr>
      <w:r>
        <w:rPr>
          <w:noProof/>
          <w:lang w:val="en-CA" w:eastAsia="en-CA"/>
        </w:rPr>
        <w:drawing>
          <wp:anchor distT="0" distB="0" distL="114300" distR="114300" simplePos="0" relativeHeight="251689984" behindDoc="0" locked="0" layoutInCell="1" allowOverlap="1" wp14:anchorId="289D6962" wp14:editId="39E094F7">
            <wp:simplePos x="0" y="0"/>
            <wp:positionH relativeFrom="margin">
              <wp:align>right</wp:align>
            </wp:positionH>
            <wp:positionV relativeFrom="paragraph">
              <wp:posOffset>6068</wp:posOffset>
            </wp:positionV>
            <wp:extent cx="2581908" cy="1440180"/>
            <wp:effectExtent l="0" t="0" r="9525" b="7620"/>
            <wp:wrapTight wrapText="bothSides">
              <wp:wrapPolygon edited="0">
                <wp:start x="0" y="0"/>
                <wp:lineTo x="0" y="21429"/>
                <wp:lineTo x="21520" y="21429"/>
                <wp:lineTo x="21520" y="0"/>
                <wp:lineTo x="0" y="0"/>
              </wp:wrapPolygon>
            </wp:wrapTight>
            <wp:docPr id="135" name="Image1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581908" cy="1440180"/>
                    </a:xfrm>
                    <a:prstGeom prst="rect">
                      <a:avLst/>
                    </a:prstGeom>
                    <a:noFill/>
                    <a:ln>
                      <a:noFill/>
                      <a:prstDash/>
                    </a:ln>
                  </pic:spPr>
                </pic:pic>
              </a:graphicData>
            </a:graphic>
          </wp:anchor>
        </w:drawing>
      </w:r>
      <w:r>
        <w:t>Vous pouvez voir les résultats de la validation croisée (valeurs R² : niveau de compatibilité entre les extrants du modèle et la carte) de l’interpolation spatiale (krigeage universel) dans la fenêtre Registre de messages d’exécution.</w:t>
      </w:r>
      <w:r>
        <w:rPr>
          <w:lang w:eastAsia="fr-CA"/>
        </w:rPr>
        <w:t xml:space="preserve"> </w:t>
      </w:r>
    </w:p>
    <w:p w14:paraId="71F84134" w14:textId="77777777" w:rsidR="00047CD1" w:rsidRDefault="00047CD1">
      <w:pPr>
        <w:pStyle w:val="Standard"/>
        <w:jc w:val="both"/>
      </w:pPr>
    </w:p>
    <w:p w14:paraId="5BEA5FA0" w14:textId="60541D3C" w:rsidR="00047CD1" w:rsidRDefault="007D4259">
      <w:pPr>
        <w:pStyle w:val="Standard"/>
        <w:jc w:val="both"/>
        <w:rPr>
          <w:ins w:id="310" w:author="St-Amant, Rémi" w:date="2020-08-05T12:21:00Z"/>
        </w:rPr>
      </w:pPr>
      <w:r>
        <w:t>Dans cet exemple, la validation croisée R² pour la cartographie DegreeDay était de 0,9412, ce qui est très élevé.</w:t>
      </w:r>
    </w:p>
    <w:p w14:paraId="15F270F9" w14:textId="77777777" w:rsidR="003B66C4" w:rsidRDefault="003B66C4">
      <w:pPr>
        <w:pStyle w:val="Standard"/>
        <w:jc w:val="both"/>
      </w:pPr>
    </w:p>
    <w:p w14:paraId="49636127" w14:textId="77777777" w:rsidR="00047CD1" w:rsidRDefault="00047CD1">
      <w:pPr>
        <w:pStyle w:val="Standard"/>
        <w:jc w:val="both"/>
      </w:pPr>
    </w:p>
    <w:p w14:paraId="049301D1" w14:textId="42A351A9" w:rsidR="00047CD1" w:rsidRPr="00341AAD" w:rsidRDefault="00FE39AE" w:rsidP="00341AAD">
      <w:pPr>
        <w:pStyle w:val="Titre2"/>
        <w:numPr>
          <w:ilvl w:val="0"/>
          <w:numId w:val="0"/>
        </w:numPr>
        <w:ind w:left="1001" w:hanging="576"/>
        <w:rPr>
          <w:lang w:val="fr-CA"/>
        </w:rPr>
      </w:pPr>
      <w:bookmarkStart w:id="311" w:name="__RefHeading___Toc347997498"/>
      <w:bookmarkStart w:id="312" w:name="_Toc487029741"/>
      <w:bookmarkStart w:id="313" w:name="_Toc46902034"/>
      <w:r>
        <w:rPr>
          <w:noProof/>
          <w:lang w:val="en-CA" w:eastAsia="en-CA"/>
        </w:rPr>
        <w:drawing>
          <wp:anchor distT="0" distB="0" distL="114300" distR="114300" simplePos="0" relativeHeight="251705344" behindDoc="0" locked="0" layoutInCell="1" allowOverlap="1" wp14:anchorId="07494368" wp14:editId="20AB9FF6">
            <wp:simplePos x="0" y="0"/>
            <wp:positionH relativeFrom="margin">
              <wp:posOffset>3838755</wp:posOffset>
            </wp:positionH>
            <wp:positionV relativeFrom="paragraph">
              <wp:posOffset>290518</wp:posOffset>
            </wp:positionV>
            <wp:extent cx="1628775" cy="1475740"/>
            <wp:effectExtent l="0" t="0" r="9525" b="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2020-07-22 11_05_20-C__Gaby_Demo Biosim B_DemoBioSIM.biox - BioSIM.png"/>
                    <pic:cNvPicPr/>
                  </pic:nvPicPr>
                  <pic:blipFill>
                    <a:blip r:embed="rId120">
                      <a:extLst>
                        <a:ext uri="{28A0092B-C50C-407E-A947-70E740481C1C}">
                          <a14:useLocalDpi xmlns:a14="http://schemas.microsoft.com/office/drawing/2010/main" val="0"/>
                        </a:ext>
                      </a:extLst>
                    </a:blip>
                    <a:stretch>
                      <a:fillRect/>
                    </a:stretch>
                  </pic:blipFill>
                  <pic:spPr>
                    <a:xfrm>
                      <a:off x="0" y="0"/>
                      <a:ext cx="1628775" cy="1475740"/>
                    </a:xfrm>
                    <a:prstGeom prst="rect">
                      <a:avLst/>
                    </a:prstGeom>
                  </pic:spPr>
                </pic:pic>
              </a:graphicData>
            </a:graphic>
            <wp14:sizeRelH relativeFrom="margin">
              <wp14:pctWidth>0</wp14:pctWidth>
            </wp14:sizeRelH>
            <wp14:sizeRelV relativeFrom="margin">
              <wp14:pctHeight>0</wp14:pctHeight>
            </wp14:sizeRelV>
          </wp:anchor>
        </w:drawing>
      </w:r>
      <w:r w:rsidR="00307330">
        <w:rPr>
          <w:noProof/>
          <w:lang w:val="en-CA" w:eastAsia="en-CA"/>
        </w:rPr>
        <w:drawing>
          <wp:anchor distT="0" distB="0" distL="114300" distR="114300" simplePos="0" relativeHeight="251706368" behindDoc="0" locked="0" layoutInCell="1" allowOverlap="1" wp14:anchorId="7725BB38" wp14:editId="7D8C37E5">
            <wp:simplePos x="0" y="0"/>
            <wp:positionH relativeFrom="margin">
              <wp:align>right</wp:align>
            </wp:positionH>
            <wp:positionV relativeFrom="paragraph">
              <wp:posOffset>252242</wp:posOffset>
            </wp:positionV>
            <wp:extent cx="1598798" cy="3432473"/>
            <wp:effectExtent l="0" t="0" r="1905" b="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2020-07-22 11_06_04-.png"/>
                    <pic:cNvPicPr/>
                  </pic:nvPicPr>
                  <pic:blipFill>
                    <a:blip r:embed="rId121">
                      <a:extLst>
                        <a:ext uri="{28A0092B-C50C-407E-A947-70E740481C1C}">
                          <a14:useLocalDpi xmlns:a14="http://schemas.microsoft.com/office/drawing/2010/main" val="0"/>
                        </a:ext>
                      </a:extLst>
                    </a:blip>
                    <a:stretch>
                      <a:fillRect/>
                    </a:stretch>
                  </pic:blipFill>
                  <pic:spPr>
                    <a:xfrm>
                      <a:off x="0" y="0"/>
                      <a:ext cx="1598798" cy="3432473"/>
                    </a:xfrm>
                    <a:prstGeom prst="rect">
                      <a:avLst/>
                    </a:prstGeom>
                  </pic:spPr>
                </pic:pic>
              </a:graphicData>
            </a:graphic>
            <wp14:sizeRelH relativeFrom="margin">
              <wp14:pctWidth>0</wp14:pctWidth>
            </wp14:sizeRelH>
            <wp14:sizeRelV relativeFrom="margin">
              <wp14:pctHeight>0</wp14:pctHeight>
            </wp14:sizeRelV>
          </wp:anchor>
        </w:drawing>
      </w:r>
      <w:r w:rsidR="007D4259" w:rsidRPr="00341AAD">
        <w:rPr>
          <w:lang w:val="fr-CA"/>
        </w:rPr>
        <w:t>Étape 6 : Visionner les cartes</w:t>
      </w:r>
      <w:bookmarkEnd w:id="311"/>
      <w:bookmarkEnd w:id="312"/>
      <w:bookmarkEnd w:id="313"/>
    </w:p>
    <w:p w14:paraId="2FD3B77B" w14:textId="41579A97" w:rsidR="00F820C8" w:rsidRDefault="00F820C8" w:rsidP="004A1D70">
      <w:pPr>
        <w:pStyle w:val="Standard"/>
        <w:jc w:val="both"/>
        <w:rPr>
          <w:ins w:id="314" w:author="St-Amant, Rémi" w:date="2020-08-05T12:29:00Z"/>
        </w:rPr>
      </w:pPr>
      <w:ins w:id="315" w:author="St-Amant, Rémi" w:date="2020-08-05T12:28:00Z">
        <w:r>
          <w:t xml:space="preserve">Les </w:t>
        </w:r>
      </w:ins>
      <w:ins w:id="316" w:author="St-Amant, Rémi" w:date="2020-08-05T12:32:00Z">
        <w:r>
          <w:t>usagers</w:t>
        </w:r>
      </w:ins>
      <w:ins w:id="317" w:author="St-Amant, Rémi" w:date="2020-08-05T12:28:00Z">
        <w:r>
          <w:t xml:space="preserve"> peuvent utiliser Ar</w:t>
        </w:r>
      </w:ins>
      <w:ins w:id="318" w:author="St-Amant, Rémi" w:date="2020-08-05T12:32:00Z">
        <w:r>
          <w:t>c</w:t>
        </w:r>
      </w:ins>
      <w:ins w:id="319" w:author="St-Amant, Rémi" w:date="2020-08-05T12:28:00Z">
        <w:r>
          <w:t>Map ou QGIS (</w:t>
        </w:r>
      </w:ins>
      <w:ins w:id="320" w:author="St-Amant, Rémi" w:date="2020-08-05T12:32:00Z">
        <w:r>
          <w:t>logiciel gratuit en développement libre</w:t>
        </w:r>
      </w:ins>
      <w:ins w:id="321" w:author="St-Amant, Rémi" w:date="2020-08-05T12:28:00Z">
        <w:r>
          <w:t xml:space="preserve">) </w:t>
        </w:r>
      </w:ins>
    </w:p>
    <w:p w14:paraId="16B970F1" w14:textId="1A3E4801" w:rsidR="00B66D0C" w:rsidDel="00F820C8" w:rsidRDefault="00B66D0C" w:rsidP="004A1D70">
      <w:pPr>
        <w:pStyle w:val="Standard"/>
        <w:jc w:val="both"/>
        <w:rPr>
          <w:del w:id="322" w:author="St-Amant, Rémi" w:date="2020-08-05T12:32:00Z"/>
        </w:rPr>
      </w:pPr>
      <w:del w:id="323" w:author="St-Amant, Rémi" w:date="2020-08-05T12:29:00Z">
        <w:r w:rsidDel="00F820C8">
          <w:delText xml:space="preserve">QGIS: </w:delText>
        </w:r>
        <w:r w:rsidR="00F820C8" w:rsidRPr="00F820C8" w:rsidDel="00F820C8">
          <w:rPr>
            <w:rPrChange w:id="324" w:author="St-Amant, Rémi" w:date="2020-08-05T12:29:00Z">
              <w:rPr>
                <w:rStyle w:val="Lienhypertexte"/>
              </w:rPr>
            </w:rPrChange>
          </w:rPr>
          <w:delText>https://www.qgis.org/fr/site/forusers/download.html</w:delText>
        </w:r>
        <w:r w:rsidDel="00F820C8">
          <w:delText xml:space="preserve"> </w:delText>
        </w:r>
      </w:del>
    </w:p>
    <w:p w14:paraId="632E8200" w14:textId="77777777" w:rsidR="00B66D0C" w:rsidRDefault="00B66D0C" w:rsidP="00F820C8">
      <w:pPr>
        <w:pStyle w:val="Standard"/>
        <w:jc w:val="both"/>
        <w:pPrChange w:id="325" w:author="St-Amant, Rémi" w:date="2020-08-05T12:32:00Z">
          <w:pPr>
            <w:pStyle w:val="Standard"/>
          </w:pPr>
        </w:pPrChange>
      </w:pPr>
    </w:p>
    <w:p w14:paraId="5F49BD2E" w14:textId="1D4DAFDB" w:rsidR="00F820C8" w:rsidRDefault="00F820C8" w:rsidP="004A1D70">
      <w:pPr>
        <w:pStyle w:val="Standard"/>
        <w:rPr>
          <w:ins w:id="326" w:author="St-Amant, Rémi" w:date="2020-08-05T12:29:00Z"/>
        </w:rPr>
      </w:pPr>
      <w:ins w:id="327" w:author="St-Amant, Rémi" w:date="2020-08-05T12:29:00Z">
        <w:r w:rsidRPr="00540757">
          <w:t>QGIS</w:t>
        </w:r>
        <w:r w:rsidRPr="00540757" w:rsidDel="00F820C8">
          <w:t xml:space="preserve"> </w:t>
        </w:r>
        <w:r>
          <w:t xml:space="preserve">peut être </w:t>
        </w:r>
      </w:ins>
      <w:del w:id="328" w:author="St-Amant, Rémi" w:date="2020-08-05T12:29:00Z">
        <w:r w:rsidR="00B66D0C" w:rsidRPr="00540757" w:rsidDel="00F820C8">
          <w:delText xml:space="preserve">Utilisez le lien ci-haut pour </w:delText>
        </w:r>
      </w:del>
      <w:r w:rsidR="00B66D0C" w:rsidRPr="00540757">
        <w:t>télécharger</w:t>
      </w:r>
      <w:ins w:id="329" w:author="St-Amant, Rémi" w:date="2020-08-05T12:29:00Z">
        <w:r>
          <w:t xml:space="preserve"> ici :</w:t>
        </w:r>
      </w:ins>
      <w:ins w:id="330" w:author="St-Amant, Rémi" w:date="2020-08-05T12:30:00Z">
        <w:r>
          <w:t xml:space="preserve"> </w:t>
        </w:r>
        <w:r w:rsidRPr="00876971">
          <w:t>https://www.qgis.org</w:t>
        </w:r>
      </w:ins>
    </w:p>
    <w:p w14:paraId="0A3E198A" w14:textId="58D260DB" w:rsidR="00B66D0C" w:rsidRPr="00540757" w:rsidRDefault="00B66D0C" w:rsidP="004A1D70">
      <w:pPr>
        <w:pStyle w:val="Standard"/>
      </w:pPr>
      <w:del w:id="331" w:author="St-Amant, Rémi" w:date="2020-08-05T12:29:00Z">
        <w:r w:rsidRPr="00540757" w:rsidDel="00F820C8">
          <w:delText xml:space="preserve"> QGIS</w:delText>
        </w:r>
      </w:del>
      <w:del w:id="332" w:author="St-Amant, Rémi" w:date="2020-08-05T12:30:00Z">
        <w:r w:rsidRPr="00540757" w:rsidDel="00F820C8">
          <w:delText xml:space="preserve">, en </w:delText>
        </w:r>
        <w:r w:rsidR="00BE1451" w:rsidRPr="004A1D70" w:rsidDel="00F820C8">
          <w:delText xml:space="preserve">vous </w:delText>
        </w:r>
      </w:del>
      <w:ins w:id="333" w:author="St-Amant, Rémi" w:date="2020-08-05T12:30:00Z">
        <w:r w:rsidR="00F820C8">
          <w:t>A</w:t>
        </w:r>
      </w:ins>
      <w:del w:id="334" w:author="St-Amant, Rémi" w:date="2020-08-05T12:33:00Z">
        <w:r w:rsidDel="00F820C8">
          <w:delText>a</w:delText>
        </w:r>
      </w:del>
      <w:r>
        <w:t>ssur</w:t>
      </w:r>
      <w:ins w:id="335" w:author="St-Amant, Rémi" w:date="2020-08-05T12:30:00Z">
        <w:r w:rsidR="00F820C8">
          <w:t>ez-</w:t>
        </w:r>
        <w:r w:rsidR="00F820C8" w:rsidRPr="00F820C8">
          <w:t xml:space="preserve"> </w:t>
        </w:r>
        <w:r w:rsidR="00F820C8" w:rsidRPr="004A1D70">
          <w:t xml:space="preserve">vous </w:t>
        </w:r>
      </w:ins>
      <w:del w:id="336" w:author="St-Amant, Rémi" w:date="2020-08-05T12:30:00Z">
        <w:r w:rsidDel="00F820C8">
          <w:delText xml:space="preserve">ant </w:delText>
        </w:r>
      </w:del>
      <w:r>
        <w:t>de sélectionner le téléchargement approprié pour l’appareil que vous utilisez.</w:t>
      </w:r>
      <w:del w:id="337" w:author="St-Amant, Rémi" w:date="2020-08-05T12:30:00Z">
        <w:r w:rsidDel="00F820C8">
          <w:delText xml:space="preserve"> </w:delText>
        </w:r>
        <w:r w:rsidR="00BE1451" w:rsidDel="00F820C8">
          <w:delText>C’est</w:delText>
        </w:r>
        <w:r w:rsidDel="00F820C8">
          <w:delText xml:space="preserve"> une autre façon de voir les cart</w:delText>
        </w:r>
        <w:r w:rsidR="00BE1451" w:rsidDel="00F820C8">
          <w:delText>es</w:delText>
        </w:r>
        <w:r w:rsidDel="00F820C8">
          <w:delText>. Autrement vous pouvez utiliser « afficher les cartes de sorties ».</w:delText>
        </w:r>
      </w:del>
      <w:r>
        <w:t xml:space="preserve"> </w:t>
      </w:r>
    </w:p>
    <w:p w14:paraId="0B6666F4" w14:textId="77777777" w:rsidR="00B66D0C" w:rsidRPr="004A1D70" w:rsidRDefault="00B66D0C" w:rsidP="004A1D70">
      <w:pPr>
        <w:pStyle w:val="Standard"/>
      </w:pPr>
    </w:p>
    <w:p w14:paraId="72884B5F" w14:textId="4BC5C1FD" w:rsidR="00307330" w:rsidRDefault="00B66D0C">
      <w:pPr>
        <w:pStyle w:val="Standard"/>
        <w:jc w:val="both"/>
      </w:pPr>
      <w:r>
        <w:t>Une fois téléchargé</w:t>
      </w:r>
      <w:ins w:id="338" w:author="St-Amant, Rémi" w:date="2020-08-05T12:33:00Z">
        <w:r w:rsidR="00F820C8">
          <w:t xml:space="preserve"> et installé</w:t>
        </w:r>
      </w:ins>
      <w:r>
        <w:t xml:space="preserve">, sélectionnez </w:t>
      </w:r>
      <w:r w:rsidR="00307330">
        <w:t>la carte désirée, dans ce cas</w:t>
      </w:r>
      <w:r>
        <w:t xml:space="preserve"> </w:t>
      </w:r>
      <w:r w:rsidR="00307330">
        <w:t>« Ex</w:t>
      </w:r>
      <w:del w:id="339" w:author="St-Amant, Rémi" w:date="2020-08-05T12:33:00Z">
        <w:r w:rsidR="00307330" w:rsidDel="00F820C8">
          <w:delText>.</w:delText>
        </w:r>
      </w:del>
      <w:r w:rsidR="00307330">
        <w:t xml:space="preserve">3(DD).tif ». Cliquez avec </w:t>
      </w:r>
      <w:r w:rsidR="00BE1451">
        <w:t>la souris</w:t>
      </w:r>
      <w:r w:rsidR="00307330">
        <w:t xml:space="preserve"> à droite, et sélectionnez « ouvrir le répertoire de sortie carto ». </w:t>
      </w:r>
    </w:p>
    <w:p w14:paraId="71C06635" w14:textId="77777777" w:rsidR="00307330" w:rsidRDefault="00307330">
      <w:pPr>
        <w:pStyle w:val="Standard"/>
        <w:jc w:val="both"/>
      </w:pPr>
    </w:p>
    <w:p w14:paraId="7D1DF244" w14:textId="61DC7B62" w:rsidR="00047CD1" w:rsidRDefault="00307330">
      <w:pPr>
        <w:pStyle w:val="Standard"/>
      </w:pPr>
      <w:r>
        <w:t>D</w:t>
      </w:r>
      <w:r w:rsidR="00BE1451">
        <w:t xml:space="preserve">e </w:t>
      </w:r>
      <w:r w:rsidR="0029654E">
        <w:t>là</w:t>
      </w:r>
      <w:r>
        <w:t xml:space="preserve">, déposez l’image </w:t>
      </w:r>
      <w:ins w:id="340" w:author="St-Amant, Rémi" w:date="2020-08-05T12:33:00Z">
        <w:r w:rsidR="00F820C8">
          <w:t xml:space="preserve">géo référencé </w:t>
        </w:r>
      </w:ins>
      <w:r>
        <w:t>dans QGIS.</w:t>
      </w:r>
    </w:p>
    <w:p w14:paraId="5BB8A4D5" w14:textId="77777777" w:rsidR="00307330" w:rsidRDefault="00307330">
      <w:pPr>
        <w:suppressAutoHyphens w:val="0"/>
      </w:pPr>
    </w:p>
    <w:p w14:paraId="55985492" w14:textId="77777777" w:rsidR="00307330" w:rsidRDefault="00307330">
      <w:pPr>
        <w:suppressAutoHyphens w:val="0"/>
      </w:pPr>
    </w:p>
    <w:p w14:paraId="4FF15308" w14:textId="62765151" w:rsidR="00307330" w:rsidRDefault="006E6BD9">
      <w:pPr>
        <w:suppressAutoHyphens w:val="0"/>
        <w:rPr>
          <w:rFonts w:ascii="Times New Roman" w:hAnsi="Times New Roman" w:cs="Times New Roman"/>
        </w:rPr>
      </w:pPr>
      <w:r>
        <w:rPr>
          <w:noProof/>
          <w:lang w:val="en-CA" w:eastAsia="en-CA" w:bidi="ar-SA"/>
        </w:rPr>
        <w:drawing>
          <wp:anchor distT="0" distB="0" distL="114300" distR="114300" simplePos="0" relativeHeight="251708416" behindDoc="0" locked="0" layoutInCell="1" allowOverlap="1" wp14:anchorId="7324562A" wp14:editId="540A7321">
            <wp:simplePos x="0" y="0"/>
            <wp:positionH relativeFrom="margin">
              <wp:align>left</wp:align>
            </wp:positionH>
            <wp:positionV relativeFrom="paragraph">
              <wp:posOffset>445135</wp:posOffset>
            </wp:positionV>
            <wp:extent cx="4975225" cy="3027680"/>
            <wp:effectExtent l="0" t="0" r="0" b="1270"/>
            <wp:wrapSquare wrapText="bothSides"/>
            <wp:docPr id="218" name="Picture 218" descr="cid:image009.png@01D6554D.3288D7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id:image009.png@01D6554D.3288D7C0"/>
                    <pic:cNvPicPr>
                      <a:picLocks noChangeAspect="1" noChangeArrowheads="1"/>
                    </pic:cNvPicPr>
                  </pic:nvPicPr>
                  <pic:blipFill>
                    <a:blip r:embed="rId122" r:link="rId123" cstate="print">
                      <a:extLst>
                        <a:ext uri="{28A0092B-C50C-407E-A947-70E740481C1C}">
                          <a14:useLocalDpi xmlns:a14="http://schemas.microsoft.com/office/drawing/2010/main" val="0"/>
                        </a:ext>
                      </a:extLst>
                    </a:blip>
                    <a:srcRect/>
                    <a:stretch>
                      <a:fillRect/>
                    </a:stretch>
                  </pic:blipFill>
                  <pic:spPr bwMode="auto">
                    <a:xfrm>
                      <a:off x="0" y="0"/>
                      <a:ext cx="4975225" cy="3027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7330">
        <w:rPr>
          <w:rFonts w:ascii="Times New Roman" w:hAnsi="Times New Roman" w:cs="Times New Roman"/>
        </w:rPr>
        <w:t xml:space="preserve">La carte apparaîtra maintenant dans QGIS, comme </w:t>
      </w:r>
      <w:del w:id="341" w:author="St-Amant, Rémi" w:date="2020-08-05T12:33:00Z">
        <w:r w:rsidR="00307330" w:rsidDel="00F820C8">
          <w:rPr>
            <w:rFonts w:ascii="Times New Roman" w:hAnsi="Times New Roman" w:cs="Times New Roman"/>
          </w:rPr>
          <w:delText xml:space="preserve">on voit dans l’image </w:delText>
        </w:r>
      </w:del>
      <w:r w:rsidR="00307330">
        <w:rPr>
          <w:rFonts w:ascii="Times New Roman" w:hAnsi="Times New Roman" w:cs="Times New Roman"/>
        </w:rPr>
        <w:t xml:space="preserve">ci-dessous. </w:t>
      </w:r>
    </w:p>
    <w:p w14:paraId="780B4C9E" w14:textId="77777777" w:rsidR="00307330" w:rsidRDefault="00307330">
      <w:pPr>
        <w:suppressAutoHyphens w:val="0"/>
      </w:pPr>
    </w:p>
    <w:p w14:paraId="64874D1F" w14:textId="77777777" w:rsidR="00AB4F29" w:rsidRDefault="00AB4F29">
      <w:pPr>
        <w:suppressAutoHyphens w:val="0"/>
        <w:rPr>
          <w:rFonts w:ascii="Times New Roman" w:eastAsia="Times New Roman" w:hAnsi="Times New Roman" w:cs="Times New Roman"/>
          <w:szCs w:val="20"/>
          <w:lang w:bidi="ar-SA"/>
        </w:rPr>
      </w:pPr>
      <w:r>
        <w:br w:type="page"/>
      </w:r>
    </w:p>
    <w:p w14:paraId="35A684B1" w14:textId="77777777" w:rsidR="00047CD1" w:rsidRDefault="007D4259">
      <w:pPr>
        <w:pStyle w:val="Titre1"/>
      </w:pPr>
      <w:bookmarkStart w:id="342" w:name="_PictureBullets"/>
      <w:bookmarkStart w:id="343" w:name="_Toc487029742"/>
      <w:bookmarkStart w:id="344" w:name="_Toc46902035"/>
      <w:bookmarkEnd w:id="342"/>
      <w:r>
        <w:lastRenderedPageBreak/>
        <w:t>Exemple 4 : Mise-à-jour météorologique</w:t>
      </w:r>
      <w:bookmarkEnd w:id="343"/>
      <w:bookmarkEnd w:id="344"/>
    </w:p>
    <w:p w14:paraId="503D3964" w14:textId="6771B528" w:rsidR="00047CD1" w:rsidRPr="008A479A" w:rsidRDefault="00267DE9" w:rsidP="00341AAD">
      <w:pPr>
        <w:pStyle w:val="Titre2"/>
        <w:numPr>
          <w:ilvl w:val="0"/>
          <w:numId w:val="0"/>
        </w:numPr>
        <w:ind w:left="1001" w:hanging="576"/>
        <w:rPr>
          <w:lang w:val="fr-CA"/>
        </w:rPr>
      </w:pPr>
      <w:bookmarkStart w:id="345" w:name="_Toc487029743"/>
      <w:bookmarkStart w:id="346" w:name="_Toc46902036"/>
      <w:ins w:id="347" w:author="St-Amant, Rémi" w:date="2020-08-05T12:39:00Z">
        <w:r>
          <w:rPr>
            <w:noProof/>
            <w:lang w:eastAsia="en-CA"/>
          </w:rPr>
          <w:drawing>
            <wp:anchor distT="0" distB="0" distL="114300" distR="114300" simplePos="0" relativeHeight="251743232" behindDoc="0" locked="0" layoutInCell="1" allowOverlap="1" wp14:anchorId="56820159" wp14:editId="103FB09A">
              <wp:simplePos x="0" y="0"/>
              <wp:positionH relativeFrom="margin">
                <wp:align>right</wp:align>
              </wp:positionH>
              <wp:positionV relativeFrom="paragraph">
                <wp:posOffset>8037</wp:posOffset>
              </wp:positionV>
              <wp:extent cx="2078355" cy="835660"/>
              <wp:effectExtent l="0" t="0" r="0" b="2540"/>
              <wp:wrapSquare wrapText="bothSides"/>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078355" cy="835660"/>
                      </a:xfrm>
                      <a:prstGeom prst="rect">
                        <a:avLst/>
                      </a:prstGeom>
                    </pic:spPr>
                  </pic:pic>
                </a:graphicData>
              </a:graphic>
              <wp14:sizeRelH relativeFrom="margin">
                <wp14:pctWidth>0</wp14:pctWidth>
              </wp14:sizeRelH>
              <wp14:sizeRelV relativeFrom="margin">
                <wp14:pctHeight>0</wp14:pctHeight>
              </wp14:sizeRelV>
            </wp:anchor>
          </w:drawing>
        </w:r>
      </w:ins>
      <w:del w:id="348" w:author="St-Amant, Rémi" w:date="2020-08-05T12:39:00Z">
        <w:r w:rsidR="0029654E" w:rsidDel="00267DE9">
          <w:rPr>
            <w:noProof/>
            <w:lang w:val="en-CA" w:eastAsia="en-CA"/>
          </w:rPr>
          <w:drawing>
            <wp:anchor distT="0" distB="0" distL="114300" distR="114300" simplePos="0" relativeHeight="251678720" behindDoc="0" locked="0" layoutInCell="1" allowOverlap="1" wp14:anchorId="16828958" wp14:editId="1F4F4461">
              <wp:simplePos x="0" y="0"/>
              <wp:positionH relativeFrom="margin">
                <wp:align>right</wp:align>
              </wp:positionH>
              <wp:positionV relativeFrom="paragraph">
                <wp:posOffset>228250</wp:posOffset>
              </wp:positionV>
              <wp:extent cx="1791967" cy="1459226"/>
              <wp:effectExtent l="0" t="0" r="0" b="8255"/>
              <wp:wrapTight wrapText="bothSides">
                <wp:wrapPolygon edited="0">
                  <wp:start x="0" y="0"/>
                  <wp:lineTo x="0" y="21440"/>
                  <wp:lineTo x="21363" y="21440"/>
                  <wp:lineTo x="21363" y="0"/>
                  <wp:lineTo x="0" y="0"/>
                </wp:wrapPolygon>
              </wp:wrapTight>
              <wp:docPr id="137" name="Picture 1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791967" cy="1459226"/>
                      </a:xfrm>
                      <a:prstGeom prst="rect">
                        <a:avLst/>
                      </a:prstGeom>
                      <a:noFill/>
                      <a:ln>
                        <a:noFill/>
                        <a:prstDash/>
                      </a:ln>
                    </pic:spPr>
                  </pic:pic>
                </a:graphicData>
              </a:graphic>
            </wp:anchor>
          </w:drawing>
        </w:r>
      </w:del>
      <w:r w:rsidR="007D4259" w:rsidRPr="008A479A">
        <w:rPr>
          <w:lang w:val="fr-CA"/>
        </w:rPr>
        <w:t>Étape 1: Définir un sous-groupe d’éléments</w:t>
      </w:r>
      <w:bookmarkEnd w:id="345"/>
      <w:bookmarkEnd w:id="346"/>
    </w:p>
    <w:p w14:paraId="57CF88EB" w14:textId="76B5E09B" w:rsidR="00047CD1" w:rsidDel="00267DE9" w:rsidRDefault="007D4259" w:rsidP="00267DE9">
      <w:pPr>
        <w:pStyle w:val="Standard"/>
        <w:rPr>
          <w:del w:id="349" w:author="St-Amant, Rémi" w:date="2020-08-05T12:37:00Z"/>
        </w:rPr>
        <w:pPrChange w:id="350" w:author="St-Amant, Rémi" w:date="2020-08-05T12:37:00Z">
          <w:pPr>
            <w:pStyle w:val="Standard"/>
          </w:pPr>
        </w:pPrChange>
      </w:pPr>
      <w:del w:id="351" w:author="St-Amant, Rémi" w:date="2020-08-05T12:35:00Z">
        <w:r w:rsidDel="00267DE9">
          <w:rPr>
            <w:noProof/>
            <w:lang w:val="en-CA" w:eastAsia="en-CA"/>
          </w:rPr>
          <w:drawing>
            <wp:anchor distT="0" distB="0" distL="114300" distR="114300" simplePos="0" relativeHeight="251677696" behindDoc="0" locked="0" layoutInCell="1" allowOverlap="1" wp14:anchorId="0CB79C27" wp14:editId="4ED8D5D0">
              <wp:simplePos x="0" y="0"/>
              <wp:positionH relativeFrom="column">
                <wp:posOffset>1033143</wp:posOffset>
              </wp:positionH>
              <wp:positionV relativeFrom="paragraph">
                <wp:posOffset>194310</wp:posOffset>
              </wp:positionV>
              <wp:extent cx="137160" cy="143505"/>
              <wp:effectExtent l="0" t="0" r="0" b="8895"/>
              <wp:wrapTight wrapText="bothSides">
                <wp:wrapPolygon edited="0">
                  <wp:start x="0" y="0"/>
                  <wp:lineTo x="0" y="20160"/>
                  <wp:lineTo x="18000" y="20160"/>
                  <wp:lineTo x="18000" y="0"/>
                  <wp:lineTo x="0" y="0"/>
                </wp:wrapPolygon>
              </wp:wrapTight>
              <wp:docPr id="138" name="Image1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flipH="1">
                        <a:off x="0" y="0"/>
                        <a:ext cx="137160" cy="143505"/>
                      </a:xfrm>
                      <a:prstGeom prst="rect">
                        <a:avLst/>
                      </a:prstGeom>
                      <a:noFill/>
                      <a:ln>
                        <a:noFill/>
                        <a:prstDash/>
                      </a:ln>
                    </pic:spPr>
                  </pic:pic>
                </a:graphicData>
              </a:graphic>
            </wp:anchor>
          </w:drawing>
        </w:r>
      </w:del>
      <w:r>
        <w:t>Dans la fenêtre Projet, sélectionnez l’icône du dossier « Phénologie »</w:t>
      </w:r>
      <w:ins w:id="352" w:author="St-Amant, Rémi" w:date="2020-08-05T12:35:00Z">
        <w:r w:rsidR="00267DE9">
          <w:t xml:space="preserve"> et ajouter un groupe(</w:t>
        </w:r>
      </w:ins>
      <w:ins w:id="353" w:author="St-Amant, Rémi" w:date="2020-08-05T12:36:00Z">
        <w:r w:rsidR="00267DE9">
          <w:rPr>
            <w:noProof/>
            <w:lang w:eastAsia="en-CA"/>
          </w:rPr>
          <w:drawing>
            <wp:inline distT="0" distB="0" distL="0" distR="0" wp14:anchorId="023E6059" wp14:editId="2E02EAC9">
              <wp:extent cx="138431" cy="138431"/>
              <wp:effectExtent l="0" t="0" r="0" b="0"/>
              <wp:docPr id="162"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38431" cy="138431"/>
                      </a:xfrm>
                      <a:prstGeom prst="rect">
                        <a:avLst/>
                      </a:prstGeom>
                      <a:noFill/>
                      <a:ln>
                        <a:noFill/>
                        <a:prstDash/>
                      </a:ln>
                    </pic:spPr>
                  </pic:pic>
                </a:graphicData>
              </a:graphic>
            </wp:inline>
          </w:drawing>
        </w:r>
        <w:r w:rsidR="00267DE9">
          <w:t>)</w:t>
        </w:r>
      </w:ins>
      <w:ins w:id="354" w:author="St-Amant, Rémi" w:date="2020-08-05T12:37:00Z">
        <w:r w:rsidR="00267DE9">
          <w:t xml:space="preserve"> </w:t>
        </w:r>
      </w:ins>
      <w:del w:id="355" w:author="St-Amant, Rémi" w:date="2020-08-05T12:37:00Z">
        <w:r w:rsidDel="00267DE9">
          <w:delText>, puis cliquez sur le bouton Ajouter groupe sur la première ligne de la barre d’outils de la fenêtre Projet, ou allez dans [Projet], puis sélectionnez [Ajouter groupe] dans la barre de menus. Un groupe est ajouté au « Projet ».</w:delText>
        </w:r>
      </w:del>
    </w:p>
    <w:p w14:paraId="4FC4862C" w14:textId="352A01AD" w:rsidR="00047CD1" w:rsidDel="00267DE9" w:rsidRDefault="00047CD1" w:rsidP="00267DE9">
      <w:pPr>
        <w:pStyle w:val="Standard"/>
        <w:rPr>
          <w:del w:id="356" w:author="St-Amant, Rémi" w:date="2020-08-05T12:37:00Z"/>
        </w:rPr>
        <w:pPrChange w:id="357" w:author="St-Amant, Rémi" w:date="2020-08-05T12:37:00Z">
          <w:pPr>
            <w:pStyle w:val="Standard"/>
          </w:pPr>
        </w:pPrChange>
      </w:pPr>
    </w:p>
    <w:p w14:paraId="415C27EA" w14:textId="37480068" w:rsidR="00047CD1" w:rsidDel="00267DE9" w:rsidRDefault="007D4259" w:rsidP="00267DE9">
      <w:pPr>
        <w:pStyle w:val="Standard"/>
        <w:rPr>
          <w:del w:id="358" w:author="St-Amant, Rémi" w:date="2020-08-05T12:37:00Z"/>
        </w:rPr>
        <w:pPrChange w:id="359" w:author="St-Amant, Rémi" w:date="2020-08-05T12:37:00Z">
          <w:pPr>
            <w:pStyle w:val="Standard"/>
          </w:pPr>
        </w:pPrChange>
      </w:pPr>
      <w:del w:id="360" w:author="St-Amant, Rémi" w:date="2020-08-05T12:37:00Z">
        <w:r w:rsidDel="00267DE9">
          <w:delText>Sélectionnez l’élément « Groupe » que vous avez créé,</w:delText>
        </w:r>
      </w:del>
    </w:p>
    <w:p w14:paraId="0774255C" w14:textId="7666BB17" w:rsidR="00047CD1" w:rsidRDefault="007D4259" w:rsidP="00267DE9">
      <w:pPr>
        <w:pStyle w:val="Standard"/>
        <w:rPr>
          <w:ins w:id="361" w:author="St-Amant, Rémi" w:date="2020-08-05T12:39:00Z"/>
          <w:noProof/>
          <w:lang w:eastAsia="en-CA"/>
        </w:rPr>
        <w:pPrChange w:id="362" w:author="St-Amant, Rémi" w:date="2020-08-05T12:37:00Z">
          <w:pPr>
            <w:pStyle w:val="Standard"/>
          </w:pPr>
        </w:pPrChange>
      </w:pPr>
      <w:del w:id="363" w:author="St-Amant, Rémi" w:date="2020-08-05T12:37:00Z">
        <w:r w:rsidDel="00267DE9">
          <w:delText xml:space="preserve">Cliquez sur celui-ci une deuxième fois </w:delText>
        </w:r>
      </w:del>
      <w:r>
        <w:t>et renommez-l</w:t>
      </w:r>
      <w:ins w:id="364" w:author="St-Amant, Rémi" w:date="2020-08-05T12:37:00Z">
        <w:r w:rsidR="00267DE9">
          <w:t>e</w:t>
        </w:r>
      </w:ins>
      <w:r>
        <w:t xml:space="preserve"> </w:t>
      </w:r>
      <w:del w:id="365" w:author="St-Amant, Rémi" w:date="2020-08-05T12:37:00Z">
        <w:r w:rsidDel="00267DE9">
          <w:delText>’</w:delText>
        </w:r>
      </w:del>
      <w:r>
        <w:t>Exemple 4.</w:t>
      </w:r>
      <w:ins w:id="366" w:author="St-Amant, Rémi" w:date="2020-08-05T12:39:00Z">
        <w:r w:rsidR="00267DE9" w:rsidRPr="00267DE9">
          <w:rPr>
            <w:noProof/>
            <w:lang w:eastAsia="en-CA"/>
          </w:rPr>
          <w:t xml:space="preserve"> </w:t>
        </w:r>
      </w:ins>
    </w:p>
    <w:p w14:paraId="5E245591" w14:textId="77777777" w:rsidR="00267DE9" w:rsidRDefault="00267DE9" w:rsidP="00267DE9">
      <w:pPr>
        <w:pStyle w:val="Standard"/>
        <w:pPrChange w:id="367" w:author="St-Amant, Rémi" w:date="2020-08-05T12:37:00Z">
          <w:pPr>
            <w:pStyle w:val="Standard"/>
          </w:pPr>
        </w:pPrChange>
      </w:pPr>
    </w:p>
    <w:p w14:paraId="0DC9FCBD" w14:textId="77777777" w:rsidR="00047CD1" w:rsidRDefault="00047CD1">
      <w:pPr>
        <w:pStyle w:val="Standard"/>
      </w:pPr>
    </w:p>
    <w:p w14:paraId="18F1889F" w14:textId="24D7A56D" w:rsidR="00047CD1" w:rsidRPr="008A479A" w:rsidRDefault="00F071A7" w:rsidP="00341AAD">
      <w:pPr>
        <w:pStyle w:val="Titre2"/>
        <w:numPr>
          <w:ilvl w:val="0"/>
          <w:numId w:val="0"/>
        </w:numPr>
        <w:ind w:left="1001" w:hanging="576"/>
        <w:rPr>
          <w:lang w:val="fr-CA"/>
        </w:rPr>
      </w:pPr>
      <w:bookmarkStart w:id="368" w:name="_Toc487029744"/>
      <w:bookmarkStart w:id="369" w:name="_Toc46902037"/>
      <w:ins w:id="370" w:author="St-Amant, Rémi" w:date="2020-08-05T13:51:00Z">
        <w:r w:rsidRPr="00F071A7">
          <w:rPr>
            <w:lang w:eastAsia="en-US"/>
          </w:rPr>
          <w:drawing>
            <wp:anchor distT="0" distB="0" distL="114300" distR="114300" simplePos="0" relativeHeight="251746304" behindDoc="0" locked="0" layoutInCell="1" allowOverlap="1" wp14:anchorId="7EBAF579" wp14:editId="0F5A1C3B">
              <wp:simplePos x="0" y="0"/>
              <wp:positionH relativeFrom="margin">
                <wp:align>right</wp:align>
              </wp:positionH>
              <wp:positionV relativeFrom="paragraph">
                <wp:posOffset>336550</wp:posOffset>
              </wp:positionV>
              <wp:extent cx="3327400" cy="1708785"/>
              <wp:effectExtent l="0" t="0" r="6350" b="5715"/>
              <wp:wrapSquare wrapText="bothSides"/>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327400" cy="1708785"/>
                      </a:xfrm>
                      <a:prstGeom prst="rect">
                        <a:avLst/>
                      </a:prstGeom>
                    </pic:spPr>
                  </pic:pic>
                </a:graphicData>
              </a:graphic>
              <wp14:sizeRelH relativeFrom="margin">
                <wp14:pctWidth>0</wp14:pctWidth>
              </wp14:sizeRelH>
              <wp14:sizeRelV relativeFrom="margin">
                <wp14:pctHeight>0</wp14:pctHeight>
              </wp14:sizeRelV>
            </wp:anchor>
          </w:drawing>
        </w:r>
      </w:ins>
      <w:r w:rsidR="007D4259" w:rsidRPr="008A479A">
        <w:rPr>
          <w:lang w:val="fr-CA"/>
        </w:rPr>
        <w:t>Étape 2: Définir une mise-à-jour météorologique</w:t>
      </w:r>
      <w:bookmarkEnd w:id="368"/>
      <w:bookmarkEnd w:id="369"/>
    </w:p>
    <w:p w14:paraId="05130AD1" w14:textId="08E719DB" w:rsidR="00047CD1" w:rsidRDefault="00CF72DF">
      <w:pPr>
        <w:pStyle w:val="Standard"/>
        <w:jc w:val="both"/>
      </w:pPr>
      <w:ins w:id="371" w:author="St-Amant, Rémi" w:date="2020-08-05T13:33:00Z">
        <w:r w:rsidRPr="00CF72DF">
          <w:rPr>
            <w:lang w:eastAsia="en-US"/>
          </w:rPr>
          <w:t xml:space="preserve"> </w:t>
        </w:r>
      </w:ins>
      <w:r w:rsidR="007D4259">
        <w:rPr>
          <w:lang w:eastAsia="en-US"/>
        </w:rPr>
        <w:t>Sélectionnez le groupe</w:t>
      </w:r>
      <w:r w:rsidR="007D4259">
        <w:t xml:space="preserve"> « </w:t>
      </w:r>
      <w:r w:rsidR="007D4259">
        <w:rPr>
          <w:rFonts w:ascii="Courier New" w:hAnsi="Courier New" w:cs="Courier New"/>
        </w:rPr>
        <w:t>Exemple 4 »</w:t>
      </w:r>
      <w:r w:rsidR="007D4259">
        <w:t xml:space="preserve"> que vous avez créé et cliquez sur le bouton Ajouter mise-à-jour météorologique</w:t>
      </w:r>
      <w:r w:rsidR="007D4259">
        <w:rPr>
          <w:lang w:eastAsia="fr-CA"/>
        </w:rPr>
        <w:t xml:space="preserve"> </w:t>
      </w:r>
      <w:r w:rsidR="007D4259">
        <w:rPr>
          <w:noProof/>
          <w:lang w:val="en-CA" w:eastAsia="en-CA"/>
        </w:rPr>
        <w:drawing>
          <wp:inline distT="0" distB="0" distL="0" distR="0" wp14:anchorId="1EEAF15A" wp14:editId="3639B993">
            <wp:extent cx="148361" cy="179304"/>
            <wp:effectExtent l="0" t="0" r="4039" b="0"/>
            <wp:docPr id="139" name="Image1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148361" cy="179304"/>
                    </a:xfrm>
                    <a:prstGeom prst="rect">
                      <a:avLst/>
                    </a:prstGeom>
                    <a:noFill/>
                    <a:ln>
                      <a:noFill/>
                      <a:prstDash/>
                    </a:ln>
                  </pic:spPr>
                </pic:pic>
              </a:graphicData>
            </a:graphic>
          </wp:inline>
        </w:drawing>
      </w:r>
      <w:r w:rsidR="007D4259">
        <w:rPr>
          <w:lang w:eastAsia="fr-CA"/>
        </w:rPr>
        <w:t xml:space="preserve"> </w:t>
      </w:r>
      <w:r w:rsidR="007D4259">
        <w:t>sur la première ligne de la barre d’outils de la fenêtre Projet, ou allez dans [Exemple 4], puis sélectionnez [Ajouter mise-à-jour météorologique..] dans la barre de menus.</w:t>
      </w:r>
    </w:p>
    <w:p w14:paraId="4692993D" w14:textId="6AF17314" w:rsidR="00047CD1" w:rsidRDefault="00086359">
      <w:pPr>
        <w:pStyle w:val="Standard"/>
        <w:jc w:val="both"/>
      </w:pPr>
      <w:del w:id="372" w:author="St-Amant, Rémi" w:date="2020-08-05T13:21:00Z">
        <w:r w:rsidDel="002D31C5">
          <w:rPr>
            <w:noProof/>
            <w:lang w:val="en-CA" w:eastAsia="en-CA"/>
          </w:rPr>
          <w:drawing>
            <wp:anchor distT="0" distB="0" distL="114300" distR="114300" simplePos="0" relativeHeight="251679744" behindDoc="0" locked="0" layoutInCell="1" allowOverlap="1" wp14:anchorId="5F9118DD" wp14:editId="5EBB5243">
              <wp:simplePos x="0" y="0"/>
              <wp:positionH relativeFrom="margin">
                <wp:align>right</wp:align>
              </wp:positionH>
              <wp:positionV relativeFrom="paragraph">
                <wp:posOffset>25488</wp:posOffset>
              </wp:positionV>
              <wp:extent cx="3567600" cy="1155600"/>
              <wp:effectExtent l="0" t="0" r="0" b="6985"/>
              <wp:wrapTight wrapText="bothSides">
                <wp:wrapPolygon edited="0">
                  <wp:start x="0" y="0"/>
                  <wp:lineTo x="0" y="21374"/>
                  <wp:lineTo x="21454" y="21374"/>
                  <wp:lineTo x="21454" y="0"/>
                  <wp:lineTo x="0" y="0"/>
                </wp:wrapPolygon>
              </wp:wrapTight>
              <wp:docPr id="140" name="Picture 1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3567600" cy="115560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del>
    </w:p>
    <w:p w14:paraId="010DA489" w14:textId="52986877" w:rsidR="00047CD1" w:rsidRDefault="007D4259">
      <w:pPr>
        <w:pStyle w:val="Standard"/>
        <w:jc w:val="both"/>
      </w:pPr>
      <w:r>
        <w:t>La fenêtre de dialogue d</w:t>
      </w:r>
      <w:del w:id="373" w:author="St-Amant, Rémi" w:date="2020-08-05T13:29:00Z">
        <w:r w:rsidDel="00CF72DF">
          <w:delText>u</w:delText>
        </w:r>
      </w:del>
      <w:ins w:id="374" w:author="St-Amant, Rémi" w:date="2020-08-05T13:29:00Z">
        <w:r w:rsidR="00CF72DF">
          <w:t>e</w:t>
        </w:r>
      </w:ins>
      <w:r>
        <w:t xml:space="preserve"> mise-à-jour météorologique s’ouvre.</w:t>
      </w:r>
      <w:r>
        <w:rPr>
          <w:lang w:eastAsia="fr-CA"/>
        </w:rPr>
        <w:t xml:space="preserve"> </w:t>
      </w:r>
    </w:p>
    <w:p w14:paraId="036DDA6A" w14:textId="46CEDC86" w:rsidR="00047CD1" w:rsidRDefault="00047CD1">
      <w:pPr>
        <w:pStyle w:val="Standard"/>
        <w:jc w:val="both"/>
        <w:rPr>
          <w:b/>
        </w:rPr>
      </w:pPr>
    </w:p>
    <w:p w14:paraId="2860C24B" w14:textId="1D76204A" w:rsidR="00047CD1" w:rsidRPr="00CF72DF" w:rsidRDefault="007D4259">
      <w:pPr>
        <w:pStyle w:val="Standard"/>
        <w:rPr>
          <w:rPrChange w:id="375" w:author="St-Amant, Rémi" w:date="2020-08-05T13:29:00Z">
            <w:rPr/>
          </w:rPrChange>
        </w:rPr>
      </w:pPr>
      <w:r>
        <w:t xml:space="preserve">Inscrivez </w:t>
      </w:r>
      <w:r>
        <w:rPr>
          <w:rFonts w:ascii="Courier New" w:hAnsi="Courier New" w:cs="Courier New"/>
          <w:iCs/>
        </w:rPr>
        <w:t xml:space="preserve">Télécharger BD Quotidienne actuelle </w:t>
      </w:r>
      <w:r>
        <w:rPr>
          <w:iCs/>
        </w:rPr>
        <w:t xml:space="preserve">dans le champ </w:t>
      </w:r>
      <w:r>
        <w:rPr>
          <w:b/>
          <w:iCs/>
        </w:rPr>
        <w:t>Nom</w:t>
      </w:r>
      <w:r>
        <w:rPr>
          <w:iCs/>
        </w:rPr>
        <w:t>;</w:t>
      </w:r>
      <w:r>
        <w:rPr>
          <w:rFonts w:ascii="Courier New" w:hAnsi="Courier New" w:cs="Courier New"/>
          <w:iCs/>
        </w:rPr>
        <w:t xml:space="preserve"> </w:t>
      </w:r>
      <w:r>
        <w:t>il s’agit du nom qui apparaîtra dans la fenêtre Projet.</w:t>
      </w:r>
      <w:ins w:id="376" w:author="St-Amant, Rémi" w:date="2020-08-05T13:29:00Z">
        <w:r w:rsidR="00CF72DF" w:rsidRPr="00CF72DF">
          <w:rPr>
            <w:noProof/>
            <w:lang w:eastAsia="en-CA"/>
            <w:rPrChange w:id="377" w:author="St-Amant, Rémi" w:date="2020-08-05T13:29:00Z">
              <w:rPr>
                <w:noProof/>
                <w:lang w:val="en-CA" w:eastAsia="en-CA"/>
              </w:rPr>
            </w:rPrChange>
          </w:rPr>
          <w:t xml:space="preserve"> </w:t>
        </w:r>
      </w:ins>
    </w:p>
    <w:p w14:paraId="230A758C" w14:textId="77777777" w:rsidR="00047CD1" w:rsidRDefault="00047CD1">
      <w:pPr>
        <w:pStyle w:val="Standard"/>
      </w:pPr>
    </w:p>
    <w:p w14:paraId="634C3C2F" w14:textId="30237916" w:rsidR="00086359" w:rsidRDefault="00CF72DF">
      <w:pPr>
        <w:pStyle w:val="Standard"/>
      </w:pPr>
      <w:ins w:id="378" w:author="St-Amant, Rémi" w:date="2020-08-05T13:31:00Z">
        <w:r w:rsidRPr="00CF72DF">
          <w:drawing>
            <wp:anchor distT="0" distB="0" distL="114300" distR="114300" simplePos="0" relativeHeight="251745280" behindDoc="0" locked="0" layoutInCell="1" allowOverlap="1" wp14:anchorId="7918C2FB" wp14:editId="68F23D38">
              <wp:simplePos x="0" y="0"/>
              <wp:positionH relativeFrom="column">
                <wp:posOffset>1949</wp:posOffset>
              </wp:positionH>
              <wp:positionV relativeFrom="paragraph">
                <wp:posOffset>-657</wp:posOffset>
              </wp:positionV>
              <wp:extent cx="3951012" cy="1343222"/>
              <wp:effectExtent l="0" t="0" r="0" b="9525"/>
              <wp:wrapSquare wrapText="bothSides"/>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3951012" cy="1343222"/>
                      </a:xfrm>
                      <a:prstGeom prst="rect">
                        <a:avLst/>
                      </a:prstGeom>
                    </pic:spPr>
                  </pic:pic>
                </a:graphicData>
              </a:graphic>
            </wp:anchor>
          </w:drawing>
        </w:r>
      </w:ins>
      <w:del w:id="379" w:author="St-Amant, Rémi" w:date="2020-08-05T13:31:00Z">
        <w:r w:rsidDel="00CF72DF">
          <w:rPr>
            <w:noProof/>
            <w:lang w:val="en-CA" w:eastAsia="en-CA"/>
          </w:rPr>
          <w:drawing>
            <wp:anchor distT="0" distB="0" distL="114300" distR="114300" simplePos="0" relativeHeight="251709440" behindDoc="0" locked="0" layoutInCell="1" allowOverlap="1" wp14:anchorId="5E0D43BA" wp14:editId="26C74CED">
              <wp:simplePos x="0" y="0"/>
              <wp:positionH relativeFrom="margin">
                <wp:align>left</wp:align>
              </wp:positionH>
              <wp:positionV relativeFrom="paragraph">
                <wp:posOffset>3788</wp:posOffset>
              </wp:positionV>
              <wp:extent cx="3650615" cy="1532890"/>
              <wp:effectExtent l="0" t="0" r="6985" b="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2020-07-22 11_22_38-Générer un projet WeatherUpdater.png"/>
                      <pic:cNvPicPr/>
                    </pic:nvPicPr>
                    <pic:blipFill>
                      <a:blip r:embed="rId131">
                        <a:extLst>
                          <a:ext uri="{28A0092B-C50C-407E-A947-70E740481C1C}">
                            <a14:useLocalDpi xmlns:a14="http://schemas.microsoft.com/office/drawing/2010/main" val="0"/>
                          </a:ext>
                        </a:extLst>
                      </a:blip>
                      <a:stretch>
                        <a:fillRect/>
                      </a:stretch>
                    </pic:blipFill>
                    <pic:spPr>
                      <a:xfrm>
                        <a:off x="0" y="0"/>
                        <a:ext cx="3650615" cy="1532890"/>
                      </a:xfrm>
                      <a:prstGeom prst="rect">
                        <a:avLst/>
                      </a:prstGeom>
                    </pic:spPr>
                  </pic:pic>
                </a:graphicData>
              </a:graphic>
            </wp:anchor>
          </w:drawing>
        </w:r>
      </w:del>
      <w:r w:rsidR="00086359">
        <w:t xml:space="preserve">Le dialogue « Générer un projet WeatherUpdater » va apparaître, avec deux listes déroulantes : « Type météo » et « fichier FTP ». </w:t>
      </w:r>
    </w:p>
    <w:p w14:paraId="7EADC1BB" w14:textId="5795FC14" w:rsidR="00086359" w:rsidRDefault="00086359">
      <w:pPr>
        <w:pStyle w:val="Standard"/>
      </w:pPr>
    </w:p>
    <w:p w14:paraId="6AEE259B" w14:textId="77777777" w:rsidR="00A24D98" w:rsidRDefault="00086359">
      <w:pPr>
        <w:pStyle w:val="Standard"/>
      </w:pPr>
      <w:r>
        <w:t xml:space="preserve">Choisissez </w:t>
      </w:r>
      <w:r w:rsidR="00DB54AA">
        <w:t>« </w:t>
      </w:r>
      <w:r>
        <w:t>quotidien</w:t>
      </w:r>
      <w:r w:rsidR="00DB54AA">
        <w:t> »</w:t>
      </w:r>
      <w:r>
        <w:t xml:space="preserve"> pour le type météo et « Canada_2019-2020.zip » pour le fichier FTP. </w:t>
      </w:r>
    </w:p>
    <w:p w14:paraId="4D25A31E" w14:textId="48322234" w:rsidR="00A24D98" w:rsidDel="00CF72DF" w:rsidRDefault="00A24D98">
      <w:pPr>
        <w:pStyle w:val="Standard"/>
        <w:rPr>
          <w:del w:id="380" w:author="St-Amant, Rémi" w:date="2020-08-05T13:34:00Z"/>
        </w:rPr>
      </w:pPr>
    </w:p>
    <w:p w14:paraId="37EFA0D2" w14:textId="77777777" w:rsidR="00A24D98" w:rsidRDefault="00A24D98">
      <w:pPr>
        <w:pStyle w:val="Standard"/>
      </w:pPr>
      <w:r>
        <w:t xml:space="preserve">  </w:t>
      </w:r>
    </w:p>
    <w:p w14:paraId="7EF979D8" w14:textId="4D130EF7" w:rsidR="00A24D98" w:rsidRDefault="00A24D98">
      <w:pPr>
        <w:pStyle w:val="Standard"/>
      </w:pPr>
      <w:r>
        <w:t>Le répertoire local s</w:t>
      </w:r>
      <w:r w:rsidR="00DB54AA">
        <w:t>pécifie où le fichier sera sauvegardé</w:t>
      </w:r>
      <w:r>
        <w:t>. En</w:t>
      </w:r>
      <w:r w:rsidR="00DB54AA">
        <w:t xml:space="preserve"> sélectionnant</w:t>
      </w:r>
      <w:r>
        <w:t xml:space="preserve"> un fichier FTP, un nom de projet est automatiquement </w:t>
      </w:r>
      <w:del w:id="381" w:author="St-Amant, Rémi" w:date="2020-08-05T13:31:00Z">
        <w:r w:rsidDel="00CF72DF">
          <w:delText xml:space="preserve">créé </w:delText>
        </w:r>
      </w:del>
      <w:ins w:id="382" w:author="St-Amant, Rémi" w:date="2020-08-05T13:31:00Z">
        <w:r w:rsidR="00CF72DF">
          <w:t xml:space="preserve">générer </w:t>
        </w:r>
      </w:ins>
      <w:r>
        <w:t>dans l’</w:t>
      </w:r>
      <w:r w:rsidR="0080201F">
        <w:t>espace</w:t>
      </w:r>
      <w:r>
        <w:t xml:space="preserve"> pour « Nom du projet WeatherUpdater ». </w:t>
      </w:r>
    </w:p>
    <w:p w14:paraId="43C44057" w14:textId="6F31FE5B" w:rsidR="00A24D98" w:rsidDel="00CF72DF" w:rsidRDefault="00A24D98">
      <w:pPr>
        <w:pStyle w:val="Standard"/>
        <w:rPr>
          <w:del w:id="383" w:author="St-Amant, Rémi" w:date="2020-08-05T13:32:00Z"/>
        </w:rPr>
      </w:pPr>
    </w:p>
    <w:p w14:paraId="5AE52099" w14:textId="6BF7E716" w:rsidR="00A24D98" w:rsidDel="00CF72DF" w:rsidRDefault="00A24D98">
      <w:pPr>
        <w:pStyle w:val="Standard"/>
        <w:rPr>
          <w:del w:id="384" w:author="St-Amant, Rémi" w:date="2020-08-05T13:32:00Z"/>
        </w:rPr>
      </w:pPr>
    </w:p>
    <w:p w14:paraId="23206301" w14:textId="77777777" w:rsidR="00A24D98" w:rsidRDefault="00A24D98">
      <w:pPr>
        <w:pStyle w:val="Standard"/>
      </w:pPr>
    </w:p>
    <w:p w14:paraId="2C82D38A" w14:textId="38039215" w:rsidR="00A24D98" w:rsidDel="00CF72DF" w:rsidRDefault="00A24D98">
      <w:pPr>
        <w:pStyle w:val="Standard"/>
        <w:rPr>
          <w:del w:id="385" w:author="St-Amant, Rémi" w:date="2020-08-05T13:34:00Z"/>
        </w:rPr>
      </w:pPr>
    </w:p>
    <w:p w14:paraId="31FA151F" w14:textId="67B13618" w:rsidR="00A24D98" w:rsidRDefault="00A24D98">
      <w:pPr>
        <w:pStyle w:val="Standard"/>
        <w:rPr>
          <w:ins w:id="386" w:author="St-Amant, Rémi" w:date="2020-08-05T13:34:00Z"/>
        </w:rPr>
      </w:pPr>
      <w:r>
        <w:t xml:space="preserve">REMARQUE : le fichier FTP change dépendant de l’année </w:t>
      </w:r>
      <w:r w:rsidR="0080201F">
        <w:t>pendant laquelle</w:t>
      </w:r>
      <w:r>
        <w:t xml:space="preserve"> ce tutoriel est complété. </w:t>
      </w:r>
      <w:ins w:id="387" w:author="St-Amant, Rémi" w:date="2020-08-05T13:35:00Z">
        <w:r w:rsidR="00CF72DF">
          <w:t>Utiliser</w:t>
        </w:r>
      </w:ins>
      <w:ins w:id="388" w:author="St-Amant, Rémi" w:date="2020-08-05T13:34:00Z">
        <w:r w:rsidR="00CF72DF">
          <w:t xml:space="preserve"> la base de </w:t>
        </w:r>
      </w:ins>
      <w:ins w:id="389" w:author="St-Amant, Rémi" w:date="2020-08-05T13:35:00Z">
        <w:r w:rsidR="00CF72DF">
          <w:t>données</w:t>
        </w:r>
      </w:ins>
      <w:ins w:id="390" w:author="St-Amant, Rémi" w:date="2020-08-05T13:34:00Z">
        <w:r w:rsidR="00CF72DF">
          <w:t xml:space="preserve"> appropriée.</w:t>
        </w:r>
      </w:ins>
      <w:del w:id="391" w:author="St-Amant, Rémi" w:date="2020-08-05T13:34:00Z">
        <w:r w:rsidDel="00CF72DF">
          <w:delText>Change</w:delText>
        </w:r>
        <w:r w:rsidR="0080201F" w:rsidDel="00CF72DF">
          <w:delText>z</w:delText>
        </w:r>
        <w:r w:rsidDel="00CF72DF">
          <w:delText xml:space="preserve"> 2019-2020 à l’année courant</w:delText>
        </w:r>
        <w:r w:rsidR="0080201F" w:rsidDel="00CF72DF">
          <w:delText>e</w:delText>
        </w:r>
        <w:r w:rsidDel="00CF72DF">
          <w:delText xml:space="preserve"> moins un</w:delText>
        </w:r>
        <w:r w:rsidR="0080201F" w:rsidDel="00CF72DF">
          <w:delText>e année</w:delText>
        </w:r>
        <w:r w:rsidDel="00CF72DF">
          <w:delText xml:space="preserve"> et </w:delText>
        </w:r>
        <w:r w:rsidR="0080201F" w:rsidDel="00CF72DF">
          <w:delText xml:space="preserve">à </w:delText>
        </w:r>
        <w:r w:rsidDel="00CF72DF">
          <w:delText>l’année courant</w:delText>
        </w:r>
        <w:r w:rsidR="0080201F" w:rsidDel="00CF72DF">
          <w:delText>e</w:delText>
        </w:r>
        <w:r w:rsidDel="00CF72DF">
          <w:delText>.</w:delText>
        </w:r>
      </w:del>
      <w:ins w:id="392" w:author="St-Amant, Rémi" w:date="2020-08-05T13:34:00Z">
        <w:r w:rsidR="00CF72DF">
          <w:t xml:space="preserve"> </w:t>
        </w:r>
      </w:ins>
      <w:r>
        <w:t xml:space="preserve"> </w:t>
      </w:r>
    </w:p>
    <w:p w14:paraId="5B1555A0" w14:textId="77777777" w:rsidR="00CF72DF" w:rsidRDefault="00CF72DF">
      <w:pPr>
        <w:pStyle w:val="Standard"/>
      </w:pPr>
    </w:p>
    <w:p w14:paraId="620924BF" w14:textId="5E757D93" w:rsidR="00617BF0" w:rsidRDefault="00617BF0">
      <w:pPr>
        <w:pStyle w:val="Standard"/>
      </w:pPr>
      <w:r>
        <w:t>L’icône</w:t>
      </w:r>
      <w:r w:rsidR="00D124A2">
        <w:t xml:space="preserve"> mise-à-jour météorologique </w:t>
      </w:r>
      <w:r>
        <w:t xml:space="preserve"> </w:t>
      </w:r>
      <w:r w:rsidR="00D124A2">
        <w:rPr>
          <w:noProof/>
          <w:lang w:val="en-CA" w:eastAsia="en-CA"/>
        </w:rPr>
        <w:drawing>
          <wp:inline distT="0" distB="0" distL="0" distR="0" wp14:anchorId="2477DB3B" wp14:editId="25223A21">
            <wp:extent cx="187200" cy="183600"/>
            <wp:effectExtent l="0" t="0" r="3810" b="6985"/>
            <wp:docPr id="212"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rcRect/>
                    <a:stretch>
                      <a:fillRect/>
                    </a:stretch>
                  </pic:blipFill>
                  <pic:spPr>
                    <a:xfrm flipH="1">
                      <a:off x="0" y="0"/>
                      <a:ext cx="187200" cy="183600"/>
                    </a:xfrm>
                    <a:prstGeom prst="rect">
                      <a:avLst/>
                    </a:prstGeom>
                    <a:noFill/>
                    <a:ln>
                      <a:noFill/>
                      <a:prstDash/>
                    </a:ln>
                  </pic:spPr>
                </pic:pic>
              </a:graphicData>
            </a:graphic>
          </wp:inline>
        </w:drawing>
      </w:r>
      <w:r w:rsidR="00D124A2">
        <w:t xml:space="preserve"> </w:t>
      </w:r>
      <w:ins w:id="393" w:author="St-Amant, Rémi" w:date="2020-08-05T13:36:00Z">
        <w:r w:rsidR="00CF72DF">
          <w:t xml:space="preserve">permet d’ouvrir le projet dans </w:t>
        </w:r>
      </w:ins>
      <w:del w:id="394" w:author="St-Amant, Rémi" w:date="2020-08-05T13:36:00Z">
        <w:r w:rsidR="00D124A2" w:rsidDel="00CF72DF">
          <w:delText>peut être sélectionné</w:delText>
        </w:r>
        <w:r w:rsidR="0080201F" w:rsidDel="00CF72DF">
          <w:delText>e</w:delText>
        </w:r>
        <w:r w:rsidR="00D124A2" w:rsidDel="00CF72DF">
          <w:delText xml:space="preserve"> pour ouvrir </w:delText>
        </w:r>
      </w:del>
      <w:r w:rsidR="00D124A2">
        <w:t xml:space="preserve">l’application WeatherUpdater. Cela permet de voir </w:t>
      </w:r>
      <w:ins w:id="395" w:author="St-Amant, Rémi" w:date="2020-08-05T13:36:00Z">
        <w:r w:rsidR="00CF72DF">
          <w:t xml:space="preserve">et modifier </w:t>
        </w:r>
      </w:ins>
      <w:r w:rsidR="00D124A2">
        <w:t xml:space="preserve">les paramètres </w:t>
      </w:r>
      <w:del w:id="396" w:author="St-Amant, Rémi" w:date="2020-08-05T13:36:00Z">
        <w:r w:rsidR="0080201F" w:rsidDel="00CF72DF">
          <w:delText>de la</w:delText>
        </w:r>
        <w:r w:rsidR="00D124A2" w:rsidDel="00CF72DF">
          <w:delText xml:space="preserve"> mise-à-jour</w:delText>
        </w:r>
      </w:del>
      <w:ins w:id="397" w:author="St-Amant, Rémi" w:date="2020-08-05T13:36:00Z">
        <w:r w:rsidR="00CF72DF">
          <w:t>aux besoins</w:t>
        </w:r>
      </w:ins>
      <w:r w:rsidR="00D124A2">
        <w:t xml:space="preserve">. </w:t>
      </w:r>
    </w:p>
    <w:p w14:paraId="13D38F1A" w14:textId="77777777" w:rsidR="00D124A2" w:rsidRDefault="00D124A2">
      <w:pPr>
        <w:pStyle w:val="Standard"/>
      </w:pPr>
    </w:p>
    <w:p w14:paraId="36259883" w14:textId="51C0AA78" w:rsidR="00D124A2" w:rsidRDefault="00CF72DF">
      <w:pPr>
        <w:pStyle w:val="Standard"/>
      </w:pPr>
      <w:ins w:id="398" w:author="St-Amant, Rémi" w:date="2020-08-05T13:39:00Z">
        <w:r w:rsidRPr="00CF72DF">
          <w:lastRenderedPageBreak/>
          <w:drawing>
            <wp:inline distT="0" distB="0" distL="0" distR="0" wp14:anchorId="6758A3F2" wp14:editId="04E21805">
              <wp:extent cx="6570980" cy="4291330"/>
              <wp:effectExtent l="0" t="0" r="1270" b="0"/>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570980" cy="4291330"/>
                      </a:xfrm>
                      <a:prstGeom prst="rect">
                        <a:avLst/>
                      </a:prstGeom>
                    </pic:spPr>
                  </pic:pic>
                </a:graphicData>
              </a:graphic>
            </wp:inline>
          </w:drawing>
        </w:r>
      </w:ins>
      <w:del w:id="399" w:author="St-Amant, Rémi" w:date="2020-08-05T13:37:00Z">
        <w:r w:rsidDel="00CF72DF">
          <w:rPr>
            <w:noProof/>
            <w:lang w:val="en-CA" w:eastAsia="en-CA"/>
          </w:rPr>
          <mc:AlternateContent>
            <mc:Choice Requires="wps">
              <w:drawing>
                <wp:anchor distT="0" distB="0" distL="114300" distR="114300" simplePos="0" relativeHeight="251711488" behindDoc="0" locked="0" layoutInCell="1" allowOverlap="1" wp14:anchorId="054F7C58" wp14:editId="0FAAF6FB">
                  <wp:simplePos x="0" y="0"/>
                  <wp:positionH relativeFrom="margin">
                    <wp:posOffset>203747</wp:posOffset>
                  </wp:positionH>
                  <wp:positionV relativeFrom="paragraph">
                    <wp:posOffset>1180618</wp:posOffset>
                  </wp:positionV>
                  <wp:extent cx="1428750" cy="448310"/>
                  <wp:effectExtent l="0" t="266700" r="1295400" b="27940"/>
                  <wp:wrapNone/>
                  <wp:docPr id="230" name="AutoShape 355"/>
                  <wp:cNvGraphicFramePr/>
                  <a:graphic xmlns:a="http://schemas.openxmlformats.org/drawingml/2006/main">
                    <a:graphicData uri="http://schemas.microsoft.com/office/word/2010/wordprocessingShape">
                      <wps:wsp>
                        <wps:cNvSpPr/>
                        <wps:spPr>
                          <a:xfrm>
                            <a:off x="0" y="0"/>
                            <a:ext cx="1428750" cy="448310"/>
                          </a:xfrm>
                          <a:custGeom>
                            <a:avLst>
                              <a:gd name="f0" fmla="val 40247"/>
                              <a:gd name="f1" fmla="val -11144"/>
                            </a:avLst>
                            <a:gdLst>
                              <a:gd name="f2" fmla="val 10800000"/>
                              <a:gd name="f3" fmla="val 5400000"/>
                              <a:gd name="f4" fmla="val 180"/>
                              <a:gd name="f5" fmla="val w"/>
                              <a:gd name="f6" fmla="val h"/>
                              <a:gd name="f7" fmla="val 0"/>
                              <a:gd name="f8" fmla="val 21600"/>
                              <a:gd name="f9" fmla="+- 0 0 1"/>
                              <a:gd name="f10" fmla="val 2147483647"/>
                              <a:gd name="f11" fmla="val 3590"/>
                              <a:gd name="f12" fmla="val 8970"/>
                              <a:gd name="f13" fmla="val 12630"/>
                              <a:gd name="f14" fmla="val 18010"/>
                              <a:gd name="f15" fmla="val -2147483647"/>
                              <a:gd name="f16" fmla="+- 0 0 180"/>
                              <a:gd name="f17" fmla="*/ f5 1 21600"/>
                              <a:gd name="f18" fmla="*/ f6 1 21600"/>
                              <a:gd name="f19" fmla="val f7"/>
                              <a:gd name="f20" fmla="val f8"/>
                              <a:gd name="f21" fmla="pin -2147483647 f0 2147483647"/>
                              <a:gd name="f22" fmla="pin -2147483647 f1 2147483647"/>
                              <a:gd name="f23" fmla="*/ f16 f2 1"/>
                              <a:gd name="f24" fmla="+- f20 0 f19"/>
                              <a:gd name="f25" fmla="val f21"/>
                              <a:gd name="f26" fmla="val f22"/>
                              <a:gd name="f27" fmla="*/ f21 f17 1"/>
                              <a:gd name="f28" fmla="*/ f22 f18 1"/>
                              <a:gd name="f29" fmla="*/ f23 1 f4"/>
                              <a:gd name="f30" fmla="*/ f24 1 21600"/>
                              <a:gd name="f31" fmla="+- f25 0 10800"/>
                              <a:gd name="f32" fmla="+- f26 0 10800"/>
                              <a:gd name="f33" fmla="+- f26 0 21600"/>
                              <a:gd name="f34" fmla="+- f25 0 21600"/>
                              <a:gd name="f35" fmla="*/ f25 f17 1"/>
                              <a:gd name="f36" fmla="*/ f26 f18 1"/>
                              <a:gd name="f37" fmla="+- f29 0 f3"/>
                              <a:gd name="f38" fmla="*/ 0 f30 1"/>
                              <a:gd name="f39" fmla="*/ 21600 f30 1"/>
                              <a:gd name="f40" fmla="abs f31"/>
                              <a:gd name="f41" fmla="abs f32"/>
                              <a:gd name="f42" fmla="+- f40 0 f41"/>
                              <a:gd name="f43" fmla="+- f41 0 f40"/>
                              <a:gd name="f44" fmla="*/ f38 1 f30"/>
                              <a:gd name="f45" fmla="*/ f39 1 f30"/>
                              <a:gd name="f46" fmla="?: f32 f9 f42"/>
                              <a:gd name="f47" fmla="?: f32 f42 f9"/>
                              <a:gd name="f48" fmla="?: f31 f9 f43"/>
                              <a:gd name="f49" fmla="?: f31 f43 f9"/>
                              <a:gd name="f50" fmla="*/ f44 f17 1"/>
                              <a:gd name="f51" fmla="*/ f45 f17 1"/>
                              <a:gd name="f52" fmla="*/ f45 f18 1"/>
                              <a:gd name="f53" fmla="*/ f44 f18 1"/>
                              <a:gd name="f54" fmla="?: f25 f9 f46"/>
                              <a:gd name="f55" fmla="?: f25 f9 f47"/>
                              <a:gd name="f56" fmla="?: f33 f48 f9"/>
                              <a:gd name="f57" fmla="?: f33 f49 f9"/>
                              <a:gd name="f58" fmla="?: f34 f47 f9"/>
                              <a:gd name="f59" fmla="?: f34 f46 f9"/>
                              <a:gd name="f60" fmla="?: f26 f9 f49"/>
                              <a:gd name="f61" fmla="?: f26 f9 f48"/>
                              <a:gd name="f62" fmla="?: f54 f25 0"/>
                              <a:gd name="f63" fmla="?: f54 f26 6280"/>
                              <a:gd name="f64" fmla="?: f55 f25 0"/>
                              <a:gd name="f65" fmla="?: f55 f26 15320"/>
                              <a:gd name="f66" fmla="?: f56 f25 6280"/>
                              <a:gd name="f67" fmla="?: f56 f26 21600"/>
                              <a:gd name="f68" fmla="?: f57 f25 15320"/>
                              <a:gd name="f69" fmla="?: f57 f26 21600"/>
                              <a:gd name="f70" fmla="?: f58 f25 21600"/>
                              <a:gd name="f71" fmla="?: f58 f26 15320"/>
                              <a:gd name="f72" fmla="?: f59 f25 21600"/>
                              <a:gd name="f73" fmla="?: f59 f26 6280"/>
                              <a:gd name="f74" fmla="?: f60 f25 15320"/>
                              <a:gd name="f75" fmla="?: f60 f26 0"/>
                              <a:gd name="f76" fmla="?: f61 f25 6280"/>
                              <a:gd name="f77" fmla="?: f61 f26 0"/>
                            </a:gdLst>
                            <a:ahLst>
                              <a:ahXY gdRefX="f0" minX="f15" maxX="f10" gdRefY="f1" minY="f15" maxY="f10">
                                <a:pos x="f27" y="f28"/>
                              </a:ahXY>
                            </a:ahLst>
                            <a:cxnLst>
                              <a:cxn ang="3cd4">
                                <a:pos x="hc" y="t"/>
                              </a:cxn>
                              <a:cxn ang="0">
                                <a:pos x="r" y="vc"/>
                              </a:cxn>
                              <a:cxn ang="cd4">
                                <a:pos x="hc" y="b"/>
                              </a:cxn>
                              <a:cxn ang="cd2">
                                <a:pos x="l" y="vc"/>
                              </a:cxn>
                              <a:cxn ang="f37">
                                <a:pos x="f35" y="f36"/>
                              </a:cxn>
                            </a:cxnLst>
                            <a:rect l="f50" t="f53" r="f51" b="f52"/>
                            <a:pathLst>
                              <a:path w="21600" h="21600">
                                <a:moveTo>
                                  <a:pt x="f7" y="f7"/>
                                </a:moveTo>
                                <a:lnTo>
                                  <a:pt x="f7" y="f11"/>
                                </a:lnTo>
                                <a:lnTo>
                                  <a:pt x="f62" y="f63"/>
                                </a:lnTo>
                                <a:lnTo>
                                  <a:pt x="f7" y="f12"/>
                                </a:lnTo>
                                <a:lnTo>
                                  <a:pt x="f7" y="f13"/>
                                </a:lnTo>
                                <a:lnTo>
                                  <a:pt x="f64" y="f65"/>
                                </a:lnTo>
                                <a:lnTo>
                                  <a:pt x="f7" y="f14"/>
                                </a:lnTo>
                                <a:lnTo>
                                  <a:pt x="f7" y="f8"/>
                                </a:lnTo>
                                <a:lnTo>
                                  <a:pt x="f11" y="f8"/>
                                </a:lnTo>
                                <a:lnTo>
                                  <a:pt x="f66" y="f67"/>
                                </a:lnTo>
                                <a:lnTo>
                                  <a:pt x="f12" y="f8"/>
                                </a:lnTo>
                                <a:lnTo>
                                  <a:pt x="f13" y="f8"/>
                                </a:lnTo>
                                <a:lnTo>
                                  <a:pt x="f68" y="f69"/>
                                </a:lnTo>
                                <a:lnTo>
                                  <a:pt x="f14" y="f8"/>
                                </a:lnTo>
                                <a:lnTo>
                                  <a:pt x="f8" y="f8"/>
                                </a:lnTo>
                                <a:lnTo>
                                  <a:pt x="f8" y="f14"/>
                                </a:lnTo>
                                <a:lnTo>
                                  <a:pt x="f70" y="f71"/>
                                </a:lnTo>
                                <a:lnTo>
                                  <a:pt x="f8" y="f13"/>
                                </a:lnTo>
                                <a:lnTo>
                                  <a:pt x="f8" y="f12"/>
                                </a:lnTo>
                                <a:lnTo>
                                  <a:pt x="f72" y="f73"/>
                                </a:lnTo>
                                <a:lnTo>
                                  <a:pt x="f8" y="f11"/>
                                </a:lnTo>
                                <a:lnTo>
                                  <a:pt x="f8" y="f7"/>
                                </a:lnTo>
                                <a:lnTo>
                                  <a:pt x="f14" y="f7"/>
                                </a:lnTo>
                                <a:lnTo>
                                  <a:pt x="f74" y="f75"/>
                                </a:lnTo>
                                <a:lnTo>
                                  <a:pt x="f13" y="f7"/>
                                </a:lnTo>
                                <a:lnTo>
                                  <a:pt x="f12" y="f7"/>
                                </a:lnTo>
                                <a:lnTo>
                                  <a:pt x="f76" y="f77"/>
                                </a:lnTo>
                                <a:lnTo>
                                  <a:pt x="f11" y="f7"/>
                                </a:lnTo>
                                <a:lnTo>
                                  <a:pt x="f7" y="f7"/>
                                </a:lnTo>
                                <a:close/>
                              </a:path>
                            </a:pathLst>
                          </a:custGeom>
                          <a:solidFill>
                            <a:srgbClr val="FFFFFF"/>
                          </a:solidFill>
                          <a:ln w="9528" cap="flat">
                            <a:solidFill>
                              <a:srgbClr val="0000FF"/>
                            </a:solidFill>
                            <a:prstDash val="solid"/>
                            <a:miter/>
                          </a:ln>
                        </wps:spPr>
                        <wps:txbx>
                          <w:txbxContent>
                            <w:p w14:paraId="5A4C0E88" w14:textId="77777777" w:rsidR="00F0722E" w:rsidRPr="00D124A2" w:rsidRDefault="00F0722E" w:rsidP="00D124A2">
                              <w:pPr>
                                <w:rPr>
                                  <w:sz w:val="16"/>
                                </w:rPr>
                              </w:pPr>
                              <w:r w:rsidRPr="004A1D70">
                                <w:rPr>
                                  <w:sz w:val="16"/>
                                </w:rPr>
                                <w:t>Cliquez le bouton pour ouvrir l’application WeatherUpdater</w:t>
                              </w:r>
                              <w:r>
                                <w:rPr>
                                  <w:sz w:val="16"/>
                                </w:rPr>
                                <w:t>.</w:t>
                              </w:r>
                            </w:p>
                          </w:txbxContent>
                        </wps:txbx>
                        <wps:bodyPr vert="horz" wrap="square" lIns="91440" tIns="45720" rIns="91440" bIns="45720" anchor="t" anchorCtr="0" compatLnSpc="0">
                          <a:noAutofit/>
                        </wps:bodyPr>
                      </wps:wsp>
                    </a:graphicData>
                  </a:graphic>
                  <wp14:sizeRelV relativeFrom="margin">
                    <wp14:pctHeight>0</wp14:pctHeight>
                  </wp14:sizeRelV>
                </wp:anchor>
              </w:drawing>
            </mc:Choice>
            <mc:Fallback>
              <w:pict>
                <v:shape w14:anchorId="054F7C58" id="AutoShape 355" o:spid="_x0000_s1041" style="position:absolute;margin-left:16.05pt;margin-top:92.95pt;width:112.5pt;height:35.3pt;z-index:2517114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" adj="-11796480,,5400" path="m,l,3590,,6280,,8970r,3660l,15320r,2690l,21600r3590,l6280,21600r2690,l12630,21600r2690,l18010,21600r3590,l21600,18010r,-2690l21600,12630r,-3660l40247,-11144,21600,3590,21600,,18010,,15320,,12630,,8970,,6280,,3590,,,xe" strokecolor="blue" strokeweight=".26467mm">
                  <v:stroke joinstyle="miter"/>
                  <v:formulas/>
                  <v:path arrowok="t" o:connecttype="custom" o:connectlocs="714375,0;1428750,224155;714375,448310;0,224155;2662171,-231295" o:connectangles="270,0,90,180,90" textboxrect="0,0,21600,21600"/>
                  <v:textbox>
                    <w:txbxContent>
                      <w:p w14:paraId="5A4C0E88" w14:textId="77777777" w:rsidR="00F0722E" w:rsidRPr="00D124A2" w:rsidRDefault="00F0722E" w:rsidP="00D124A2">
                        <w:pPr>
                          <w:rPr>
                            <w:sz w:val="16"/>
                          </w:rPr>
                        </w:pPr>
                        <w:r w:rsidRPr="004A1D70">
                          <w:rPr>
                            <w:sz w:val="16"/>
                          </w:rPr>
                          <w:t>Cliquez le bouton pour ouvrir l’application WeatherUpdater</w:t>
                        </w:r>
                        <w:r>
                          <w:rPr>
                            <w:sz w:val="16"/>
                          </w:rPr>
                          <w:t>.</w:t>
                        </w:r>
                      </w:p>
                    </w:txbxContent>
                  </v:textbox>
                  <w10:wrap anchorx="margin"/>
                </v:shape>
              </w:pict>
            </mc:Fallback>
          </mc:AlternateContent>
        </w:r>
      </w:del>
      <w:del w:id="400" w:author="St-Amant, Rémi" w:date="2020-08-05T13:39:00Z">
        <w:r w:rsidR="003B232A" w:rsidDel="00CF72DF">
          <w:rPr>
            <w:noProof/>
            <w:lang w:val="en-CA" w:eastAsia="en-CA"/>
          </w:rPr>
          <w:drawing>
            <wp:inline distT="0" distB="0" distL="0" distR="0" wp14:anchorId="671F5B34" wp14:editId="0D002F43">
              <wp:extent cx="2710800" cy="1584000"/>
              <wp:effectExtent l="0" t="0" r="0" b="0"/>
              <wp:docPr id="231"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710800" cy="1584000"/>
                      </a:xfrm>
                      <a:prstGeom prst="rect">
                        <a:avLst/>
                      </a:prstGeom>
                    </pic:spPr>
                  </pic:pic>
                </a:graphicData>
              </a:graphic>
            </wp:inline>
          </w:drawing>
        </w:r>
      </w:del>
      <w:del w:id="401" w:author="St-Amant, Rémi" w:date="2020-08-05T13:37:00Z">
        <w:r w:rsidR="00D124A2" w:rsidDel="00CF72DF">
          <w:rPr>
            <w:noProof/>
            <w:lang w:val="en-CA" w:eastAsia="en-CA"/>
          </w:rPr>
          <w:drawing>
            <wp:inline distT="0" distB="0" distL="0" distR="0" wp14:anchorId="2A176F7C" wp14:editId="0C67485B">
              <wp:extent cx="3033338" cy="1557634"/>
              <wp:effectExtent l="0" t="0" r="0" b="508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020-07-22 12_42_43-Mise à jour météorologique.png"/>
                      <pic:cNvPicPr/>
                    </pic:nvPicPr>
                    <pic:blipFill>
                      <a:blip r:embed="rId135">
                        <a:extLst>
                          <a:ext uri="{28A0092B-C50C-407E-A947-70E740481C1C}">
                            <a14:useLocalDpi xmlns:a14="http://schemas.microsoft.com/office/drawing/2010/main" val="0"/>
                          </a:ext>
                        </a:extLst>
                      </a:blip>
                      <a:stretch>
                        <a:fillRect/>
                      </a:stretch>
                    </pic:blipFill>
                    <pic:spPr>
                      <a:xfrm>
                        <a:off x="0" y="0"/>
                        <a:ext cx="3082644" cy="1582953"/>
                      </a:xfrm>
                      <a:prstGeom prst="rect">
                        <a:avLst/>
                      </a:prstGeom>
                    </pic:spPr>
                  </pic:pic>
                </a:graphicData>
              </a:graphic>
            </wp:inline>
          </w:drawing>
        </w:r>
      </w:del>
    </w:p>
    <w:p w14:paraId="5B5898AE" w14:textId="77777777" w:rsidR="003B232A" w:rsidRDefault="003B232A">
      <w:pPr>
        <w:pStyle w:val="Standard"/>
      </w:pPr>
    </w:p>
    <w:p w14:paraId="70E622CD" w14:textId="4BAF0266" w:rsidR="003B232A" w:rsidDel="00CF72DF" w:rsidRDefault="003B232A">
      <w:pPr>
        <w:pStyle w:val="Standard"/>
        <w:rPr>
          <w:moveFrom w:id="402" w:author="St-Amant, Rémi" w:date="2020-08-05T13:39:00Z"/>
        </w:rPr>
      </w:pPr>
      <w:moveFromRangeStart w:id="403" w:author="St-Amant, Rémi" w:date="2020-08-05T13:39:00Z" w:name="move47527180"/>
      <w:moveFrom w:id="404" w:author="St-Amant, Rémi" w:date="2020-08-05T13:39:00Z">
        <w:r w:rsidDel="00CF72DF">
          <w:t xml:space="preserve">Sélectionnez « Canada 2019-2020.Update » du menu déroulant. </w:t>
        </w:r>
      </w:moveFrom>
    </w:p>
    <w:moveFromRangeEnd w:id="403"/>
    <w:p w14:paraId="47D1F946" w14:textId="13FBEECE" w:rsidR="003B232A" w:rsidRDefault="003B232A">
      <w:pPr>
        <w:pStyle w:val="Standard"/>
        <w:rPr>
          <w:ins w:id="405" w:author="St-Amant, Rémi" w:date="2020-08-05T13:39:00Z"/>
        </w:rPr>
      </w:pPr>
    </w:p>
    <w:p w14:paraId="3441E98B" w14:textId="64965A78" w:rsidR="00CF72DF" w:rsidRDefault="00CF72DF" w:rsidP="00CF72DF">
      <w:pPr>
        <w:pStyle w:val="Standard"/>
        <w:rPr>
          <w:ins w:id="406" w:author="St-Amant, Rémi" w:date="2020-08-05T13:39:00Z"/>
        </w:rPr>
      </w:pPr>
      <w:moveToRangeStart w:id="407" w:author="St-Amant, Rémi" w:date="2020-08-05T13:39:00Z" w:name="move47527180"/>
      <w:moveTo w:id="408" w:author="St-Amant, Rémi" w:date="2020-08-05T13:39:00Z">
        <w:r>
          <w:t>Sélectionnez « Canada 2019-2020.Update » du menu déroulant</w:t>
        </w:r>
      </w:moveTo>
      <w:ins w:id="409" w:author="St-Amant, Rémi" w:date="2020-08-05T13:39:00Z">
        <w:r w:rsidR="00B95499">
          <w:t xml:space="preserve"> et cl</w:t>
        </w:r>
      </w:ins>
      <w:ins w:id="410" w:author="St-Amant, Rémi" w:date="2020-08-05T14:12:00Z">
        <w:r w:rsidR="00B95499">
          <w:t>iqu</w:t>
        </w:r>
      </w:ins>
      <w:ins w:id="411" w:author="St-Amant, Rémi" w:date="2020-08-05T13:39:00Z">
        <w:r>
          <w:t xml:space="preserve">er sur OK pour </w:t>
        </w:r>
      </w:ins>
      <w:ins w:id="412" w:author="St-Amant, Rémi" w:date="2020-08-05T14:12:00Z">
        <w:r w:rsidR="00B95499">
          <w:t>cr</w:t>
        </w:r>
      </w:ins>
      <w:ins w:id="413" w:author="St-Amant, Rémi" w:date="2020-08-05T14:13:00Z">
        <w:r w:rsidR="00B95499">
          <w:t>éer</w:t>
        </w:r>
      </w:ins>
      <w:ins w:id="414" w:author="St-Amant, Rémi" w:date="2020-08-05T14:12:00Z">
        <w:r w:rsidR="00B95499">
          <w:t xml:space="preserve"> le nouveau </w:t>
        </w:r>
      </w:ins>
      <w:ins w:id="415" w:author="St-Amant, Rémi" w:date="2020-08-05T13:39:00Z">
        <w:r>
          <w:t>composante</w:t>
        </w:r>
      </w:ins>
      <w:ins w:id="416" w:author="St-Amant, Rémi" w:date="2020-08-05T14:13:00Z">
        <w:r w:rsidR="00B95499">
          <w:t xml:space="preserve"> de mise à jour météorologique</w:t>
        </w:r>
      </w:ins>
      <w:ins w:id="417" w:author="St-Amant, Rémi" w:date="2020-08-05T13:39:00Z">
        <w:r>
          <w:t>.</w:t>
        </w:r>
      </w:ins>
      <w:moveTo w:id="418" w:author="St-Amant, Rémi" w:date="2020-08-05T13:39:00Z">
        <w:del w:id="419" w:author="St-Amant, Rémi" w:date="2020-08-05T13:39:00Z">
          <w:r w:rsidDel="00CF72DF">
            <w:delText xml:space="preserve">. </w:delText>
          </w:r>
        </w:del>
      </w:moveTo>
    </w:p>
    <w:p w14:paraId="56331B45" w14:textId="125AF013" w:rsidR="00CF72DF" w:rsidRDefault="00CF72DF" w:rsidP="00CF72DF">
      <w:pPr>
        <w:pStyle w:val="Standard"/>
        <w:rPr>
          <w:ins w:id="420" w:author="St-Amant, Rémi" w:date="2020-08-05T13:39:00Z"/>
        </w:rPr>
      </w:pPr>
    </w:p>
    <w:p w14:paraId="45B8D21B" w14:textId="1A95C461" w:rsidR="00CF72DF" w:rsidRDefault="00CF72DF" w:rsidP="00CF72DF">
      <w:pPr>
        <w:pStyle w:val="Standard"/>
        <w:rPr>
          <w:ins w:id="421" w:author="St-Amant, Rémi" w:date="2020-08-05T13:39:00Z"/>
        </w:rPr>
      </w:pPr>
      <w:ins w:id="422" w:author="St-Amant, Rémi" w:date="2020-08-05T13:39:00Z">
        <w:r>
          <w:t xml:space="preserve">Il est </w:t>
        </w:r>
      </w:ins>
      <w:ins w:id="423" w:author="St-Amant, Rémi" w:date="2020-08-05T13:40:00Z">
        <w:r>
          <w:t>important</w:t>
        </w:r>
      </w:ins>
      <w:ins w:id="424" w:author="St-Amant, Rémi" w:date="2020-08-05T13:39:00Z">
        <w:r>
          <w:t xml:space="preserve"> de </w:t>
        </w:r>
      </w:ins>
      <w:ins w:id="425" w:author="St-Amant, Rémi" w:date="2020-08-05T13:40:00Z">
        <w:r>
          <w:t>comprendre</w:t>
        </w:r>
      </w:ins>
      <w:ins w:id="426" w:author="St-Amant, Rémi" w:date="2020-08-05T13:39:00Z">
        <w:r>
          <w:t xml:space="preserve"> que </w:t>
        </w:r>
      </w:ins>
      <w:ins w:id="427" w:author="St-Amant, Rémi" w:date="2020-08-05T13:40:00Z">
        <w:r>
          <w:t xml:space="preserve">le composant </w:t>
        </w:r>
        <w:r w:rsidR="00304E05">
          <w:t xml:space="preserve">« Mise </w:t>
        </w:r>
      </w:ins>
      <w:ins w:id="428" w:author="St-Amant, Rémi" w:date="2020-08-05T13:41:00Z">
        <w:r w:rsidR="00304E05">
          <w:t>à</w:t>
        </w:r>
      </w:ins>
      <w:ins w:id="429" w:author="St-Amant, Rémi" w:date="2020-08-05T13:40:00Z">
        <w:r w:rsidR="00304E05">
          <w:t xml:space="preserve"> jour météorologique » dans </w:t>
        </w:r>
        <w:r>
          <w:t>BioSIM n’appelle qu</w:t>
        </w:r>
      </w:ins>
      <w:ins w:id="430" w:author="St-Amant, Rémi" w:date="2020-08-05T13:41:00Z">
        <w:r w:rsidR="00304E05">
          <w:t xml:space="preserve">e l’application </w:t>
        </w:r>
      </w:ins>
      <w:ins w:id="431" w:author="St-Amant, Rémi" w:date="2020-08-05T13:40:00Z">
        <w:r>
          <w:t>WeatherUpdater</w:t>
        </w:r>
      </w:ins>
      <w:ins w:id="432" w:author="St-Amant, Rémi" w:date="2020-08-05T13:41:00Z">
        <w:r w:rsidR="00304E05">
          <w:t xml:space="preserve"> avec un projet WeatherUpdater.</w:t>
        </w:r>
      </w:ins>
      <w:ins w:id="433" w:author="St-Amant, Rémi" w:date="2020-08-05T13:42:00Z">
        <w:r w:rsidR="00925ADD">
          <w:t xml:space="preserve"> </w:t>
        </w:r>
      </w:ins>
      <w:ins w:id="434" w:author="St-Amant, Rémi" w:date="2020-08-05T13:43:00Z">
        <w:r w:rsidR="00925ADD">
          <w:t>Ça</w:t>
        </w:r>
      </w:ins>
      <w:ins w:id="435" w:author="St-Amant, Rémi" w:date="2020-08-05T13:42:00Z">
        <w:r w:rsidR="00925ADD">
          <w:t xml:space="preserve"> donne la </w:t>
        </w:r>
      </w:ins>
      <w:ins w:id="436" w:author="St-Amant, Rémi" w:date="2020-08-05T13:43:00Z">
        <w:r w:rsidR="00925ADD">
          <w:t>possibilité</w:t>
        </w:r>
      </w:ins>
      <w:ins w:id="437" w:author="St-Amant, Rémi" w:date="2020-08-05T13:42:00Z">
        <w:r w:rsidR="00925ADD">
          <w:t xml:space="preserve"> de mettre à jour les données météorologiques avant d’exécuter les autres composantes.</w:t>
        </w:r>
      </w:ins>
    </w:p>
    <w:p w14:paraId="40638B15" w14:textId="45DB8284" w:rsidR="00CF72DF" w:rsidRDefault="00CF72DF" w:rsidP="00CF72DF">
      <w:pPr>
        <w:pStyle w:val="Standard"/>
        <w:rPr>
          <w:ins w:id="438" w:author="St-Amant, Rémi" w:date="2020-08-05T13:39:00Z"/>
        </w:rPr>
      </w:pPr>
    </w:p>
    <w:p w14:paraId="112ACC49" w14:textId="77777777" w:rsidR="00CF72DF" w:rsidRDefault="00CF72DF" w:rsidP="00CF72DF">
      <w:pPr>
        <w:pStyle w:val="Standard"/>
        <w:rPr>
          <w:moveTo w:id="439" w:author="St-Amant, Rémi" w:date="2020-08-05T13:39:00Z"/>
        </w:rPr>
      </w:pPr>
    </w:p>
    <w:moveToRangeEnd w:id="407"/>
    <w:p w14:paraId="43050FF4" w14:textId="77777777" w:rsidR="00CF72DF" w:rsidRDefault="00CF72DF">
      <w:pPr>
        <w:pStyle w:val="Standard"/>
      </w:pPr>
    </w:p>
    <w:p w14:paraId="5D54D45C" w14:textId="1A562011" w:rsidR="003B232A" w:rsidRPr="00831573" w:rsidDel="00CF72DF" w:rsidRDefault="003B232A">
      <w:pPr>
        <w:pStyle w:val="Standard"/>
        <w:rPr>
          <w:del w:id="440" w:author="St-Amant, Rémi" w:date="2020-08-05T13:39:00Z"/>
        </w:rPr>
      </w:pPr>
      <w:del w:id="441" w:author="St-Amant, Rémi" w:date="2020-08-05T13:39:00Z">
        <w:r w:rsidDel="00CF72DF">
          <w:delText xml:space="preserve">Avant d’exécuter, assurez-vous que seulement « télécharger BD quotidienne actuelle » est sélectionné dans la fenêtre du projet. Ensuite, cliquez le bouton exécuter cochés </w:delText>
        </w:r>
        <w:r w:rsidDel="00CF72DF">
          <w:rPr>
            <w:noProof/>
            <w:lang w:val="en-CA" w:eastAsia="en-CA"/>
          </w:rPr>
          <w:drawing>
            <wp:inline distT="0" distB="0" distL="0" distR="0" wp14:anchorId="458FA974" wp14:editId="3364A507">
              <wp:extent cx="138431" cy="138431"/>
              <wp:effectExtent l="0" t="0" r="0" b="0"/>
              <wp:docPr id="232" name="Picture 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138431" cy="138431"/>
                      </a:xfrm>
                      <a:prstGeom prst="rect">
                        <a:avLst/>
                      </a:prstGeom>
                      <a:noFill/>
                      <a:ln>
                        <a:noFill/>
                        <a:prstDash/>
                      </a:ln>
                    </pic:spPr>
                  </pic:pic>
                </a:graphicData>
              </a:graphic>
            </wp:inline>
          </w:drawing>
        </w:r>
        <w:r w:rsidDel="00CF72DF">
          <w:delText xml:space="preserve"> ou </w:delText>
        </w:r>
        <w:r w:rsidRPr="004A1D70" w:rsidDel="00CF72DF">
          <w:delText>[projet] et puis [ex</w:delText>
        </w:r>
        <w:r w:rsidDel="00CF72DF">
          <w:delText>écuter cochés</w:delText>
        </w:r>
        <w:r w:rsidRPr="004A1D70" w:rsidDel="00CF72DF">
          <w:delText>]</w:delText>
        </w:r>
        <w:r w:rsidDel="00CF72DF">
          <w:delText xml:space="preserve"> dans la barre de menus. </w:delText>
        </w:r>
      </w:del>
    </w:p>
    <w:p w14:paraId="1A63B6C6" w14:textId="77777777" w:rsidR="00047CD1" w:rsidRDefault="00047CD1">
      <w:pPr>
        <w:pStyle w:val="Standard"/>
      </w:pPr>
    </w:p>
    <w:p w14:paraId="7E678C3D" w14:textId="4CC6B08B" w:rsidR="00047CD1" w:rsidRPr="004A1D70" w:rsidRDefault="007D4259" w:rsidP="00341AAD">
      <w:pPr>
        <w:pStyle w:val="Titre2"/>
        <w:numPr>
          <w:ilvl w:val="0"/>
          <w:numId w:val="0"/>
        </w:numPr>
        <w:ind w:left="1001" w:hanging="576"/>
        <w:rPr>
          <w:lang w:val="fr-CA"/>
        </w:rPr>
      </w:pPr>
      <w:bookmarkStart w:id="442" w:name="_Toc487029745"/>
      <w:bookmarkStart w:id="443" w:name="_Toc46902038"/>
      <w:r w:rsidRPr="004A1D70">
        <w:rPr>
          <w:lang w:val="fr-CA"/>
        </w:rPr>
        <w:lastRenderedPageBreak/>
        <w:t>Étape 3 : Définir un générateur météorologique</w:t>
      </w:r>
      <w:bookmarkEnd w:id="442"/>
      <w:bookmarkEnd w:id="443"/>
      <w:ins w:id="444" w:author="St-Amant, Rémi" w:date="2020-08-05T14:19:00Z">
        <w:r w:rsidR="00F0722E">
          <w:rPr>
            <w:lang w:val="fr-CA"/>
          </w:rPr>
          <w:t xml:space="preserve"> et </w:t>
        </w:r>
      </w:ins>
      <w:ins w:id="445" w:author="St-Amant, Rémi" w:date="2020-08-05T14:20:00Z">
        <w:r w:rsidR="00F0722E">
          <w:rPr>
            <w:lang w:val="fr-CA"/>
          </w:rPr>
          <w:t>exécution</w:t>
        </w:r>
      </w:ins>
      <w:ins w:id="446" w:author="St-Amant, Rémi" w:date="2020-08-05T14:19:00Z">
        <w:r w:rsidR="00F0722E">
          <w:rPr>
            <w:lang w:val="fr-CA"/>
          </w:rPr>
          <w:t xml:space="preserve"> d’un modèle</w:t>
        </w:r>
      </w:ins>
    </w:p>
    <w:p w14:paraId="657BF6D8" w14:textId="332F4CA4" w:rsidR="00047CD1" w:rsidDel="00B95499" w:rsidRDefault="007D4259">
      <w:pPr>
        <w:pStyle w:val="Standard"/>
        <w:rPr>
          <w:del w:id="447" w:author="St-Amant, Rémi" w:date="2020-08-05T14:13:00Z"/>
        </w:rPr>
      </w:pPr>
      <w:r>
        <w:t xml:space="preserve">Comme dans les exemples </w:t>
      </w:r>
      <w:r w:rsidR="0080201F">
        <w:t>précédents</w:t>
      </w:r>
      <w:ins w:id="448" w:author="St-Amant, Rémi" w:date="2020-08-05T14:13:00Z">
        <w:r w:rsidR="00B95499">
          <w:t>, s</w:t>
        </w:r>
      </w:ins>
      <w:del w:id="449" w:author="St-Amant, Rémi" w:date="2020-08-05T14:13:00Z">
        <w:r w:rsidDel="00B95499">
          <w:delText> :</w:delText>
        </w:r>
      </w:del>
    </w:p>
    <w:p w14:paraId="5FB9B1E1" w14:textId="45D96B62" w:rsidR="00047CD1" w:rsidRDefault="009C039D">
      <w:pPr>
        <w:pStyle w:val="Standard"/>
        <w:rPr>
          <w:ins w:id="450" w:author="St-Amant, Rémi" w:date="2020-08-05T14:14:00Z"/>
          <w:lang w:eastAsia="en-US"/>
        </w:rPr>
      </w:pPr>
      <w:r>
        <w:rPr>
          <w:noProof/>
          <w:lang w:val="en-CA" w:eastAsia="en-CA"/>
        </w:rPr>
        <w:drawing>
          <wp:anchor distT="0" distB="0" distL="114300" distR="114300" simplePos="0" relativeHeight="251682816" behindDoc="0" locked="0" layoutInCell="1" allowOverlap="1" wp14:anchorId="371BC7DF" wp14:editId="3FCF970B">
            <wp:simplePos x="0" y="0"/>
            <wp:positionH relativeFrom="margin">
              <wp:align>right</wp:align>
            </wp:positionH>
            <wp:positionV relativeFrom="paragraph">
              <wp:posOffset>269875</wp:posOffset>
            </wp:positionV>
            <wp:extent cx="3335655" cy="3088005"/>
            <wp:effectExtent l="0" t="0" r="0" b="0"/>
            <wp:wrapTight wrapText="bothSides">
              <wp:wrapPolygon edited="0">
                <wp:start x="0" y="0"/>
                <wp:lineTo x="0" y="21453"/>
                <wp:lineTo x="21464" y="21453"/>
                <wp:lineTo x="21464" y="0"/>
                <wp:lineTo x="0" y="0"/>
              </wp:wrapPolygon>
            </wp:wrapTight>
            <wp:docPr id="142" name="Picture 1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3335655" cy="308800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del w:id="451" w:author="St-Amant, Rémi" w:date="2020-08-05T14:14:00Z">
        <w:r w:rsidR="007D4259" w:rsidDel="00B95499">
          <w:rPr>
            <w:lang w:eastAsia="en-US"/>
          </w:rPr>
          <w:delText>S</w:delText>
        </w:r>
      </w:del>
      <w:r w:rsidR="007D4259">
        <w:rPr>
          <w:lang w:eastAsia="en-US"/>
        </w:rPr>
        <w:t>électionnez le groupe</w:t>
      </w:r>
      <w:r w:rsidR="007D4259">
        <w:t xml:space="preserve"> « </w:t>
      </w:r>
      <w:r w:rsidR="007D4259">
        <w:rPr>
          <w:rFonts w:ascii="Courier New" w:hAnsi="Courier New" w:cs="Courier New"/>
        </w:rPr>
        <w:t xml:space="preserve">Exemple 4 » </w:t>
      </w:r>
      <w:r w:rsidR="007D4259">
        <w:rPr>
          <w:lang w:eastAsia="en-US"/>
        </w:rPr>
        <w:t>puis ajoutez un générateur météorologique</w:t>
      </w:r>
      <w:ins w:id="452" w:author="St-Amant, Rémi" w:date="2020-08-05T13:43:00Z">
        <w:r w:rsidR="00250D0E">
          <w:rPr>
            <w:lang w:eastAsia="en-US"/>
          </w:rPr>
          <w:t xml:space="preserve"> ayant </w:t>
        </w:r>
      </w:ins>
      <w:del w:id="453" w:author="St-Amant, Rémi" w:date="2020-08-05T13:43:00Z">
        <w:r w:rsidR="007D4259" w:rsidDel="00250D0E">
          <w:rPr>
            <w:lang w:eastAsia="en-US"/>
          </w:rPr>
          <w:delText xml:space="preserve">, a </w:delText>
        </w:r>
      </w:del>
      <w:r w:rsidR="007D4259">
        <w:rPr>
          <w:lang w:eastAsia="en-US"/>
        </w:rPr>
        <w:t>comme nom «</w:t>
      </w:r>
      <w:del w:id="454" w:author="St-Amant, Rémi" w:date="2020-08-05T14:14:00Z">
        <w:r w:rsidR="007D4259" w:rsidDel="00B95499">
          <w:rPr>
            <w:rFonts w:ascii="Courier New" w:hAnsi="Courier New" w:cs="Courier New"/>
            <w:iCs/>
          </w:rPr>
          <w:delText xml:space="preserve"> </w:delText>
        </w:r>
      </w:del>
      <w:r w:rsidR="007D4259">
        <w:rPr>
          <w:rFonts w:ascii="Courier New" w:hAnsi="Courier New" w:cs="Courier New"/>
          <w:iCs/>
        </w:rPr>
        <w:t>Météo Actuelle</w:t>
      </w:r>
      <w:del w:id="455" w:author="St-Amant, Rémi" w:date="2020-08-05T14:14:00Z">
        <w:r w:rsidR="007D4259" w:rsidDel="00B95499">
          <w:rPr>
            <w:lang w:eastAsia="en-US"/>
          </w:rPr>
          <w:delText xml:space="preserve"> </w:delText>
        </w:r>
      </w:del>
      <w:r w:rsidR="007D4259">
        <w:rPr>
          <w:lang w:eastAsia="en-US"/>
        </w:rPr>
        <w:t>».</w:t>
      </w:r>
    </w:p>
    <w:p w14:paraId="4514B10F" w14:textId="77777777" w:rsidR="00B95499" w:rsidRDefault="00B95499">
      <w:pPr>
        <w:pStyle w:val="Standard"/>
      </w:pPr>
    </w:p>
    <w:p w14:paraId="71E9F6C7" w14:textId="04A125E5" w:rsidR="00047CD1" w:rsidDel="00250D0E" w:rsidRDefault="00B95499">
      <w:pPr>
        <w:pStyle w:val="Standard"/>
        <w:rPr>
          <w:del w:id="456" w:author="St-Amant, Rémi" w:date="2020-08-05T13:46:00Z"/>
        </w:rPr>
      </w:pPr>
      <w:ins w:id="457" w:author="St-Amant, Rémi" w:date="2020-08-05T14:14:00Z">
        <w:r>
          <w:rPr>
            <w:lang w:eastAsia="en-US"/>
          </w:rPr>
          <w:t xml:space="preserve">Pour ce faire, on va créer une nouveau </w:t>
        </w:r>
      </w:ins>
      <w:del w:id="458" w:author="St-Amant, Rémi" w:date="2020-08-05T14:14:00Z">
        <w:r w:rsidR="007D4259" w:rsidDel="00B95499">
          <w:rPr>
            <w:lang w:eastAsia="en-US"/>
          </w:rPr>
          <w:delText xml:space="preserve">Pour le </w:delText>
        </w:r>
      </w:del>
      <w:r w:rsidR="007D4259">
        <w:rPr>
          <w:lang w:eastAsia="en-US"/>
        </w:rPr>
        <w:t xml:space="preserve">fichier de localisations </w:t>
      </w:r>
      <w:del w:id="459" w:author="St-Amant, Rémi" w:date="2020-08-05T14:15:00Z">
        <w:r w:rsidR="007D4259" w:rsidDel="00B95499">
          <w:rPr>
            <w:lang w:eastAsia="en-US"/>
          </w:rPr>
          <w:delText xml:space="preserve">on va créer un nouveau comme dans l’exemple 3 </w:delText>
        </w:r>
      </w:del>
      <w:ins w:id="460" w:author="St-Amant, Rémi" w:date="2020-08-05T13:44:00Z">
        <w:r w:rsidR="00250D0E">
          <w:rPr>
            <w:lang w:eastAsia="en-US"/>
          </w:rPr>
          <w:t>qu’</w:t>
        </w:r>
      </w:ins>
      <w:r w:rsidR="007D4259">
        <w:rPr>
          <w:lang w:eastAsia="en-US"/>
        </w:rPr>
        <w:t>on nomm</w:t>
      </w:r>
      <w:ins w:id="461" w:author="St-Amant, Rémi" w:date="2020-08-05T13:44:00Z">
        <w:r w:rsidR="00250D0E">
          <w:rPr>
            <w:lang w:eastAsia="en-US"/>
          </w:rPr>
          <w:t>era</w:t>
        </w:r>
      </w:ins>
      <w:del w:id="462" w:author="St-Amant, Rémi" w:date="2020-08-05T13:44:00Z">
        <w:r w:rsidR="007D4259" w:rsidDel="00250D0E">
          <w:rPr>
            <w:lang w:eastAsia="en-US"/>
          </w:rPr>
          <w:delText>e</w:delText>
        </w:r>
      </w:del>
      <w:r w:rsidR="007D4259">
        <w:rPr>
          <w:lang w:eastAsia="en-US"/>
        </w:rPr>
        <w:t xml:space="preserve"> « </w:t>
      </w:r>
      <w:r w:rsidR="007D4259">
        <w:rPr>
          <w:rFonts w:ascii="Courier New" w:hAnsi="Courier New" w:cs="Courier New"/>
          <w:iCs/>
        </w:rPr>
        <w:t>Terre-Neuv</w:t>
      </w:r>
      <w:ins w:id="463" w:author="St-Amant, Rémi" w:date="2020-08-05T14:15:00Z">
        <w:r>
          <w:rPr>
            <w:rFonts w:ascii="Courier New" w:hAnsi="Courier New" w:cs="Courier New"/>
            <w:iCs/>
          </w:rPr>
          <w:t>e »</w:t>
        </w:r>
      </w:ins>
      <w:del w:id="464" w:author="St-Amant, Rémi" w:date="2020-08-05T14:15:00Z">
        <w:r w:rsidR="007D4259" w:rsidDel="00B95499">
          <w:rPr>
            <w:rFonts w:ascii="Courier New" w:hAnsi="Courier New" w:cs="Courier New"/>
            <w:iCs/>
          </w:rPr>
          <w:delText>e »</w:delText>
        </w:r>
      </w:del>
      <w:ins w:id="465" w:author="St-Amant, Rémi" w:date="2020-08-05T14:15:00Z">
        <w:r>
          <w:rPr>
            <w:rFonts w:ascii="Courier New" w:hAnsi="Courier New" w:cs="Courier New"/>
            <w:iCs/>
          </w:rPr>
          <w:t>. Co</w:t>
        </w:r>
        <w:r>
          <w:rPr>
            <w:lang w:eastAsia="en-US"/>
          </w:rPr>
          <w:t xml:space="preserve">mme dans l’exemple 3, </w:t>
        </w:r>
      </w:ins>
      <w:del w:id="466" w:author="St-Amant, Rémi" w:date="2020-08-05T14:15:00Z">
        <w:r w:rsidR="007D4259" w:rsidDel="00B95499">
          <w:rPr>
            <w:rFonts w:ascii="Courier New" w:hAnsi="Courier New" w:cs="Courier New"/>
            <w:iCs/>
          </w:rPr>
          <w:delText>.</w:delText>
        </w:r>
      </w:del>
    </w:p>
    <w:p w14:paraId="37AD1BAB" w14:textId="23F2B176" w:rsidR="00047CD1" w:rsidDel="00250D0E" w:rsidRDefault="00047CD1" w:rsidP="00250D0E">
      <w:pPr>
        <w:pStyle w:val="Standard"/>
        <w:rPr>
          <w:del w:id="467" w:author="St-Amant, Rémi" w:date="2020-08-05T13:46:00Z"/>
        </w:rPr>
        <w:pPrChange w:id="468" w:author="St-Amant, Rémi" w:date="2020-08-05T13:46:00Z">
          <w:pPr>
            <w:pStyle w:val="Standard"/>
            <w:jc w:val="both"/>
          </w:pPr>
        </w:pPrChange>
      </w:pPr>
    </w:p>
    <w:p w14:paraId="1D665F63" w14:textId="38A0A555" w:rsidR="00250D0E" w:rsidRDefault="00B95499">
      <w:pPr>
        <w:pStyle w:val="Standard"/>
        <w:jc w:val="both"/>
        <w:rPr>
          <w:ins w:id="469" w:author="St-Amant, Rémi" w:date="2020-08-05T13:46:00Z"/>
        </w:rPr>
      </w:pPr>
      <w:ins w:id="470" w:author="St-Amant, Rémi" w:date="2020-08-05T14:15:00Z">
        <w:r>
          <w:t>ce</w:t>
        </w:r>
      </w:ins>
      <w:ins w:id="471" w:author="St-Amant, Rémi" w:date="2020-08-05T13:45:00Z">
        <w:r w:rsidR="00250D0E">
          <w:t xml:space="preserve"> fichier de locations sera </w:t>
        </w:r>
      </w:ins>
      <w:ins w:id="472" w:author="St-Amant, Rémi" w:date="2020-08-05T13:48:00Z">
        <w:r w:rsidR="00250D0E">
          <w:t>généré</w:t>
        </w:r>
      </w:ins>
      <w:ins w:id="473" w:author="St-Amant, Rémi" w:date="2020-08-05T13:45:00Z">
        <w:r w:rsidR="00250D0E">
          <w:t xml:space="preserve"> à </w:t>
        </w:r>
      </w:ins>
      <w:ins w:id="474" w:author="St-Amant, Rémi" w:date="2020-08-05T13:46:00Z">
        <w:r w:rsidR="00250D0E">
          <w:t>partir</w:t>
        </w:r>
      </w:ins>
      <w:ins w:id="475" w:author="St-Amant, Rémi" w:date="2020-08-05T13:45:00Z">
        <w:r w:rsidR="00250D0E">
          <w:t xml:space="preserve"> du DEM de </w:t>
        </w:r>
      </w:ins>
      <w:ins w:id="476" w:author="St-Amant, Rémi" w:date="2020-08-05T13:46:00Z">
        <w:r w:rsidR="00250D0E">
          <w:t>Terre-Neuve</w:t>
        </w:r>
      </w:ins>
      <w:ins w:id="477" w:author="St-Amant, Rémi" w:date="2020-08-05T13:45:00Z">
        <w:r w:rsidR="00250D0E">
          <w:t xml:space="preserve"> avec 300 localisations aléatoires. </w:t>
        </w:r>
      </w:ins>
      <w:ins w:id="478" w:author="St-Amant, Rémi" w:date="2020-08-05T13:46:00Z">
        <w:r w:rsidR="00250D0E">
          <w:t xml:space="preserve">Le DEM de Terre-Neuve est disponible dans la démo de BioSIM dans le sous-répertoire MapInput. </w:t>
        </w:r>
      </w:ins>
      <w:ins w:id="479" w:author="St-Amant, Rémi" w:date="2020-08-05T13:47:00Z">
        <w:r w:rsidR="00250D0E">
          <w:t xml:space="preserve">Pour les gens qui ont suivi le tutoriel </w:t>
        </w:r>
      </w:ins>
      <w:ins w:id="480" w:author="St-Amant, Rémi" w:date="2020-08-05T14:16:00Z">
        <w:r>
          <w:t>du début</w:t>
        </w:r>
      </w:ins>
      <w:ins w:id="481" w:author="St-Amant, Rémi" w:date="2020-08-05T13:47:00Z">
        <w:r w:rsidR="00250D0E">
          <w:t xml:space="preserve">, vous devez copier ce fichier à partir </w:t>
        </w:r>
      </w:ins>
      <w:ins w:id="482" w:author="St-Amant, Rémi" w:date="2020-08-05T13:48:00Z">
        <w:r w:rsidR="00250D0E">
          <w:t>du démo</w:t>
        </w:r>
      </w:ins>
      <w:ins w:id="483" w:author="St-Amant, Rémi" w:date="2020-08-05T13:47:00Z">
        <w:r w:rsidR="00250D0E">
          <w:t>.</w:t>
        </w:r>
      </w:ins>
    </w:p>
    <w:p w14:paraId="17428258" w14:textId="77777777" w:rsidR="00250D0E" w:rsidRDefault="00250D0E">
      <w:pPr>
        <w:pStyle w:val="Standard"/>
        <w:jc w:val="both"/>
        <w:rPr>
          <w:ins w:id="484" w:author="St-Amant, Rémi" w:date="2020-08-05T13:46:00Z"/>
        </w:rPr>
      </w:pPr>
    </w:p>
    <w:p w14:paraId="26DC6AEA" w14:textId="77777777" w:rsidR="00250D0E" w:rsidRDefault="00250D0E">
      <w:pPr>
        <w:pStyle w:val="Standard"/>
        <w:jc w:val="both"/>
        <w:rPr>
          <w:ins w:id="485" w:author="St-Amant, Rémi" w:date="2020-08-05T13:46:00Z"/>
        </w:rPr>
      </w:pPr>
    </w:p>
    <w:p w14:paraId="070B2DD7" w14:textId="6D8F2070" w:rsidR="00047CD1" w:rsidRDefault="007D4259">
      <w:pPr>
        <w:pStyle w:val="Standard"/>
        <w:jc w:val="both"/>
      </w:pPr>
      <w:r>
        <w:t xml:space="preserve">Cliquez ensuite sur le bouton </w:t>
      </w:r>
      <w:r>
        <w:rPr>
          <w:noProof/>
          <w:lang w:val="en-CA" w:eastAsia="en-CA"/>
        </w:rPr>
        <w:drawing>
          <wp:inline distT="0" distB="0" distL="0" distR="0" wp14:anchorId="19E26374" wp14:editId="1D0E268B">
            <wp:extent cx="177119" cy="177119"/>
            <wp:effectExtent l="0" t="0" r="0" b="0"/>
            <wp:docPr id="143"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alphaModFix/>
                    </a:blip>
                    <a:srcRect/>
                    <a:stretch>
                      <a:fillRect/>
                    </a:stretch>
                  </pic:blipFill>
                  <pic:spPr>
                    <a:xfrm>
                      <a:off x="0" y="0"/>
                      <a:ext cx="177119" cy="177119"/>
                    </a:xfrm>
                    <a:prstGeom prst="rect">
                      <a:avLst/>
                    </a:prstGeom>
                    <a:noFill/>
                    <a:ln>
                      <a:noFill/>
                      <a:prstDash/>
                    </a:ln>
                  </pic:spPr>
                </pic:pic>
              </a:graphicData>
            </a:graphic>
          </wp:inline>
        </w:drawing>
      </w:r>
      <w:r>
        <w:t>pour définir les paramètres d’assemblage du générateur météorologique. Deux boîtes de dialogue s’affichent, soit l’Éditeur d’intrants du générateur météo et les Paramètres du générateur météo (GM).</w:t>
      </w:r>
    </w:p>
    <w:p w14:paraId="52EA45DB" w14:textId="77777777" w:rsidR="00047CD1" w:rsidRDefault="007D4259">
      <w:pPr>
        <w:pStyle w:val="Standard"/>
      </w:pPr>
      <w:r>
        <w:t>Dans la boîte de dialogue Gestionnaire des fichier d’intrants du générateur météorologique, on créer un nouvel ensemble «</w:t>
      </w:r>
      <w:r>
        <w:rPr>
          <w:rFonts w:ascii="Courier New" w:hAnsi="Courier New" w:cs="Courier New"/>
          <w:iCs/>
        </w:rPr>
        <w:t xml:space="preserve"> Actuelle</w:t>
      </w:r>
      <w:r>
        <w:t xml:space="preserve"> ».</w:t>
      </w:r>
    </w:p>
    <w:p w14:paraId="0086B79B" w14:textId="77777777" w:rsidR="00047CD1" w:rsidRDefault="007D4259">
      <w:pPr>
        <w:pStyle w:val="Standard"/>
      </w:pPr>
      <w:r>
        <w:t>On change source des données a « à partir d’observations », et l’Année a de 20</w:t>
      </w:r>
      <w:r w:rsidR="009C039D">
        <w:t>20</w:t>
      </w:r>
      <w:r>
        <w:t xml:space="preserve"> à 20</w:t>
      </w:r>
      <w:r w:rsidR="009C039D">
        <w:t>20</w:t>
      </w:r>
      <w:r>
        <w:t>.</w:t>
      </w:r>
      <w:r w:rsidR="009C039D">
        <w:t xml:space="preserve"> Pour quotidiennes sélectionnez « Canada 2019-2020 ». </w:t>
      </w:r>
    </w:p>
    <w:p w14:paraId="4B3E6F01" w14:textId="77777777" w:rsidR="009C039D" w:rsidRDefault="009C039D">
      <w:pPr>
        <w:pStyle w:val="Standard"/>
      </w:pPr>
    </w:p>
    <w:p w14:paraId="35354DF6" w14:textId="639D5989" w:rsidR="009C039D" w:rsidRDefault="009C039D">
      <w:pPr>
        <w:pStyle w:val="Standard"/>
      </w:pPr>
      <w:r>
        <w:t>REMARQUE : Il faut avoir déjà exécuté l</w:t>
      </w:r>
      <w:r w:rsidR="0080201F">
        <w:t>a</w:t>
      </w:r>
      <w:r>
        <w:t xml:space="preserve"> mise-à-jour, sinon vous ne verrez pas « Canada 2019-2020 » co</w:t>
      </w:r>
      <w:r w:rsidR="0080201F">
        <w:t>m</w:t>
      </w:r>
      <w:r>
        <w:t xml:space="preserve">me option dans la liste déroulante. Vous pouvez aussi sélectionner l’option « Télécharger météo » et puis choisir « Canada_2019-2020.zip » pour que </w:t>
      </w:r>
      <w:ins w:id="486" w:author="St-Amant, Rémi" w:date="2020-08-05T14:18:00Z">
        <w:r w:rsidR="00F0722E">
          <w:t xml:space="preserve">celle-ci </w:t>
        </w:r>
      </w:ins>
      <w:del w:id="487" w:author="St-Amant, Rémi" w:date="2020-08-05T14:18:00Z">
        <w:r w:rsidDel="00F0722E">
          <w:delText xml:space="preserve">ça </w:delText>
        </w:r>
      </w:del>
      <w:r>
        <w:t xml:space="preserve">apparaisse dans la liste déroulante. </w:t>
      </w:r>
    </w:p>
    <w:p w14:paraId="58FC9814" w14:textId="77777777" w:rsidR="00047CD1" w:rsidRDefault="00047CD1">
      <w:pPr>
        <w:pStyle w:val="Standard"/>
      </w:pPr>
    </w:p>
    <w:p w14:paraId="0E4BD6B2" w14:textId="410A3E7B" w:rsidR="00FC34F9" w:rsidRDefault="00F0722E">
      <w:pPr>
        <w:pStyle w:val="Standard"/>
        <w:rPr>
          <w:ins w:id="488" w:author="St-Amant, Rémi" w:date="2020-08-05T14:20:00Z"/>
        </w:rPr>
      </w:pPr>
      <w:ins w:id="489" w:author="St-Amant, Rémi" w:date="2020-08-05T14:21:00Z">
        <w:r>
          <w:t>Parce-que la f</w:t>
        </w:r>
      </w:ins>
      <w:ins w:id="490" w:author="St-Amant, Rémi" w:date="2020-08-05T14:22:00Z">
        <w:r>
          <w:t>i</w:t>
        </w:r>
      </w:ins>
      <w:ins w:id="491" w:author="St-Amant, Rémi" w:date="2020-08-05T14:21:00Z">
        <w:r>
          <w:t xml:space="preserve">n de la </w:t>
        </w:r>
      </w:ins>
      <w:ins w:id="492" w:author="St-Amant, Rémi" w:date="2020-08-05T14:22:00Z">
        <w:r>
          <w:t>c</w:t>
        </w:r>
      </w:ins>
      <w:ins w:id="493" w:author="St-Amant, Rémi" w:date="2020-08-05T14:21:00Z">
        <w:r>
          <w:t xml:space="preserve">ourante années </w:t>
        </w:r>
      </w:ins>
      <w:ins w:id="494" w:author="St-Amant, Rémi" w:date="2020-08-05T14:22:00Z">
        <w:r>
          <w:t xml:space="preserve">est générer de façon </w:t>
        </w:r>
      </w:ins>
      <w:ins w:id="495" w:author="St-Amant, Rémi" w:date="2020-08-05T14:23:00Z">
        <w:r>
          <w:t>stochastique</w:t>
        </w:r>
      </w:ins>
      <w:ins w:id="496" w:author="St-Amant, Rémi" w:date="2020-08-05T14:22:00Z">
        <w:r>
          <w:t xml:space="preserve">, il faut définir des répétitions. </w:t>
        </w:r>
      </w:ins>
      <w:ins w:id="497" w:author="St-Amant, Rémi" w:date="2020-08-05T14:23:00Z">
        <w:r>
          <w:t>Inscrivez</w:t>
        </w:r>
      </w:ins>
      <w:ins w:id="498" w:author="St-Amant, Rémi" w:date="2020-08-05T14:22:00Z">
        <w:r>
          <w:t xml:space="preserve"> </w:t>
        </w:r>
      </w:ins>
      <w:del w:id="499" w:author="St-Amant, Rémi" w:date="2020-08-05T14:22:00Z">
        <w:r w:rsidR="007D4259" w:rsidDel="00F0722E">
          <w:delText xml:space="preserve">Finalement ajouter </w:delText>
        </w:r>
      </w:del>
      <w:r w:rsidR="007D4259">
        <w:t>10 pour la répétitions et cli</w:t>
      </w:r>
      <w:ins w:id="500" w:author="St-Amant, Rémi" w:date="2020-08-05T14:19:00Z">
        <w:r>
          <w:t>quer</w:t>
        </w:r>
      </w:ins>
      <w:del w:id="501" w:author="St-Amant, Rémi" w:date="2020-08-05T14:19:00Z">
        <w:r w:rsidR="007D4259" w:rsidDel="00F0722E">
          <w:delText>ck</w:delText>
        </w:r>
        <w:r w:rsidR="00DF3A7A" w:rsidDel="00F0722E">
          <w:delText>er</w:delText>
        </w:r>
      </w:del>
      <w:ins w:id="502" w:author="St-Amant, Rémi" w:date="2020-08-05T14:19:00Z">
        <w:r>
          <w:t xml:space="preserve"> sur </w:t>
        </w:r>
      </w:ins>
      <w:del w:id="503" w:author="St-Amant, Rémi" w:date="2020-08-05T14:19:00Z">
        <w:r w:rsidR="007D4259" w:rsidDel="00F0722E">
          <w:delText xml:space="preserve"> </w:delText>
        </w:r>
      </w:del>
      <w:r w:rsidR="007D4259">
        <w:t xml:space="preserve">ok pour </w:t>
      </w:r>
      <w:del w:id="504" w:author="St-Amant, Rémi" w:date="2020-08-05T14:20:00Z">
        <w:r w:rsidR="007D4259" w:rsidDel="00F0722E">
          <w:delText>termine</w:delText>
        </w:r>
        <w:r w:rsidR="00DF3A7A" w:rsidDel="00F0722E">
          <w:delText>r</w:delText>
        </w:r>
      </w:del>
      <w:ins w:id="505" w:author="St-Amant, Rémi" w:date="2020-08-05T14:20:00Z">
        <w:r>
          <w:t>cr</w:t>
        </w:r>
      </w:ins>
      <w:ins w:id="506" w:author="St-Amant, Rémi" w:date="2020-08-05T14:21:00Z">
        <w:r>
          <w:t>é</w:t>
        </w:r>
      </w:ins>
      <w:ins w:id="507" w:author="St-Amant, Rémi" w:date="2020-08-05T14:20:00Z">
        <w:r>
          <w:t xml:space="preserve">er la nouvelle </w:t>
        </w:r>
      </w:ins>
      <w:ins w:id="508" w:author="St-Amant, Rémi" w:date="2020-08-05T14:21:00Z">
        <w:r>
          <w:t>génération</w:t>
        </w:r>
      </w:ins>
      <w:ins w:id="509" w:author="St-Amant, Rémi" w:date="2020-08-05T14:20:00Z">
        <w:r>
          <w:t xml:space="preserve"> météorologique</w:t>
        </w:r>
      </w:ins>
      <w:r w:rsidR="007D4259">
        <w:t>.</w:t>
      </w:r>
    </w:p>
    <w:p w14:paraId="15AB884E" w14:textId="77777777" w:rsidR="00F0722E" w:rsidRDefault="00F0722E">
      <w:pPr>
        <w:pStyle w:val="Standard"/>
      </w:pPr>
    </w:p>
    <w:p w14:paraId="675E4416" w14:textId="1E93F98F" w:rsidR="00047CD1" w:rsidRDefault="007D4259">
      <w:pPr>
        <w:pStyle w:val="Standard"/>
      </w:pPr>
      <w:r>
        <w:t>Ajouter exécution d'un modèle</w:t>
      </w:r>
      <w:r w:rsidR="00DF3A7A">
        <w:t>,</w:t>
      </w:r>
      <w:r>
        <w:t xml:space="preserve"> a</w:t>
      </w:r>
      <w:r w:rsidR="00DF3A7A">
        <w:t>vec</w:t>
      </w:r>
      <w:r>
        <w:t xml:space="preserve"> comme nom « </w:t>
      </w:r>
      <w:ins w:id="510" w:author="St-Amant, Rémi" w:date="2020-08-05T14:20:00Z">
        <w:r w:rsidR="00F0722E">
          <w:rPr>
            <w:rFonts w:ascii="Courier New" w:hAnsi="Courier New" w:cs="Courier New"/>
          </w:rPr>
          <w:t>Exemple 4: Apenteuse</w:t>
        </w:r>
      </w:ins>
      <w:del w:id="511" w:author="St-Amant, Rémi" w:date="2020-08-05T14:20:00Z">
        <w:r w:rsidDel="00F0722E">
          <w:rPr>
            <w:rFonts w:ascii="Courier New" w:hAnsi="Courier New" w:cs="Courier New"/>
            <w:iCs/>
          </w:rPr>
          <w:delText>Hemlock Looper</w:delText>
        </w:r>
        <w:r w:rsidDel="00F0722E">
          <w:delText xml:space="preserve"> </w:delText>
        </w:r>
      </w:del>
      <w:r>
        <w:t>», puis sélectio</w:t>
      </w:r>
      <w:r w:rsidR="00DF3A7A">
        <w:t>n</w:t>
      </w:r>
      <w:r>
        <w:t>n</w:t>
      </w:r>
      <w:r w:rsidR="00DF3A7A">
        <w:t>er</w:t>
      </w:r>
      <w:r>
        <w:t xml:space="preserve"> « </w:t>
      </w:r>
      <w:r>
        <w:rPr>
          <w:rFonts w:ascii="Courier New" w:hAnsi="Courier New" w:cs="Courier New"/>
          <w:iCs/>
        </w:rPr>
        <w:t>HemlockLooper</w:t>
      </w:r>
      <w:del w:id="512" w:author="St-Amant, Rémi" w:date="2020-08-05T14:20:00Z">
        <w:r w:rsidDel="00F0722E">
          <w:rPr>
            <w:rFonts w:ascii="Courier New" w:hAnsi="Courier New" w:cs="Courier New"/>
            <w:iCs/>
          </w:rPr>
          <w:delText>Remi</w:delText>
        </w:r>
      </w:del>
      <w:r>
        <w:rPr>
          <w:rFonts w:ascii="Courier New" w:hAnsi="Courier New" w:cs="Courier New"/>
          <w:iCs/>
        </w:rPr>
        <w:t xml:space="preserve"> </w:t>
      </w:r>
      <w:r>
        <w:t>» comme modèle à exécuter</w:t>
      </w:r>
      <w:ins w:id="513" w:author="St-Amant, Rémi" w:date="2020-08-05T14:23:00Z">
        <w:r w:rsidR="00F0722E">
          <w:t>. G</w:t>
        </w:r>
      </w:ins>
      <w:del w:id="514" w:author="St-Amant, Rémi" w:date="2020-08-05T14:23:00Z">
        <w:r w:rsidDel="00F0722E">
          <w:delText xml:space="preserve"> g</w:delText>
        </w:r>
      </w:del>
      <w:r>
        <w:t>arde</w:t>
      </w:r>
      <w:r w:rsidR="00DF3A7A">
        <w:t>r</w:t>
      </w:r>
      <w:r>
        <w:t xml:space="preserve"> les autres paramètres par défaut et cli</w:t>
      </w:r>
      <w:ins w:id="515" w:author="St-Amant, Rémi" w:date="2020-08-05T14:23:00Z">
        <w:r w:rsidR="00F0722E">
          <w:t>qu</w:t>
        </w:r>
      </w:ins>
      <w:del w:id="516" w:author="St-Amant, Rémi" w:date="2020-08-05T14:23:00Z">
        <w:r w:rsidDel="00F0722E">
          <w:delText>ck</w:delText>
        </w:r>
      </w:del>
      <w:r w:rsidR="00DF3A7A">
        <w:t>er</w:t>
      </w:r>
      <w:r>
        <w:t xml:space="preserve"> ok pour termine</w:t>
      </w:r>
      <w:r w:rsidR="00DF3A7A">
        <w:t>r</w:t>
      </w:r>
      <w:r>
        <w:t xml:space="preserve">.  </w:t>
      </w:r>
    </w:p>
    <w:p w14:paraId="2666EBE4" w14:textId="77777777" w:rsidR="001E2250" w:rsidRDefault="001E2250">
      <w:pPr>
        <w:pStyle w:val="Standard"/>
      </w:pPr>
    </w:p>
    <w:p w14:paraId="557452E2" w14:textId="095AA619" w:rsidR="00047CD1" w:rsidRPr="00341AAD" w:rsidRDefault="007D4259" w:rsidP="00341AAD">
      <w:pPr>
        <w:pStyle w:val="Titre2"/>
        <w:numPr>
          <w:ilvl w:val="0"/>
          <w:numId w:val="0"/>
        </w:numPr>
        <w:ind w:left="1001" w:hanging="576"/>
        <w:rPr>
          <w:lang w:val="fr-CA"/>
        </w:rPr>
      </w:pPr>
      <w:bookmarkStart w:id="517" w:name="_Toc487029747"/>
      <w:bookmarkStart w:id="518" w:name="_Toc46902040"/>
      <w:r w:rsidRPr="00341AAD">
        <w:rPr>
          <w:lang w:val="fr-CA"/>
        </w:rPr>
        <w:lastRenderedPageBreak/>
        <w:t xml:space="preserve">Étape </w:t>
      </w:r>
      <w:r w:rsidR="00FC34F9" w:rsidRPr="00341AAD">
        <w:rPr>
          <w:lang w:val="fr-CA"/>
        </w:rPr>
        <w:t>4</w:t>
      </w:r>
      <w:r w:rsidRPr="00341AAD">
        <w:rPr>
          <w:lang w:val="fr-CA"/>
        </w:rPr>
        <w:t> : Définir une analyse</w:t>
      </w:r>
      <w:bookmarkEnd w:id="517"/>
      <w:bookmarkEnd w:id="518"/>
      <w:r w:rsidRPr="00341AAD">
        <w:rPr>
          <w:lang w:val="fr-CA"/>
        </w:rPr>
        <w:t xml:space="preserve"> </w:t>
      </w:r>
    </w:p>
    <w:p w14:paraId="6A9C85C2" w14:textId="50CF35EF" w:rsidR="00047CD1" w:rsidRDefault="00FC1C55">
      <w:pPr>
        <w:pStyle w:val="Standard"/>
      </w:pPr>
      <w:r>
        <w:rPr>
          <w:noProof/>
          <w:lang w:val="en-CA" w:eastAsia="en-CA"/>
        </w:rPr>
        <w:drawing>
          <wp:anchor distT="0" distB="0" distL="114300" distR="114300" simplePos="0" relativeHeight="251735040" behindDoc="0" locked="0" layoutInCell="1" allowOverlap="1" wp14:anchorId="2FEFAC28" wp14:editId="2DE45ECB">
            <wp:simplePos x="0" y="0"/>
            <wp:positionH relativeFrom="margin">
              <wp:align>right</wp:align>
            </wp:positionH>
            <wp:positionV relativeFrom="paragraph">
              <wp:posOffset>8255</wp:posOffset>
            </wp:positionV>
            <wp:extent cx="2774950" cy="2298065"/>
            <wp:effectExtent l="0" t="0" r="6350" b="6985"/>
            <wp:wrapSquare wrapText="bothSides"/>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2020-07-29 15_05_10-Éditeur d'analyse.png"/>
                    <pic:cNvPicPr/>
                  </pic:nvPicPr>
                  <pic:blipFill>
                    <a:blip r:embed="rId138">
                      <a:extLst>
                        <a:ext uri="{28A0092B-C50C-407E-A947-70E740481C1C}">
                          <a14:useLocalDpi xmlns:a14="http://schemas.microsoft.com/office/drawing/2010/main" val="0"/>
                        </a:ext>
                      </a:extLst>
                    </a:blip>
                    <a:stretch>
                      <a:fillRect/>
                    </a:stretch>
                  </pic:blipFill>
                  <pic:spPr>
                    <a:xfrm>
                      <a:off x="0" y="0"/>
                      <a:ext cx="2774950" cy="2298065"/>
                    </a:xfrm>
                    <a:prstGeom prst="rect">
                      <a:avLst/>
                    </a:prstGeom>
                  </pic:spPr>
                </pic:pic>
              </a:graphicData>
            </a:graphic>
          </wp:anchor>
        </w:drawing>
      </w:r>
      <w:r w:rsidR="007D4259">
        <w:t>Comme dans les exemples précédant on ajouter une analyse pour notre modèle.</w:t>
      </w:r>
    </w:p>
    <w:p w14:paraId="11C465A1" w14:textId="1844A7DE" w:rsidR="00047CD1" w:rsidRDefault="007D4259">
      <w:pPr>
        <w:pStyle w:val="Standard"/>
        <w:jc w:val="both"/>
      </w:pPr>
      <w:r>
        <w:t>Conservez les paramètres par défaut de tous les autres onglets (</w:t>
      </w:r>
      <w:r>
        <w:rPr>
          <w:i/>
        </w:rPr>
        <w:t>Où</w:t>
      </w:r>
      <w:r>
        <w:t xml:space="preserve">, </w:t>
      </w:r>
      <w:r>
        <w:rPr>
          <w:i/>
        </w:rPr>
        <w:t>Quand</w:t>
      </w:r>
      <w:r>
        <w:t xml:space="preserve">, </w:t>
      </w:r>
      <w:r>
        <w:rPr>
          <w:i/>
        </w:rPr>
        <w:t>Quoi</w:t>
      </w:r>
      <w:r>
        <w:t>), et cochez L3,</w:t>
      </w:r>
      <w:ins w:id="519" w:author="St-Amant, Rémi" w:date="2020-08-05T14:24:00Z">
        <w:r w:rsidR="00F0722E">
          <w:t xml:space="preserve"> </w:t>
        </w:r>
      </w:ins>
      <w:r>
        <w:t xml:space="preserve">L4 et Pupae dans onglet Quelle, puis Cochez </w:t>
      </w:r>
      <w:r>
        <w:rPr>
          <w:noProof/>
          <w:lang w:val="en-CA" w:eastAsia="en-CA"/>
        </w:rPr>
        <w:drawing>
          <wp:inline distT="0" distB="0" distL="0" distR="0" wp14:anchorId="24AD50D8" wp14:editId="2803435D">
            <wp:extent cx="146157" cy="146157"/>
            <wp:effectExtent l="0" t="0" r="6243" b="6243"/>
            <wp:docPr id="144" name="Image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alphaModFix/>
                    </a:blip>
                    <a:srcRect/>
                    <a:stretch>
                      <a:fillRect/>
                    </a:stretch>
                  </pic:blipFill>
                  <pic:spPr>
                    <a:xfrm>
                      <a:off x="0" y="0"/>
                      <a:ext cx="146157" cy="146157"/>
                    </a:xfrm>
                    <a:prstGeom prst="rect">
                      <a:avLst/>
                    </a:prstGeom>
                    <a:noFill/>
                    <a:ln>
                      <a:noFill/>
                      <a:prstDash/>
                    </a:ln>
                  </pic:spPr>
                </pic:pic>
              </a:graphicData>
            </a:graphic>
          </wp:inline>
        </w:drawing>
      </w:r>
      <w:r>
        <w:t>la case « </w:t>
      </w:r>
      <w:r>
        <w:rPr>
          <w:rFonts w:ascii="Courier New" w:hAnsi="Courier New" w:cs="Courier New"/>
        </w:rPr>
        <w:t>Définir une transformation temporelle</w:t>
      </w:r>
      <w:r>
        <w:t> » et sélectionnez le bouton radio « </w:t>
      </w:r>
      <w:r>
        <w:rPr>
          <w:rFonts w:ascii="Courier New" w:hAnsi="Courier New" w:cs="Courier New"/>
        </w:rPr>
        <w:t>Évènement</w:t>
      </w:r>
      <w:r>
        <w:t xml:space="preserve"> ». La liste déroulante s’ouvre et vous permet de sélectionner le type d’événement à analyser sélectionner </w:t>
      </w:r>
      <w:r>
        <w:rPr>
          <w:rFonts w:ascii="Courier New" w:hAnsi="Courier New" w:cs="Courier New"/>
        </w:rPr>
        <w:t>Moment où les variables sont à leur maximum</w:t>
      </w:r>
      <w:r>
        <w:t>, et cliquez sur OK pour enregistrer votre nouvelle analyse.</w:t>
      </w:r>
    </w:p>
    <w:p w14:paraId="367B9885" w14:textId="747A4A96" w:rsidR="00AB4F29" w:rsidRDefault="00AB4F29">
      <w:pPr>
        <w:pStyle w:val="Standard"/>
        <w:jc w:val="both"/>
      </w:pPr>
    </w:p>
    <w:p w14:paraId="3E9707A6" w14:textId="76D95CD4" w:rsidR="00047CD1" w:rsidRPr="00AB4F29" w:rsidRDefault="007D4259" w:rsidP="00341AAD">
      <w:pPr>
        <w:pStyle w:val="Titre2"/>
        <w:numPr>
          <w:ilvl w:val="0"/>
          <w:numId w:val="0"/>
        </w:numPr>
        <w:ind w:left="1001" w:hanging="576"/>
        <w:rPr>
          <w:lang w:val="fr-CA"/>
        </w:rPr>
      </w:pPr>
      <w:bookmarkStart w:id="520" w:name="_Toc487029748"/>
      <w:bookmarkStart w:id="521" w:name="_Toc46902041"/>
      <w:r w:rsidRPr="00AB4F29">
        <w:rPr>
          <w:lang w:val="fr-CA"/>
        </w:rPr>
        <w:t xml:space="preserve">Étape </w:t>
      </w:r>
      <w:r w:rsidR="00FC1C55">
        <w:rPr>
          <w:lang w:val="fr-CA"/>
        </w:rPr>
        <w:t>5</w:t>
      </w:r>
      <w:r w:rsidRPr="00AB4F29">
        <w:rPr>
          <w:lang w:val="fr-CA"/>
        </w:rPr>
        <w:t> : Définir une analyse fonction</w:t>
      </w:r>
      <w:bookmarkEnd w:id="520"/>
      <w:bookmarkEnd w:id="521"/>
    </w:p>
    <w:p w14:paraId="430D4345" w14:textId="7DCD60A8" w:rsidR="00047CD1" w:rsidRDefault="00F0722E">
      <w:pPr>
        <w:pStyle w:val="Standard"/>
      </w:pPr>
      <w:r>
        <w:rPr>
          <w:noProof/>
          <w:lang w:val="en-CA" w:eastAsia="en-CA"/>
        </w:rPr>
        <w:drawing>
          <wp:anchor distT="0" distB="0" distL="114300" distR="114300" simplePos="0" relativeHeight="251683840" behindDoc="0" locked="0" layoutInCell="1" allowOverlap="1" wp14:anchorId="203C18E9" wp14:editId="3A61577A">
            <wp:simplePos x="0" y="0"/>
            <wp:positionH relativeFrom="margin">
              <wp:align>left</wp:align>
            </wp:positionH>
            <wp:positionV relativeFrom="paragraph">
              <wp:posOffset>43180</wp:posOffset>
            </wp:positionV>
            <wp:extent cx="1657985" cy="1437640"/>
            <wp:effectExtent l="0" t="0" r="0" b="0"/>
            <wp:wrapTight wrapText="bothSides">
              <wp:wrapPolygon edited="0">
                <wp:start x="0" y="0"/>
                <wp:lineTo x="0" y="21180"/>
                <wp:lineTo x="21344" y="21180"/>
                <wp:lineTo x="21344" y="0"/>
                <wp:lineTo x="0" y="0"/>
              </wp:wrapPolygon>
            </wp:wrapTight>
            <wp:docPr id="145" name="Picture 1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657985" cy="143764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7D4259">
        <w:t>Pour ajouter une analyse fonction on sélectionner notre analyse, Cliquez ensuite sur le bouton</w:t>
      </w:r>
      <w:ins w:id="522" w:author="St-Amant, Rémi" w:date="2020-08-05T14:25:00Z">
        <w:r>
          <w:t xml:space="preserve"> Analyse fonction(</w:t>
        </w:r>
      </w:ins>
      <w:r w:rsidR="007D4259">
        <w:t xml:space="preserve"> </w:t>
      </w:r>
      <w:r w:rsidR="007D4259">
        <w:rPr>
          <w:noProof/>
          <w:lang w:val="en-CA" w:eastAsia="en-CA"/>
        </w:rPr>
        <w:drawing>
          <wp:inline distT="0" distB="0" distL="0" distR="0" wp14:anchorId="222BAFC3" wp14:editId="010299D8">
            <wp:extent cx="135770" cy="160340"/>
            <wp:effectExtent l="0" t="0" r="0" b="0"/>
            <wp:docPr id="146"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135770" cy="160340"/>
                    </a:xfrm>
                    <a:prstGeom prst="rect">
                      <a:avLst/>
                    </a:prstGeom>
                    <a:noFill/>
                    <a:ln>
                      <a:noFill/>
                      <a:prstDash/>
                    </a:ln>
                  </pic:spPr>
                </pic:pic>
              </a:graphicData>
            </a:graphic>
          </wp:inline>
        </w:drawing>
      </w:r>
      <w:r w:rsidR="007D4259">
        <w:t xml:space="preserve"> </w:t>
      </w:r>
      <w:ins w:id="523" w:author="St-Amant, Rémi" w:date="2020-08-05T14:25:00Z">
        <w:r>
          <w:t>)</w:t>
        </w:r>
      </w:ins>
      <w:r w:rsidR="007D4259">
        <w:t>.</w:t>
      </w:r>
    </w:p>
    <w:p w14:paraId="6EDA9158" w14:textId="39C00161" w:rsidR="00047CD1" w:rsidRDefault="007D4259">
      <w:pPr>
        <w:pStyle w:val="Standard"/>
      </w:pPr>
      <w:r>
        <w:t>Double cliquez sur les variables disponibles pour les déplacez vers Équation.</w:t>
      </w:r>
    </w:p>
    <w:p w14:paraId="389FAA52" w14:textId="77777777" w:rsidR="00F0722E" w:rsidRDefault="00F0722E">
      <w:pPr>
        <w:pStyle w:val="Standard"/>
        <w:rPr>
          <w:ins w:id="524" w:author="St-Amant, Rémi" w:date="2020-08-05T14:28:00Z"/>
        </w:rPr>
      </w:pPr>
    </w:p>
    <w:p w14:paraId="575D656E" w14:textId="36002392" w:rsidR="00F0722E" w:rsidRDefault="00F0722E">
      <w:pPr>
        <w:pStyle w:val="Standard"/>
        <w:rPr>
          <w:ins w:id="525" w:author="St-Amant, Rémi" w:date="2020-08-05T14:28:00Z"/>
        </w:rPr>
      </w:pPr>
      <w:r>
        <w:rPr>
          <w:noProof/>
          <w:lang w:val="en-CA" w:eastAsia="en-CA"/>
        </w:rPr>
        <w:drawing>
          <wp:anchor distT="0" distB="0" distL="114300" distR="114300" simplePos="0" relativeHeight="251684864" behindDoc="0" locked="0" layoutInCell="1" allowOverlap="1" wp14:anchorId="5BD4AA51" wp14:editId="3BF2FDF1">
            <wp:simplePos x="0" y="0"/>
            <wp:positionH relativeFrom="margin">
              <wp:posOffset>3546569</wp:posOffset>
            </wp:positionH>
            <wp:positionV relativeFrom="paragraph">
              <wp:posOffset>247140</wp:posOffset>
            </wp:positionV>
            <wp:extent cx="2905760" cy="2023110"/>
            <wp:effectExtent l="0" t="0" r="8890" b="0"/>
            <wp:wrapTight wrapText="bothSides">
              <wp:wrapPolygon edited="0">
                <wp:start x="0" y="0"/>
                <wp:lineTo x="0" y="21356"/>
                <wp:lineTo x="21524" y="21356"/>
                <wp:lineTo x="21524" y="0"/>
                <wp:lineTo x="0" y="0"/>
              </wp:wrapPolygon>
            </wp:wrapTight>
            <wp:docPr id="147" name="Picture 1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905760" cy="202311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7D4259">
        <w:t>Après ajoutez la fonction JDay dans Équation pour chaque variable</w:t>
      </w:r>
      <w:ins w:id="526" w:author="St-Amant, Rémi" w:date="2020-08-05T14:26:00Z">
        <w:r>
          <w:t>.</w:t>
        </w:r>
      </w:ins>
      <w:r w:rsidR="007D4259">
        <w:t xml:space="preserve"> </w:t>
      </w:r>
    </w:p>
    <w:p w14:paraId="4E7FA53F" w14:textId="2839C6E8" w:rsidR="00F0722E" w:rsidRDefault="007D4259">
      <w:pPr>
        <w:pStyle w:val="Standard"/>
        <w:rPr>
          <w:ins w:id="527" w:author="St-Amant, Rémi" w:date="2020-08-05T14:27:00Z"/>
        </w:rPr>
      </w:pPr>
      <w:del w:id="528" w:author="St-Amant, Rémi" w:date="2020-08-05T14:26:00Z">
        <w:r w:rsidDel="00F0722E">
          <w:delText>(</w:delText>
        </w:r>
      </w:del>
      <w:r>
        <w:t>JDay transforme l</w:t>
      </w:r>
      <w:ins w:id="529" w:author="St-Amant, Rémi" w:date="2020-08-05T14:26:00Z">
        <w:r w:rsidR="00F0722E">
          <w:t xml:space="preserve">es dates </w:t>
        </w:r>
      </w:ins>
      <w:del w:id="530" w:author="St-Amant, Rémi" w:date="2020-08-05T14:27:00Z">
        <w:r w:rsidDel="00F0722E">
          <w:delText>e jour normal au</w:delText>
        </w:r>
      </w:del>
      <w:ins w:id="531" w:author="St-Amant, Rémi" w:date="2020-08-05T14:27:00Z">
        <w:r w:rsidR="00F0722E">
          <w:t>en</w:t>
        </w:r>
      </w:ins>
      <w:r>
        <w:t xml:space="preserve"> jour </w:t>
      </w:r>
      <w:del w:id="532" w:author="St-Amant, Rémi" w:date="2020-08-05T14:27:00Z">
        <w:r w:rsidDel="00F0722E">
          <w:delText>j</w:delText>
        </w:r>
      </w:del>
      <w:ins w:id="533" w:author="St-Amant, Rémi" w:date="2020-08-05T14:27:00Z">
        <w:r w:rsidR="00F0722E">
          <w:t>J</w:t>
        </w:r>
      </w:ins>
      <w:r>
        <w:t>ulien</w:t>
      </w:r>
      <w:ins w:id="534" w:author="St-Amant, Rémi" w:date="2020-08-05T14:27:00Z">
        <w:r w:rsidR="00F0722E">
          <w:t xml:space="preserve">. Pour connaitre les autres fonction disponible, </w:t>
        </w:r>
      </w:ins>
      <w:del w:id="535" w:author="St-Amant, Rémi" w:date="2020-08-05T14:27:00Z">
        <w:r w:rsidDel="00F0722E">
          <w:delText xml:space="preserve"> il y a d’autre fonction on </w:delText>
        </w:r>
      </w:del>
      <w:r>
        <w:t>clique</w:t>
      </w:r>
      <w:ins w:id="536" w:author="St-Amant, Rémi" w:date="2020-08-05T14:27:00Z">
        <w:r w:rsidR="00F0722E">
          <w:t>r</w:t>
        </w:r>
      </w:ins>
      <w:r>
        <w:t xml:space="preserve"> sur Aide</w:t>
      </w:r>
      <w:ins w:id="537" w:author="St-Amant, Rémi" w:date="2020-08-05T14:27:00Z">
        <w:r w:rsidR="00F0722E">
          <w:t>.</w:t>
        </w:r>
      </w:ins>
    </w:p>
    <w:p w14:paraId="5206D0A8" w14:textId="1C0A3734" w:rsidR="00047CD1" w:rsidRDefault="007D4259">
      <w:pPr>
        <w:pStyle w:val="Standard"/>
      </w:pPr>
      <w:del w:id="538" w:author="St-Amant, Rémi" w:date="2020-08-05T14:27:00Z">
        <w:r w:rsidDel="00F0722E">
          <w:delText xml:space="preserve"> pour voir la description), </w:delText>
        </w:r>
      </w:del>
      <w:del w:id="539" w:author="St-Amant, Rémi" w:date="2020-08-05T14:28:00Z">
        <w:r w:rsidDel="00F0722E">
          <w:delText>d</w:delText>
        </w:r>
      </w:del>
      <w:ins w:id="540" w:author="St-Amant, Rémi" w:date="2020-08-05T14:28:00Z">
        <w:r w:rsidR="00F0722E">
          <w:t>D</w:t>
        </w:r>
      </w:ins>
      <w:r>
        <w:t xml:space="preserve">ans </w:t>
      </w:r>
      <w:ins w:id="541" w:author="St-Amant, Rémi" w:date="2020-08-05T14:28:00Z">
        <w:r w:rsidR="00F0722E">
          <w:t xml:space="preserve">le champ </w:t>
        </w:r>
      </w:ins>
      <w:r>
        <w:t>temporel</w:t>
      </w:r>
      <w:ins w:id="542" w:author="St-Amant, Rémi" w:date="2020-08-05T14:28:00Z">
        <w:r w:rsidR="00F0722E">
          <w:t>,</w:t>
        </w:r>
      </w:ins>
      <w:r>
        <w:t xml:space="preserve"> change</w:t>
      </w:r>
      <w:ins w:id="543" w:author="St-Amant, Rémi" w:date="2020-08-05T14:28:00Z">
        <w:r w:rsidR="00F0722E">
          <w:t>r</w:t>
        </w:r>
      </w:ins>
      <w:r>
        <w:t xml:space="preserve"> le type </w:t>
      </w:r>
      <w:ins w:id="544" w:author="St-Amant, Rémi" w:date="2020-08-05T14:28:00Z">
        <w:r w:rsidR="00F0722E">
          <w:t>pour</w:t>
        </w:r>
      </w:ins>
      <w:del w:id="545" w:author="St-Amant, Rémi" w:date="2020-08-05T14:28:00Z">
        <w:r w:rsidDel="00F0722E">
          <w:delText>a</w:delText>
        </w:r>
      </w:del>
      <w:r>
        <w:t xml:space="preserve"> </w:t>
      </w:r>
      <w:ins w:id="546" w:author="St-Amant, Rémi" w:date="2020-08-05T14:28:00Z">
        <w:r w:rsidR="00F0722E">
          <w:t>« </w:t>
        </w:r>
      </w:ins>
      <w:r>
        <w:t>Intemporel</w:t>
      </w:r>
      <w:ins w:id="547" w:author="St-Amant, Rémi" w:date="2020-08-05T14:28:00Z">
        <w:r w:rsidR="00F0722E">
          <w:t> »</w:t>
        </w:r>
      </w:ins>
      <w:r>
        <w:t>.</w:t>
      </w:r>
      <w:ins w:id="548" w:author="St-Amant, Rémi" w:date="2020-08-05T14:28:00Z">
        <w:r w:rsidR="00F0722E">
          <w:t xml:space="preserve"> </w:t>
        </w:r>
      </w:ins>
    </w:p>
    <w:p w14:paraId="6A7FA840" w14:textId="06D5DFFB" w:rsidR="00047CD1" w:rsidRDefault="00047CD1">
      <w:pPr>
        <w:pStyle w:val="Standard"/>
        <w:jc w:val="right"/>
      </w:pPr>
    </w:p>
    <w:p w14:paraId="3E669CAE" w14:textId="77777777" w:rsidR="00047CD1" w:rsidRDefault="00047CD1">
      <w:pPr>
        <w:pStyle w:val="Standard"/>
        <w:jc w:val="right"/>
      </w:pPr>
    </w:p>
    <w:p w14:paraId="01959B9A" w14:textId="02CB002E" w:rsidR="00047CD1" w:rsidRDefault="00047CD1">
      <w:pPr>
        <w:pStyle w:val="Standard"/>
        <w:jc w:val="right"/>
      </w:pPr>
    </w:p>
    <w:p w14:paraId="637F14FF" w14:textId="5104D18E" w:rsidR="00047CD1" w:rsidRDefault="00047CD1">
      <w:pPr>
        <w:pStyle w:val="Standard"/>
        <w:jc w:val="right"/>
      </w:pPr>
    </w:p>
    <w:p w14:paraId="1D55615E" w14:textId="193F36B6" w:rsidR="00047CD1" w:rsidRDefault="00047CD1">
      <w:pPr>
        <w:pStyle w:val="Standard"/>
        <w:jc w:val="right"/>
      </w:pPr>
    </w:p>
    <w:p w14:paraId="6F851336" w14:textId="59504374" w:rsidR="00047CD1" w:rsidRDefault="00047CD1">
      <w:pPr>
        <w:pStyle w:val="Standard"/>
        <w:jc w:val="right"/>
      </w:pPr>
    </w:p>
    <w:p w14:paraId="5F3EE412" w14:textId="64BB0C02" w:rsidR="00047CD1" w:rsidRDefault="00047CD1">
      <w:pPr>
        <w:pStyle w:val="Standard"/>
        <w:jc w:val="right"/>
      </w:pPr>
    </w:p>
    <w:p w14:paraId="0AC05E49" w14:textId="3F4BBF7D" w:rsidR="00047CD1" w:rsidRDefault="00047CD1">
      <w:pPr>
        <w:pStyle w:val="Standard"/>
        <w:jc w:val="right"/>
      </w:pPr>
    </w:p>
    <w:p w14:paraId="10EDBE89" w14:textId="7738AD5A" w:rsidR="00047CD1" w:rsidRDefault="004E5D75">
      <w:pPr>
        <w:pStyle w:val="Standard"/>
        <w:jc w:val="right"/>
      </w:pPr>
      <w:r>
        <w:rPr>
          <w:noProof/>
          <w:lang w:val="en-CA" w:eastAsia="en-CA"/>
        </w:rPr>
        <w:drawing>
          <wp:anchor distT="0" distB="0" distL="114300" distR="114300" simplePos="0" relativeHeight="251685888" behindDoc="0" locked="0" layoutInCell="1" allowOverlap="1" wp14:anchorId="19FAF36E" wp14:editId="0F0A2D31">
            <wp:simplePos x="0" y="0"/>
            <wp:positionH relativeFrom="margin">
              <wp:posOffset>4115914</wp:posOffset>
            </wp:positionH>
            <wp:positionV relativeFrom="paragraph">
              <wp:posOffset>120161</wp:posOffset>
            </wp:positionV>
            <wp:extent cx="2318388" cy="1706242"/>
            <wp:effectExtent l="0" t="0" r="5715" b="8890"/>
            <wp:wrapTight wrapText="bothSides">
              <wp:wrapPolygon edited="0">
                <wp:start x="0" y="0"/>
                <wp:lineTo x="0" y="21471"/>
                <wp:lineTo x="21476" y="21471"/>
                <wp:lineTo x="21476" y="0"/>
                <wp:lineTo x="0" y="0"/>
              </wp:wrapPolygon>
            </wp:wrapTight>
            <wp:docPr id="148" name="Picture 1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318388" cy="1706242"/>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0BB34119" w14:textId="77777777" w:rsidR="00047CD1" w:rsidRDefault="00047CD1">
      <w:pPr>
        <w:pStyle w:val="Standard"/>
        <w:jc w:val="right"/>
      </w:pPr>
    </w:p>
    <w:p w14:paraId="76D51FD0" w14:textId="662DA28D" w:rsidR="00047CD1" w:rsidRDefault="00047CD1">
      <w:pPr>
        <w:pStyle w:val="Standard"/>
        <w:jc w:val="right"/>
      </w:pPr>
    </w:p>
    <w:p w14:paraId="6932768E" w14:textId="04F5C7E6" w:rsidR="00047CD1" w:rsidRPr="00341AAD" w:rsidRDefault="007D4259" w:rsidP="00341AAD">
      <w:pPr>
        <w:pStyle w:val="Titre2"/>
        <w:numPr>
          <w:ilvl w:val="0"/>
          <w:numId w:val="0"/>
        </w:numPr>
        <w:ind w:left="1001" w:hanging="576"/>
        <w:rPr>
          <w:lang w:val="fr-CA"/>
        </w:rPr>
      </w:pPr>
      <w:bookmarkStart w:id="549" w:name="_Toc487029749"/>
      <w:bookmarkStart w:id="550" w:name="_Toc46902042"/>
      <w:r w:rsidRPr="00341AAD">
        <w:rPr>
          <w:lang w:val="fr-CA"/>
        </w:rPr>
        <w:t xml:space="preserve">Étape </w:t>
      </w:r>
      <w:r w:rsidR="003302B3" w:rsidRPr="00341AAD">
        <w:rPr>
          <w:lang w:val="fr-CA"/>
        </w:rPr>
        <w:t>6</w:t>
      </w:r>
      <w:r w:rsidRPr="00341AAD">
        <w:rPr>
          <w:lang w:val="fr-CA"/>
        </w:rPr>
        <w:t> : Définir une Cartographie</w:t>
      </w:r>
      <w:bookmarkEnd w:id="549"/>
      <w:bookmarkEnd w:id="550"/>
    </w:p>
    <w:p w14:paraId="4FFB1980" w14:textId="01D41776" w:rsidR="00047CD1" w:rsidRDefault="007D4259">
      <w:pPr>
        <w:pStyle w:val="Standard"/>
      </w:pPr>
      <w:r>
        <w:t xml:space="preserve">On fait la même chose que dans exemple 3 étape 3, </w:t>
      </w:r>
      <w:ins w:id="551" w:author="St-Amant, Rémi" w:date="2020-08-05T14:30:00Z">
        <w:r w:rsidR="00022836">
          <w:rPr>
            <w:szCs w:val="24"/>
          </w:rPr>
          <w:t>s</w:t>
        </w:r>
      </w:ins>
      <w:del w:id="552" w:author="St-Amant, Rémi" w:date="2020-08-05T14:30:00Z">
        <w:r w:rsidDel="00022836">
          <w:rPr>
            <w:szCs w:val="24"/>
          </w:rPr>
          <w:delText>S</w:delText>
        </w:r>
      </w:del>
      <w:r>
        <w:rPr>
          <w:szCs w:val="24"/>
        </w:rPr>
        <w:t xml:space="preserve">électionnez </w:t>
      </w:r>
      <w:ins w:id="553" w:author="St-Amant, Rémi" w:date="2020-08-05T14:30:00Z">
        <w:r w:rsidR="00022836">
          <w:rPr>
            <w:szCs w:val="24"/>
          </w:rPr>
          <w:t>le Krigeage Universel</w:t>
        </w:r>
      </w:ins>
      <w:ins w:id="554" w:author="St-Amant, Rémi" w:date="2020-08-05T14:31:00Z">
        <w:r w:rsidR="00022836">
          <w:rPr>
            <w:szCs w:val="24"/>
          </w:rPr>
          <w:t xml:space="preserve"> </w:t>
        </w:r>
      </w:ins>
      <w:ins w:id="555" w:author="St-Amant, Rémi" w:date="2020-08-05T14:30:00Z">
        <w:r w:rsidR="00022836">
          <w:rPr>
            <w:szCs w:val="24"/>
          </w:rPr>
          <w:t xml:space="preserve">et la carte d’entrée </w:t>
        </w:r>
      </w:ins>
      <w:r>
        <w:rPr>
          <w:szCs w:val="24"/>
        </w:rPr>
        <w:t>« </w:t>
      </w:r>
      <w:r>
        <w:rPr>
          <w:rFonts w:ascii="Courier New" w:hAnsi="Courier New" w:cs="Courier New"/>
          <w:iCs/>
          <w:szCs w:val="24"/>
        </w:rPr>
        <w:t>Newfoundland30s.tif</w:t>
      </w:r>
      <w:r>
        <w:rPr>
          <w:iCs/>
          <w:szCs w:val="24"/>
        </w:rPr>
        <w:t xml:space="preserve"> » </w:t>
      </w:r>
      <w:del w:id="556" w:author="St-Amant, Rémi" w:date="2020-08-05T14:30:00Z">
        <w:r w:rsidDel="00022836">
          <w:rPr>
            <w:szCs w:val="24"/>
          </w:rPr>
          <w:delText xml:space="preserve">dans la liste déroulante située à côté du champ </w:delText>
        </w:r>
        <w:r w:rsidDel="00022836">
          <w:rPr>
            <w:b/>
            <w:bCs/>
            <w:szCs w:val="24"/>
          </w:rPr>
          <w:delText>Carte d’entrée.</w:delText>
        </w:r>
      </w:del>
    </w:p>
    <w:p w14:paraId="6F0E1D43" w14:textId="77777777" w:rsidR="00047CD1" w:rsidRDefault="00047CD1">
      <w:pPr>
        <w:pStyle w:val="Standard"/>
      </w:pPr>
    </w:p>
    <w:p w14:paraId="0B858469" w14:textId="77777777" w:rsidR="00047CD1" w:rsidRDefault="00047CD1">
      <w:pPr>
        <w:pStyle w:val="Standard"/>
      </w:pPr>
    </w:p>
    <w:p w14:paraId="1C35675F" w14:textId="77777777" w:rsidR="00047CD1" w:rsidRDefault="00047CD1">
      <w:pPr>
        <w:pStyle w:val="Standard"/>
      </w:pPr>
    </w:p>
    <w:p w14:paraId="47CB55F8" w14:textId="77777777" w:rsidR="00047CD1" w:rsidRDefault="00047CD1">
      <w:pPr>
        <w:pStyle w:val="Standard"/>
      </w:pPr>
    </w:p>
    <w:p w14:paraId="5EADD63F" w14:textId="77777777" w:rsidR="00047CD1" w:rsidRDefault="00047CD1">
      <w:pPr>
        <w:pStyle w:val="Standard"/>
      </w:pPr>
    </w:p>
    <w:p w14:paraId="4E010FD8" w14:textId="65FE4C73" w:rsidR="00047CD1" w:rsidRPr="008A479A" w:rsidRDefault="007D4259" w:rsidP="00341AAD">
      <w:pPr>
        <w:pStyle w:val="Titre2"/>
        <w:numPr>
          <w:ilvl w:val="0"/>
          <w:numId w:val="0"/>
        </w:numPr>
        <w:ind w:left="1001" w:hanging="576"/>
        <w:rPr>
          <w:lang w:val="fr-CA"/>
        </w:rPr>
      </w:pPr>
      <w:bookmarkStart w:id="557" w:name="_Toc487029750"/>
      <w:bookmarkStart w:id="558" w:name="_Toc46902043"/>
      <w:r w:rsidRPr="008A479A">
        <w:rPr>
          <w:lang w:val="fr-CA"/>
        </w:rPr>
        <w:t xml:space="preserve">Étape </w:t>
      </w:r>
      <w:r w:rsidR="003302B3">
        <w:rPr>
          <w:lang w:val="fr-CA"/>
        </w:rPr>
        <w:t>7</w:t>
      </w:r>
      <w:r w:rsidRPr="008A479A">
        <w:rPr>
          <w:lang w:val="fr-CA"/>
        </w:rPr>
        <w:t> : Exécuter et Visionner les cartes</w:t>
      </w:r>
      <w:bookmarkEnd w:id="557"/>
      <w:bookmarkEnd w:id="558"/>
    </w:p>
    <w:p w14:paraId="19C9ACF5" w14:textId="7F87FF88" w:rsidR="00047CD1" w:rsidDel="00E01ED0" w:rsidRDefault="007D4259">
      <w:pPr>
        <w:pStyle w:val="Standard"/>
        <w:rPr>
          <w:del w:id="559" w:author="St-Amant, Rémi" w:date="2020-08-06T12:13:00Z"/>
          <w:b/>
        </w:rPr>
      </w:pPr>
      <w:del w:id="560" w:author="St-Amant, Rémi" w:date="2020-08-06T12:13:00Z">
        <w:r w:rsidDel="00E01ED0">
          <w:rPr>
            <w:b/>
          </w:rPr>
          <w:delText>Exécuter :</w:delText>
        </w:r>
      </w:del>
    </w:p>
    <w:p w14:paraId="68FD0486" w14:textId="32AF3DB3" w:rsidR="00047CD1" w:rsidDel="00E01ED0" w:rsidRDefault="00AB4F29">
      <w:pPr>
        <w:pStyle w:val="Standard"/>
        <w:rPr>
          <w:del w:id="561" w:author="St-Amant, Rémi" w:date="2020-08-06T12:13:00Z"/>
        </w:rPr>
      </w:pPr>
      <w:del w:id="562" w:author="St-Amant, Rémi" w:date="2020-08-05T14:44:00Z">
        <w:r w:rsidDel="004E5D75">
          <w:rPr>
            <w:noProof/>
            <w:lang w:val="en-CA" w:eastAsia="en-CA"/>
          </w:rPr>
          <w:drawing>
            <wp:anchor distT="0" distB="0" distL="114300" distR="114300" simplePos="0" relativeHeight="251686912" behindDoc="0" locked="0" layoutInCell="1" allowOverlap="1" wp14:anchorId="41B71D25" wp14:editId="68E35D96">
              <wp:simplePos x="0" y="0"/>
              <wp:positionH relativeFrom="margin">
                <wp:align>right</wp:align>
              </wp:positionH>
              <wp:positionV relativeFrom="paragraph">
                <wp:posOffset>3810</wp:posOffset>
              </wp:positionV>
              <wp:extent cx="1576800" cy="1494000"/>
              <wp:effectExtent l="0" t="0" r="4445" b="0"/>
              <wp:wrapTight wrapText="bothSides">
                <wp:wrapPolygon edited="0">
                  <wp:start x="0" y="0"/>
                  <wp:lineTo x="0" y="21214"/>
                  <wp:lineTo x="21400" y="21214"/>
                  <wp:lineTo x="21400" y="0"/>
                  <wp:lineTo x="0" y="0"/>
                </wp:wrapPolygon>
              </wp:wrapTight>
              <wp:docPr id="149"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1576800" cy="149400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del>
    </w:p>
    <w:p w14:paraId="4DA37A7F" w14:textId="1DC26C47" w:rsidR="00047CD1" w:rsidDel="004E5D75" w:rsidRDefault="007D4259">
      <w:pPr>
        <w:pStyle w:val="Standard"/>
        <w:rPr>
          <w:del w:id="563" w:author="St-Amant, Rémi" w:date="2020-08-05T14:44:00Z"/>
        </w:rPr>
      </w:pPr>
      <w:del w:id="564" w:author="St-Amant, Rémi" w:date="2020-08-05T14:44:00Z">
        <w:r w:rsidDel="004E5D75">
          <w:delText xml:space="preserve">Avant d’exécuter le projet, il faut télécharger la BD pour se là on sélection « </w:delText>
        </w:r>
        <w:r w:rsidDel="004E5D75">
          <w:rPr>
            <w:rFonts w:ascii="BatangChe" w:eastAsia="BatangChe" w:hAnsi="BatangChe" w:cs="Arial"/>
          </w:rPr>
          <w:delText>Télécharger BD Quotidienne actuelle</w:delText>
        </w:r>
        <w:r w:rsidDel="004E5D75">
          <w:delText xml:space="preserve"> » seulement, cliquez Sur Exécuter par la suite pour télécharger les données actuelles. </w:delText>
        </w:r>
      </w:del>
    </w:p>
    <w:p w14:paraId="139F309B" w14:textId="77777777" w:rsidR="00047CD1" w:rsidRDefault="00047CD1">
      <w:pPr>
        <w:pStyle w:val="Standard"/>
      </w:pPr>
    </w:p>
    <w:p w14:paraId="5D18754F" w14:textId="51C419D5" w:rsidR="00047CD1" w:rsidRDefault="007D4259">
      <w:pPr>
        <w:pStyle w:val="Standard"/>
      </w:pPr>
      <w:r>
        <w:t>Par la suite, comme dans les exemples précédents, on s’assure</w:t>
      </w:r>
      <w:del w:id="565" w:author="St-Amant, Rémi" w:date="2020-08-06T12:12:00Z">
        <w:r w:rsidDel="00E01ED0">
          <w:delText>r</w:delText>
        </w:r>
      </w:del>
      <w:r>
        <w:t xml:space="preserve"> de sélectionnée juste les élément </w:t>
      </w:r>
      <w:ins w:id="566" w:author="St-Amant, Rémi" w:date="2020-08-06T15:53:00Z">
        <w:r w:rsidR="00E01ED0">
          <w:t xml:space="preserve">de </w:t>
        </w:r>
      </w:ins>
      <w:r>
        <w:t xml:space="preserve">l’exemple </w:t>
      </w:r>
      <w:del w:id="567" w:author="St-Amant, Rémi" w:date="2020-08-06T12:11:00Z">
        <w:r w:rsidDel="00E01ED0">
          <w:delText>4</w:delText>
        </w:r>
      </w:del>
      <w:ins w:id="568" w:author="St-Amant, Rémi" w:date="2020-08-06T12:12:00Z">
        <w:r w:rsidR="00E01ED0">
          <w:t>4</w:t>
        </w:r>
      </w:ins>
      <w:del w:id="569" w:author="St-Amant, Rémi" w:date="2020-08-06T12:12:00Z">
        <w:r w:rsidDel="00E01ED0">
          <w:delText>,</w:delText>
        </w:r>
      </w:del>
      <w:r>
        <w:t xml:space="preserve"> et</w:t>
      </w:r>
      <w:del w:id="570" w:author="St-Amant, Rémi" w:date="2020-08-06T12:12:00Z">
        <w:r w:rsidDel="00E01ED0">
          <w:delText xml:space="preserve"> de désélectionnée le reste. Ensuite, cliquez sur</w:delText>
        </w:r>
      </w:del>
      <w:r>
        <w:t xml:space="preserve"> Exécuter (</w:t>
      </w:r>
      <w:r>
        <w:rPr>
          <w:noProof/>
          <w:lang w:val="en-CA" w:eastAsia="en-CA"/>
        </w:rPr>
        <w:drawing>
          <wp:inline distT="0" distB="0" distL="0" distR="0" wp14:anchorId="17BC744A" wp14:editId="33C5EF7C">
            <wp:extent cx="140396" cy="140396"/>
            <wp:effectExtent l="0" t="0" r="0" b="0"/>
            <wp:docPr id="150" name="Image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40396" cy="140396"/>
                    </a:xfrm>
                    <a:prstGeom prst="rect">
                      <a:avLst/>
                    </a:prstGeom>
                    <a:noFill/>
                    <a:ln>
                      <a:noFill/>
                      <a:prstDash/>
                    </a:ln>
                  </pic:spPr>
                </pic:pic>
              </a:graphicData>
            </a:graphic>
          </wp:inline>
        </w:drawing>
      </w:r>
      <w:r>
        <w:t>)</w:t>
      </w:r>
      <w:del w:id="571" w:author="St-Amant, Rémi" w:date="2020-08-06T12:12:00Z">
        <w:r w:rsidDel="00E01ED0">
          <w:delText xml:space="preserve"> pour lancer votre projet</w:delText>
        </w:r>
      </w:del>
      <w:r>
        <w:t>.</w:t>
      </w:r>
    </w:p>
    <w:p w14:paraId="0E595116" w14:textId="622CD109" w:rsidR="00047CD1" w:rsidRDefault="00047CD1">
      <w:pPr>
        <w:pStyle w:val="Standard"/>
        <w:rPr>
          <w:ins w:id="572" w:author="St-Amant, Rémi" w:date="2020-08-05T14:49:00Z"/>
        </w:rPr>
      </w:pPr>
    </w:p>
    <w:p w14:paraId="6C5C2893" w14:textId="07DEC2EA" w:rsidR="004E5D75" w:rsidDel="00E01ED0" w:rsidRDefault="004E5D75">
      <w:pPr>
        <w:pStyle w:val="Standard"/>
        <w:rPr>
          <w:del w:id="573" w:author="St-Amant, Rémi" w:date="2020-08-06T12:13:00Z"/>
        </w:rPr>
      </w:pPr>
    </w:p>
    <w:p w14:paraId="1388765D" w14:textId="72BAB7D7" w:rsidR="00047CD1" w:rsidDel="00E01ED0" w:rsidRDefault="007D4259">
      <w:pPr>
        <w:pStyle w:val="Standard"/>
        <w:rPr>
          <w:del w:id="574" w:author="St-Amant, Rémi" w:date="2020-08-06T12:13:00Z"/>
          <w:b/>
        </w:rPr>
      </w:pPr>
      <w:del w:id="575" w:author="St-Amant, Rémi" w:date="2020-08-06T12:13:00Z">
        <w:r w:rsidDel="00E01ED0">
          <w:rPr>
            <w:b/>
          </w:rPr>
          <w:delText>Visionner les cartes :</w:delText>
        </w:r>
      </w:del>
    </w:p>
    <w:p w14:paraId="75317831" w14:textId="166FA95F" w:rsidR="00047CD1" w:rsidDel="00E01ED0" w:rsidRDefault="007D4259">
      <w:pPr>
        <w:pStyle w:val="Standard"/>
        <w:rPr>
          <w:del w:id="576" w:author="St-Amant, Rémi" w:date="2020-08-06T12:13:00Z"/>
        </w:rPr>
      </w:pPr>
      <w:r>
        <w:t xml:space="preserve">Comme dans l’exemple 3, </w:t>
      </w:r>
      <w:ins w:id="577" w:author="St-Amant, Rémi" w:date="2020-08-06T15:53:00Z">
        <w:r w:rsidR="00E01ED0">
          <w:t xml:space="preserve">ouvrer la </w:t>
        </w:r>
      </w:ins>
      <w:ins w:id="578" w:author="St-Amant, Rémi" w:date="2020-08-06T12:13:00Z">
        <w:r w:rsidR="00E01ED0">
          <w:t>carte dan</w:t>
        </w:r>
        <w:r w:rsidR="00E01ED0">
          <w:t>s QGIS.</w:t>
        </w:r>
      </w:ins>
      <w:del w:id="579" w:author="St-Amant, Rémi" w:date="2020-08-06T12:13:00Z">
        <w:r w:rsidDel="00E01ED0">
          <w:delText>cliquez avec le bouton droit de la souris sur l’élément de cartographie « </w:delText>
        </w:r>
        <w:r w:rsidDel="00E01ED0">
          <w:rPr>
            <w:iCs/>
          </w:rPr>
          <w:delText xml:space="preserve">Ex 4 » </w:delText>
        </w:r>
        <w:r w:rsidDel="00E01ED0">
          <w:delText>et sélectionnez « </w:delText>
        </w:r>
        <w:r w:rsidDel="00E01ED0">
          <w:rPr>
            <w:rFonts w:ascii="Courier New" w:hAnsi="Courier New" w:cs="Courier New"/>
          </w:rPr>
          <w:delText>Afficher carte(s) de résultats</w:delText>
        </w:r>
        <w:r w:rsidDel="00E01ED0">
          <w:delText> », et la même chose pour « </w:delText>
        </w:r>
        <w:r w:rsidDel="00E01ED0">
          <w:rPr>
            <w:rFonts w:ascii="Courier New" w:hAnsi="Courier New" w:cs="Courier New"/>
          </w:rPr>
          <w:delText>Afficher localisations</w:delText>
        </w:r>
        <w:r w:rsidDel="00E01ED0">
          <w:delText> ».</w:delText>
        </w:r>
      </w:del>
    </w:p>
    <w:p w14:paraId="05DCE8AA" w14:textId="2FEE3CFD" w:rsidR="00047CD1" w:rsidRDefault="007D4259">
      <w:pPr>
        <w:pStyle w:val="Standard"/>
        <w:rPr>
          <w:ins w:id="580" w:author="St-Amant, Rémi" w:date="2020-08-06T12:13:00Z"/>
        </w:rPr>
      </w:pPr>
      <w:del w:id="581" w:author="St-Amant, Rémi" w:date="2020-08-06T12:13:00Z">
        <w:r w:rsidDel="00E01ED0">
          <w:rPr>
            <w:noProof/>
            <w:lang w:val="en-CA" w:eastAsia="en-CA"/>
          </w:rPr>
          <w:drawing>
            <wp:inline distT="0" distB="0" distL="0" distR="0" wp14:anchorId="4B812F27" wp14:editId="60441BE0">
              <wp:extent cx="5971544" cy="3180712"/>
              <wp:effectExtent l="0" t="0" r="0" b="638"/>
              <wp:docPr id="151" name="Picture 1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71544" cy="3180712"/>
                      </a:xfrm>
                      <a:prstGeom prst="rect">
                        <a:avLst/>
                      </a:prstGeom>
                      <a:noFill/>
                      <a:ln>
                        <a:noFill/>
                        <a:prstDash/>
                      </a:ln>
                    </pic:spPr>
                  </pic:pic>
                </a:graphicData>
              </a:graphic>
            </wp:inline>
          </w:drawing>
        </w:r>
      </w:del>
    </w:p>
    <w:p w14:paraId="61A67CDE" w14:textId="77777777" w:rsidR="00E01ED0" w:rsidRDefault="00E01ED0">
      <w:pPr>
        <w:pStyle w:val="Standard"/>
      </w:pPr>
    </w:p>
    <w:p w14:paraId="06D674CA" w14:textId="77777777" w:rsidR="00047CD1" w:rsidRDefault="00047CD1">
      <w:pPr>
        <w:pStyle w:val="Standard"/>
      </w:pPr>
    </w:p>
    <w:p w14:paraId="6C4B113E" w14:textId="25AA1E0E" w:rsidR="00785CBE" w:rsidRPr="004A1D70" w:rsidRDefault="0029654E" w:rsidP="00E2035E">
      <w:pPr>
        <w:pStyle w:val="Titre2"/>
        <w:numPr>
          <w:ilvl w:val="0"/>
          <w:numId w:val="0"/>
        </w:numPr>
        <w:ind w:left="426"/>
        <w:rPr>
          <w:b w:val="0"/>
          <w:lang w:val="fr-CA"/>
        </w:rPr>
        <w:pPrChange w:id="582" w:author="St-Amant, Rémi" w:date="2020-08-07T10:04:00Z">
          <w:pPr>
            <w:pStyle w:val="Titre2"/>
            <w:numPr>
              <w:ilvl w:val="0"/>
              <w:numId w:val="0"/>
            </w:numPr>
            <w:ind w:firstLine="0"/>
          </w:pPr>
        </w:pPrChange>
      </w:pPr>
      <w:bookmarkStart w:id="583" w:name="_Toc46902044"/>
      <w:del w:id="584" w:author="St-Amant, Rémi" w:date="2020-08-06T15:54:00Z">
        <w:r w:rsidDel="00E01ED0">
          <w:rPr>
            <w:noProof/>
            <w:lang w:val="en-CA" w:eastAsia="en-CA"/>
          </w:rPr>
          <w:drawing>
            <wp:anchor distT="0" distB="0" distL="114300" distR="114300" simplePos="0" relativeHeight="251714560" behindDoc="0" locked="0" layoutInCell="1" allowOverlap="1" wp14:anchorId="728F7670" wp14:editId="70E1B82C">
              <wp:simplePos x="0" y="0"/>
              <wp:positionH relativeFrom="margin">
                <wp:align>right</wp:align>
              </wp:positionH>
              <wp:positionV relativeFrom="paragraph">
                <wp:posOffset>354965</wp:posOffset>
              </wp:positionV>
              <wp:extent cx="3696970" cy="2293620"/>
              <wp:effectExtent l="0" t="0" r="0" b="0"/>
              <wp:wrapSquare wrapText="bothSides"/>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2020-07-22 14_41_01-Cartographie.png"/>
                      <pic:cNvPicPr/>
                    </pic:nvPicPr>
                    <pic:blipFill>
                      <a:blip r:embed="rId145">
                        <a:extLst>
                          <a:ext uri="{28A0092B-C50C-407E-A947-70E740481C1C}">
                            <a14:useLocalDpi xmlns:a14="http://schemas.microsoft.com/office/drawing/2010/main" val="0"/>
                          </a:ext>
                        </a:extLst>
                      </a:blip>
                      <a:stretch>
                        <a:fillRect/>
                      </a:stretch>
                    </pic:blipFill>
                    <pic:spPr>
                      <a:xfrm>
                        <a:off x="0" y="0"/>
                        <a:ext cx="3696970" cy="2293620"/>
                      </a:xfrm>
                      <a:prstGeom prst="rect">
                        <a:avLst/>
                      </a:prstGeom>
                    </pic:spPr>
                  </pic:pic>
                </a:graphicData>
              </a:graphic>
            </wp:anchor>
          </w:drawing>
        </w:r>
      </w:del>
      <w:r w:rsidR="00785CBE" w:rsidRPr="004A1D70">
        <w:rPr>
          <w:lang w:val="fr-CA"/>
        </w:rPr>
        <w:t xml:space="preserve">Étape </w:t>
      </w:r>
      <w:r w:rsidR="003302B3">
        <w:rPr>
          <w:lang w:val="fr-CA"/>
        </w:rPr>
        <w:t>8</w:t>
      </w:r>
      <w:r w:rsidR="00785CBE" w:rsidRPr="004A1D70">
        <w:rPr>
          <w:lang w:val="fr-CA"/>
        </w:rPr>
        <w:t> : Ajouter une cartographie d’évènement (date)</w:t>
      </w:r>
      <w:bookmarkEnd w:id="583"/>
    </w:p>
    <w:p w14:paraId="16E169A4" w14:textId="62472B54" w:rsidR="00047CD1" w:rsidDel="00E01ED0" w:rsidRDefault="00E01ED0">
      <w:pPr>
        <w:pStyle w:val="Standard"/>
        <w:rPr>
          <w:del w:id="585" w:author="St-Amant, Rémi" w:date="2020-08-07T09:23:00Z"/>
        </w:rPr>
      </w:pPr>
      <w:ins w:id="586" w:author="St-Amant, Rémi" w:date="2020-08-06T15:54:00Z">
        <w:r w:rsidRPr="00E01ED0">
          <w:drawing>
            <wp:anchor distT="0" distB="0" distL="114300" distR="114300" simplePos="0" relativeHeight="251747328" behindDoc="0" locked="0" layoutInCell="1" allowOverlap="1" wp14:anchorId="577E4909" wp14:editId="328441D1">
              <wp:simplePos x="0" y="0"/>
              <wp:positionH relativeFrom="margin">
                <wp:align>right</wp:align>
              </wp:positionH>
              <wp:positionV relativeFrom="paragraph">
                <wp:posOffset>75565</wp:posOffset>
              </wp:positionV>
              <wp:extent cx="3474085" cy="2477135"/>
              <wp:effectExtent l="0" t="0" r="0" b="0"/>
              <wp:wrapSquare wrapText="bothSides"/>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3474085" cy="2477135"/>
                      </a:xfrm>
                      <a:prstGeom prst="rect">
                        <a:avLst/>
                      </a:prstGeom>
                    </pic:spPr>
                  </pic:pic>
                </a:graphicData>
              </a:graphic>
              <wp14:sizeRelH relativeFrom="margin">
                <wp14:pctWidth>0</wp14:pctWidth>
              </wp14:sizeRelH>
              <wp14:sizeRelV relativeFrom="margin">
                <wp14:pctHeight>0</wp14:pctHeight>
              </wp14:sizeRelV>
            </wp:anchor>
          </w:drawing>
        </w:r>
      </w:ins>
      <w:r w:rsidR="00785CBE">
        <w:t>Sélectionne</w:t>
      </w:r>
      <w:bookmarkStart w:id="587" w:name="_GoBack"/>
      <w:bookmarkEnd w:id="587"/>
      <w:r w:rsidR="00785CBE">
        <w:t xml:space="preserve">z l’analyse </w:t>
      </w:r>
      <w:ins w:id="588" w:author="St-Amant, Rémi" w:date="2020-08-06T15:55:00Z">
        <w:r>
          <w:t xml:space="preserve">« peak » </w:t>
        </w:r>
      </w:ins>
      <w:r w:rsidR="00785CBE">
        <w:t xml:space="preserve">et </w:t>
      </w:r>
      <w:r w:rsidR="00E061D6">
        <w:t xml:space="preserve">« Ajouter interpolation spatiale ». Le nombre total de cartes créés devrait être trois (1 params x 1 réplications x 1 temps x 3 variables). Inscrivez « carte évènement » comme nom. </w:t>
      </w:r>
      <w:del w:id="589" w:author="St-Amant, Rémi" w:date="2020-08-07T09:23:00Z">
        <w:r w:rsidR="00E061D6" w:rsidDel="00E01ED0">
          <w:delText xml:space="preserve">Cela va être affiché dans la fenêtre projet. </w:delText>
        </w:r>
      </w:del>
    </w:p>
    <w:p w14:paraId="05D6CDDE" w14:textId="77777777" w:rsidR="00E01ED0" w:rsidRDefault="00E01ED0">
      <w:pPr>
        <w:pStyle w:val="Standard"/>
        <w:rPr>
          <w:ins w:id="590" w:author="St-Amant, Rémi" w:date="2020-08-07T09:23:00Z"/>
        </w:rPr>
      </w:pPr>
    </w:p>
    <w:p w14:paraId="6E7A48EE" w14:textId="77777777" w:rsidR="00E01ED0" w:rsidRDefault="00E01ED0">
      <w:pPr>
        <w:pStyle w:val="Standard"/>
        <w:rPr>
          <w:ins w:id="591" w:author="St-Amant, Rémi" w:date="2020-08-07T09:23:00Z"/>
        </w:rPr>
      </w:pPr>
    </w:p>
    <w:p w14:paraId="609E84A1" w14:textId="1CA48475" w:rsidR="00047CD1" w:rsidRDefault="00E061D6">
      <w:pPr>
        <w:pStyle w:val="Standard"/>
      </w:pPr>
      <w:r>
        <w:t xml:space="preserve">Dans la liste déroulante pour méthode d’interpolation, sélectionnez « Krigeage universel », et puis « Newfoundland 30s.tif » pour la carte d’entrée. </w:t>
      </w:r>
    </w:p>
    <w:p w14:paraId="2B504658" w14:textId="77777777" w:rsidR="00E01ED0" w:rsidRDefault="003B3BCB">
      <w:pPr>
        <w:pStyle w:val="Standard"/>
        <w:rPr>
          <w:ins w:id="592" w:author="St-Amant, Rémi" w:date="2020-08-07T09:24:00Z"/>
        </w:rPr>
      </w:pPr>
      <w:r>
        <w:t>À l’endroit o</w:t>
      </w:r>
      <w:r w:rsidR="00E061D6">
        <w:t>ù se trouve le nom de la carte de sortie</w:t>
      </w:r>
      <w:del w:id="593" w:author="St-Amant, Rémi" w:date="2020-08-07T09:24:00Z">
        <w:r w:rsidR="00E061D6" w:rsidDel="00E01ED0">
          <w:delText>, supprimez %c et</w:delText>
        </w:r>
      </w:del>
      <w:ins w:id="594" w:author="St-Amant, Rémi" w:date="2020-08-07T09:24:00Z">
        <w:r w:rsidR="00E01ED0">
          <w:t xml:space="preserve">, </w:t>
        </w:r>
      </w:ins>
      <w:del w:id="595" w:author="St-Amant, Rémi" w:date="2020-08-07T09:24:00Z">
        <w:r w:rsidR="00E061D6" w:rsidDel="00E01ED0">
          <w:delText xml:space="preserve"> </w:delText>
        </w:r>
      </w:del>
      <w:r w:rsidR="00E061D6">
        <w:t xml:space="preserve">inscrivez </w:t>
      </w:r>
      <w:r w:rsidR="00BC1A56">
        <w:t>« </w:t>
      </w:r>
      <w:r w:rsidR="00E061D6">
        <w:t>%v_%t</w:t>
      </w:r>
      <w:r w:rsidR="00BC1A56">
        <w:t xml:space="preserve">(date) ». </w:t>
      </w:r>
    </w:p>
    <w:p w14:paraId="3C52FC57" w14:textId="67A7CC2A" w:rsidR="00047CD1" w:rsidRDefault="00BC1A56">
      <w:pPr>
        <w:pStyle w:val="Standard"/>
      </w:pPr>
      <w:r>
        <w:t xml:space="preserve">Cliquez OK. </w:t>
      </w:r>
    </w:p>
    <w:p w14:paraId="56A76601" w14:textId="77777777" w:rsidR="00047CD1" w:rsidRDefault="00047CD1">
      <w:pPr>
        <w:pStyle w:val="Standard"/>
      </w:pPr>
    </w:p>
    <w:p w14:paraId="6F010A61" w14:textId="77777777" w:rsidR="00BC1A56" w:rsidRDefault="00BC1A56">
      <w:pPr>
        <w:pStyle w:val="Standard"/>
      </w:pPr>
    </w:p>
    <w:p w14:paraId="15F81929" w14:textId="381BDB33" w:rsidR="00BC1A56" w:rsidRDefault="00BC1A56">
      <w:pPr>
        <w:pStyle w:val="Standard"/>
      </w:pPr>
      <w:r>
        <w:rPr>
          <w:noProof/>
          <w:lang w:val="en-CA" w:eastAsia="en-CA"/>
        </w:rPr>
        <w:drawing>
          <wp:anchor distT="0" distB="0" distL="114300" distR="114300" simplePos="0" relativeHeight="251715584" behindDoc="0" locked="0" layoutInCell="1" allowOverlap="1" wp14:anchorId="432B1BEC" wp14:editId="67DB1149">
            <wp:simplePos x="0" y="0"/>
            <wp:positionH relativeFrom="margin">
              <wp:align>right</wp:align>
            </wp:positionH>
            <wp:positionV relativeFrom="paragraph">
              <wp:posOffset>4445</wp:posOffset>
            </wp:positionV>
            <wp:extent cx="3487420" cy="2794635"/>
            <wp:effectExtent l="0" t="0" r="0" b="5715"/>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2020-07-22 14_49_03-Création d'un fichier de style QGIS.png"/>
                    <pic:cNvPicPr/>
                  </pic:nvPicPr>
                  <pic:blipFill>
                    <a:blip r:embed="rId147">
                      <a:extLst>
                        <a:ext uri="{28A0092B-C50C-407E-A947-70E740481C1C}">
                          <a14:useLocalDpi xmlns:a14="http://schemas.microsoft.com/office/drawing/2010/main" val="0"/>
                        </a:ext>
                      </a:extLst>
                    </a:blip>
                    <a:stretch>
                      <a:fillRect/>
                    </a:stretch>
                  </pic:blipFill>
                  <pic:spPr>
                    <a:xfrm>
                      <a:off x="0" y="0"/>
                      <a:ext cx="3487420" cy="2794635"/>
                    </a:xfrm>
                    <a:prstGeom prst="rect">
                      <a:avLst/>
                    </a:prstGeom>
                  </pic:spPr>
                </pic:pic>
              </a:graphicData>
            </a:graphic>
          </wp:anchor>
        </w:drawing>
      </w:r>
      <w:r>
        <w:t xml:space="preserve">Cliquez le bouton à côté de « créer un fichier de style » </w:t>
      </w:r>
      <w:r>
        <w:rPr>
          <w:noProof/>
          <w:lang w:val="en-CA" w:eastAsia="en-CA"/>
        </w:rPr>
        <w:drawing>
          <wp:inline distT="0" distB="0" distL="0" distR="0" wp14:anchorId="5A331494" wp14:editId="74A963A7">
            <wp:extent cx="232913" cy="116457"/>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2020-07-22 14_47_29-Cartographie.png"/>
                    <pic:cNvPicPr/>
                  </pic:nvPicPr>
                  <pic:blipFill>
                    <a:blip r:embed="rId148">
                      <a:extLst>
                        <a:ext uri="{28A0092B-C50C-407E-A947-70E740481C1C}">
                          <a14:useLocalDpi xmlns:a14="http://schemas.microsoft.com/office/drawing/2010/main" val="0"/>
                        </a:ext>
                      </a:extLst>
                    </a:blip>
                    <a:stretch>
                      <a:fillRect/>
                    </a:stretch>
                  </pic:blipFill>
                  <pic:spPr>
                    <a:xfrm>
                      <a:off x="0" y="0"/>
                      <a:ext cx="243265" cy="121633"/>
                    </a:xfrm>
                    <a:prstGeom prst="rect">
                      <a:avLst/>
                    </a:prstGeom>
                  </pic:spPr>
                </pic:pic>
              </a:graphicData>
            </a:graphic>
          </wp:inline>
        </w:drawing>
      </w:r>
      <w:r>
        <w:t xml:space="preserve"> et sélectionnez « créer un fichier de style QGIS ». Les d</w:t>
      </w:r>
      <w:r w:rsidR="003B3BCB">
        <w:t>eux listes déroulantes présentent</w:t>
      </w:r>
      <w:r>
        <w:t xml:space="preserve"> des options pour palette et couleur. Sélectionnez </w:t>
      </w:r>
      <w:ins w:id="596" w:author="St-Amant, Rémi" w:date="2020-08-07T09:24:00Z">
        <w:r w:rsidR="00E01ED0">
          <w:t>« </w:t>
        </w:r>
      </w:ins>
      <w:r>
        <w:t>RdBu</w:t>
      </w:r>
      <w:ins w:id="597" w:author="St-Amant, Rémi" w:date="2020-08-07T09:24:00Z">
        <w:r w:rsidR="00E01ED0">
          <w:t> »</w:t>
        </w:r>
      </w:ins>
      <w:r>
        <w:t xml:space="preserve"> et </w:t>
      </w:r>
      <w:ins w:id="598" w:author="St-Amant, Rémi" w:date="2020-08-07T09:24:00Z">
        <w:r w:rsidR="00E01ED0">
          <w:t>« I</w:t>
        </w:r>
      </w:ins>
      <w:del w:id="599" w:author="St-Amant, Rémi" w:date="2020-08-07T09:24:00Z">
        <w:r w:rsidDel="00E01ED0">
          <w:delText>i</w:delText>
        </w:r>
      </w:del>
      <w:r>
        <w:t>nterpol</w:t>
      </w:r>
      <w:ins w:id="600" w:author="St-Amant, Rémi" w:date="2020-08-07T09:24:00Z">
        <w:r w:rsidR="00E01ED0">
          <w:t>é »</w:t>
        </w:r>
      </w:ins>
      <w:del w:id="601" w:author="St-Amant, Rémi" w:date="2020-08-07T09:24:00Z">
        <w:r w:rsidDel="00E01ED0">
          <w:delText>ated</w:delText>
        </w:r>
      </w:del>
      <w:r>
        <w:t xml:space="preserve">, respectivement. </w:t>
      </w:r>
    </w:p>
    <w:p w14:paraId="69E9FF5A" w14:textId="77777777" w:rsidR="00BC1A56" w:rsidRDefault="00BC1A56">
      <w:pPr>
        <w:pStyle w:val="Standard"/>
      </w:pPr>
    </w:p>
    <w:p w14:paraId="50F60825" w14:textId="7A785A7A" w:rsidR="00BC1A56" w:rsidRDefault="00BC1A56">
      <w:pPr>
        <w:pStyle w:val="Standard"/>
        <w:rPr>
          <w:ins w:id="602" w:author="St-Amant, Rémi" w:date="2020-08-07T09:25:00Z"/>
        </w:rPr>
      </w:pPr>
      <w:r>
        <w:t>Finalement, cochez la boîte «</w:t>
      </w:r>
      <w:del w:id="603" w:author="St-Amant, Rémi" w:date="2020-08-06T15:58:00Z">
        <w:r w:rsidDel="00E01ED0">
          <w:delText> </w:delText>
        </w:r>
      </w:del>
      <w:r>
        <w:t>utiliser la moyenne</w:t>
      </w:r>
      <w:del w:id="604" w:author="St-Amant, Rémi" w:date="2020-08-06T15:58:00Z">
        <w:r w:rsidDel="00E01ED0">
          <w:delText xml:space="preserve"> </w:delText>
        </w:r>
      </w:del>
      <w:r>
        <w:t>+/-</w:t>
      </w:r>
      <w:ins w:id="605" w:author="St-Amant, Rémi" w:date="2020-08-06T15:58:00Z">
        <w:r w:rsidR="00E01ED0">
          <w:t>« </w:t>
        </w:r>
      </w:ins>
      <w:del w:id="606" w:author="St-Amant, Rémi" w:date="2020-08-06T15:58:00Z">
        <w:r w:rsidDel="00E01ED0">
          <w:delText xml:space="preserve"> « </w:delText>
        </w:r>
      </w:del>
      <w:r>
        <w:t xml:space="preserve">et inscrivez 1.5. </w:t>
      </w:r>
    </w:p>
    <w:p w14:paraId="7633F1AE" w14:textId="6E78220D" w:rsidR="00E01ED0" w:rsidRDefault="00E01ED0">
      <w:pPr>
        <w:pStyle w:val="Standard"/>
        <w:rPr>
          <w:ins w:id="607" w:author="St-Amant, Rémi" w:date="2020-08-07T09:25:00Z"/>
        </w:rPr>
      </w:pPr>
    </w:p>
    <w:p w14:paraId="11BF34A7" w14:textId="6D460F4C" w:rsidR="00E01ED0" w:rsidRDefault="00E01ED0">
      <w:pPr>
        <w:pStyle w:val="Standard"/>
      </w:pPr>
      <w:ins w:id="608" w:author="St-Amant, Rémi" w:date="2020-08-07T09:25:00Z">
        <w:r>
          <w:t>Exécuter seulement cette nouvelle génération de cartes.</w:t>
        </w:r>
      </w:ins>
    </w:p>
    <w:p w14:paraId="09A3553A" w14:textId="77777777" w:rsidR="00BC1A56" w:rsidRDefault="00BC1A56">
      <w:pPr>
        <w:pStyle w:val="Standard"/>
      </w:pPr>
    </w:p>
    <w:p w14:paraId="5A09471E" w14:textId="0D69474D" w:rsidR="00BC1A56" w:rsidRDefault="00BC1A56">
      <w:pPr>
        <w:pStyle w:val="Standard"/>
      </w:pPr>
      <w:del w:id="609" w:author="St-Amant, Rémi" w:date="2020-08-07T09:25:00Z">
        <w:r w:rsidDel="00E01ED0">
          <w:rPr>
            <w:noProof/>
            <w:lang w:val="en-CA" w:eastAsia="en-CA"/>
          </w:rPr>
          <w:drawing>
            <wp:inline distT="0" distB="0" distL="0" distR="0" wp14:anchorId="18013E97" wp14:editId="49DBE61B">
              <wp:extent cx="2050379" cy="1357086"/>
              <wp:effectExtent l="0" t="0" r="7620" b="0"/>
              <wp:docPr id="242"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062250" cy="1364943"/>
                      </a:xfrm>
                      <a:prstGeom prst="rect">
                        <a:avLst/>
                      </a:prstGeom>
                    </pic:spPr>
                  </pic:pic>
                </a:graphicData>
              </a:graphic>
            </wp:inline>
          </w:drawing>
        </w:r>
      </w:del>
    </w:p>
    <w:p w14:paraId="487B338D" w14:textId="1AE1024F" w:rsidR="00E01ED0" w:rsidRDefault="00E01ED0">
      <w:pPr>
        <w:pStyle w:val="Standard"/>
        <w:rPr>
          <w:ins w:id="610" w:author="St-Amant, Rémi" w:date="2020-08-07T09:26:00Z"/>
        </w:rPr>
      </w:pPr>
      <w:r>
        <w:rPr>
          <w:noProof/>
          <w:lang w:val="en-CA" w:eastAsia="en-CA"/>
        </w:rPr>
        <w:lastRenderedPageBreak/>
        <w:drawing>
          <wp:anchor distT="0" distB="0" distL="114300" distR="114300" simplePos="0" relativeHeight="251717632" behindDoc="0" locked="0" layoutInCell="1" allowOverlap="1" wp14:anchorId="21610178" wp14:editId="417DBEFC">
            <wp:simplePos x="0" y="0"/>
            <wp:positionH relativeFrom="margin">
              <wp:align>right</wp:align>
            </wp:positionH>
            <wp:positionV relativeFrom="paragraph">
              <wp:posOffset>1270</wp:posOffset>
            </wp:positionV>
            <wp:extent cx="3794125" cy="1590675"/>
            <wp:effectExtent l="0" t="0" r="0" b="9525"/>
            <wp:wrapSquare wrapText="bothSides"/>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3794125" cy="1590675"/>
                    </a:xfrm>
                    <a:prstGeom prst="rect">
                      <a:avLst/>
                    </a:prstGeom>
                  </pic:spPr>
                </pic:pic>
              </a:graphicData>
            </a:graphic>
            <wp14:sizeRelH relativeFrom="margin">
              <wp14:pctWidth>0</wp14:pctWidth>
            </wp14:sizeRelH>
            <wp14:sizeRelV relativeFrom="margin">
              <wp14:pctHeight>0</wp14:pctHeight>
            </wp14:sizeRelV>
          </wp:anchor>
        </w:drawing>
      </w:r>
      <w:r w:rsidR="00AE1AE0">
        <w:t>Pour voir la carte, commence</w:t>
      </w:r>
      <w:r w:rsidR="003B3BCB">
        <w:t>z</w:t>
      </w:r>
      <w:r w:rsidR="00AE1AE0">
        <w:t xml:space="preserve"> par ouvrir QGIS.</w:t>
      </w:r>
      <w:r w:rsidR="00831573">
        <w:t xml:space="preserve"> </w:t>
      </w:r>
    </w:p>
    <w:p w14:paraId="30FA3AD1" w14:textId="7130AB68" w:rsidR="00047CD1" w:rsidRDefault="00831573">
      <w:pPr>
        <w:pStyle w:val="Standard"/>
      </w:pPr>
      <w:r>
        <w:t xml:space="preserve">Cliquez sur « ajouter couche » </w:t>
      </w:r>
      <w:r>
        <w:rPr>
          <w:noProof/>
          <w:lang w:val="en-CA" w:eastAsia="en-CA"/>
        </w:rPr>
        <w:drawing>
          <wp:inline distT="0" distB="0" distL="0" distR="0" wp14:anchorId="3B7CFCAC" wp14:editId="44F62356">
            <wp:extent cx="219075" cy="212990"/>
            <wp:effectExtent l="0" t="0" r="0" b="0"/>
            <wp:docPr id="219"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21452" cy="215301"/>
                    </a:xfrm>
                    <a:prstGeom prst="rect">
                      <a:avLst/>
                    </a:prstGeom>
                  </pic:spPr>
                </pic:pic>
              </a:graphicData>
            </a:graphic>
          </wp:inline>
        </w:drawing>
      </w:r>
      <w:r>
        <w:t xml:space="preserve"> et sélectionnez « raster » </w:t>
      </w:r>
      <w:r>
        <w:rPr>
          <w:noProof/>
          <w:lang w:val="en-CA" w:eastAsia="en-CA"/>
        </w:rPr>
        <w:drawing>
          <wp:inline distT="0" distB="0" distL="0" distR="0" wp14:anchorId="31B66459" wp14:editId="3D347676">
            <wp:extent cx="409575" cy="165671"/>
            <wp:effectExtent l="0" t="0" r="0" b="6350"/>
            <wp:docPr id="220"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3197" cy="167136"/>
                    </a:xfrm>
                    <a:prstGeom prst="rect">
                      <a:avLst/>
                    </a:prstGeom>
                  </pic:spPr>
                </pic:pic>
              </a:graphicData>
            </a:graphic>
          </wp:inline>
        </w:drawing>
      </w:r>
      <w:r>
        <w:t>. Le</w:t>
      </w:r>
      <w:ins w:id="611" w:author="St-Amant, Rémi" w:date="2020-08-07T09:26:00Z">
        <w:r w:rsidR="00E01ED0">
          <w:t>s</w:t>
        </w:r>
      </w:ins>
      <w:r>
        <w:t xml:space="preserve"> nouveau</w:t>
      </w:r>
      <w:ins w:id="612" w:author="St-Amant, Rémi" w:date="2020-08-07T09:26:00Z">
        <w:r w:rsidR="00E01ED0">
          <w:t>x</w:t>
        </w:r>
      </w:ins>
      <w:r>
        <w:t xml:space="preserve"> fichier</w:t>
      </w:r>
      <w:ins w:id="613" w:author="St-Amant, Rémi" w:date="2020-08-07T09:26:00Z">
        <w:r w:rsidR="00E01ED0">
          <w:t>s</w:t>
        </w:r>
      </w:ins>
      <w:r>
        <w:t xml:space="preserve"> peu</w:t>
      </w:r>
      <w:ins w:id="614" w:author="St-Amant, Rémi" w:date="2020-08-07T09:26:00Z">
        <w:r w:rsidR="00E01ED0">
          <w:t>vent</w:t>
        </w:r>
      </w:ins>
      <w:del w:id="615" w:author="St-Amant, Rémi" w:date="2020-08-07T09:26:00Z">
        <w:r w:rsidDel="00E01ED0">
          <w:delText>t</w:delText>
        </w:r>
      </w:del>
      <w:r>
        <w:t xml:space="preserve"> maintenant </w:t>
      </w:r>
      <w:r w:rsidR="003B3BCB">
        <w:t>être sélectionné</w:t>
      </w:r>
      <w:r>
        <w:t>. Cliquez « ajouter » pour l</w:t>
      </w:r>
      <w:ins w:id="616" w:author="St-Amant, Rémi" w:date="2020-08-07T09:27:00Z">
        <w:r w:rsidR="00E01ED0">
          <w:t xml:space="preserve">es </w:t>
        </w:r>
      </w:ins>
      <w:del w:id="617" w:author="St-Amant, Rémi" w:date="2020-08-07T09:27:00Z">
        <w:r w:rsidDel="00E01ED0">
          <w:delText>’</w:delText>
        </w:r>
      </w:del>
      <w:r>
        <w:t xml:space="preserve">ouvrir dans QGIS. </w:t>
      </w:r>
    </w:p>
    <w:p w14:paraId="0AAF3381" w14:textId="77777777" w:rsidR="00047CD1" w:rsidRDefault="00831573">
      <w:pPr>
        <w:pStyle w:val="Standard"/>
      </w:pPr>
      <w:r>
        <w:rPr>
          <w:noProof/>
          <w:lang w:val="en-CA" w:eastAsia="en-CA"/>
        </w:rPr>
        <w:drawing>
          <wp:inline distT="0" distB="0" distL="0" distR="0" wp14:anchorId="20B15553" wp14:editId="4E231D6E">
            <wp:extent cx="3903187" cy="2730654"/>
            <wp:effectExtent l="0" t="0" r="0" b="762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903187" cy="2730654"/>
                    </a:xfrm>
                    <a:prstGeom prst="rect">
                      <a:avLst/>
                    </a:prstGeom>
                  </pic:spPr>
                </pic:pic>
              </a:graphicData>
            </a:graphic>
          </wp:inline>
        </w:drawing>
      </w:r>
    </w:p>
    <w:p w14:paraId="7E578B97" w14:textId="77777777" w:rsidR="00831573" w:rsidRDefault="00831573">
      <w:pPr>
        <w:pStyle w:val="Standard"/>
      </w:pPr>
    </w:p>
    <w:p w14:paraId="7F9314BD" w14:textId="10FAA968" w:rsidR="00831573" w:rsidRDefault="00831573">
      <w:pPr>
        <w:pStyle w:val="Standard"/>
      </w:pPr>
      <w:r>
        <w:t xml:space="preserve">Pour chaque raster, </w:t>
      </w:r>
      <w:del w:id="618" w:author="St-Amant, Rémi" w:date="2020-08-07T09:27:00Z">
        <w:r w:rsidR="003160DC" w:rsidDel="00E01ED0">
          <w:delText xml:space="preserve">cochez la couche, </w:delText>
        </w:r>
      </w:del>
      <w:r>
        <w:t>cliquez à droite sur</w:t>
      </w:r>
      <w:r w:rsidR="003B3BCB">
        <w:t xml:space="preserve"> la</w:t>
      </w:r>
      <w:r>
        <w:t xml:space="preserve"> souris et </w:t>
      </w:r>
      <w:r w:rsidR="003160DC">
        <w:t xml:space="preserve">sélectionnez propriétés. </w:t>
      </w:r>
    </w:p>
    <w:p w14:paraId="488FA4A6" w14:textId="77777777" w:rsidR="003160DC" w:rsidRDefault="003160DC">
      <w:pPr>
        <w:pStyle w:val="Standard"/>
      </w:pPr>
    </w:p>
    <w:p w14:paraId="49AC563C" w14:textId="54B5942A" w:rsidR="003160DC" w:rsidRDefault="00CB36EF">
      <w:pPr>
        <w:pStyle w:val="Standard"/>
      </w:pPr>
      <w:r>
        <w:rPr>
          <w:noProof/>
          <w:lang w:val="en-CA" w:eastAsia="en-CA"/>
        </w:rPr>
        <w:drawing>
          <wp:anchor distT="0" distB="0" distL="114300" distR="114300" simplePos="0" relativeHeight="251720704" behindDoc="0" locked="0" layoutInCell="1" allowOverlap="1" wp14:anchorId="58D8CDDC" wp14:editId="23D0AFD1">
            <wp:simplePos x="0" y="0"/>
            <wp:positionH relativeFrom="margin">
              <wp:align>right</wp:align>
            </wp:positionH>
            <wp:positionV relativeFrom="paragraph">
              <wp:posOffset>5007</wp:posOffset>
            </wp:positionV>
            <wp:extent cx="3469005" cy="2404745"/>
            <wp:effectExtent l="0" t="0" r="0" b="0"/>
            <wp:wrapSquare wrapText="bothSides"/>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469005" cy="2404745"/>
                    </a:xfrm>
                    <a:prstGeom prst="rect">
                      <a:avLst/>
                    </a:prstGeom>
                  </pic:spPr>
                </pic:pic>
              </a:graphicData>
            </a:graphic>
            <wp14:sizeRelH relativeFrom="margin">
              <wp14:pctWidth>0</wp14:pctWidth>
            </wp14:sizeRelH>
            <wp14:sizeRelV relativeFrom="margin">
              <wp14:pctHeight>0</wp14:pctHeight>
            </wp14:sizeRelV>
          </wp:anchor>
        </w:drawing>
      </w:r>
      <w:del w:id="619" w:author="St-Amant, Rémi" w:date="2020-08-07T09:29:00Z">
        <w:r w:rsidR="003160DC" w:rsidDel="00CB36EF">
          <w:rPr>
            <w:noProof/>
            <w:lang w:val="en-CA" w:eastAsia="en-CA"/>
          </w:rPr>
          <w:drawing>
            <wp:anchor distT="0" distB="0" distL="114300" distR="114300" simplePos="0" relativeHeight="251719680" behindDoc="0" locked="0" layoutInCell="1" allowOverlap="1" wp14:anchorId="342CDB5B" wp14:editId="2DC48B3B">
              <wp:simplePos x="0" y="0"/>
              <wp:positionH relativeFrom="margin">
                <wp:align>right</wp:align>
              </wp:positionH>
              <wp:positionV relativeFrom="paragraph">
                <wp:posOffset>6482</wp:posOffset>
              </wp:positionV>
              <wp:extent cx="4130675" cy="1903730"/>
              <wp:effectExtent l="0" t="0" r="3175" b="1270"/>
              <wp:wrapSquare wrapText="bothSides"/>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4130675" cy="1903730"/>
                      </a:xfrm>
                      <a:prstGeom prst="rect">
                        <a:avLst/>
                      </a:prstGeom>
                    </pic:spPr>
                  </pic:pic>
                </a:graphicData>
              </a:graphic>
              <wp14:sizeRelH relativeFrom="margin">
                <wp14:pctWidth>0</wp14:pctWidth>
              </wp14:sizeRelH>
              <wp14:sizeRelV relativeFrom="margin">
                <wp14:pctHeight>0</wp14:pctHeight>
              </wp14:sizeRelV>
            </wp:anchor>
          </w:drawing>
        </w:r>
      </w:del>
      <w:r w:rsidR="003160DC">
        <w:t>Cliquez sur la liste déroulante « style » et sélectionnez « </w:t>
      </w:r>
      <w:r w:rsidR="003B3BCB">
        <w:t>charger</w:t>
      </w:r>
      <w:r w:rsidR="003160DC">
        <w:t xml:space="preserve"> </w:t>
      </w:r>
      <w:r w:rsidR="001D1482">
        <w:t xml:space="preserve">le </w:t>
      </w:r>
      <w:r w:rsidR="003160DC">
        <w:t xml:space="preserve">style ». </w:t>
      </w:r>
      <w:r w:rsidR="00FE4F7E">
        <w:t xml:space="preserve">Choisissez le fichier .qml (créé par BioSIM dans le sous-répertoire MapOutput du projet) associé avec chaque raster. Cela chargera les bonnes dates pour la légende. Cliquez OK. </w:t>
      </w:r>
    </w:p>
    <w:p w14:paraId="73752525" w14:textId="4052657E" w:rsidR="00FE4F7E" w:rsidRDefault="00FE4F7E">
      <w:pPr>
        <w:pStyle w:val="Standard"/>
      </w:pPr>
    </w:p>
    <w:p w14:paraId="701EE51D" w14:textId="77777777" w:rsidR="00FE4F7E" w:rsidRDefault="00FE4F7E">
      <w:pPr>
        <w:pStyle w:val="Standard"/>
      </w:pPr>
    </w:p>
    <w:p w14:paraId="6C48804B" w14:textId="77777777" w:rsidR="00FE4F7E" w:rsidRDefault="00FE4F7E">
      <w:pPr>
        <w:pStyle w:val="Standard"/>
      </w:pPr>
    </w:p>
    <w:p w14:paraId="346EB9B4" w14:textId="77777777" w:rsidR="00FE4F7E" w:rsidRDefault="00FE4F7E">
      <w:pPr>
        <w:pStyle w:val="Standard"/>
      </w:pPr>
    </w:p>
    <w:p w14:paraId="16D6FCFE" w14:textId="77777777" w:rsidR="00FE4F7E" w:rsidRDefault="00FE4F7E">
      <w:pPr>
        <w:pStyle w:val="Standard"/>
      </w:pPr>
    </w:p>
    <w:p w14:paraId="50B46481" w14:textId="64343494" w:rsidR="00FE4F7E" w:rsidRDefault="00FE4F7E">
      <w:pPr>
        <w:pStyle w:val="Standard"/>
      </w:pPr>
    </w:p>
    <w:p w14:paraId="3380869A" w14:textId="3F6DC984" w:rsidR="00FE4F7E" w:rsidRDefault="00FE4F7E">
      <w:pPr>
        <w:pStyle w:val="Standard"/>
      </w:pPr>
      <w:r>
        <w:t>Ensuite sélectionnez le bouton « ajouter</w:t>
      </w:r>
      <w:r w:rsidR="001D1482">
        <w:t xml:space="preserve"> une</w:t>
      </w:r>
      <w:r>
        <w:t xml:space="preserve"> couche vecteur » </w:t>
      </w:r>
      <w:r>
        <w:rPr>
          <w:noProof/>
          <w:lang w:val="en-CA" w:eastAsia="en-CA"/>
        </w:rPr>
        <w:drawing>
          <wp:inline distT="0" distB="0" distL="0" distR="0" wp14:anchorId="0DD3FC17" wp14:editId="187ABF19">
            <wp:extent cx="647700" cy="210503"/>
            <wp:effectExtent l="0" t="0" r="0" b="0"/>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70007" cy="217753"/>
                    </a:xfrm>
                    <a:prstGeom prst="rect">
                      <a:avLst/>
                    </a:prstGeom>
                  </pic:spPr>
                </pic:pic>
              </a:graphicData>
            </a:graphic>
          </wp:inline>
        </w:drawing>
      </w:r>
      <w:r>
        <w:t xml:space="preserve"> (</w:t>
      </w:r>
      <w:r w:rsidR="001D1482">
        <w:t>cela peut aussi être fait en sélectionnant couche dans la barre de menu, ajouter une couche, et puis ajouter une couche vecteur). Dans le dia</w:t>
      </w:r>
      <w:r w:rsidR="00107656">
        <w:t>logue qui apparaîtra, il y a un</w:t>
      </w:r>
      <w:r w:rsidR="001D1482">
        <w:t xml:space="preserve"> espace pour le nom du</w:t>
      </w:r>
      <w:r w:rsidR="00107656">
        <w:t xml:space="preserve"> fichier. Sélectionnez l’ensemble</w:t>
      </w:r>
      <w:r w:rsidR="001D1482">
        <w:t xml:space="preserve"> de l’Amérique du Nord du sous-répertoire « </w:t>
      </w:r>
      <w:del w:id="620" w:author="St-Amant, Rémi" w:date="2020-08-07T09:32:00Z">
        <w:r w:rsidR="001D1482" w:rsidDel="006B22CA">
          <w:delText>layers </w:delText>
        </w:r>
      </w:del>
      <w:ins w:id="621" w:author="St-Amant, Rémi" w:date="2020-08-07T09:32:00Z">
        <w:r w:rsidR="006B22CA">
          <w:t>L</w:t>
        </w:r>
        <w:r w:rsidR="006B22CA">
          <w:t>ayers </w:t>
        </w:r>
      </w:ins>
      <w:r w:rsidR="001D1482">
        <w:t xml:space="preserve">» de la démo, et cliquez « ajouter ». </w:t>
      </w:r>
    </w:p>
    <w:p w14:paraId="64B87E56" w14:textId="77777777" w:rsidR="001D1482" w:rsidRDefault="001D1482">
      <w:pPr>
        <w:pStyle w:val="Standard"/>
      </w:pPr>
    </w:p>
    <w:p w14:paraId="14D39285" w14:textId="079750FD" w:rsidR="001D1482" w:rsidDel="00125664" w:rsidRDefault="001D1482">
      <w:pPr>
        <w:pStyle w:val="Standard"/>
        <w:rPr>
          <w:del w:id="622" w:author="St-Amant, Rémi" w:date="2020-08-07T09:31:00Z"/>
        </w:rPr>
      </w:pPr>
    </w:p>
    <w:p w14:paraId="13A8B3AA" w14:textId="530ABF85" w:rsidR="001D1482" w:rsidDel="00125664" w:rsidRDefault="001D1482">
      <w:pPr>
        <w:pStyle w:val="Standard"/>
        <w:rPr>
          <w:del w:id="623" w:author="St-Amant, Rémi" w:date="2020-08-07T09:31:00Z"/>
        </w:rPr>
      </w:pPr>
    </w:p>
    <w:p w14:paraId="4A012ED7" w14:textId="5E622157" w:rsidR="001D1482" w:rsidDel="00125664" w:rsidRDefault="001D1482">
      <w:pPr>
        <w:pStyle w:val="Standard"/>
        <w:rPr>
          <w:del w:id="624" w:author="St-Amant, Rémi" w:date="2020-08-07T09:31:00Z"/>
        </w:rPr>
      </w:pPr>
    </w:p>
    <w:p w14:paraId="2A6EBCC8" w14:textId="75A5E024" w:rsidR="001D1482" w:rsidDel="00125664" w:rsidRDefault="0029654E">
      <w:pPr>
        <w:pStyle w:val="Standard"/>
        <w:rPr>
          <w:del w:id="625" w:author="St-Amant, Rémi" w:date="2020-08-07T09:31:00Z"/>
        </w:rPr>
      </w:pPr>
      <w:del w:id="626" w:author="St-Amant, Rémi" w:date="2020-08-07T09:30:00Z">
        <w:r w:rsidDel="00CB36EF">
          <w:rPr>
            <w:noProof/>
            <w:lang w:val="en-CA" w:eastAsia="en-CA"/>
          </w:rPr>
          <w:drawing>
            <wp:anchor distT="0" distB="0" distL="114300" distR="114300" simplePos="0" relativeHeight="251722752" behindDoc="0" locked="0" layoutInCell="1" allowOverlap="1" wp14:anchorId="3801D329" wp14:editId="48794453">
              <wp:simplePos x="0" y="0"/>
              <wp:positionH relativeFrom="margin">
                <wp:align>left</wp:align>
              </wp:positionH>
              <wp:positionV relativeFrom="paragraph">
                <wp:posOffset>96213</wp:posOffset>
              </wp:positionV>
              <wp:extent cx="3563006" cy="843770"/>
              <wp:effectExtent l="0" t="0" r="0" b="0"/>
              <wp:wrapSquare wrapText="bothSides"/>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3563006" cy="843770"/>
                      </a:xfrm>
                      <a:prstGeom prst="rect">
                        <a:avLst/>
                      </a:prstGeom>
                    </pic:spPr>
                  </pic:pic>
                </a:graphicData>
              </a:graphic>
            </wp:anchor>
          </w:drawing>
        </w:r>
      </w:del>
    </w:p>
    <w:p w14:paraId="754D13DA" w14:textId="7794C79A" w:rsidR="001D1482" w:rsidDel="00125664" w:rsidRDefault="001D1482">
      <w:pPr>
        <w:pStyle w:val="Standard"/>
        <w:rPr>
          <w:del w:id="627" w:author="St-Amant, Rémi" w:date="2020-08-07T09:31:00Z"/>
        </w:rPr>
      </w:pPr>
    </w:p>
    <w:p w14:paraId="28FF922D" w14:textId="21BA48F9" w:rsidR="001D1482" w:rsidDel="00125664" w:rsidRDefault="001D1482">
      <w:pPr>
        <w:pStyle w:val="Standard"/>
        <w:rPr>
          <w:del w:id="628" w:author="St-Amant, Rémi" w:date="2020-08-07T09:32:00Z"/>
        </w:rPr>
      </w:pPr>
    </w:p>
    <w:p w14:paraId="6F97851D" w14:textId="6F3F0422" w:rsidR="001D1482" w:rsidRDefault="00EC1CBF">
      <w:pPr>
        <w:pStyle w:val="Standard"/>
      </w:pPr>
      <w:del w:id="629" w:author="St-Amant, Rémi" w:date="2020-08-07T09:30:00Z">
        <w:r w:rsidDel="00CB36EF">
          <w:rPr>
            <w:noProof/>
            <w:lang w:val="en-CA" w:eastAsia="en-CA"/>
          </w:rPr>
          <w:drawing>
            <wp:anchor distT="0" distB="0" distL="114300" distR="114300" simplePos="0" relativeHeight="251724800" behindDoc="0" locked="0" layoutInCell="1" allowOverlap="1" wp14:anchorId="01D390A7" wp14:editId="5F8E8057">
              <wp:simplePos x="0" y="0"/>
              <wp:positionH relativeFrom="margin">
                <wp:align>right</wp:align>
              </wp:positionH>
              <wp:positionV relativeFrom="paragraph">
                <wp:posOffset>5655</wp:posOffset>
              </wp:positionV>
              <wp:extent cx="2158365" cy="2306955"/>
              <wp:effectExtent l="0" t="0" r="0" b="0"/>
              <wp:wrapSquare wrapText="bothSides"/>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158365" cy="2306955"/>
                      </a:xfrm>
                      <a:prstGeom prst="rect">
                        <a:avLst/>
                      </a:prstGeom>
                    </pic:spPr>
                  </pic:pic>
                </a:graphicData>
              </a:graphic>
              <wp14:sizeRelH relativeFrom="margin">
                <wp14:pctWidth>0</wp14:pctWidth>
              </wp14:sizeRelH>
              <wp14:sizeRelV relativeFrom="margin">
                <wp14:pctHeight>0</wp14:pctHeight>
              </wp14:sizeRelV>
            </wp:anchor>
          </w:drawing>
        </w:r>
      </w:del>
      <w:r>
        <w:t xml:space="preserve">Pour sélectionner le motif qui remplit la couche d’Amérique du nord, il faut d’abord double-cliquer sur la couche et sélectionner « symbologie ».  Sélectionnez « land » et cliquez OK. </w:t>
      </w:r>
    </w:p>
    <w:p w14:paraId="22DA8F4A" w14:textId="7CE87121" w:rsidR="00EC1CBF" w:rsidDel="00CB36EF" w:rsidRDefault="00EC1CBF">
      <w:pPr>
        <w:pStyle w:val="Standard"/>
        <w:rPr>
          <w:del w:id="630" w:author="St-Amant, Rémi" w:date="2020-08-07T09:31:00Z"/>
        </w:rPr>
      </w:pPr>
    </w:p>
    <w:p w14:paraId="35B7D723" w14:textId="7937D978" w:rsidR="00EC1CBF" w:rsidDel="00CB36EF" w:rsidRDefault="00EC1CBF">
      <w:pPr>
        <w:pStyle w:val="Standard"/>
        <w:rPr>
          <w:del w:id="631" w:author="St-Amant, Rémi" w:date="2020-08-07T09:31:00Z"/>
        </w:rPr>
      </w:pPr>
      <w:del w:id="632" w:author="St-Amant, Rémi" w:date="2020-08-07T09:31:00Z">
        <w:r w:rsidDel="00CB36EF">
          <w:delText xml:space="preserve">Ensuite cliquez à droite sur la couche d’Amérique du nord, et sélectionnez « dupliquer la couche ». </w:delText>
        </w:r>
      </w:del>
    </w:p>
    <w:p w14:paraId="68C5179A" w14:textId="6E9ECF38" w:rsidR="00EC1CBF" w:rsidDel="00CB36EF" w:rsidRDefault="00EC1CBF">
      <w:pPr>
        <w:pStyle w:val="Standard"/>
        <w:rPr>
          <w:del w:id="633" w:author="St-Amant, Rémi" w:date="2020-08-07T09:31:00Z"/>
        </w:rPr>
      </w:pPr>
    </w:p>
    <w:p w14:paraId="6C27707E" w14:textId="5D8096A5" w:rsidR="00EC1CBF" w:rsidDel="00CB36EF" w:rsidRDefault="00EC1CBF">
      <w:pPr>
        <w:pStyle w:val="Standard"/>
        <w:rPr>
          <w:del w:id="634" w:author="St-Amant, Rémi" w:date="2020-08-07T09:31:00Z"/>
        </w:rPr>
      </w:pPr>
      <w:del w:id="635" w:author="St-Amant, Rémi" w:date="2020-08-07T09:31:00Z">
        <w:r w:rsidDel="00CB36EF">
          <w:rPr>
            <w:noProof/>
            <w:lang w:val="en-CA" w:eastAsia="en-CA"/>
          </w:rPr>
          <w:drawing>
            <wp:anchor distT="0" distB="0" distL="114300" distR="114300" simplePos="0" relativeHeight="251725824" behindDoc="0" locked="0" layoutInCell="1" allowOverlap="1" wp14:anchorId="240545A4" wp14:editId="07A25231">
              <wp:simplePos x="0" y="0"/>
              <wp:positionH relativeFrom="margin">
                <wp:align>left</wp:align>
              </wp:positionH>
              <wp:positionV relativeFrom="paragraph">
                <wp:posOffset>27880</wp:posOffset>
              </wp:positionV>
              <wp:extent cx="2553056" cy="1810003"/>
              <wp:effectExtent l="0" t="0" r="0" b="0"/>
              <wp:wrapSquare wrapText="bothSides"/>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2020-07-23 09_31_23-.png"/>
                      <pic:cNvPicPr/>
                    </pic:nvPicPr>
                    <pic:blipFill>
                      <a:blip r:embed="rId159">
                        <a:extLst>
                          <a:ext uri="{28A0092B-C50C-407E-A947-70E740481C1C}">
                            <a14:useLocalDpi xmlns:a14="http://schemas.microsoft.com/office/drawing/2010/main" val="0"/>
                          </a:ext>
                        </a:extLst>
                      </a:blip>
                      <a:stretch>
                        <a:fillRect/>
                      </a:stretch>
                    </pic:blipFill>
                    <pic:spPr>
                      <a:xfrm>
                        <a:off x="0" y="0"/>
                        <a:ext cx="2553056" cy="1810003"/>
                      </a:xfrm>
                      <a:prstGeom prst="rect">
                        <a:avLst/>
                      </a:prstGeom>
                    </pic:spPr>
                  </pic:pic>
                </a:graphicData>
              </a:graphic>
            </wp:anchor>
          </w:drawing>
        </w:r>
      </w:del>
    </w:p>
    <w:p w14:paraId="40139426" w14:textId="29202929" w:rsidR="00EC1CBF" w:rsidDel="00CB36EF" w:rsidRDefault="00EC1CBF">
      <w:pPr>
        <w:pStyle w:val="Standard"/>
        <w:rPr>
          <w:del w:id="636" w:author="St-Amant, Rémi" w:date="2020-08-07T09:31:00Z"/>
        </w:rPr>
      </w:pPr>
    </w:p>
    <w:p w14:paraId="4A2751BE" w14:textId="51D7CEFA" w:rsidR="00EC1CBF" w:rsidDel="00CB36EF" w:rsidRDefault="00EC1CBF">
      <w:pPr>
        <w:pStyle w:val="Standard"/>
        <w:rPr>
          <w:del w:id="637" w:author="St-Amant, Rémi" w:date="2020-08-07T09:31:00Z"/>
        </w:rPr>
      </w:pPr>
    </w:p>
    <w:p w14:paraId="6177BAFE" w14:textId="5F2C38CA" w:rsidR="00EC1CBF" w:rsidDel="00CB36EF" w:rsidRDefault="00EC1CBF">
      <w:pPr>
        <w:pStyle w:val="Standard"/>
        <w:rPr>
          <w:del w:id="638" w:author="St-Amant, Rémi" w:date="2020-08-07T09:31:00Z"/>
        </w:rPr>
      </w:pPr>
    </w:p>
    <w:p w14:paraId="494D7B5D" w14:textId="3E8B93C5" w:rsidR="00EC1CBF" w:rsidDel="00CB36EF" w:rsidRDefault="00EC1CBF">
      <w:pPr>
        <w:pStyle w:val="Standard"/>
        <w:rPr>
          <w:del w:id="639" w:author="St-Amant, Rémi" w:date="2020-08-07T09:31:00Z"/>
        </w:rPr>
      </w:pPr>
    </w:p>
    <w:p w14:paraId="3C827780" w14:textId="0BB0C61C" w:rsidR="00EC1CBF" w:rsidDel="00CB36EF" w:rsidRDefault="00EC1CBF">
      <w:pPr>
        <w:pStyle w:val="Standard"/>
        <w:rPr>
          <w:del w:id="640" w:author="St-Amant, Rémi" w:date="2020-08-07T09:31:00Z"/>
        </w:rPr>
      </w:pPr>
    </w:p>
    <w:p w14:paraId="742F45BC" w14:textId="17ACD5F9" w:rsidR="00EC1CBF" w:rsidDel="00CB36EF" w:rsidRDefault="00EC1CBF">
      <w:pPr>
        <w:pStyle w:val="Standard"/>
        <w:rPr>
          <w:del w:id="641" w:author="St-Amant, Rémi" w:date="2020-08-07T09:31:00Z"/>
        </w:rPr>
      </w:pPr>
    </w:p>
    <w:p w14:paraId="54932E23" w14:textId="5C9974F7" w:rsidR="00EC1CBF" w:rsidDel="00CB36EF" w:rsidRDefault="00EC1CBF">
      <w:pPr>
        <w:pStyle w:val="Standard"/>
        <w:rPr>
          <w:del w:id="642" w:author="St-Amant, Rémi" w:date="2020-08-07T09:31:00Z"/>
        </w:rPr>
      </w:pPr>
    </w:p>
    <w:p w14:paraId="2D5DE3D6" w14:textId="06291AD3" w:rsidR="00EC1CBF" w:rsidDel="00CB36EF" w:rsidRDefault="00EC1CBF">
      <w:pPr>
        <w:pStyle w:val="Standard"/>
        <w:rPr>
          <w:del w:id="643" w:author="St-Amant, Rémi" w:date="2020-08-07T09:31:00Z"/>
        </w:rPr>
      </w:pPr>
    </w:p>
    <w:p w14:paraId="05FA4A88" w14:textId="71F6C420" w:rsidR="00EC1CBF" w:rsidDel="00CB36EF" w:rsidRDefault="00EC1CBF">
      <w:pPr>
        <w:pStyle w:val="Standard"/>
        <w:rPr>
          <w:del w:id="644" w:author="St-Amant, Rémi" w:date="2020-08-07T09:31:00Z"/>
        </w:rPr>
      </w:pPr>
    </w:p>
    <w:p w14:paraId="6E0A0950" w14:textId="22CEF7AA" w:rsidR="00EC1CBF" w:rsidDel="00CB36EF" w:rsidRDefault="00EC1CBF">
      <w:pPr>
        <w:pStyle w:val="Standard"/>
        <w:rPr>
          <w:del w:id="645" w:author="St-Amant, Rémi" w:date="2020-08-07T09:31:00Z"/>
        </w:rPr>
      </w:pPr>
    </w:p>
    <w:p w14:paraId="12142DF6" w14:textId="78FFE7EE" w:rsidR="00EC1CBF" w:rsidDel="00CB36EF" w:rsidRDefault="00EC1CBF">
      <w:pPr>
        <w:pStyle w:val="Standard"/>
        <w:rPr>
          <w:del w:id="646" w:author="St-Amant, Rémi" w:date="2020-08-07T09:31:00Z"/>
        </w:rPr>
      </w:pPr>
    </w:p>
    <w:p w14:paraId="2B33FF6D" w14:textId="38C06754" w:rsidR="00EC1CBF" w:rsidDel="00CB36EF" w:rsidRDefault="00E57182">
      <w:pPr>
        <w:pStyle w:val="Standard"/>
        <w:rPr>
          <w:del w:id="647" w:author="St-Amant, Rémi" w:date="2020-08-07T09:31:00Z"/>
        </w:rPr>
      </w:pPr>
      <w:del w:id="648" w:author="St-Amant, Rémi" w:date="2020-08-07T09:31:00Z">
        <w:r w:rsidDel="00CB36EF">
          <w:rPr>
            <w:noProof/>
            <w:lang w:val="en-CA" w:eastAsia="en-CA"/>
          </w:rPr>
          <w:drawing>
            <wp:anchor distT="0" distB="0" distL="114300" distR="114300" simplePos="0" relativeHeight="251726848" behindDoc="0" locked="0" layoutInCell="1" allowOverlap="1" wp14:anchorId="29AA8691" wp14:editId="0DF93209">
              <wp:simplePos x="0" y="0"/>
              <wp:positionH relativeFrom="margin">
                <wp:align>right</wp:align>
              </wp:positionH>
              <wp:positionV relativeFrom="paragraph">
                <wp:posOffset>5272</wp:posOffset>
              </wp:positionV>
              <wp:extent cx="3710940" cy="3410585"/>
              <wp:effectExtent l="0" t="0" r="3810" b="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2020-07-23 09_37_06-Layer Properties — NorthAmerica copy (default) — Symbologie.png"/>
                      <pic:cNvPicPr/>
                    </pic:nvPicPr>
                    <pic:blipFill>
                      <a:blip r:embed="rId160">
                        <a:extLst>
                          <a:ext uri="{28A0092B-C50C-407E-A947-70E740481C1C}">
                            <a14:useLocalDpi xmlns:a14="http://schemas.microsoft.com/office/drawing/2010/main" val="0"/>
                          </a:ext>
                        </a:extLst>
                      </a:blip>
                      <a:stretch>
                        <a:fillRect/>
                      </a:stretch>
                    </pic:blipFill>
                    <pic:spPr>
                      <a:xfrm>
                        <a:off x="0" y="0"/>
                        <a:ext cx="3710940" cy="3410585"/>
                      </a:xfrm>
                      <a:prstGeom prst="rect">
                        <a:avLst/>
                      </a:prstGeom>
                    </pic:spPr>
                  </pic:pic>
                </a:graphicData>
              </a:graphic>
              <wp14:sizeRelH relativeFrom="margin">
                <wp14:pctWidth>0</wp14:pctWidth>
              </wp14:sizeRelH>
              <wp14:sizeRelV relativeFrom="margin">
                <wp14:pctHeight>0</wp14:pctHeight>
              </wp14:sizeRelV>
            </wp:anchor>
          </w:drawing>
        </w:r>
        <w:r w:rsidR="00EC1CBF" w:rsidDel="00CB36EF">
          <w:delText xml:space="preserve">Cette fois-ci, double-cliquez sur la couche dupliqué d’Amérique du nord et sélectionnez « remplissage simple ». Plusieurs listes déroulantes apparaîtront. </w:delText>
        </w:r>
        <w:r w:rsidR="00107656" w:rsidDel="00CB36EF">
          <w:delText>Pour « style de remplissage » choisissez « pas de remplissage »</w:delText>
        </w:r>
        <w:r w:rsidDel="00CB36EF">
          <w:delText xml:space="preserve">. Cliquez OK. </w:delText>
        </w:r>
      </w:del>
    </w:p>
    <w:p w14:paraId="04DAAFE6" w14:textId="4848C58D" w:rsidR="00E57182" w:rsidDel="00CB36EF" w:rsidRDefault="00E57182">
      <w:pPr>
        <w:pStyle w:val="Standard"/>
        <w:rPr>
          <w:del w:id="649" w:author="St-Amant, Rémi" w:date="2020-08-07T09:31:00Z"/>
        </w:rPr>
      </w:pPr>
    </w:p>
    <w:p w14:paraId="549ABFFA" w14:textId="2ACF895E" w:rsidR="00E57182" w:rsidDel="00CB36EF" w:rsidRDefault="00E57182">
      <w:pPr>
        <w:pStyle w:val="Standard"/>
        <w:rPr>
          <w:del w:id="650" w:author="St-Amant, Rémi" w:date="2020-08-07T09:31:00Z"/>
        </w:rPr>
      </w:pPr>
    </w:p>
    <w:p w14:paraId="4FC3C737" w14:textId="76D59823" w:rsidR="00E57182" w:rsidDel="00CB36EF" w:rsidRDefault="00E57182">
      <w:pPr>
        <w:pStyle w:val="Standard"/>
        <w:rPr>
          <w:del w:id="651" w:author="St-Amant, Rémi" w:date="2020-08-07T09:31:00Z"/>
        </w:rPr>
      </w:pPr>
    </w:p>
    <w:p w14:paraId="24BE6A50" w14:textId="7B3A715F" w:rsidR="00E57182" w:rsidDel="00CB36EF" w:rsidRDefault="00E57182">
      <w:pPr>
        <w:pStyle w:val="Standard"/>
        <w:rPr>
          <w:del w:id="652" w:author="St-Amant, Rémi" w:date="2020-08-07T09:31:00Z"/>
        </w:rPr>
      </w:pPr>
    </w:p>
    <w:p w14:paraId="38015707" w14:textId="0C1C30B1" w:rsidR="00E57182" w:rsidDel="00CB36EF" w:rsidRDefault="00E57182">
      <w:pPr>
        <w:pStyle w:val="Standard"/>
        <w:rPr>
          <w:del w:id="653" w:author="St-Amant, Rémi" w:date="2020-08-07T09:31:00Z"/>
        </w:rPr>
      </w:pPr>
    </w:p>
    <w:p w14:paraId="26748AD3" w14:textId="3084AE6C" w:rsidR="00E57182" w:rsidDel="00CB36EF" w:rsidRDefault="00E57182">
      <w:pPr>
        <w:pStyle w:val="Standard"/>
        <w:rPr>
          <w:del w:id="654" w:author="St-Amant, Rémi" w:date="2020-08-07T09:31:00Z"/>
        </w:rPr>
      </w:pPr>
    </w:p>
    <w:p w14:paraId="5FFE8DFA" w14:textId="6D2440F2" w:rsidR="00E57182" w:rsidDel="00CB36EF" w:rsidRDefault="00E57182">
      <w:pPr>
        <w:pStyle w:val="Standard"/>
        <w:rPr>
          <w:del w:id="655" w:author="St-Amant, Rémi" w:date="2020-08-07T09:31:00Z"/>
        </w:rPr>
      </w:pPr>
    </w:p>
    <w:p w14:paraId="43999B0B" w14:textId="22DC6A58" w:rsidR="00E57182" w:rsidDel="00CB36EF" w:rsidRDefault="00E57182">
      <w:pPr>
        <w:pStyle w:val="Standard"/>
        <w:rPr>
          <w:del w:id="656" w:author="St-Amant, Rémi" w:date="2020-08-07T09:31:00Z"/>
        </w:rPr>
      </w:pPr>
    </w:p>
    <w:p w14:paraId="76DDCC0F" w14:textId="7C4903E8" w:rsidR="00E57182" w:rsidDel="00CB36EF" w:rsidRDefault="00E57182">
      <w:pPr>
        <w:pStyle w:val="Standard"/>
        <w:rPr>
          <w:del w:id="657" w:author="St-Amant, Rémi" w:date="2020-08-07T09:31:00Z"/>
        </w:rPr>
      </w:pPr>
    </w:p>
    <w:p w14:paraId="35EA5E33" w14:textId="1827E47A" w:rsidR="00E57182" w:rsidDel="00CB36EF" w:rsidRDefault="00E57182">
      <w:pPr>
        <w:pStyle w:val="Standard"/>
        <w:rPr>
          <w:del w:id="658" w:author="St-Amant, Rémi" w:date="2020-08-07T09:31:00Z"/>
        </w:rPr>
      </w:pPr>
    </w:p>
    <w:p w14:paraId="7B2CA304" w14:textId="4D74E646" w:rsidR="00E57182" w:rsidDel="00CB36EF" w:rsidRDefault="00E57182">
      <w:pPr>
        <w:pStyle w:val="Standard"/>
        <w:rPr>
          <w:del w:id="659" w:author="St-Amant, Rémi" w:date="2020-08-07T09:31:00Z"/>
        </w:rPr>
      </w:pPr>
    </w:p>
    <w:p w14:paraId="7A76BE25" w14:textId="18B2EFFC" w:rsidR="00E57182" w:rsidDel="00CB36EF" w:rsidRDefault="00E57182">
      <w:pPr>
        <w:pStyle w:val="Standard"/>
        <w:rPr>
          <w:del w:id="660" w:author="St-Amant, Rémi" w:date="2020-08-07T09:31:00Z"/>
        </w:rPr>
      </w:pPr>
    </w:p>
    <w:p w14:paraId="38698EA6" w14:textId="77777777" w:rsidR="00E57182" w:rsidRDefault="00E57182">
      <w:pPr>
        <w:pStyle w:val="Standard"/>
      </w:pPr>
    </w:p>
    <w:p w14:paraId="44923DDC" w14:textId="5165DD18" w:rsidR="00E57182" w:rsidRPr="004A1D70" w:rsidDel="006B22CA" w:rsidRDefault="00E57182">
      <w:pPr>
        <w:pStyle w:val="Standard"/>
        <w:rPr>
          <w:del w:id="661" w:author="St-Amant, Rémi" w:date="2020-08-07T09:32:00Z"/>
        </w:rPr>
      </w:pPr>
      <w:del w:id="662" w:author="St-Amant, Rémi" w:date="2020-08-07T09:32:00Z">
        <w:r w:rsidDel="006B22CA">
          <w:delText xml:space="preserve">Cochez les boîtes à côté des couches d’intérêt. </w:delText>
        </w:r>
        <w:r w:rsidRPr="004A1D70" w:rsidDel="006B22CA">
          <w:rPr>
            <w:lang w:val="en-CA"/>
          </w:rPr>
          <w:delText xml:space="preserve">On va cocher NorthAmerica, Pupae_2020(date), NorthAmerica copy. </w:delText>
        </w:r>
        <w:r w:rsidRPr="004A1D70" w:rsidDel="006B22CA">
          <w:delText>Votre carte finale devrait ressembler</w:delText>
        </w:r>
        <w:r w:rsidR="00107656" w:rsidRPr="004A1D70" w:rsidDel="006B22CA">
          <w:delText xml:space="preserve"> à</w:delText>
        </w:r>
        <w:r w:rsidRPr="004A1D70" w:rsidDel="006B22CA">
          <w:delText xml:space="preserve"> l’image à gauche.  </w:delText>
        </w:r>
      </w:del>
    </w:p>
    <w:p w14:paraId="395C0CAB" w14:textId="4BDFD4F5" w:rsidR="00E57182" w:rsidRPr="004A1D70" w:rsidDel="006B22CA" w:rsidRDefault="008E6AE2">
      <w:pPr>
        <w:pStyle w:val="Standard"/>
        <w:rPr>
          <w:del w:id="663" w:author="St-Amant, Rémi" w:date="2020-08-07T09:33:00Z"/>
        </w:rPr>
      </w:pPr>
      <w:del w:id="664" w:author="St-Amant, Rémi" w:date="2020-08-07T09:32:00Z">
        <w:r w:rsidDel="006B22CA">
          <w:rPr>
            <w:noProof/>
            <w:lang w:val="en-CA" w:eastAsia="en-CA"/>
          </w:rPr>
          <w:drawing>
            <wp:anchor distT="0" distB="0" distL="114300" distR="114300" simplePos="0" relativeHeight="251728896" behindDoc="0" locked="0" layoutInCell="1" allowOverlap="1" wp14:anchorId="2C013014" wp14:editId="1E081C7E">
              <wp:simplePos x="0" y="0"/>
              <wp:positionH relativeFrom="margin">
                <wp:align>left</wp:align>
              </wp:positionH>
              <wp:positionV relativeFrom="paragraph">
                <wp:posOffset>112461</wp:posOffset>
              </wp:positionV>
              <wp:extent cx="3260090" cy="2209165"/>
              <wp:effectExtent l="0" t="0" r="0" b="635"/>
              <wp:wrapSquare wrapText="bothSides"/>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260090" cy="2209165"/>
                      </a:xfrm>
                      <a:prstGeom prst="rect">
                        <a:avLst/>
                      </a:prstGeom>
                    </pic:spPr>
                  </pic:pic>
                </a:graphicData>
              </a:graphic>
              <wp14:sizeRelH relativeFrom="margin">
                <wp14:pctWidth>0</wp14:pctWidth>
              </wp14:sizeRelH>
              <wp14:sizeRelV relativeFrom="margin">
                <wp14:pctHeight>0</wp14:pctHeight>
              </wp14:sizeRelV>
            </wp:anchor>
          </w:drawing>
        </w:r>
      </w:del>
    </w:p>
    <w:p w14:paraId="1B5EDD9B" w14:textId="64F9A2C7" w:rsidR="00E57182" w:rsidRPr="004A1D70" w:rsidDel="006B22CA" w:rsidRDefault="00E57182">
      <w:pPr>
        <w:pStyle w:val="Standard"/>
        <w:rPr>
          <w:del w:id="665" w:author="St-Amant, Rémi" w:date="2020-08-07T09:33:00Z"/>
        </w:rPr>
      </w:pPr>
    </w:p>
    <w:p w14:paraId="216842DA" w14:textId="57E69C16" w:rsidR="00E57182" w:rsidRPr="004A1D70" w:rsidDel="006B22CA" w:rsidRDefault="00E57182">
      <w:pPr>
        <w:pStyle w:val="Standard"/>
        <w:rPr>
          <w:del w:id="666" w:author="St-Amant, Rémi" w:date="2020-08-07T09:33:00Z"/>
        </w:rPr>
      </w:pPr>
    </w:p>
    <w:p w14:paraId="37D959DF" w14:textId="44FED222" w:rsidR="00E57182" w:rsidRPr="004A1D70" w:rsidDel="006B22CA" w:rsidRDefault="00E57182">
      <w:pPr>
        <w:pStyle w:val="Standard"/>
        <w:rPr>
          <w:del w:id="667" w:author="St-Amant, Rémi" w:date="2020-08-07T09:33:00Z"/>
        </w:rPr>
      </w:pPr>
    </w:p>
    <w:p w14:paraId="28598E17" w14:textId="12D635AE" w:rsidR="00E57182" w:rsidRPr="004A1D70" w:rsidDel="006B22CA" w:rsidRDefault="00485B71">
      <w:pPr>
        <w:pStyle w:val="Standard"/>
        <w:rPr>
          <w:del w:id="668" w:author="St-Amant, Rémi" w:date="2020-08-07T09:33:00Z"/>
        </w:rPr>
      </w:pPr>
      <w:del w:id="669" w:author="St-Amant, Rémi" w:date="2020-08-07T09:33:00Z">
        <w:r w:rsidDel="006B22CA">
          <w:rPr>
            <w:noProof/>
            <w:lang w:val="en-CA" w:eastAsia="en-CA"/>
          </w:rPr>
          <w:drawing>
            <wp:anchor distT="0" distB="0" distL="114300" distR="114300" simplePos="0" relativeHeight="251729920" behindDoc="0" locked="0" layoutInCell="1" allowOverlap="1" wp14:anchorId="0539BB93" wp14:editId="12DDA34A">
              <wp:simplePos x="0" y="0"/>
              <wp:positionH relativeFrom="margin">
                <wp:align>right</wp:align>
              </wp:positionH>
              <wp:positionV relativeFrom="paragraph">
                <wp:posOffset>14605</wp:posOffset>
              </wp:positionV>
              <wp:extent cx="2144395" cy="2961640"/>
              <wp:effectExtent l="0" t="0" r="8255" b="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2020-07-23 09_46_53-QGIS3.png"/>
                      <pic:cNvPicPr/>
                    </pic:nvPicPr>
                    <pic:blipFill>
                      <a:blip r:embed="rId162">
                        <a:extLst>
                          <a:ext uri="{28A0092B-C50C-407E-A947-70E740481C1C}">
                            <a14:useLocalDpi xmlns:a14="http://schemas.microsoft.com/office/drawing/2010/main" val="0"/>
                          </a:ext>
                        </a:extLst>
                      </a:blip>
                      <a:stretch>
                        <a:fillRect/>
                      </a:stretch>
                    </pic:blipFill>
                    <pic:spPr>
                      <a:xfrm>
                        <a:off x="0" y="0"/>
                        <a:ext cx="2144395" cy="2961640"/>
                      </a:xfrm>
                      <a:prstGeom prst="rect">
                        <a:avLst/>
                      </a:prstGeom>
                    </pic:spPr>
                  </pic:pic>
                </a:graphicData>
              </a:graphic>
              <wp14:sizeRelH relativeFrom="margin">
                <wp14:pctWidth>0</wp14:pctWidth>
              </wp14:sizeRelH>
              <wp14:sizeRelV relativeFrom="margin">
                <wp14:pctHeight>0</wp14:pctHeight>
              </wp14:sizeRelV>
            </wp:anchor>
          </w:drawing>
        </w:r>
      </w:del>
    </w:p>
    <w:p w14:paraId="0EACC62D" w14:textId="5FF7A9F0" w:rsidR="00E57182" w:rsidRPr="004A1D70" w:rsidDel="006B22CA" w:rsidRDefault="00E57182">
      <w:pPr>
        <w:pStyle w:val="Standard"/>
        <w:rPr>
          <w:del w:id="670" w:author="St-Amant, Rémi" w:date="2020-08-07T09:33:00Z"/>
        </w:rPr>
      </w:pPr>
    </w:p>
    <w:p w14:paraId="153B5A35" w14:textId="3B3F4D7B" w:rsidR="00E57182" w:rsidRPr="004A1D70" w:rsidDel="006B22CA" w:rsidRDefault="00E57182">
      <w:pPr>
        <w:pStyle w:val="Standard"/>
        <w:rPr>
          <w:del w:id="671" w:author="St-Amant, Rémi" w:date="2020-08-07T09:33:00Z"/>
        </w:rPr>
      </w:pPr>
    </w:p>
    <w:p w14:paraId="21005D07" w14:textId="068C33BD" w:rsidR="00E57182" w:rsidRPr="004A1D70" w:rsidDel="006B22CA" w:rsidRDefault="00E57182">
      <w:pPr>
        <w:pStyle w:val="Standard"/>
        <w:rPr>
          <w:del w:id="672" w:author="St-Amant, Rémi" w:date="2020-08-07T09:33:00Z"/>
        </w:rPr>
      </w:pPr>
    </w:p>
    <w:p w14:paraId="25FD8ABE" w14:textId="77777777" w:rsidR="00E57182" w:rsidRPr="004A1D70" w:rsidRDefault="00E57182">
      <w:pPr>
        <w:pStyle w:val="Standard"/>
      </w:pPr>
    </w:p>
    <w:p w14:paraId="0AC07384" w14:textId="31D42D7C" w:rsidR="00E57182" w:rsidRDefault="006B22CA">
      <w:pPr>
        <w:pStyle w:val="Standard"/>
      </w:pPr>
      <w:r>
        <w:rPr>
          <w:noProof/>
          <w:lang w:val="en-CA" w:eastAsia="en-CA"/>
        </w:rPr>
        <w:drawing>
          <wp:anchor distT="0" distB="0" distL="114300" distR="114300" simplePos="0" relativeHeight="251730944" behindDoc="0" locked="0" layoutInCell="1" allowOverlap="1" wp14:anchorId="5BCDF9CA" wp14:editId="33E1BB73">
            <wp:simplePos x="0" y="0"/>
            <wp:positionH relativeFrom="margin">
              <wp:align>right</wp:align>
            </wp:positionH>
            <wp:positionV relativeFrom="paragraph">
              <wp:posOffset>22142</wp:posOffset>
            </wp:positionV>
            <wp:extent cx="1978660" cy="949960"/>
            <wp:effectExtent l="0" t="0" r="2540" b="254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2020-07-23 09_47_36-Créer un titre de mise en page.png"/>
                    <pic:cNvPicPr/>
                  </pic:nvPicPr>
                  <pic:blipFill>
                    <a:blip r:embed="rId163">
                      <a:extLst>
                        <a:ext uri="{28A0092B-C50C-407E-A947-70E740481C1C}">
                          <a14:useLocalDpi xmlns:a14="http://schemas.microsoft.com/office/drawing/2010/main" val="0"/>
                        </a:ext>
                      </a:extLst>
                    </a:blip>
                    <a:stretch>
                      <a:fillRect/>
                    </a:stretch>
                  </pic:blipFill>
                  <pic:spPr>
                    <a:xfrm>
                      <a:off x="0" y="0"/>
                      <a:ext cx="1978660" cy="949960"/>
                    </a:xfrm>
                    <a:prstGeom prst="rect">
                      <a:avLst/>
                    </a:prstGeom>
                  </pic:spPr>
                </pic:pic>
              </a:graphicData>
            </a:graphic>
            <wp14:sizeRelH relativeFrom="margin">
              <wp14:pctWidth>0</wp14:pctWidth>
            </wp14:sizeRelH>
            <wp14:sizeRelV relativeFrom="margin">
              <wp14:pctHeight>0</wp14:pctHeight>
            </wp14:sizeRelV>
          </wp:anchor>
        </w:drawing>
      </w:r>
      <w:r w:rsidR="00E57182" w:rsidRPr="004A1D70">
        <w:t xml:space="preserve">Pour exporter la carte </w:t>
      </w:r>
      <w:del w:id="673" w:author="St-Amant, Rémi" w:date="2020-08-07T09:33:00Z">
        <w:r w:rsidR="00E57182" w:rsidRPr="004A1D70" w:rsidDel="006B22CA">
          <w:delText xml:space="preserve">comme une </w:delText>
        </w:r>
      </w:del>
      <w:ins w:id="674" w:author="St-Amant, Rémi" w:date="2020-08-07T09:33:00Z">
        <w:r>
          <w:t xml:space="preserve">en </w:t>
        </w:r>
      </w:ins>
      <w:r w:rsidR="00E57182" w:rsidRPr="004A1D70">
        <w:t xml:space="preserve">image, </w:t>
      </w:r>
      <w:r w:rsidR="00E57182">
        <w:t xml:space="preserve">sélectionnez « projet » et puis « nouvelle mise en page ». Un dialogue apparaîtra </w:t>
      </w:r>
      <w:r w:rsidR="00107656">
        <w:t>avec un</w:t>
      </w:r>
      <w:r w:rsidR="00485B71">
        <w:t xml:space="preserve"> espace pour un titre. Si vous le laissez vide, un titre sera généré automatiquement. </w:t>
      </w:r>
    </w:p>
    <w:p w14:paraId="141C564A" w14:textId="54104935" w:rsidR="00485B71" w:rsidRDefault="00485B71">
      <w:pPr>
        <w:pStyle w:val="Standard"/>
      </w:pPr>
    </w:p>
    <w:p w14:paraId="1E27055D" w14:textId="6B7CE7C4" w:rsidR="00485B71" w:rsidRDefault="00485B71">
      <w:pPr>
        <w:pStyle w:val="Standard"/>
      </w:pPr>
    </w:p>
    <w:p w14:paraId="5A058844" w14:textId="77777777" w:rsidR="00485B71" w:rsidRDefault="00485B71">
      <w:pPr>
        <w:pStyle w:val="Standard"/>
      </w:pPr>
    </w:p>
    <w:p w14:paraId="21497D7C" w14:textId="75E0F69A" w:rsidR="00485B71" w:rsidRPr="00540757" w:rsidDel="006B22CA" w:rsidRDefault="00485B71" w:rsidP="004A1D70">
      <w:pPr>
        <w:rPr>
          <w:del w:id="675" w:author="St-Amant, Rémi" w:date="2020-08-07T09:33:00Z"/>
        </w:rPr>
      </w:pPr>
    </w:p>
    <w:p w14:paraId="1B5FBD4A" w14:textId="52616B41" w:rsidR="00485B71" w:rsidRPr="004A1D70" w:rsidDel="006B22CA" w:rsidRDefault="00485B71" w:rsidP="004A1D70">
      <w:pPr>
        <w:rPr>
          <w:del w:id="676" w:author="St-Amant, Rémi" w:date="2020-08-07T09:33:00Z"/>
        </w:rPr>
      </w:pPr>
    </w:p>
    <w:p w14:paraId="42ED7F0C" w14:textId="7E5C7972" w:rsidR="00485B71" w:rsidDel="006B22CA" w:rsidRDefault="00485B71" w:rsidP="00485B71">
      <w:pPr>
        <w:rPr>
          <w:del w:id="677" w:author="St-Amant, Rémi" w:date="2020-08-07T09:33:00Z"/>
          <w:lang w:bidi="ar-SA"/>
        </w:rPr>
      </w:pPr>
    </w:p>
    <w:p w14:paraId="2C2FCDEC" w14:textId="3CAC0CA4" w:rsidR="00485B71" w:rsidDel="006B22CA" w:rsidRDefault="00485B71" w:rsidP="004A1D70">
      <w:pPr>
        <w:rPr>
          <w:del w:id="678" w:author="St-Amant, Rémi" w:date="2020-08-07T09:33:00Z"/>
        </w:rPr>
      </w:pPr>
    </w:p>
    <w:p w14:paraId="40FB930D" w14:textId="2F6DBDBB" w:rsidR="00485B71" w:rsidDel="006B22CA" w:rsidRDefault="00485B71" w:rsidP="004A1D70">
      <w:pPr>
        <w:rPr>
          <w:del w:id="679" w:author="St-Amant, Rémi" w:date="2020-08-07T09:33:00Z"/>
        </w:rPr>
      </w:pPr>
    </w:p>
    <w:p w14:paraId="0E453C08" w14:textId="688F8D66" w:rsidR="00485B71" w:rsidRDefault="00C149E3" w:rsidP="004A1D70">
      <w:r w:rsidRPr="00751FBC">
        <w:rPr>
          <w:noProof/>
          <w:lang w:val="en-CA" w:eastAsia="en-CA" w:bidi="ar-SA"/>
        </w:rPr>
        <w:drawing>
          <wp:anchor distT="0" distB="0" distL="114300" distR="114300" simplePos="0" relativeHeight="251732992" behindDoc="0" locked="0" layoutInCell="1" allowOverlap="1" wp14:anchorId="4F70C327" wp14:editId="33FB7DEB">
            <wp:simplePos x="0" y="0"/>
            <wp:positionH relativeFrom="margin">
              <wp:align>right</wp:align>
            </wp:positionH>
            <wp:positionV relativeFrom="paragraph">
              <wp:posOffset>328557</wp:posOffset>
            </wp:positionV>
            <wp:extent cx="2600103" cy="738220"/>
            <wp:effectExtent l="0" t="0" r="0" b="5080"/>
            <wp:wrapSquare wrapText="bothSides"/>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600103" cy="738220"/>
                    </a:xfrm>
                    <a:prstGeom prst="rect">
                      <a:avLst/>
                    </a:prstGeom>
                  </pic:spPr>
                </pic:pic>
              </a:graphicData>
            </a:graphic>
          </wp:anchor>
        </w:drawing>
      </w:r>
      <w:r>
        <w:rPr>
          <w:rFonts w:ascii="Times New Roman" w:hAnsi="Times New Roman" w:cs="Times New Roman"/>
          <w:lang w:bidi="ar-SA"/>
        </w:rPr>
        <w:t xml:space="preserve">Une nouvelle fenêtre ouvrira avec une </w:t>
      </w:r>
      <w:ins w:id="680" w:author="St-Amant, Rémi" w:date="2020-08-07T09:34:00Z">
        <w:r w:rsidR="006B22CA">
          <w:rPr>
            <w:rFonts w:ascii="Times New Roman" w:hAnsi="Times New Roman" w:cs="Times New Roman"/>
            <w:lang w:bidi="ar-SA"/>
          </w:rPr>
          <w:t xml:space="preserve">nouvelle </w:t>
        </w:r>
      </w:ins>
      <w:r>
        <w:rPr>
          <w:rFonts w:ascii="Times New Roman" w:hAnsi="Times New Roman" w:cs="Times New Roman"/>
          <w:lang w:bidi="ar-SA"/>
        </w:rPr>
        <w:t>série de fonctions</w:t>
      </w:r>
      <w:del w:id="681" w:author="St-Amant, Rémi" w:date="2020-08-07T09:34:00Z">
        <w:r w:rsidDel="006B22CA">
          <w:rPr>
            <w:rFonts w:ascii="Times New Roman" w:hAnsi="Times New Roman" w:cs="Times New Roman"/>
            <w:lang w:bidi="ar-SA"/>
          </w:rPr>
          <w:delText xml:space="preserve"> à gauche</w:delText>
        </w:r>
      </w:del>
      <w:r>
        <w:rPr>
          <w:rFonts w:ascii="Times New Roman" w:hAnsi="Times New Roman" w:cs="Times New Roman"/>
          <w:lang w:bidi="ar-SA"/>
        </w:rPr>
        <w:t xml:space="preserve">. Cliquez le bouton « ajouter carte » </w:t>
      </w:r>
      <w:r>
        <w:rPr>
          <w:noProof/>
          <w:lang w:val="en-CA" w:eastAsia="en-CA" w:bidi="ar-SA"/>
        </w:rPr>
        <w:drawing>
          <wp:inline distT="0" distB="0" distL="0" distR="0" wp14:anchorId="521A768A" wp14:editId="5C4261A0">
            <wp:extent cx="191386" cy="182687"/>
            <wp:effectExtent l="0" t="0" r="0" b="8255"/>
            <wp:docPr id="216"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6245" cy="187325"/>
                    </a:xfrm>
                    <a:prstGeom prst="rect">
                      <a:avLst/>
                    </a:prstGeom>
                  </pic:spPr>
                </pic:pic>
              </a:graphicData>
            </a:graphic>
          </wp:inline>
        </w:drawing>
      </w:r>
      <w:r>
        <w:rPr>
          <w:rFonts w:ascii="Times New Roman" w:hAnsi="Times New Roman" w:cs="Times New Roman"/>
          <w:lang w:bidi="ar-SA"/>
        </w:rPr>
        <w:t>. En utilisant votre curseur sélectionnez la région de la page où vous voulez placez votre carte. Ensuite cliquez le bouton « ajouter légende »</w:t>
      </w:r>
      <w:r w:rsidRPr="00C149E3">
        <w:rPr>
          <w:noProof/>
          <w:lang w:eastAsia="en-CA"/>
        </w:rPr>
        <w:t xml:space="preserve"> </w:t>
      </w:r>
      <w:r>
        <w:rPr>
          <w:noProof/>
          <w:lang w:val="en-CA" w:eastAsia="en-CA" w:bidi="ar-SA"/>
        </w:rPr>
        <w:drawing>
          <wp:inline distT="0" distB="0" distL="0" distR="0" wp14:anchorId="79A81AA0" wp14:editId="411274B8">
            <wp:extent cx="233917" cy="212652"/>
            <wp:effectExtent l="0" t="0" r="0" b="0"/>
            <wp:docPr id="221"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38031" cy="216392"/>
                    </a:xfrm>
                    <a:prstGeom prst="rect">
                      <a:avLst/>
                    </a:prstGeom>
                  </pic:spPr>
                </pic:pic>
              </a:graphicData>
            </a:graphic>
          </wp:inline>
        </w:drawing>
      </w:r>
      <w:r>
        <w:rPr>
          <w:noProof/>
          <w:lang w:eastAsia="en-CA"/>
        </w:rPr>
        <w:t xml:space="preserve"> </w:t>
      </w:r>
      <w:r>
        <w:rPr>
          <w:rFonts w:ascii="Times New Roman" w:hAnsi="Times New Roman" w:cs="Times New Roman"/>
          <w:noProof/>
          <w:lang w:eastAsia="en-CA"/>
        </w:rPr>
        <w:t xml:space="preserve">et encore une fois, sélectionnez où vous voulez la placer. </w:t>
      </w:r>
      <w:r w:rsidR="00107656">
        <w:rPr>
          <w:rFonts w:ascii="Times New Roman" w:hAnsi="Times New Roman" w:cs="Times New Roman"/>
          <w:noProof/>
          <w:lang w:eastAsia="en-CA"/>
        </w:rPr>
        <w:t>Une fois satisfait</w:t>
      </w:r>
      <w:r>
        <w:rPr>
          <w:rFonts w:ascii="Times New Roman" w:hAnsi="Times New Roman" w:cs="Times New Roman"/>
          <w:noProof/>
          <w:lang w:eastAsia="en-CA"/>
        </w:rPr>
        <w:t>, vous pouvez expo</w:t>
      </w:r>
      <w:r w:rsidR="00107656">
        <w:rPr>
          <w:rFonts w:ascii="Times New Roman" w:hAnsi="Times New Roman" w:cs="Times New Roman"/>
          <w:noProof/>
          <w:lang w:eastAsia="en-CA"/>
        </w:rPr>
        <w:t>r</w:t>
      </w:r>
      <w:r>
        <w:rPr>
          <w:rFonts w:ascii="Times New Roman" w:hAnsi="Times New Roman" w:cs="Times New Roman"/>
          <w:noProof/>
          <w:lang w:eastAsia="en-CA"/>
        </w:rPr>
        <w:t xml:space="preserve">ter comme PNG en sélectionnant le bouton « exporter comme image ». </w:t>
      </w:r>
      <w:r>
        <w:rPr>
          <w:rFonts w:ascii="Times New Roman" w:hAnsi="Times New Roman" w:cs="Times New Roman"/>
          <w:lang w:bidi="ar-SA"/>
        </w:rPr>
        <w:t xml:space="preserve"> </w:t>
      </w:r>
    </w:p>
    <w:p w14:paraId="111CBE60" w14:textId="77777777" w:rsidR="00C149E3" w:rsidRDefault="00C149E3" w:rsidP="004A1D70"/>
    <w:p w14:paraId="16C01696" w14:textId="77777777" w:rsidR="00C149E3" w:rsidRDefault="00C149E3" w:rsidP="004A1D70">
      <w:r>
        <w:rPr>
          <w:noProof/>
          <w:lang w:val="en-CA" w:eastAsia="en-CA" w:bidi="ar-SA"/>
        </w:rPr>
        <w:drawing>
          <wp:inline distT="0" distB="0" distL="0" distR="0" wp14:anchorId="7C1495C6" wp14:editId="3CC2D274">
            <wp:extent cx="4053397" cy="3009014"/>
            <wp:effectExtent l="0" t="0" r="4445" b="1270"/>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67334" cy="3019360"/>
                    </a:xfrm>
                    <a:prstGeom prst="rect">
                      <a:avLst/>
                    </a:prstGeom>
                  </pic:spPr>
                </pic:pic>
              </a:graphicData>
            </a:graphic>
          </wp:inline>
        </w:drawing>
      </w:r>
    </w:p>
    <w:p w14:paraId="622F2453" w14:textId="77777777" w:rsidR="00C149E3" w:rsidRDefault="00C149E3" w:rsidP="004A1D70"/>
    <w:p w14:paraId="459167F5" w14:textId="07D6B3E5" w:rsidR="00C149E3" w:rsidRDefault="001B56A6" w:rsidP="00C149E3">
      <w:pPr>
        <w:widowControl/>
        <w:jc w:val="both"/>
        <w:rPr>
          <w:rFonts w:ascii="Times New Roman" w:eastAsia="Times New Roman" w:hAnsi="Times New Roman" w:cs="Times New Roman"/>
          <w:kern w:val="0"/>
          <w:szCs w:val="20"/>
          <w:lang w:eastAsia="fr-FR" w:bidi="ar-SA"/>
        </w:rPr>
      </w:pPr>
      <w:r>
        <w:rPr>
          <w:rFonts w:ascii="Times New Roman" w:eastAsia="Times New Roman" w:hAnsi="Times New Roman" w:cs="Times New Roman"/>
          <w:kern w:val="0"/>
          <w:szCs w:val="20"/>
          <w:lang w:eastAsia="fr-FR" w:bidi="ar-SA"/>
        </w:rPr>
        <w:t>D’a</w:t>
      </w:r>
      <w:r w:rsidR="00FA58E0" w:rsidRPr="004A1D70">
        <w:rPr>
          <w:rFonts w:ascii="Times New Roman" w:eastAsia="Times New Roman" w:hAnsi="Times New Roman" w:cs="Times New Roman"/>
          <w:kern w:val="0"/>
          <w:szCs w:val="20"/>
          <w:lang w:eastAsia="fr-FR" w:bidi="ar-SA"/>
        </w:rPr>
        <w:t>utres sources de couches peuvent être téléchargé</w:t>
      </w:r>
      <w:r>
        <w:rPr>
          <w:rFonts w:ascii="Times New Roman" w:eastAsia="Times New Roman" w:hAnsi="Times New Roman" w:cs="Times New Roman"/>
          <w:kern w:val="0"/>
          <w:szCs w:val="20"/>
          <w:lang w:eastAsia="fr-FR" w:bidi="ar-SA"/>
        </w:rPr>
        <w:t>es</w:t>
      </w:r>
      <w:r w:rsidR="00FA58E0" w:rsidRPr="004A1D70">
        <w:rPr>
          <w:rFonts w:ascii="Times New Roman" w:eastAsia="Times New Roman" w:hAnsi="Times New Roman" w:cs="Times New Roman"/>
          <w:kern w:val="0"/>
          <w:szCs w:val="20"/>
          <w:lang w:eastAsia="fr-FR" w:bidi="ar-SA"/>
        </w:rPr>
        <w:t xml:space="preserve"> du site </w:t>
      </w:r>
      <w:r w:rsidR="00FA58E0">
        <w:rPr>
          <w:rFonts w:ascii="Times New Roman" w:eastAsia="Times New Roman" w:hAnsi="Times New Roman" w:cs="Times New Roman"/>
          <w:kern w:val="0"/>
          <w:szCs w:val="20"/>
          <w:lang w:eastAsia="fr-FR" w:bidi="ar-SA"/>
        </w:rPr>
        <w:t>GADM. Cela vous permet d’utiliser des couches de pays, états et com</w:t>
      </w:r>
      <w:ins w:id="682" w:author="St-Amant, Rémi" w:date="2020-08-07T09:36:00Z">
        <w:r w:rsidR="006B22CA">
          <w:rPr>
            <w:rFonts w:ascii="Times New Roman" w:eastAsia="Times New Roman" w:hAnsi="Times New Roman" w:cs="Times New Roman"/>
            <w:kern w:val="0"/>
            <w:szCs w:val="20"/>
            <w:lang w:eastAsia="fr-FR" w:bidi="ar-SA"/>
          </w:rPr>
          <w:t>p</w:t>
        </w:r>
      </w:ins>
      <w:r w:rsidR="00FA58E0">
        <w:rPr>
          <w:rFonts w:ascii="Times New Roman" w:eastAsia="Times New Roman" w:hAnsi="Times New Roman" w:cs="Times New Roman"/>
          <w:kern w:val="0"/>
          <w:szCs w:val="20"/>
          <w:lang w:eastAsia="fr-FR" w:bidi="ar-SA"/>
        </w:rPr>
        <w:t>té</w:t>
      </w:r>
      <w:r>
        <w:rPr>
          <w:rFonts w:ascii="Times New Roman" w:eastAsia="Times New Roman" w:hAnsi="Times New Roman" w:cs="Times New Roman"/>
          <w:kern w:val="0"/>
          <w:szCs w:val="20"/>
          <w:lang w:eastAsia="fr-FR" w:bidi="ar-SA"/>
        </w:rPr>
        <w:t>s</w:t>
      </w:r>
      <w:r w:rsidR="00FA58E0">
        <w:rPr>
          <w:rFonts w:ascii="Times New Roman" w:eastAsia="Times New Roman" w:hAnsi="Times New Roman" w:cs="Times New Roman"/>
          <w:kern w:val="0"/>
          <w:szCs w:val="20"/>
          <w:lang w:eastAsia="fr-FR" w:bidi="ar-SA"/>
        </w:rPr>
        <w:t xml:space="preserve"> </w:t>
      </w:r>
      <w:r w:rsidR="005B501D">
        <w:rPr>
          <w:rFonts w:ascii="Times New Roman" w:eastAsia="Times New Roman" w:hAnsi="Times New Roman" w:cs="Times New Roman"/>
          <w:kern w:val="0"/>
          <w:szCs w:val="20"/>
          <w:lang w:eastAsia="fr-FR" w:bidi="ar-SA"/>
        </w:rPr>
        <w:t>détaillés.</w:t>
      </w:r>
    </w:p>
    <w:p w14:paraId="764DF9BE" w14:textId="77777777" w:rsidR="005B501D" w:rsidRPr="004A1D70" w:rsidRDefault="005B501D" w:rsidP="00C149E3">
      <w:pPr>
        <w:widowControl/>
        <w:jc w:val="both"/>
        <w:rPr>
          <w:rFonts w:ascii="Times New Roman" w:eastAsia="Times New Roman" w:hAnsi="Times New Roman" w:cs="Times New Roman"/>
          <w:kern w:val="0"/>
          <w:szCs w:val="20"/>
          <w:lang w:eastAsia="fr-FR" w:bidi="ar-SA"/>
        </w:rPr>
      </w:pPr>
    </w:p>
    <w:p w14:paraId="2872E2C3" w14:textId="77777777" w:rsidR="00C149E3" w:rsidRPr="004A1D70" w:rsidRDefault="002A24DC" w:rsidP="00C149E3">
      <w:pPr>
        <w:widowControl/>
        <w:jc w:val="both"/>
        <w:rPr>
          <w:rFonts w:ascii="Times New Roman" w:eastAsia="Times New Roman" w:hAnsi="Times New Roman" w:cs="Times New Roman"/>
          <w:kern w:val="0"/>
          <w:szCs w:val="20"/>
          <w:lang w:eastAsia="fr-FR" w:bidi="ar-SA"/>
        </w:rPr>
      </w:pPr>
      <w:hyperlink r:id="rId168" w:history="1">
        <w:r w:rsidR="00C149E3" w:rsidRPr="004A1D70">
          <w:rPr>
            <w:rFonts w:ascii="Times New Roman" w:eastAsia="Times New Roman" w:hAnsi="Times New Roman" w:cs="Times New Roman"/>
            <w:color w:val="0000FF"/>
            <w:kern w:val="0"/>
            <w:szCs w:val="20"/>
            <w:u w:val="single"/>
            <w:lang w:eastAsia="fr-FR" w:bidi="ar-SA"/>
          </w:rPr>
          <w:t>https://biogeo.ucdavis.edu/data/gadm3.6/gpkg/gadm36_CAN_gpkg.zip</w:t>
        </w:r>
      </w:hyperlink>
    </w:p>
    <w:p w14:paraId="5A722CAD" w14:textId="77777777" w:rsidR="00C149E3" w:rsidRPr="004A1D70" w:rsidRDefault="00C149E3" w:rsidP="00C149E3">
      <w:pPr>
        <w:widowControl/>
        <w:jc w:val="both"/>
        <w:rPr>
          <w:rFonts w:ascii="Times New Roman" w:eastAsia="Times New Roman" w:hAnsi="Times New Roman" w:cs="Times New Roman"/>
          <w:kern w:val="0"/>
          <w:szCs w:val="20"/>
          <w:lang w:eastAsia="fr-FR" w:bidi="ar-SA"/>
        </w:rPr>
      </w:pPr>
    </w:p>
    <w:p w14:paraId="6928E0E1" w14:textId="77777777" w:rsidR="005B501D" w:rsidRDefault="00FA58E0" w:rsidP="00C149E3">
      <w:pPr>
        <w:widowControl/>
        <w:rPr>
          <w:rFonts w:ascii="Times New Roman" w:eastAsia="Times New Roman" w:hAnsi="Times New Roman" w:cs="Times New Roman"/>
          <w:kern w:val="0"/>
          <w:szCs w:val="20"/>
          <w:lang w:eastAsia="fr-FR" w:bidi="ar-SA"/>
        </w:rPr>
      </w:pPr>
      <w:r w:rsidRPr="004A1D70">
        <w:rPr>
          <w:rFonts w:ascii="Times New Roman" w:eastAsia="Times New Roman" w:hAnsi="Times New Roman" w:cs="Times New Roman"/>
          <w:kern w:val="0"/>
          <w:szCs w:val="20"/>
          <w:lang w:eastAsia="fr-FR" w:bidi="ar-SA"/>
        </w:rPr>
        <w:t xml:space="preserve">Le site “natural earth” vous permet </w:t>
      </w:r>
      <w:r w:rsidR="005B501D">
        <w:rPr>
          <w:rFonts w:ascii="Times New Roman" w:eastAsia="Times New Roman" w:hAnsi="Times New Roman" w:cs="Times New Roman"/>
          <w:kern w:val="0"/>
          <w:szCs w:val="20"/>
          <w:lang w:eastAsia="fr-FR" w:bidi="ar-SA"/>
        </w:rPr>
        <w:t xml:space="preserve">de télécharger des couches d’océans, de lacs et de rivières. </w:t>
      </w:r>
    </w:p>
    <w:p w14:paraId="6048177D" w14:textId="77777777" w:rsidR="005B501D" w:rsidRDefault="005B501D" w:rsidP="00C149E3">
      <w:pPr>
        <w:widowControl/>
        <w:rPr>
          <w:rFonts w:ascii="Times New Roman" w:eastAsia="Times New Roman" w:hAnsi="Times New Roman" w:cs="Times New Roman"/>
          <w:kern w:val="0"/>
          <w:szCs w:val="20"/>
          <w:lang w:eastAsia="fr-FR" w:bidi="ar-SA"/>
        </w:rPr>
      </w:pPr>
    </w:p>
    <w:p w14:paraId="48BA0B00" w14:textId="77777777" w:rsidR="00C149E3" w:rsidRPr="004A1D70" w:rsidRDefault="002A24DC" w:rsidP="00C149E3">
      <w:pPr>
        <w:widowControl/>
        <w:rPr>
          <w:rFonts w:ascii="Times New Roman" w:eastAsia="Times New Roman" w:hAnsi="Times New Roman" w:cs="Times New Roman"/>
          <w:kern w:val="0"/>
          <w:szCs w:val="20"/>
          <w:lang w:eastAsia="fr-FR" w:bidi="ar-SA"/>
        </w:rPr>
      </w:pPr>
      <w:hyperlink r:id="rId169" w:history="1">
        <w:r w:rsidR="00C149E3" w:rsidRPr="004A1D70">
          <w:rPr>
            <w:rFonts w:ascii="Times New Roman" w:eastAsia="Times New Roman" w:hAnsi="Times New Roman" w:cs="Times New Roman"/>
            <w:color w:val="0000FF"/>
            <w:kern w:val="0"/>
            <w:szCs w:val="20"/>
            <w:u w:val="single"/>
            <w:lang w:eastAsia="fr-FR" w:bidi="ar-SA"/>
          </w:rPr>
          <w:t>https://www.naturalearthdata.com/http//www.naturalearthdata.com/download/10m/physical/10m_physical.zip</w:t>
        </w:r>
      </w:hyperlink>
    </w:p>
    <w:p w14:paraId="2444CAC1" w14:textId="77777777" w:rsidR="00C149E3" w:rsidRPr="004A1D70" w:rsidRDefault="002A24DC" w:rsidP="00C149E3">
      <w:pPr>
        <w:widowControl/>
        <w:jc w:val="both"/>
        <w:rPr>
          <w:rFonts w:ascii="Times New Roman" w:eastAsia="Times New Roman" w:hAnsi="Times New Roman" w:cs="Times New Roman"/>
          <w:kern w:val="0"/>
          <w:szCs w:val="20"/>
          <w:lang w:eastAsia="fr-FR" w:bidi="ar-SA"/>
        </w:rPr>
      </w:pPr>
      <w:hyperlink r:id="rId170" w:history="1">
        <w:r w:rsidR="00C149E3" w:rsidRPr="004A1D70">
          <w:rPr>
            <w:rFonts w:ascii="Times New Roman" w:eastAsia="Times New Roman" w:hAnsi="Times New Roman" w:cs="Times New Roman"/>
            <w:color w:val="0000FF"/>
            <w:kern w:val="0"/>
            <w:szCs w:val="20"/>
            <w:u w:val="single"/>
            <w:lang w:eastAsia="fr-FR" w:bidi="ar-SA"/>
          </w:rPr>
          <w:t>https://www.naturalearthdata.com/http//www.naturalearthdata.com/download/10m/cultural/10m_cultural.zip</w:t>
        </w:r>
      </w:hyperlink>
    </w:p>
    <w:p w14:paraId="7E231A16" w14:textId="77777777" w:rsidR="00C149E3" w:rsidRPr="004A1D70" w:rsidRDefault="00C149E3" w:rsidP="00C149E3">
      <w:pPr>
        <w:widowControl/>
        <w:jc w:val="both"/>
        <w:rPr>
          <w:rFonts w:ascii="Times New Roman" w:eastAsia="Times New Roman" w:hAnsi="Times New Roman" w:cs="Times New Roman"/>
          <w:kern w:val="0"/>
          <w:szCs w:val="20"/>
          <w:lang w:eastAsia="fr-FR" w:bidi="ar-SA"/>
        </w:rPr>
      </w:pPr>
    </w:p>
    <w:p w14:paraId="23ACC53D" w14:textId="77777777" w:rsidR="00C149E3" w:rsidRPr="004A1D70" w:rsidRDefault="00C149E3" w:rsidP="00C149E3">
      <w:pPr>
        <w:widowControl/>
        <w:jc w:val="both"/>
        <w:rPr>
          <w:rFonts w:ascii="Times New Roman" w:eastAsia="Times New Roman" w:hAnsi="Times New Roman" w:cs="Times New Roman"/>
          <w:kern w:val="0"/>
          <w:szCs w:val="20"/>
          <w:lang w:eastAsia="fr-FR" w:bidi="ar-SA"/>
        </w:rPr>
      </w:pPr>
    </w:p>
    <w:p w14:paraId="361789C1" w14:textId="77777777" w:rsidR="00C149E3" w:rsidRPr="00540757" w:rsidRDefault="00C149E3" w:rsidP="004A1D70"/>
    <w:sectPr w:rsidR="00C149E3" w:rsidRPr="00540757" w:rsidSect="004A1D70">
      <w:headerReference w:type="default" r:id="rId171"/>
      <w:pgSz w:w="12240" w:h="15840"/>
      <w:pgMar w:top="1418" w:right="1041" w:bottom="1418" w:left="851"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56" w:author="Bourassa-Tait, Gabrielle" w:date="2020-07-29T11:52:00Z" w:initials="BG">
    <w:p w14:paraId="6516E9A5" w14:textId="77777777" w:rsidR="00F0722E" w:rsidRDefault="00F0722E">
      <w:pPr>
        <w:pStyle w:val="Commentaire"/>
      </w:pPr>
      <w:r>
        <w:rPr>
          <w:rStyle w:val="Marquedecommentaire"/>
        </w:rPr>
        <w:annotationRef/>
      </w:r>
      <w:r>
        <w:t>Supprimer?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516E9A5"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297D4B" w14:textId="77777777" w:rsidR="00742E62" w:rsidRDefault="00742E62">
      <w:r>
        <w:separator/>
      </w:r>
    </w:p>
  </w:endnote>
  <w:endnote w:type="continuationSeparator" w:id="0">
    <w:p w14:paraId="4A3E2DD0" w14:textId="77777777" w:rsidR="00742E62" w:rsidRDefault="00742E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altName w:val="Cambria Math"/>
    <w:panose1 w:val="02040503050203030202"/>
    <w:charset w:val="00"/>
    <w:family w:val="roman"/>
    <w:pitch w:val="variable"/>
    <w:sig w:usb0="00000003" w:usb1="00000000" w:usb2="00000000" w:usb3="00000000" w:csb0="00000001" w:csb1="00000000"/>
  </w:font>
  <w:font w:name="Arial, helvetica">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Tahoma, Arial">
    <w:charset w:val="00"/>
    <w:family w:val="swiss"/>
    <w:pitch w:val="variable"/>
  </w:font>
  <w:font w:name="Verdana, Arial">
    <w:charset w:val="00"/>
    <w:family w:val="swiss"/>
    <w:pitch w:val="variable"/>
  </w:font>
  <w:font w:name="Courier New">
    <w:panose1 w:val="02070309020205020404"/>
    <w:charset w:val="00"/>
    <w:family w:val="modern"/>
    <w:pitch w:val="fixed"/>
    <w:sig w:usb0="E0002EFF" w:usb1="C0007843" w:usb2="00000009" w:usb3="00000000" w:csb0="000001FF" w:csb1="00000000"/>
  </w:font>
  <w:font w:name="BatangChe">
    <w:altName w:val="Malgun Gothic Semilight"/>
    <w:panose1 w:val="02030609000101010101"/>
    <w:charset w:val="81"/>
    <w:family w:val="modern"/>
    <w:pitch w:val="fixed"/>
    <w:sig w:usb0="00000000" w:usb1="69D77CFB" w:usb2="00000030" w:usb3="00000000" w:csb0="000800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ED1B9B" w14:textId="77777777" w:rsidR="00742E62" w:rsidRDefault="00742E62">
      <w:r>
        <w:rPr>
          <w:color w:val="000000"/>
        </w:rPr>
        <w:separator/>
      </w:r>
    </w:p>
  </w:footnote>
  <w:footnote w:type="continuationSeparator" w:id="0">
    <w:p w14:paraId="36CF620D" w14:textId="77777777" w:rsidR="00742E62" w:rsidRDefault="00742E6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97F5AD" w14:textId="77777777" w:rsidR="00F0722E" w:rsidRDefault="00F0722E">
    <w:pPr>
      <w:pStyle w:val="En-tte"/>
      <w:jc w:val="right"/>
    </w:pPr>
    <w:r>
      <w:t>Tutoriel</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EB2FF0" w14:textId="77777777" w:rsidR="00F0722E" w:rsidRDefault="00F0722E">
    <w:pPr>
      <w:pStyle w:val="En-tte"/>
      <w:jc w:val="right"/>
    </w:pPr>
    <w:r>
      <w:t>Tutoriel</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702ECE"/>
    <w:multiLevelType w:val="multilevel"/>
    <w:tmpl w:val="C1F68334"/>
    <w:styleLink w:val="WW8Num3"/>
    <w:lvl w:ilvl="0">
      <w:numFmt w:val="bullet"/>
      <w:lvlText w:val=""/>
      <w:lvlJc w:val="left"/>
      <w:pPr>
        <w:ind w:left="720" w:hanging="360"/>
      </w:pPr>
      <w:rPr>
        <w:rFonts w:ascii="Symbol" w:hAnsi="Symbol" w:cs="Symbol"/>
        <w:sz w:val="20"/>
      </w:rPr>
    </w:lvl>
    <w:lvl w:ilvl="1">
      <w:numFmt w:val="bullet"/>
      <w:lvlText w:val=""/>
      <w:lvlJc w:val="left"/>
      <w:pPr>
        <w:ind w:left="1440" w:hanging="360"/>
      </w:pPr>
      <w:rPr>
        <w:rFonts w:ascii="Symbol" w:hAnsi="Symbol" w:cs="Symbol"/>
        <w:sz w:val="20"/>
      </w:rPr>
    </w:lvl>
    <w:lvl w:ilvl="2">
      <w:numFmt w:val="bullet"/>
      <w:lvlText w:val=""/>
      <w:lvlJc w:val="left"/>
      <w:pPr>
        <w:ind w:left="2160" w:hanging="360"/>
      </w:pPr>
      <w:rPr>
        <w:rFonts w:ascii="Symbol" w:hAnsi="Symbol" w:cs="Symbol"/>
        <w:sz w:val="20"/>
      </w:rPr>
    </w:lvl>
    <w:lvl w:ilvl="3">
      <w:numFmt w:val="bullet"/>
      <w:lvlText w:val=""/>
      <w:lvlJc w:val="left"/>
      <w:pPr>
        <w:ind w:left="2880" w:hanging="360"/>
      </w:pPr>
      <w:rPr>
        <w:rFonts w:ascii="Symbol" w:hAnsi="Symbol" w:cs="Symbol"/>
        <w:sz w:val="20"/>
      </w:rPr>
    </w:lvl>
    <w:lvl w:ilvl="4">
      <w:numFmt w:val="bullet"/>
      <w:lvlText w:val=""/>
      <w:lvlJc w:val="left"/>
      <w:pPr>
        <w:ind w:left="3600" w:hanging="360"/>
      </w:pPr>
      <w:rPr>
        <w:rFonts w:ascii="Symbol" w:hAnsi="Symbol" w:cs="Symbol"/>
        <w:sz w:val="20"/>
      </w:rPr>
    </w:lvl>
    <w:lvl w:ilvl="5">
      <w:numFmt w:val="bullet"/>
      <w:lvlText w:val=""/>
      <w:lvlJc w:val="left"/>
      <w:pPr>
        <w:ind w:left="4320" w:hanging="360"/>
      </w:pPr>
      <w:rPr>
        <w:rFonts w:ascii="Symbol" w:hAnsi="Symbol" w:cs="Symbol"/>
        <w:sz w:val="20"/>
      </w:rPr>
    </w:lvl>
    <w:lvl w:ilvl="6">
      <w:numFmt w:val="bullet"/>
      <w:lvlText w:val=""/>
      <w:lvlJc w:val="left"/>
      <w:pPr>
        <w:ind w:left="5040" w:hanging="360"/>
      </w:pPr>
      <w:rPr>
        <w:rFonts w:ascii="Symbol" w:hAnsi="Symbol" w:cs="Symbol"/>
        <w:sz w:val="20"/>
      </w:rPr>
    </w:lvl>
    <w:lvl w:ilvl="7">
      <w:numFmt w:val="bullet"/>
      <w:lvlText w:val=""/>
      <w:lvlJc w:val="left"/>
      <w:pPr>
        <w:ind w:left="5760" w:hanging="360"/>
      </w:pPr>
      <w:rPr>
        <w:rFonts w:ascii="Symbol" w:hAnsi="Symbol" w:cs="Symbol"/>
        <w:sz w:val="20"/>
      </w:rPr>
    </w:lvl>
    <w:lvl w:ilvl="8">
      <w:numFmt w:val="bullet"/>
      <w:lvlText w:val=""/>
      <w:lvlJc w:val="left"/>
      <w:pPr>
        <w:ind w:left="6480" w:hanging="360"/>
      </w:pPr>
      <w:rPr>
        <w:rFonts w:ascii="Symbol" w:hAnsi="Symbol" w:cs="Symbol"/>
        <w:sz w:val="20"/>
      </w:rPr>
    </w:lvl>
  </w:abstractNum>
  <w:abstractNum w:abstractNumId="1" w15:restartNumberingAfterBreak="0">
    <w:nsid w:val="1B49659A"/>
    <w:multiLevelType w:val="multilevel"/>
    <w:tmpl w:val="FFB8E62E"/>
    <w:styleLink w:val="WW8Num2"/>
    <w:lvl w:ilvl="0">
      <w:numFmt w:val="bullet"/>
      <w:lvlText w:val=""/>
      <w:lvlJc w:val="left"/>
      <w:pPr>
        <w:ind w:left="720" w:hanging="360"/>
      </w:pPr>
      <w:rPr>
        <w:rFonts w:ascii="Symbol" w:hAnsi="Symbol" w:cs="Symbol"/>
        <w:sz w:val="20"/>
      </w:rPr>
    </w:lvl>
    <w:lvl w:ilvl="1">
      <w:numFmt w:val="bullet"/>
      <w:lvlText w:val=""/>
      <w:lvlJc w:val="left"/>
      <w:pPr>
        <w:ind w:left="1440" w:hanging="360"/>
      </w:pPr>
      <w:rPr>
        <w:rFonts w:ascii="Symbol" w:hAnsi="Symbol" w:cs="Symbol"/>
        <w:sz w:val="20"/>
      </w:rPr>
    </w:lvl>
    <w:lvl w:ilvl="2">
      <w:numFmt w:val="bullet"/>
      <w:lvlText w:val=""/>
      <w:lvlJc w:val="left"/>
      <w:pPr>
        <w:ind w:left="2160" w:hanging="360"/>
      </w:pPr>
      <w:rPr>
        <w:rFonts w:ascii="Symbol" w:hAnsi="Symbol" w:cs="Symbol"/>
        <w:sz w:val="20"/>
      </w:rPr>
    </w:lvl>
    <w:lvl w:ilvl="3">
      <w:numFmt w:val="bullet"/>
      <w:lvlText w:val=""/>
      <w:lvlJc w:val="left"/>
      <w:pPr>
        <w:ind w:left="2880" w:hanging="360"/>
      </w:pPr>
      <w:rPr>
        <w:rFonts w:ascii="Symbol" w:hAnsi="Symbol" w:cs="Symbol"/>
        <w:sz w:val="20"/>
      </w:rPr>
    </w:lvl>
    <w:lvl w:ilvl="4">
      <w:numFmt w:val="bullet"/>
      <w:lvlText w:val=""/>
      <w:lvlJc w:val="left"/>
      <w:pPr>
        <w:ind w:left="3600" w:hanging="360"/>
      </w:pPr>
      <w:rPr>
        <w:rFonts w:ascii="Symbol" w:hAnsi="Symbol" w:cs="Symbol"/>
        <w:sz w:val="20"/>
      </w:rPr>
    </w:lvl>
    <w:lvl w:ilvl="5">
      <w:numFmt w:val="bullet"/>
      <w:lvlText w:val=""/>
      <w:lvlJc w:val="left"/>
      <w:pPr>
        <w:ind w:left="4320" w:hanging="360"/>
      </w:pPr>
      <w:rPr>
        <w:rFonts w:ascii="Symbol" w:hAnsi="Symbol" w:cs="Symbol"/>
        <w:sz w:val="20"/>
      </w:rPr>
    </w:lvl>
    <w:lvl w:ilvl="6">
      <w:numFmt w:val="bullet"/>
      <w:lvlText w:val=""/>
      <w:lvlJc w:val="left"/>
      <w:pPr>
        <w:ind w:left="5040" w:hanging="360"/>
      </w:pPr>
      <w:rPr>
        <w:rFonts w:ascii="Symbol" w:hAnsi="Symbol" w:cs="Symbol"/>
        <w:sz w:val="20"/>
      </w:rPr>
    </w:lvl>
    <w:lvl w:ilvl="7">
      <w:numFmt w:val="bullet"/>
      <w:lvlText w:val=""/>
      <w:lvlJc w:val="left"/>
      <w:pPr>
        <w:ind w:left="5760" w:hanging="360"/>
      </w:pPr>
      <w:rPr>
        <w:rFonts w:ascii="Symbol" w:hAnsi="Symbol" w:cs="Symbol"/>
        <w:sz w:val="20"/>
      </w:rPr>
    </w:lvl>
    <w:lvl w:ilvl="8">
      <w:numFmt w:val="bullet"/>
      <w:lvlText w:val=""/>
      <w:lvlJc w:val="left"/>
      <w:pPr>
        <w:ind w:left="6480" w:hanging="360"/>
      </w:pPr>
      <w:rPr>
        <w:rFonts w:ascii="Symbol" w:hAnsi="Symbol" w:cs="Symbol"/>
        <w:sz w:val="20"/>
      </w:rPr>
    </w:lvl>
  </w:abstractNum>
  <w:abstractNum w:abstractNumId="2" w15:restartNumberingAfterBreak="0">
    <w:nsid w:val="36A75EDE"/>
    <w:multiLevelType w:val="multilevel"/>
    <w:tmpl w:val="6DF82410"/>
    <w:styleLink w:val="Outlin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3AE363CC"/>
    <w:multiLevelType w:val="multilevel"/>
    <w:tmpl w:val="CF14A73E"/>
    <w:styleLink w:val="WWOutlineListStyle1"/>
    <w:lvl w:ilvl="0">
      <w:start w:val="1"/>
      <w:numFmt w:val="decimal"/>
      <w:lvlText w:val="%1"/>
      <w:lvlJc w:val="left"/>
      <w:pPr>
        <w:ind w:left="432" w:hanging="432"/>
      </w:pPr>
    </w:lvl>
    <w:lvl w:ilvl="1">
      <w:start w:val="1"/>
      <w:numFmt w:val="decimal"/>
      <w:lvlText w:val="%1.%2"/>
      <w:lvlJc w:val="left"/>
      <w:pPr>
        <w:ind w:left="1002" w:hanging="576"/>
      </w:pPr>
    </w:lvl>
    <w:lvl w:ilvl="2">
      <w:start w:val="1"/>
      <w:numFmt w:val="decimal"/>
      <w:lvlText w:val="%3."/>
      <w:lvlJc w:val="left"/>
      <w:pPr>
        <w:ind w:left="218" w:hanging="36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3F8D4217"/>
    <w:multiLevelType w:val="multilevel"/>
    <w:tmpl w:val="8286B1EE"/>
    <w:styleLink w:val="WW8Num7"/>
    <w:lvl w:ilvl="0">
      <w:numFmt w:val="bullet"/>
      <w:lvlText w:val=""/>
      <w:lvlJc w:val="left"/>
      <w:pPr>
        <w:ind w:left="720" w:hanging="360"/>
      </w:pPr>
      <w:rPr>
        <w:rFonts w:ascii="Symbol" w:hAnsi="Symbol" w:cs="Symbol"/>
        <w:sz w:val="20"/>
      </w:rPr>
    </w:lvl>
    <w:lvl w:ilvl="1">
      <w:numFmt w:val="bullet"/>
      <w:lvlText w:val=""/>
      <w:lvlJc w:val="left"/>
      <w:pPr>
        <w:ind w:left="1440" w:hanging="360"/>
      </w:pPr>
      <w:rPr>
        <w:rFonts w:ascii="Symbol" w:hAnsi="Symbol" w:cs="Symbol"/>
        <w:sz w:val="20"/>
      </w:rPr>
    </w:lvl>
    <w:lvl w:ilvl="2">
      <w:numFmt w:val="bullet"/>
      <w:lvlText w:val=""/>
      <w:lvlJc w:val="left"/>
      <w:pPr>
        <w:ind w:left="2160" w:hanging="360"/>
      </w:pPr>
      <w:rPr>
        <w:rFonts w:ascii="Symbol" w:hAnsi="Symbol" w:cs="Symbol"/>
        <w:sz w:val="20"/>
      </w:rPr>
    </w:lvl>
    <w:lvl w:ilvl="3">
      <w:numFmt w:val="bullet"/>
      <w:lvlText w:val=""/>
      <w:lvlJc w:val="left"/>
      <w:pPr>
        <w:ind w:left="2880" w:hanging="360"/>
      </w:pPr>
      <w:rPr>
        <w:rFonts w:ascii="Symbol" w:hAnsi="Symbol" w:cs="Symbol"/>
        <w:sz w:val="20"/>
      </w:rPr>
    </w:lvl>
    <w:lvl w:ilvl="4">
      <w:numFmt w:val="bullet"/>
      <w:lvlText w:val=""/>
      <w:lvlJc w:val="left"/>
      <w:pPr>
        <w:ind w:left="3600" w:hanging="360"/>
      </w:pPr>
      <w:rPr>
        <w:rFonts w:ascii="Symbol" w:hAnsi="Symbol" w:cs="Symbol"/>
        <w:sz w:val="20"/>
      </w:rPr>
    </w:lvl>
    <w:lvl w:ilvl="5">
      <w:numFmt w:val="bullet"/>
      <w:lvlText w:val=""/>
      <w:lvlJc w:val="left"/>
      <w:pPr>
        <w:ind w:left="4320" w:hanging="360"/>
      </w:pPr>
      <w:rPr>
        <w:rFonts w:ascii="Symbol" w:hAnsi="Symbol" w:cs="Symbol"/>
        <w:sz w:val="20"/>
      </w:rPr>
    </w:lvl>
    <w:lvl w:ilvl="6">
      <w:numFmt w:val="bullet"/>
      <w:lvlText w:val=""/>
      <w:lvlJc w:val="left"/>
      <w:pPr>
        <w:ind w:left="5040" w:hanging="360"/>
      </w:pPr>
      <w:rPr>
        <w:rFonts w:ascii="Symbol" w:hAnsi="Symbol" w:cs="Symbol"/>
        <w:sz w:val="20"/>
      </w:rPr>
    </w:lvl>
    <w:lvl w:ilvl="7">
      <w:numFmt w:val="bullet"/>
      <w:lvlText w:val=""/>
      <w:lvlJc w:val="left"/>
      <w:pPr>
        <w:ind w:left="5760" w:hanging="360"/>
      </w:pPr>
      <w:rPr>
        <w:rFonts w:ascii="Symbol" w:hAnsi="Symbol" w:cs="Symbol"/>
        <w:sz w:val="20"/>
      </w:rPr>
    </w:lvl>
    <w:lvl w:ilvl="8">
      <w:numFmt w:val="bullet"/>
      <w:lvlText w:val=""/>
      <w:lvlJc w:val="left"/>
      <w:pPr>
        <w:ind w:left="6480" w:hanging="360"/>
      </w:pPr>
      <w:rPr>
        <w:rFonts w:ascii="Symbol" w:hAnsi="Symbol" w:cs="Symbol"/>
        <w:sz w:val="20"/>
      </w:rPr>
    </w:lvl>
  </w:abstractNum>
  <w:abstractNum w:abstractNumId="5" w15:restartNumberingAfterBreak="0">
    <w:nsid w:val="40F83049"/>
    <w:multiLevelType w:val="multilevel"/>
    <w:tmpl w:val="2540692E"/>
    <w:styleLink w:val="WW8Num6"/>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98774AF"/>
    <w:multiLevelType w:val="multilevel"/>
    <w:tmpl w:val="F064B750"/>
    <w:styleLink w:val="WWOutlineListStyle2"/>
    <w:lvl w:ilvl="0">
      <w:start w:val="1"/>
      <w:numFmt w:val="decimal"/>
      <w:pStyle w:val="Titre1"/>
      <w:lvlText w:val="%1"/>
      <w:lvlJc w:val="left"/>
      <w:pPr>
        <w:ind w:left="432" w:hanging="432"/>
      </w:pPr>
    </w:lvl>
    <w:lvl w:ilvl="1">
      <w:start w:val="1"/>
      <w:numFmt w:val="decimal"/>
      <w:pStyle w:val="Titre2"/>
      <w:lvlText w:val="%1.%2"/>
      <w:lvlJc w:val="left"/>
      <w:pPr>
        <w:ind w:left="1001" w:hanging="576"/>
      </w:pPr>
    </w:lvl>
    <w:lvl w:ilvl="2">
      <w:start w:val="1"/>
      <w:numFmt w:val="decimal"/>
      <w:pStyle w:val="Titre3"/>
      <w:lvlText w:val="%3."/>
      <w:lvlJc w:val="left"/>
      <w:pPr>
        <w:ind w:left="218" w:hanging="36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4AC0794C"/>
    <w:multiLevelType w:val="multilevel"/>
    <w:tmpl w:val="3B82755A"/>
    <w:styleLink w:val="WWOutlineListStyl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218" w:hanging="36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65D84B22"/>
    <w:multiLevelType w:val="multilevel"/>
    <w:tmpl w:val="5A306732"/>
    <w:styleLink w:val="WW8Num5"/>
    <w:lvl w:ilvl="0">
      <w:start w:val="1"/>
      <w:numFmt w:val="decimal"/>
      <w:lvlText w:val="%1."/>
      <w:lvlJc w:val="left"/>
      <w:pPr>
        <w:ind w:left="218" w:hanging="360"/>
      </w:pPr>
    </w:lvl>
    <w:lvl w:ilvl="1">
      <w:start w:val="1"/>
      <w:numFmt w:val="decimal"/>
      <w:lvlText w:val="%1.%2."/>
      <w:lvlJc w:val="left"/>
      <w:pPr>
        <w:ind w:left="650" w:hanging="432"/>
      </w:pPr>
    </w:lvl>
    <w:lvl w:ilvl="2">
      <w:start w:val="1"/>
      <w:numFmt w:val="decimal"/>
      <w:lvlText w:val="%1.%2.%3."/>
      <w:lvlJc w:val="left"/>
      <w:pPr>
        <w:ind w:left="1082" w:hanging="504"/>
      </w:pPr>
    </w:lvl>
    <w:lvl w:ilvl="3">
      <w:start w:val="1"/>
      <w:numFmt w:val="decimal"/>
      <w:lvlText w:val="%1.%2.%3.%4."/>
      <w:lvlJc w:val="left"/>
      <w:pPr>
        <w:ind w:left="1586" w:hanging="648"/>
      </w:pPr>
    </w:lvl>
    <w:lvl w:ilvl="4">
      <w:start w:val="1"/>
      <w:numFmt w:val="decimal"/>
      <w:lvlText w:val="%1.%2.%3.%4.%5."/>
      <w:lvlJc w:val="left"/>
      <w:pPr>
        <w:ind w:left="2090" w:hanging="792"/>
      </w:pPr>
    </w:lvl>
    <w:lvl w:ilvl="5">
      <w:start w:val="1"/>
      <w:numFmt w:val="decimal"/>
      <w:lvlText w:val="%1.%2.%3.%4.%5.%6."/>
      <w:lvlJc w:val="left"/>
      <w:pPr>
        <w:ind w:left="2594" w:hanging="936"/>
      </w:pPr>
    </w:lvl>
    <w:lvl w:ilvl="6">
      <w:start w:val="1"/>
      <w:numFmt w:val="decimal"/>
      <w:lvlText w:val="%1.%2.%3.%4.%5.%6.%7."/>
      <w:lvlJc w:val="left"/>
      <w:pPr>
        <w:ind w:left="3098" w:hanging="1080"/>
      </w:pPr>
    </w:lvl>
    <w:lvl w:ilvl="7">
      <w:start w:val="1"/>
      <w:numFmt w:val="decimal"/>
      <w:lvlText w:val="%1.%2.%3.%4.%5.%6.%7.%8."/>
      <w:lvlJc w:val="left"/>
      <w:pPr>
        <w:ind w:left="3602" w:hanging="1224"/>
      </w:pPr>
    </w:lvl>
    <w:lvl w:ilvl="8">
      <w:start w:val="1"/>
      <w:numFmt w:val="decimal"/>
      <w:lvlText w:val="%1.%2.%3.%4.%5.%6.%7.%8.%9."/>
      <w:lvlJc w:val="left"/>
      <w:pPr>
        <w:ind w:left="4178" w:hanging="1440"/>
      </w:pPr>
    </w:lvl>
  </w:abstractNum>
  <w:abstractNum w:abstractNumId="9" w15:restartNumberingAfterBreak="0">
    <w:nsid w:val="70872B57"/>
    <w:multiLevelType w:val="multilevel"/>
    <w:tmpl w:val="D7FA22B0"/>
    <w:styleLink w:val="WW8Num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74F10BCA"/>
    <w:multiLevelType w:val="multilevel"/>
    <w:tmpl w:val="0A327494"/>
    <w:styleLink w:val="WW8Num4"/>
    <w:lvl w:ilvl="0">
      <w:numFmt w:val="bullet"/>
      <w:lvlText w:val=""/>
      <w:lvlJc w:val="left"/>
      <w:pPr>
        <w:ind w:left="720" w:hanging="360"/>
      </w:pPr>
      <w:rPr>
        <w:rFonts w:ascii="Symbol" w:hAnsi="Symbol" w:cs="Symbol"/>
        <w:sz w:val="20"/>
      </w:rPr>
    </w:lvl>
    <w:lvl w:ilvl="1">
      <w:numFmt w:val="bullet"/>
      <w:lvlText w:val=""/>
      <w:lvlJc w:val="left"/>
      <w:pPr>
        <w:ind w:left="1440" w:hanging="360"/>
      </w:pPr>
      <w:rPr>
        <w:rFonts w:ascii="Symbol" w:hAnsi="Symbol" w:cs="Symbol"/>
        <w:sz w:val="20"/>
      </w:rPr>
    </w:lvl>
    <w:lvl w:ilvl="2">
      <w:numFmt w:val="bullet"/>
      <w:lvlText w:val=""/>
      <w:lvlJc w:val="left"/>
      <w:pPr>
        <w:ind w:left="2160" w:hanging="360"/>
      </w:pPr>
      <w:rPr>
        <w:rFonts w:ascii="Symbol" w:hAnsi="Symbol" w:cs="Symbol"/>
        <w:sz w:val="20"/>
      </w:rPr>
    </w:lvl>
    <w:lvl w:ilvl="3">
      <w:numFmt w:val="bullet"/>
      <w:lvlText w:val=""/>
      <w:lvlJc w:val="left"/>
      <w:pPr>
        <w:ind w:left="2880" w:hanging="360"/>
      </w:pPr>
      <w:rPr>
        <w:rFonts w:ascii="Symbol" w:hAnsi="Symbol" w:cs="Symbol"/>
        <w:sz w:val="20"/>
      </w:rPr>
    </w:lvl>
    <w:lvl w:ilvl="4">
      <w:numFmt w:val="bullet"/>
      <w:lvlText w:val=""/>
      <w:lvlJc w:val="left"/>
      <w:pPr>
        <w:ind w:left="3600" w:hanging="360"/>
      </w:pPr>
      <w:rPr>
        <w:rFonts w:ascii="Symbol" w:hAnsi="Symbol" w:cs="Symbol"/>
        <w:sz w:val="20"/>
      </w:rPr>
    </w:lvl>
    <w:lvl w:ilvl="5">
      <w:numFmt w:val="bullet"/>
      <w:lvlText w:val=""/>
      <w:lvlJc w:val="left"/>
      <w:pPr>
        <w:ind w:left="4320" w:hanging="360"/>
      </w:pPr>
      <w:rPr>
        <w:rFonts w:ascii="Symbol" w:hAnsi="Symbol" w:cs="Symbol"/>
        <w:sz w:val="20"/>
      </w:rPr>
    </w:lvl>
    <w:lvl w:ilvl="6">
      <w:numFmt w:val="bullet"/>
      <w:lvlText w:val=""/>
      <w:lvlJc w:val="left"/>
      <w:pPr>
        <w:ind w:left="5040" w:hanging="360"/>
      </w:pPr>
      <w:rPr>
        <w:rFonts w:ascii="Symbol" w:hAnsi="Symbol" w:cs="Symbol"/>
        <w:sz w:val="20"/>
      </w:rPr>
    </w:lvl>
    <w:lvl w:ilvl="7">
      <w:numFmt w:val="bullet"/>
      <w:lvlText w:val=""/>
      <w:lvlJc w:val="left"/>
      <w:pPr>
        <w:ind w:left="5760" w:hanging="360"/>
      </w:pPr>
      <w:rPr>
        <w:rFonts w:ascii="Symbol" w:hAnsi="Symbol" w:cs="Symbol"/>
        <w:sz w:val="20"/>
      </w:rPr>
    </w:lvl>
    <w:lvl w:ilvl="8">
      <w:numFmt w:val="bullet"/>
      <w:lvlText w:val=""/>
      <w:lvlJc w:val="left"/>
      <w:pPr>
        <w:ind w:left="6480" w:hanging="360"/>
      </w:pPr>
      <w:rPr>
        <w:rFonts w:ascii="Symbol" w:hAnsi="Symbol" w:cs="Symbol"/>
        <w:sz w:val="20"/>
      </w:rPr>
    </w:lvl>
  </w:abstractNum>
  <w:num w:numId="1">
    <w:abstractNumId w:val="6"/>
    <w:lvlOverride w:ilvl="1">
      <w:lvl w:ilvl="1">
        <w:start w:val="1"/>
        <w:numFmt w:val="decimal"/>
        <w:pStyle w:val="Titre2"/>
        <w:lvlText w:val="%1.%2"/>
        <w:lvlJc w:val="left"/>
        <w:pPr>
          <w:ind w:left="1001" w:hanging="576"/>
        </w:pPr>
        <w:rPr>
          <w:b/>
        </w:rPr>
      </w:lvl>
    </w:lvlOverride>
  </w:num>
  <w:num w:numId="2">
    <w:abstractNumId w:val="3"/>
  </w:num>
  <w:num w:numId="3">
    <w:abstractNumId w:val="7"/>
  </w:num>
  <w:num w:numId="4">
    <w:abstractNumId w:val="2"/>
  </w:num>
  <w:num w:numId="5">
    <w:abstractNumId w:val="9"/>
  </w:num>
  <w:num w:numId="6">
    <w:abstractNumId w:val="1"/>
  </w:num>
  <w:num w:numId="7">
    <w:abstractNumId w:val="0"/>
  </w:num>
  <w:num w:numId="8">
    <w:abstractNumId w:val="10"/>
  </w:num>
  <w:num w:numId="9">
    <w:abstractNumId w:val="8"/>
  </w:num>
  <w:num w:numId="10">
    <w:abstractNumId w:val="5"/>
  </w:num>
  <w:num w:numId="11">
    <w:abstractNumId w:val="4"/>
  </w:num>
  <w:num w:numId="12">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t-Amant, Rémi">
    <w15:presenceInfo w15:providerId="AD" w15:userId="S-1-5-21-66081788-462978661-1268862865-9188"/>
  </w15:person>
  <w15:person w15:author="Bourassa-Tait, Gabrielle">
    <w15:presenceInfo w15:providerId="AD" w15:userId="S-1-5-21-66081788-462978661-1268862865-3057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1"/>
  <w:activeWritingStyle w:appName="MSWord" w:lang="fr-CA" w:vendorID="64" w:dllVersion="131078" w:nlCheck="1" w:checkStyle="0"/>
  <w:activeWritingStyle w:appName="MSWord" w:lang="en-US" w:vendorID="64" w:dllVersion="131078" w:nlCheck="1" w:checkStyle="1"/>
  <w:activeWritingStyle w:appName="MSWord" w:lang="en-CA" w:vendorID="64" w:dllVersion="131078" w:nlCheck="1" w:checkStyle="1"/>
  <w:revisionView w:insDel="0" w:formatting="0"/>
  <w:trackRevisions/>
  <w:defaultTabStop w:val="708"/>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CD1"/>
    <w:rsid w:val="00022836"/>
    <w:rsid w:val="00047CD1"/>
    <w:rsid w:val="00086359"/>
    <w:rsid w:val="000D230F"/>
    <w:rsid w:val="001054BC"/>
    <w:rsid w:val="00107656"/>
    <w:rsid w:val="00125664"/>
    <w:rsid w:val="00137310"/>
    <w:rsid w:val="001B2F87"/>
    <w:rsid w:val="001B56A6"/>
    <w:rsid w:val="001C3225"/>
    <w:rsid w:val="001D1482"/>
    <w:rsid w:val="001D6979"/>
    <w:rsid w:val="001E2250"/>
    <w:rsid w:val="001E752A"/>
    <w:rsid w:val="001F03AA"/>
    <w:rsid w:val="00205F5F"/>
    <w:rsid w:val="002441DE"/>
    <w:rsid w:val="00250D0E"/>
    <w:rsid w:val="0025744C"/>
    <w:rsid w:val="00267DE9"/>
    <w:rsid w:val="00274C1C"/>
    <w:rsid w:val="0029654E"/>
    <w:rsid w:val="002A24DC"/>
    <w:rsid w:val="002A5111"/>
    <w:rsid w:val="002B0E94"/>
    <w:rsid w:val="002B3A57"/>
    <w:rsid w:val="002B4495"/>
    <w:rsid w:val="002D1269"/>
    <w:rsid w:val="002D2F2E"/>
    <w:rsid w:val="002D31C5"/>
    <w:rsid w:val="002F6799"/>
    <w:rsid w:val="00304E05"/>
    <w:rsid w:val="00307330"/>
    <w:rsid w:val="003131DC"/>
    <w:rsid w:val="003160DC"/>
    <w:rsid w:val="003302B3"/>
    <w:rsid w:val="00341AAD"/>
    <w:rsid w:val="0035345F"/>
    <w:rsid w:val="0038627D"/>
    <w:rsid w:val="0039702A"/>
    <w:rsid w:val="003B232A"/>
    <w:rsid w:val="003B3BCB"/>
    <w:rsid w:val="003B66C4"/>
    <w:rsid w:val="003E5DB9"/>
    <w:rsid w:val="004173F6"/>
    <w:rsid w:val="004175C4"/>
    <w:rsid w:val="004312A0"/>
    <w:rsid w:val="00485B71"/>
    <w:rsid w:val="004A1D70"/>
    <w:rsid w:val="004D4DD0"/>
    <w:rsid w:val="004E5D75"/>
    <w:rsid w:val="00504347"/>
    <w:rsid w:val="00540757"/>
    <w:rsid w:val="005541C2"/>
    <w:rsid w:val="005A06E6"/>
    <w:rsid w:val="005B501D"/>
    <w:rsid w:val="005C37CA"/>
    <w:rsid w:val="005C4021"/>
    <w:rsid w:val="0060515A"/>
    <w:rsid w:val="00617BF0"/>
    <w:rsid w:val="00641732"/>
    <w:rsid w:val="00650069"/>
    <w:rsid w:val="006663C0"/>
    <w:rsid w:val="00686FB0"/>
    <w:rsid w:val="00695939"/>
    <w:rsid w:val="006B22CA"/>
    <w:rsid w:val="006E6BD9"/>
    <w:rsid w:val="006E79C8"/>
    <w:rsid w:val="007033FA"/>
    <w:rsid w:val="00742E62"/>
    <w:rsid w:val="00775219"/>
    <w:rsid w:val="00776003"/>
    <w:rsid w:val="00785CBE"/>
    <w:rsid w:val="007D4259"/>
    <w:rsid w:val="007E6B41"/>
    <w:rsid w:val="0080201F"/>
    <w:rsid w:val="008247D9"/>
    <w:rsid w:val="00825266"/>
    <w:rsid w:val="00830482"/>
    <w:rsid w:val="00831573"/>
    <w:rsid w:val="008320E0"/>
    <w:rsid w:val="008A479A"/>
    <w:rsid w:val="008C18C8"/>
    <w:rsid w:val="008E1DA3"/>
    <w:rsid w:val="008E6AE2"/>
    <w:rsid w:val="008F09EA"/>
    <w:rsid w:val="008F587A"/>
    <w:rsid w:val="009253FD"/>
    <w:rsid w:val="00925ADD"/>
    <w:rsid w:val="00984432"/>
    <w:rsid w:val="009A5EE3"/>
    <w:rsid w:val="009B1FEB"/>
    <w:rsid w:val="009C039D"/>
    <w:rsid w:val="009F2439"/>
    <w:rsid w:val="00A2069E"/>
    <w:rsid w:val="00A24D98"/>
    <w:rsid w:val="00A84B28"/>
    <w:rsid w:val="00AA78BB"/>
    <w:rsid w:val="00AB4F29"/>
    <w:rsid w:val="00AC7F6D"/>
    <w:rsid w:val="00AE1AE0"/>
    <w:rsid w:val="00AF1292"/>
    <w:rsid w:val="00AF3AAE"/>
    <w:rsid w:val="00B57EFC"/>
    <w:rsid w:val="00B636B9"/>
    <w:rsid w:val="00B66D0C"/>
    <w:rsid w:val="00B70CFD"/>
    <w:rsid w:val="00B928EF"/>
    <w:rsid w:val="00B94AE1"/>
    <w:rsid w:val="00B95499"/>
    <w:rsid w:val="00BC1A56"/>
    <w:rsid w:val="00BE1451"/>
    <w:rsid w:val="00BE3E7F"/>
    <w:rsid w:val="00BE597D"/>
    <w:rsid w:val="00BF08DF"/>
    <w:rsid w:val="00C149E3"/>
    <w:rsid w:val="00C85398"/>
    <w:rsid w:val="00CB36EF"/>
    <w:rsid w:val="00CF72DF"/>
    <w:rsid w:val="00D06CF1"/>
    <w:rsid w:val="00D124A2"/>
    <w:rsid w:val="00D548CD"/>
    <w:rsid w:val="00D95AE0"/>
    <w:rsid w:val="00DA3FAB"/>
    <w:rsid w:val="00DB54AA"/>
    <w:rsid w:val="00DD2DE8"/>
    <w:rsid w:val="00DF3A7A"/>
    <w:rsid w:val="00DF674A"/>
    <w:rsid w:val="00E01ED0"/>
    <w:rsid w:val="00E061D6"/>
    <w:rsid w:val="00E2035E"/>
    <w:rsid w:val="00E260D2"/>
    <w:rsid w:val="00E56F4A"/>
    <w:rsid w:val="00E57182"/>
    <w:rsid w:val="00EB7FD9"/>
    <w:rsid w:val="00EC1CBF"/>
    <w:rsid w:val="00ED32C1"/>
    <w:rsid w:val="00ED42D0"/>
    <w:rsid w:val="00ED5DF0"/>
    <w:rsid w:val="00EF1532"/>
    <w:rsid w:val="00F05207"/>
    <w:rsid w:val="00F071A7"/>
    <w:rsid w:val="00F0722E"/>
    <w:rsid w:val="00F1666F"/>
    <w:rsid w:val="00F20712"/>
    <w:rsid w:val="00F25703"/>
    <w:rsid w:val="00F35B3A"/>
    <w:rsid w:val="00F820C8"/>
    <w:rsid w:val="00FA58E0"/>
    <w:rsid w:val="00FC1C55"/>
    <w:rsid w:val="00FC34F9"/>
    <w:rsid w:val="00FD5F5F"/>
    <w:rsid w:val="00FE39AE"/>
    <w:rsid w:val="00FE4F7E"/>
    <w:rsid w:val="00FF228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E728BC"/>
  <w15:docId w15:val="{E3D8BF37-A04D-431E-920C-E0CB42A22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SimSun" w:hAnsi="Arial" w:cs="Mangal"/>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uppressAutoHyphens/>
    </w:pPr>
    <w:rPr>
      <w:lang w:val="fr-CA"/>
    </w:rPr>
  </w:style>
  <w:style w:type="paragraph" w:styleId="Titre1">
    <w:name w:val="heading 1"/>
    <w:basedOn w:val="Standard"/>
    <w:next w:val="Standard"/>
    <w:pPr>
      <w:widowControl w:val="0"/>
      <w:numPr>
        <w:numId w:val="1"/>
      </w:numPr>
      <w:spacing w:after="480" w:line="240" w:lineRule="atLeast"/>
      <w:jc w:val="center"/>
      <w:outlineLvl w:val="0"/>
    </w:pPr>
    <w:rPr>
      <w:b/>
      <w:sz w:val="36"/>
    </w:rPr>
  </w:style>
  <w:style w:type="paragraph" w:styleId="Titre2">
    <w:name w:val="heading 2"/>
    <w:basedOn w:val="Standard"/>
    <w:next w:val="Standard"/>
    <w:pPr>
      <w:keepNext/>
      <w:widowControl w:val="0"/>
      <w:numPr>
        <w:ilvl w:val="1"/>
        <w:numId w:val="1"/>
      </w:numPr>
      <w:spacing w:after="240" w:line="240" w:lineRule="atLeast"/>
      <w:outlineLvl w:val="1"/>
    </w:pPr>
    <w:rPr>
      <w:b/>
      <w:sz w:val="28"/>
      <w:lang w:val="en-US"/>
    </w:rPr>
  </w:style>
  <w:style w:type="paragraph" w:styleId="Titre3">
    <w:name w:val="heading 3"/>
    <w:basedOn w:val="Standard"/>
    <w:next w:val="Standard"/>
    <w:pPr>
      <w:keepNext/>
      <w:widowControl w:val="0"/>
      <w:numPr>
        <w:ilvl w:val="2"/>
        <w:numId w:val="1"/>
      </w:numPr>
      <w:spacing w:line="240" w:lineRule="atLeast"/>
      <w:outlineLvl w:val="2"/>
    </w:pPr>
    <w:rPr>
      <w:b/>
      <w:lang w:val="en-CA"/>
    </w:rPr>
  </w:style>
  <w:style w:type="paragraph" w:styleId="Titre4">
    <w:name w:val="heading 4"/>
    <w:basedOn w:val="Standard"/>
    <w:next w:val="Standard"/>
    <w:pPr>
      <w:keepNext/>
      <w:widowControl w:val="0"/>
      <w:numPr>
        <w:ilvl w:val="3"/>
        <w:numId w:val="1"/>
      </w:numPr>
      <w:spacing w:line="240" w:lineRule="atLeast"/>
      <w:outlineLvl w:val="3"/>
    </w:pPr>
    <w:rPr>
      <w:b/>
    </w:rPr>
  </w:style>
  <w:style w:type="paragraph" w:styleId="Titre5">
    <w:name w:val="heading 5"/>
    <w:basedOn w:val="Standard"/>
    <w:next w:val="Standard"/>
    <w:pPr>
      <w:keepNext/>
      <w:widowControl w:val="0"/>
      <w:numPr>
        <w:ilvl w:val="4"/>
        <w:numId w:val="1"/>
      </w:numPr>
      <w:spacing w:line="240" w:lineRule="atLeast"/>
      <w:outlineLvl w:val="4"/>
    </w:pPr>
  </w:style>
  <w:style w:type="paragraph" w:styleId="Titre6">
    <w:name w:val="heading 6"/>
    <w:basedOn w:val="Standard"/>
    <w:next w:val="Standard"/>
    <w:pPr>
      <w:keepNext/>
      <w:numPr>
        <w:ilvl w:val="5"/>
        <w:numId w:val="1"/>
      </w:numPr>
      <w:tabs>
        <w:tab w:val="left" w:pos="-4176"/>
        <w:tab w:val="right" w:pos="1647"/>
      </w:tabs>
      <w:jc w:val="both"/>
      <w:outlineLvl w:val="5"/>
    </w:pPr>
    <w:rPr>
      <w:spacing w:val="-2"/>
    </w:rPr>
  </w:style>
  <w:style w:type="paragraph" w:styleId="Titre7">
    <w:name w:val="heading 7"/>
    <w:basedOn w:val="Standard"/>
    <w:next w:val="Standard"/>
    <w:pPr>
      <w:keepNext/>
      <w:widowControl w:val="0"/>
      <w:numPr>
        <w:ilvl w:val="6"/>
        <w:numId w:val="1"/>
      </w:numPr>
      <w:spacing w:line="240" w:lineRule="atLeast"/>
      <w:outlineLvl w:val="6"/>
    </w:pPr>
  </w:style>
  <w:style w:type="paragraph" w:styleId="Titre8">
    <w:name w:val="heading 8"/>
    <w:basedOn w:val="Standard"/>
    <w:next w:val="Standard"/>
    <w:pPr>
      <w:keepNext/>
      <w:numPr>
        <w:ilvl w:val="7"/>
        <w:numId w:val="1"/>
      </w:numPr>
      <w:tabs>
        <w:tab w:val="left" w:pos="-5040"/>
        <w:tab w:val="right" w:pos="-4320"/>
      </w:tabs>
      <w:jc w:val="both"/>
      <w:outlineLvl w:val="7"/>
    </w:pPr>
    <w:rPr>
      <w:b/>
      <w:spacing w:val="-2"/>
      <w:lang w:val="en-US"/>
    </w:rPr>
  </w:style>
  <w:style w:type="paragraph" w:styleId="Titre9">
    <w:name w:val="heading 9"/>
    <w:basedOn w:val="Standard"/>
    <w:next w:val="Standard"/>
    <w:pPr>
      <w:numPr>
        <w:ilvl w:val="8"/>
        <w:numId w:val="1"/>
      </w:numPr>
      <w:spacing w:before="240" w:after="60"/>
      <w:outlineLvl w:val="8"/>
    </w:pPr>
    <w:rPr>
      <w:rFonts w:ascii="Arial, helvetica" w:eastAsia="Arial, helvetica" w:hAnsi="Arial, helvetica" w:cs="Arial, helvetica"/>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numbering" w:customStyle="1" w:styleId="WWOutlineListStyle2">
    <w:name w:val="WW_OutlineListStyle_2"/>
    <w:basedOn w:val="Aucuneliste"/>
    <w:pPr>
      <w:numPr>
        <w:numId w:val="12"/>
      </w:numPr>
    </w:pPr>
  </w:style>
  <w:style w:type="paragraph" w:customStyle="1" w:styleId="Standard">
    <w:name w:val="Standard"/>
    <w:pPr>
      <w:widowControl/>
      <w:suppressAutoHyphens/>
    </w:pPr>
    <w:rPr>
      <w:rFonts w:ascii="Times New Roman" w:eastAsia="Times New Roman" w:hAnsi="Times New Roman" w:cs="Times New Roman"/>
      <w:szCs w:val="20"/>
      <w:lang w:val="fr-CA" w:bidi="ar-SA"/>
    </w:rPr>
  </w:style>
  <w:style w:type="paragraph" w:customStyle="1" w:styleId="Heading">
    <w:name w:val="Heading"/>
    <w:basedOn w:val="Standard"/>
    <w:next w:val="Textbody"/>
    <w:pPr>
      <w:keepNext/>
      <w:spacing w:before="240" w:after="120"/>
    </w:pPr>
    <w:rPr>
      <w:rFonts w:eastAsia="Microsoft YaHei" w:cs="Mangal"/>
      <w:sz w:val="28"/>
      <w:szCs w:val="28"/>
    </w:rPr>
  </w:style>
  <w:style w:type="paragraph" w:customStyle="1" w:styleId="Textbody">
    <w:name w:val="Text body"/>
    <w:basedOn w:val="Standard"/>
    <w:pPr>
      <w:spacing w:after="140" w:line="288" w:lineRule="auto"/>
    </w:pPr>
  </w:style>
  <w:style w:type="paragraph" w:styleId="Liste">
    <w:name w:val="List"/>
    <w:basedOn w:val="Textbody"/>
    <w:rPr>
      <w:rFonts w:ascii="Arial" w:eastAsia="Arial" w:hAnsi="Arial" w:cs="Mangal"/>
    </w:rPr>
  </w:style>
  <w:style w:type="paragraph" w:styleId="Lgende">
    <w:name w:val="caption"/>
    <w:basedOn w:val="Standard"/>
    <w:pPr>
      <w:suppressLineNumbers/>
      <w:spacing w:before="120" w:after="120"/>
    </w:pPr>
    <w:rPr>
      <w:rFonts w:ascii="Arial" w:eastAsia="Arial" w:hAnsi="Arial" w:cs="Mangal"/>
      <w:i/>
      <w:iCs/>
      <w:szCs w:val="24"/>
    </w:rPr>
  </w:style>
  <w:style w:type="paragraph" w:customStyle="1" w:styleId="Index">
    <w:name w:val="Index"/>
    <w:basedOn w:val="Standard"/>
    <w:pPr>
      <w:suppressLineNumbers/>
    </w:pPr>
    <w:rPr>
      <w:rFonts w:ascii="Arial" w:eastAsia="Arial" w:hAnsi="Arial" w:cs="Mangal"/>
    </w:rPr>
  </w:style>
  <w:style w:type="paragraph" w:styleId="En-tte">
    <w:name w:val="header"/>
    <w:basedOn w:val="Standard"/>
    <w:pPr>
      <w:tabs>
        <w:tab w:val="center" w:pos="4536"/>
        <w:tab w:val="right" w:pos="9072"/>
      </w:tabs>
    </w:pPr>
  </w:style>
  <w:style w:type="paragraph" w:styleId="Textedebulles">
    <w:name w:val="Balloon Text"/>
    <w:basedOn w:val="Normal"/>
    <w:rPr>
      <w:rFonts w:ascii="Segoe UI" w:hAnsi="Segoe UI"/>
      <w:sz w:val="18"/>
      <w:szCs w:val="16"/>
    </w:rPr>
  </w:style>
  <w:style w:type="paragraph" w:styleId="Commentaire">
    <w:name w:val="annotation text"/>
    <w:basedOn w:val="Standard"/>
    <w:rPr>
      <w:sz w:val="20"/>
    </w:rPr>
  </w:style>
  <w:style w:type="paragraph" w:styleId="Objetducommentaire">
    <w:name w:val="annotation subject"/>
    <w:basedOn w:val="Commentaire"/>
    <w:next w:val="Commentaire"/>
    <w:rPr>
      <w:b/>
      <w:bCs/>
    </w:rPr>
  </w:style>
  <w:style w:type="paragraph" w:customStyle="1" w:styleId="Explorateurdedocument">
    <w:name w:val="Explorateur de document"/>
    <w:basedOn w:val="Standard"/>
    <w:rPr>
      <w:rFonts w:ascii="Tahoma, Arial" w:eastAsia="Tahoma, Arial" w:hAnsi="Tahoma, Arial" w:cs="Tahoma, Arial"/>
      <w:sz w:val="20"/>
    </w:rPr>
  </w:style>
  <w:style w:type="paragraph" w:customStyle="1" w:styleId="Contents1">
    <w:name w:val="Contents 1"/>
    <w:basedOn w:val="Standard"/>
    <w:next w:val="Standard"/>
  </w:style>
  <w:style w:type="paragraph" w:customStyle="1" w:styleId="Contents2">
    <w:name w:val="Contents 2"/>
    <w:basedOn w:val="Standard"/>
    <w:next w:val="Standard"/>
    <w:pPr>
      <w:ind w:left="240"/>
    </w:pPr>
  </w:style>
  <w:style w:type="paragraph" w:styleId="Pieddepage">
    <w:name w:val="footer"/>
    <w:basedOn w:val="Standard"/>
    <w:pPr>
      <w:tabs>
        <w:tab w:val="center" w:pos="4320"/>
        <w:tab w:val="right" w:pos="8640"/>
      </w:tabs>
    </w:pPr>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Symbol" w:eastAsia="Symbol" w:hAnsi="Symbol" w:cs="Symbol"/>
      <w:sz w:val="20"/>
    </w:rPr>
  </w:style>
  <w:style w:type="character" w:customStyle="1" w:styleId="WW8Num3z0">
    <w:name w:val="WW8Num3z0"/>
    <w:rPr>
      <w:rFonts w:ascii="Symbol" w:eastAsia="Symbol" w:hAnsi="Symbol" w:cs="Symbol"/>
      <w:sz w:val="20"/>
    </w:rPr>
  </w:style>
  <w:style w:type="character" w:customStyle="1" w:styleId="WW8Num4z0">
    <w:name w:val="WW8Num4z0"/>
    <w:rPr>
      <w:rFonts w:ascii="Symbol" w:eastAsia="Symbol" w:hAnsi="Symbol" w:cs="Symbol"/>
      <w:sz w:val="20"/>
    </w:rPr>
  </w:style>
  <w:style w:type="character" w:customStyle="1" w:styleId="WW8Num5z0">
    <w:name w:val="WW8Num5z0"/>
  </w:style>
  <w:style w:type="character" w:customStyle="1" w:styleId="WW8Num6z0">
    <w:name w:val="WW8Num6z0"/>
    <w:rPr>
      <w:b/>
    </w:rPr>
  </w:style>
  <w:style w:type="character" w:customStyle="1" w:styleId="WW8Num6z1">
    <w:name w:val="WW8Num6z1"/>
  </w:style>
  <w:style w:type="character" w:customStyle="1" w:styleId="WW8Num6z2">
    <w:name w:val="WW8Num6z2"/>
  </w:style>
  <w:style w:type="character" w:customStyle="1" w:styleId="WW8Num6z3">
    <w:name w:val="WW8Num6z3"/>
  </w:style>
  <w:style w:type="character" w:customStyle="1" w:styleId="WW8Num6z4">
    <w:name w:val="WW8Num6z4"/>
  </w:style>
  <w:style w:type="character" w:customStyle="1" w:styleId="WW8Num6z5">
    <w:name w:val="WW8Num6z5"/>
  </w:style>
  <w:style w:type="character" w:customStyle="1" w:styleId="WW8Num6z6">
    <w:name w:val="WW8Num6z6"/>
  </w:style>
  <w:style w:type="character" w:customStyle="1" w:styleId="WW8Num6z7">
    <w:name w:val="WW8Num6z7"/>
  </w:style>
  <w:style w:type="character" w:customStyle="1" w:styleId="WW8Num6z8">
    <w:name w:val="WW8Num6z8"/>
  </w:style>
  <w:style w:type="character" w:customStyle="1" w:styleId="WW8Num7z0">
    <w:name w:val="WW8Num7z0"/>
    <w:rPr>
      <w:rFonts w:ascii="Symbol" w:eastAsia="Symbol" w:hAnsi="Symbol" w:cs="Symbol"/>
      <w:sz w:val="20"/>
    </w:rPr>
  </w:style>
  <w:style w:type="character" w:styleId="Marquedecommentaire">
    <w:name w:val="annotation reference"/>
    <w:basedOn w:val="Policepardfaut"/>
    <w:rPr>
      <w:sz w:val="16"/>
      <w:szCs w:val="16"/>
    </w:rPr>
  </w:style>
  <w:style w:type="character" w:customStyle="1" w:styleId="Internetlink">
    <w:name w:val="Internet link"/>
    <w:basedOn w:val="Policepardfaut"/>
    <w:rPr>
      <w:color w:val="0000FF"/>
      <w:u w:val="single"/>
    </w:rPr>
  </w:style>
  <w:style w:type="character" w:customStyle="1" w:styleId="navaid1">
    <w:name w:val="navaid1"/>
    <w:basedOn w:val="Policepardfaut"/>
    <w:rPr>
      <w:rFonts w:ascii="Verdana, Arial" w:eastAsia="Verdana, Arial" w:hAnsi="Verdana, Arial" w:cs="Verdana, Arial"/>
      <w:sz w:val="2"/>
      <w:szCs w:val="2"/>
    </w:rPr>
  </w:style>
  <w:style w:type="character" w:customStyle="1" w:styleId="st1">
    <w:name w:val="st1"/>
    <w:basedOn w:val="Policepardfaut"/>
  </w:style>
  <w:style w:type="character" w:customStyle="1" w:styleId="CarCar">
    <w:name w:val="Car Car"/>
    <w:basedOn w:val="Policepardfaut"/>
    <w:rPr>
      <w:sz w:val="24"/>
    </w:rPr>
  </w:style>
  <w:style w:type="character" w:customStyle="1" w:styleId="VisitedInternetLink">
    <w:name w:val="Visited Internet Link"/>
    <w:basedOn w:val="Policepardfaut"/>
    <w:rPr>
      <w:color w:val="800080"/>
      <w:u w:val="single"/>
    </w:rPr>
  </w:style>
  <w:style w:type="character" w:customStyle="1" w:styleId="CommentReference1">
    <w:name w:val="Comment Reference1"/>
    <w:basedOn w:val="Policepardfaut"/>
    <w:rPr>
      <w:sz w:val="16"/>
      <w:szCs w:val="16"/>
    </w:rPr>
  </w:style>
  <w:style w:type="paragraph" w:customStyle="1" w:styleId="CommentText1">
    <w:name w:val="Comment Text1"/>
    <w:basedOn w:val="Normal"/>
    <w:rPr>
      <w:sz w:val="20"/>
      <w:szCs w:val="18"/>
    </w:rPr>
  </w:style>
  <w:style w:type="character" w:customStyle="1" w:styleId="CommentTextChar">
    <w:name w:val="Comment Text Char"/>
    <w:basedOn w:val="Policepardfaut"/>
    <w:rPr>
      <w:sz w:val="20"/>
      <w:szCs w:val="18"/>
      <w:lang w:val="fr-CA"/>
    </w:rPr>
  </w:style>
  <w:style w:type="paragraph" w:customStyle="1" w:styleId="CommentSubject1">
    <w:name w:val="Comment Subject1"/>
    <w:basedOn w:val="CommentText1"/>
    <w:next w:val="CommentText1"/>
    <w:rPr>
      <w:b/>
      <w:bCs/>
    </w:rPr>
  </w:style>
  <w:style w:type="character" w:customStyle="1" w:styleId="CommentSubjectChar">
    <w:name w:val="Comment Subject Char"/>
    <w:basedOn w:val="CommentTextChar"/>
    <w:rPr>
      <w:b/>
      <w:bCs/>
      <w:sz w:val="20"/>
      <w:szCs w:val="18"/>
      <w:lang w:val="fr-CA"/>
    </w:rPr>
  </w:style>
  <w:style w:type="character" w:customStyle="1" w:styleId="BalloonTextChar">
    <w:name w:val="Balloon Text Char"/>
    <w:basedOn w:val="Policepardfaut"/>
    <w:rPr>
      <w:rFonts w:ascii="Segoe UI" w:hAnsi="Segoe UI"/>
      <w:sz w:val="18"/>
      <w:szCs w:val="16"/>
      <w:lang w:val="fr-CA"/>
    </w:rPr>
  </w:style>
  <w:style w:type="paragraph" w:styleId="TM1">
    <w:name w:val="toc 1"/>
    <w:basedOn w:val="Normal"/>
    <w:next w:val="Normal"/>
    <w:autoRedefine/>
    <w:uiPriority w:val="39"/>
    <w:rsid w:val="002A5111"/>
    <w:pPr>
      <w:tabs>
        <w:tab w:val="left" w:pos="440"/>
        <w:tab w:val="left" w:pos="9639"/>
        <w:tab w:val="right" w:leader="dot" w:pos="10338"/>
      </w:tabs>
      <w:spacing w:after="100"/>
    </w:pPr>
    <w:rPr>
      <w:szCs w:val="21"/>
    </w:rPr>
  </w:style>
  <w:style w:type="paragraph" w:styleId="TM2">
    <w:name w:val="toc 2"/>
    <w:basedOn w:val="Normal"/>
    <w:next w:val="Normal"/>
    <w:autoRedefine/>
    <w:uiPriority w:val="39"/>
    <w:rsid w:val="002A5111"/>
    <w:pPr>
      <w:tabs>
        <w:tab w:val="left" w:pos="880"/>
        <w:tab w:val="left" w:pos="9639"/>
      </w:tabs>
      <w:spacing w:after="100"/>
      <w:ind w:left="240"/>
    </w:pPr>
    <w:rPr>
      <w:szCs w:val="21"/>
    </w:rPr>
  </w:style>
  <w:style w:type="character" w:styleId="Lienhypertexte">
    <w:name w:val="Hyperlink"/>
    <w:basedOn w:val="Policepardfaut"/>
    <w:uiPriority w:val="99"/>
    <w:rPr>
      <w:color w:val="0563C1"/>
      <w:u w:val="single"/>
    </w:rPr>
  </w:style>
  <w:style w:type="numbering" w:customStyle="1" w:styleId="WWOutlineListStyle1">
    <w:name w:val="WW_OutlineListStyle_1"/>
    <w:basedOn w:val="Aucuneliste"/>
    <w:pPr>
      <w:numPr>
        <w:numId w:val="2"/>
      </w:numPr>
    </w:pPr>
  </w:style>
  <w:style w:type="numbering" w:customStyle="1" w:styleId="WWOutlineListStyle">
    <w:name w:val="WW_OutlineListStyle"/>
    <w:basedOn w:val="Aucuneliste"/>
    <w:pPr>
      <w:numPr>
        <w:numId w:val="3"/>
      </w:numPr>
    </w:pPr>
  </w:style>
  <w:style w:type="numbering" w:customStyle="1" w:styleId="Outline">
    <w:name w:val="Outline"/>
    <w:basedOn w:val="Aucuneliste"/>
    <w:pPr>
      <w:numPr>
        <w:numId w:val="4"/>
      </w:numPr>
    </w:pPr>
  </w:style>
  <w:style w:type="numbering" w:customStyle="1" w:styleId="WW8Num1">
    <w:name w:val="WW8Num1"/>
    <w:basedOn w:val="Aucuneliste"/>
    <w:pPr>
      <w:numPr>
        <w:numId w:val="5"/>
      </w:numPr>
    </w:pPr>
  </w:style>
  <w:style w:type="numbering" w:customStyle="1" w:styleId="WW8Num2">
    <w:name w:val="WW8Num2"/>
    <w:basedOn w:val="Aucuneliste"/>
    <w:pPr>
      <w:numPr>
        <w:numId w:val="6"/>
      </w:numPr>
    </w:pPr>
  </w:style>
  <w:style w:type="numbering" w:customStyle="1" w:styleId="WW8Num3">
    <w:name w:val="WW8Num3"/>
    <w:basedOn w:val="Aucuneliste"/>
    <w:pPr>
      <w:numPr>
        <w:numId w:val="7"/>
      </w:numPr>
    </w:pPr>
  </w:style>
  <w:style w:type="numbering" w:customStyle="1" w:styleId="WW8Num4">
    <w:name w:val="WW8Num4"/>
    <w:basedOn w:val="Aucuneliste"/>
    <w:pPr>
      <w:numPr>
        <w:numId w:val="8"/>
      </w:numPr>
    </w:pPr>
  </w:style>
  <w:style w:type="numbering" w:customStyle="1" w:styleId="WW8Num5">
    <w:name w:val="WW8Num5"/>
    <w:basedOn w:val="Aucuneliste"/>
    <w:pPr>
      <w:numPr>
        <w:numId w:val="9"/>
      </w:numPr>
    </w:pPr>
  </w:style>
  <w:style w:type="numbering" w:customStyle="1" w:styleId="WW8Num6">
    <w:name w:val="WW8Num6"/>
    <w:basedOn w:val="Aucuneliste"/>
    <w:pPr>
      <w:numPr>
        <w:numId w:val="10"/>
      </w:numPr>
    </w:pPr>
  </w:style>
  <w:style w:type="numbering" w:customStyle="1" w:styleId="WW8Num7">
    <w:name w:val="WW8Num7"/>
    <w:basedOn w:val="Aucuneliste"/>
    <w:pPr>
      <w:numPr>
        <w:numId w:val="11"/>
      </w:numPr>
    </w:pPr>
  </w:style>
  <w:style w:type="paragraph" w:styleId="Rvision">
    <w:name w:val="Revision"/>
    <w:hidden/>
    <w:uiPriority w:val="99"/>
    <w:semiHidden/>
    <w:rsid w:val="004A1D70"/>
    <w:pPr>
      <w:widowControl/>
      <w:autoSpaceDN/>
      <w:textAlignment w:val="auto"/>
    </w:pPr>
    <w:rPr>
      <w:szCs w:val="21"/>
      <w:lang w:val="fr-CA"/>
    </w:rPr>
  </w:style>
  <w:style w:type="character" w:styleId="Lienhypertextesuivivisit">
    <w:name w:val="FollowedHyperlink"/>
    <w:basedOn w:val="Policepardfaut"/>
    <w:uiPriority w:val="99"/>
    <w:semiHidden/>
    <w:unhideWhenUsed/>
    <w:rsid w:val="004A1D7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2.JPG"/><Relationship Id="rId117" Type="http://schemas.openxmlformats.org/officeDocument/2006/relationships/image" Target="media/image91.jpg"/><Relationship Id="rId21" Type="http://schemas.openxmlformats.org/officeDocument/2006/relationships/hyperlink" Target="ftp://ftp.cfl.scf.rncan.gc.ca/regniere/Data/Weather/Daily/"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jpg"/><Relationship Id="rId84" Type="http://schemas.openxmlformats.org/officeDocument/2006/relationships/image" Target="media/image60.jpeg"/><Relationship Id="rId89" Type="http://schemas.openxmlformats.org/officeDocument/2006/relationships/image" Target="media/image65.png"/><Relationship Id="rId112" Type="http://schemas.openxmlformats.org/officeDocument/2006/relationships/image" Target="media/image86.JPG"/><Relationship Id="rId133" Type="http://schemas.openxmlformats.org/officeDocument/2006/relationships/image" Target="media/image106.png"/><Relationship Id="rId138" Type="http://schemas.openxmlformats.org/officeDocument/2006/relationships/image" Target="media/image111.png"/><Relationship Id="rId154" Type="http://schemas.openxmlformats.org/officeDocument/2006/relationships/image" Target="media/image127.png"/><Relationship Id="rId159" Type="http://schemas.openxmlformats.org/officeDocument/2006/relationships/image" Target="media/image132.png"/><Relationship Id="rId170" Type="http://schemas.openxmlformats.org/officeDocument/2006/relationships/hyperlink" Target="https://www.naturalearthdata.com/http//www.naturalearthdata.com/download/10m/cultural/10m_cultural.zip" TargetMode="External"/><Relationship Id="rId16" Type="http://schemas.openxmlformats.org/officeDocument/2006/relationships/hyperlink" Target="ftp://ftp.cfl.scf.rncan.gc.ca/regniere/Data/Weather/Normals/ClimaticChange" TargetMode="External"/><Relationship Id="rId107" Type="http://schemas.openxmlformats.org/officeDocument/2006/relationships/image" Target="media/image81.png"/><Relationship Id="rId11" Type="http://schemas.openxmlformats.org/officeDocument/2006/relationships/hyperlink" Target="ftp://ftp.cfl.scf.rncan.gc.ca/regniere/software/BioSIM/DemoBioSIM.zip" TargetMode="Externa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JPG"/><Relationship Id="rId79" Type="http://schemas.openxmlformats.org/officeDocument/2006/relationships/image" Target="media/image55.JPG"/><Relationship Id="rId102" Type="http://schemas.openxmlformats.org/officeDocument/2006/relationships/image" Target="media/image76.jpeg"/><Relationship Id="rId123" Type="http://schemas.openxmlformats.org/officeDocument/2006/relationships/image" Target="cid:image009.png@01D6554D.3288D7C0" TargetMode="External"/><Relationship Id="rId128" Type="http://schemas.openxmlformats.org/officeDocument/2006/relationships/image" Target="media/image101.JPG"/><Relationship Id="rId144" Type="http://schemas.openxmlformats.org/officeDocument/2006/relationships/image" Target="media/image117.JPG"/><Relationship Id="rId149" Type="http://schemas.openxmlformats.org/officeDocument/2006/relationships/image" Target="media/image122.png"/><Relationship Id="rId5" Type="http://schemas.openxmlformats.org/officeDocument/2006/relationships/webSettings" Target="webSettings.xml"/><Relationship Id="rId90" Type="http://schemas.openxmlformats.org/officeDocument/2006/relationships/image" Target="media/image66.JPG"/><Relationship Id="rId95" Type="http://schemas.openxmlformats.org/officeDocument/2006/relationships/image" Target="media/image69.jpeg"/><Relationship Id="rId160" Type="http://schemas.openxmlformats.org/officeDocument/2006/relationships/image" Target="media/image133.png"/><Relationship Id="rId165" Type="http://schemas.openxmlformats.org/officeDocument/2006/relationships/image" Target="media/image138.png"/><Relationship Id="rId22" Type="http://schemas.openxmlformats.org/officeDocument/2006/relationships/hyperlink" Target="ftp://ftp.cfl.scf.rncan.gc.ca/regniere/Data/Weather/Daily/" TargetMode="External"/><Relationship Id="rId27" Type="http://schemas.openxmlformats.org/officeDocument/2006/relationships/image" Target="media/image3.jpe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JP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image" Target="media/image107.png"/><Relationship Id="rId139" Type="http://schemas.openxmlformats.org/officeDocument/2006/relationships/image" Target="media/image112.jpeg"/><Relationship Id="rId80" Type="http://schemas.openxmlformats.org/officeDocument/2006/relationships/image" Target="media/image56.jpg"/><Relationship Id="rId85" Type="http://schemas.openxmlformats.org/officeDocument/2006/relationships/image" Target="media/image61.jpg"/><Relationship Id="rId150" Type="http://schemas.openxmlformats.org/officeDocument/2006/relationships/image" Target="media/image123.png"/><Relationship Id="rId155" Type="http://schemas.openxmlformats.org/officeDocument/2006/relationships/image" Target="media/image128.png"/><Relationship Id="rId171" Type="http://schemas.openxmlformats.org/officeDocument/2006/relationships/header" Target="header2.xml"/><Relationship Id="rId12" Type="http://schemas.openxmlformats.org/officeDocument/2006/relationships/hyperlink" Target="ftp://ftp.cfl.scf.rncan.gc.ca/regniere/Data/Weather/Normals/" TargetMode="External"/><Relationship Id="rId17" Type="http://schemas.openxmlformats.org/officeDocument/2006/relationships/hyperlink" Target="ftp://ftp.cfl.scf.rncan.gc.ca/regniere/Data/Weather/Normals/ClimaticChange" TargetMode="Externa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image" Target="media/image30.png"/><Relationship Id="rId70" Type="http://schemas.openxmlformats.org/officeDocument/2006/relationships/image" Target="media/image46.JPG"/><Relationship Id="rId75" Type="http://schemas.openxmlformats.org/officeDocument/2006/relationships/image" Target="media/image51.jpg"/><Relationship Id="rId91" Type="http://schemas.openxmlformats.org/officeDocument/2006/relationships/image" Target="media/image67.JPG"/><Relationship Id="rId96" Type="http://schemas.openxmlformats.org/officeDocument/2006/relationships/image" Target="media/image70.JPG"/><Relationship Id="rId140" Type="http://schemas.openxmlformats.org/officeDocument/2006/relationships/image" Target="media/image113.JPG"/><Relationship Id="rId145" Type="http://schemas.openxmlformats.org/officeDocument/2006/relationships/image" Target="media/image118.png"/><Relationship Id="rId161" Type="http://schemas.openxmlformats.org/officeDocument/2006/relationships/image" Target="media/image134.png"/><Relationship Id="rId166" Type="http://schemas.openxmlformats.org/officeDocument/2006/relationships/image" Target="media/image1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tp://ftp.cfl.scf.rncan.gc.ca/regniere/Data/Weather/Normals/ClimaticChange" TargetMode="External"/><Relationship Id="rId23" Type="http://schemas.openxmlformats.org/officeDocument/2006/relationships/hyperlink" Target="ftp://ftp.cfl.scf.rncan.gc.ca/regniere/Data/Weather/Daily/" TargetMode="External"/><Relationship Id="rId28" Type="http://schemas.openxmlformats.org/officeDocument/2006/relationships/image" Target="media/image4.jpg"/><Relationship Id="rId36" Type="http://schemas.openxmlformats.org/officeDocument/2006/relationships/image" Target="media/image12.png"/><Relationship Id="rId49" Type="http://schemas.openxmlformats.org/officeDocument/2006/relationships/image" Target="media/image25.jpg"/><Relationship Id="rId57" Type="http://schemas.openxmlformats.org/officeDocument/2006/relationships/image" Target="media/image33.png"/><Relationship Id="rId106" Type="http://schemas.openxmlformats.org/officeDocument/2006/relationships/image" Target="media/image80.png"/><Relationship Id="rId114" Type="http://schemas.openxmlformats.org/officeDocument/2006/relationships/image" Target="media/image88.png"/><Relationship Id="rId119" Type="http://schemas.openxmlformats.org/officeDocument/2006/relationships/image" Target="media/image93.JPG"/><Relationship Id="rId127" Type="http://schemas.openxmlformats.org/officeDocument/2006/relationships/image" Target="media/image100.png"/><Relationship Id="rId10" Type="http://schemas.openxmlformats.org/officeDocument/2006/relationships/hyperlink" Target="ftp://ftp.cfl.scf.rncan.gc.ca/regniere/software/BioSIM/BioSIM11_x_x.zip" TargetMode="Externa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JPG"/><Relationship Id="rId78" Type="http://schemas.openxmlformats.org/officeDocument/2006/relationships/image" Target="media/image54.jpg"/><Relationship Id="rId81" Type="http://schemas.openxmlformats.org/officeDocument/2006/relationships/image" Target="media/image57.jpg"/><Relationship Id="rId86" Type="http://schemas.openxmlformats.org/officeDocument/2006/relationships/image" Target="media/image62.png"/><Relationship Id="rId94" Type="http://schemas.openxmlformats.org/officeDocument/2006/relationships/image" Target="media/image68.JPG"/><Relationship Id="rId99" Type="http://schemas.openxmlformats.org/officeDocument/2006/relationships/image" Target="media/image73.png"/><Relationship Id="rId101" Type="http://schemas.openxmlformats.org/officeDocument/2006/relationships/image" Target="media/image75.JPG"/><Relationship Id="rId122" Type="http://schemas.openxmlformats.org/officeDocument/2006/relationships/image" Target="media/image96.png"/><Relationship Id="rId130" Type="http://schemas.openxmlformats.org/officeDocument/2006/relationships/image" Target="media/image103.png"/><Relationship Id="rId135" Type="http://schemas.openxmlformats.org/officeDocument/2006/relationships/image" Target="media/image108.png"/><Relationship Id="rId143" Type="http://schemas.openxmlformats.org/officeDocument/2006/relationships/image" Target="media/image116.JPG"/><Relationship Id="rId148" Type="http://schemas.openxmlformats.org/officeDocument/2006/relationships/image" Target="media/image121.png"/><Relationship Id="rId151" Type="http://schemas.openxmlformats.org/officeDocument/2006/relationships/image" Target="media/image124.png"/><Relationship Id="rId156" Type="http://schemas.openxmlformats.org/officeDocument/2006/relationships/image" Target="media/image129.png"/><Relationship Id="rId164" Type="http://schemas.openxmlformats.org/officeDocument/2006/relationships/image" Target="media/image137.png"/><Relationship Id="rId169" Type="http://schemas.openxmlformats.org/officeDocument/2006/relationships/hyperlink" Target="https://www.naturalearthdata.com/http//www.naturalearthdata.com/download/10m/physical/10m_physical.zip" TargetMode="External"/><Relationship Id="rId4" Type="http://schemas.openxmlformats.org/officeDocument/2006/relationships/settings" Target="settings.xml"/><Relationship Id="rId9" Type="http://schemas.openxmlformats.org/officeDocument/2006/relationships/header" Target="header1.xml"/><Relationship Id="rId172" Type="http://schemas.openxmlformats.org/officeDocument/2006/relationships/fontTable" Target="fontTable.xml"/><Relationship Id="rId13" Type="http://schemas.openxmlformats.org/officeDocument/2006/relationships/hyperlink" Target="ftp://ftp.cfl.scf.rncan.gc.ca/regniere/Data/Weather/Normals/" TargetMode="External"/><Relationship Id="rId18" Type="http://schemas.openxmlformats.org/officeDocument/2006/relationships/hyperlink" Target="ftp://ftp.cfl.scf.rncan.gc.ca/regniere/Data/Weather/Daily/" TargetMode="External"/><Relationship Id="rId39" Type="http://schemas.openxmlformats.org/officeDocument/2006/relationships/image" Target="media/image15.png"/><Relationship Id="rId109" Type="http://schemas.openxmlformats.org/officeDocument/2006/relationships/image" Target="media/image83.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JPG"/><Relationship Id="rId97" Type="http://schemas.openxmlformats.org/officeDocument/2006/relationships/image" Target="media/image71.JP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8.JPG"/><Relationship Id="rId141" Type="http://schemas.openxmlformats.org/officeDocument/2006/relationships/image" Target="media/image114.JPG"/><Relationship Id="rId146" Type="http://schemas.openxmlformats.org/officeDocument/2006/relationships/image" Target="media/image119.png"/><Relationship Id="rId167" Type="http://schemas.openxmlformats.org/officeDocument/2006/relationships/image" Target="media/image140.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comments" Target="comments.xml"/><Relationship Id="rId162" Type="http://schemas.openxmlformats.org/officeDocument/2006/relationships/image" Target="media/image135.png"/><Relationship Id="rId2" Type="http://schemas.openxmlformats.org/officeDocument/2006/relationships/numbering" Target="numbering.xml"/><Relationship Id="rId29" Type="http://schemas.openxmlformats.org/officeDocument/2006/relationships/image" Target="media/image5.jpg"/><Relationship Id="rId24" Type="http://schemas.openxmlformats.org/officeDocument/2006/relationships/hyperlink" Target="ftp://ftp.cfl.scf.rncan.gc.ca/regniere/Data/Weather/Daily/" TargetMode="External"/><Relationship Id="rId40" Type="http://schemas.openxmlformats.org/officeDocument/2006/relationships/image" Target="media/image16.png"/><Relationship Id="rId45" Type="http://schemas.openxmlformats.org/officeDocument/2006/relationships/image" Target="media/image21.jp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4.JPG"/><Relationship Id="rId115" Type="http://schemas.openxmlformats.org/officeDocument/2006/relationships/image" Target="media/image89.png"/><Relationship Id="rId131" Type="http://schemas.openxmlformats.org/officeDocument/2006/relationships/image" Target="media/image104.png"/><Relationship Id="rId136" Type="http://schemas.openxmlformats.org/officeDocument/2006/relationships/image" Target="media/image109.jpeg"/><Relationship Id="rId157" Type="http://schemas.openxmlformats.org/officeDocument/2006/relationships/image" Target="media/image130.png"/><Relationship Id="rId61" Type="http://schemas.openxmlformats.org/officeDocument/2006/relationships/image" Target="media/image37.png"/><Relationship Id="rId82" Type="http://schemas.openxmlformats.org/officeDocument/2006/relationships/image" Target="media/image58.JPG"/><Relationship Id="rId152" Type="http://schemas.openxmlformats.org/officeDocument/2006/relationships/image" Target="media/image125.png"/><Relationship Id="rId173" Type="http://schemas.microsoft.com/office/2011/relationships/people" Target="people.xml"/><Relationship Id="rId19" Type="http://schemas.openxmlformats.org/officeDocument/2006/relationships/hyperlink" Target="ftp://ftp.cfl.scf.rncan.gc.ca/regniere/Data/Weather/Daily/" TargetMode="External"/><Relationship Id="rId14" Type="http://schemas.openxmlformats.org/officeDocument/2006/relationships/hyperlink" Target="ftp://ftp.cfl.scf.rncan.gc.ca/regniere/Data/Weather/Normals/" TargetMode="External"/><Relationship Id="rId30" Type="http://schemas.openxmlformats.org/officeDocument/2006/relationships/image" Target="media/image6.jpg"/><Relationship Id="rId35" Type="http://schemas.openxmlformats.org/officeDocument/2006/relationships/image" Target="media/image11.png"/><Relationship Id="rId56" Type="http://schemas.openxmlformats.org/officeDocument/2006/relationships/image" Target="media/image32.JPG"/><Relationship Id="rId77" Type="http://schemas.openxmlformats.org/officeDocument/2006/relationships/image" Target="media/image53.png"/><Relationship Id="rId100" Type="http://schemas.openxmlformats.org/officeDocument/2006/relationships/image" Target="media/image74.JPG"/><Relationship Id="rId105" Type="http://schemas.openxmlformats.org/officeDocument/2006/relationships/image" Target="media/image79.png"/><Relationship Id="rId126" Type="http://schemas.openxmlformats.org/officeDocument/2006/relationships/image" Target="media/image99.jpeg"/><Relationship Id="rId147" Type="http://schemas.openxmlformats.org/officeDocument/2006/relationships/image" Target="media/image120.png"/><Relationship Id="rId168" Type="http://schemas.openxmlformats.org/officeDocument/2006/relationships/hyperlink" Target="https://biogeo.ucdavis.edu/data/gadm3.6/gpkg/gadm36_CAN_gpkg.zip"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JPG"/><Relationship Id="rId93" Type="http://schemas.microsoft.com/office/2011/relationships/commentsExtended" Target="commentsExtended.xml"/><Relationship Id="rId98" Type="http://schemas.openxmlformats.org/officeDocument/2006/relationships/image" Target="media/image72.jpeg"/><Relationship Id="rId121" Type="http://schemas.openxmlformats.org/officeDocument/2006/relationships/image" Target="media/image95.png"/><Relationship Id="rId142" Type="http://schemas.openxmlformats.org/officeDocument/2006/relationships/image" Target="media/image115.jpeg"/><Relationship Id="rId163" Type="http://schemas.openxmlformats.org/officeDocument/2006/relationships/image" Target="media/image136.png"/><Relationship Id="rId3" Type="http://schemas.openxmlformats.org/officeDocument/2006/relationships/styles" Target="styles.xml"/><Relationship Id="rId25" Type="http://schemas.openxmlformats.org/officeDocument/2006/relationships/hyperlink" Target="ftp://ftp.cfl.scf.rncan.gc.ca/regniere/Data/Weather/Daily/" TargetMode="External"/><Relationship Id="rId46" Type="http://schemas.openxmlformats.org/officeDocument/2006/relationships/image" Target="media/image22.png"/><Relationship Id="rId67" Type="http://schemas.openxmlformats.org/officeDocument/2006/relationships/image" Target="media/image43.JPG"/><Relationship Id="rId116" Type="http://schemas.openxmlformats.org/officeDocument/2006/relationships/image" Target="media/image90.png"/><Relationship Id="rId137" Type="http://schemas.openxmlformats.org/officeDocument/2006/relationships/image" Target="media/image110.png"/><Relationship Id="rId158" Type="http://schemas.openxmlformats.org/officeDocument/2006/relationships/image" Target="media/image131.png"/><Relationship Id="rId20" Type="http://schemas.openxmlformats.org/officeDocument/2006/relationships/hyperlink" Target="ftp://ftp.cfl.scf.rncan.gc.ca/regniere/Data/Weather/Daily/"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9.jpeg"/><Relationship Id="rId88" Type="http://schemas.openxmlformats.org/officeDocument/2006/relationships/image" Target="media/image64.png"/><Relationship Id="rId111" Type="http://schemas.openxmlformats.org/officeDocument/2006/relationships/image" Target="media/image85.jpg"/><Relationship Id="rId132" Type="http://schemas.openxmlformats.org/officeDocument/2006/relationships/image" Target="media/image105.jpeg"/><Relationship Id="rId153" Type="http://schemas.openxmlformats.org/officeDocument/2006/relationships/image" Target="media/image126.png"/><Relationship Id="rId174"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247EAD-63DD-4984-9E49-DC0718FD30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20988</TotalTime>
  <Pages>36</Pages>
  <Words>9216</Words>
  <Characters>52536</Characters>
  <Application>Microsoft Office Word</Application>
  <DocSecurity>0</DocSecurity>
  <Lines>437</Lines>
  <Paragraphs>123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BioSIM 10 Start up</vt:lpstr>
      <vt:lpstr>BioSIM 10 Start up</vt:lpstr>
    </vt:vector>
  </TitlesOfParts>
  <Company>NRCan  /  RNCan</Company>
  <LinksUpToDate>false</LinksUpToDate>
  <CharactersWithSpaces>61629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BioSIM 10 Start up</dc:title>
  <dc:creator>Rémi Saint-Amant</dc:creator>
  <cp:lastModifiedBy>St-Amant, Rémi</cp:lastModifiedBy>
  <cp:revision>61</cp:revision>
  <cp:lastPrinted>2012-01-24T09:42:00Z</cp:lastPrinted>
  <dcterms:created xsi:type="dcterms:W3CDTF">2018-02-27T20:05:00Z</dcterms:created>
  <dcterms:modified xsi:type="dcterms:W3CDTF">2020-08-07T14:04:00Z</dcterms:modified>
</cp:coreProperties>
</file>