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AFE522" w14:textId="77777777" w:rsidR="002F0BFE" w:rsidRDefault="002F0BFE">
      <w:bookmarkStart w:id="0" w:name="_Toc162664034"/>
    </w:p>
    <w:p w14:paraId="6AF60ECF" w14:textId="77777777" w:rsidR="002F0BFE" w:rsidRDefault="0047240C">
      <w:pPr>
        <w:jc w:val="center"/>
        <w:rPr>
          <w:b/>
          <w:bCs/>
          <w:sz w:val="48"/>
          <w:szCs w:val="48"/>
        </w:rPr>
      </w:pPr>
      <w:r>
        <w:rPr>
          <w:b/>
          <w:bCs/>
          <w:sz w:val="48"/>
          <w:szCs w:val="48"/>
        </w:rPr>
        <w:t>BioSIM 11 Start up</w:t>
      </w:r>
    </w:p>
    <w:p w14:paraId="7CA303A5" w14:textId="77777777" w:rsidR="002F0BFE" w:rsidRDefault="0047240C">
      <w:pPr>
        <w:jc w:val="center"/>
      </w:pPr>
      <w:r>
        <w:rPr>
          <w:noProof/>
          <w:lang w:eastAsia="en-CA"/>
        </w:rPr>
        <w:drawing>
          <wp:inline distT="0" distB="0" distL="0" distR="0" wp14:anchorId="4345527B" wp14:editId="557A1392">
            <wp:extent cx="3782735" cy="3805559"/>
            <wp:effectExtent l="0" t="0" r="0" b="0"/>
            <wp:docPr id="6"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782735" cy="3805559"/>
                    </a:xfrm>
                    <a:prstGeom prst="rect">
                      <a:avLst/>
                    </a:prstGeom>
                    <a:noFill/>
                    <a:ln>
                      <a:noFill/>
                      <a:prstDash/>
                    </a:ln>
                  </pic:spPr>
                </pic:pic>
              </a:graphicData>
            </a:graphic>
          </wp:inline>
        </w:drawing>
      </w:r>
    </w:p>
    <w:p w14:paraId="14CFD93D" w14:textId="77777777" w:rsidR="002F0BFE" w:rsidRDefault="002F0BFE">
      <w:pPr>
        <w:jc w:val="center"/>
      </w:pPr>
    </w:p>
    <w:p w14:paraId="04CDBC3A" w14:textId="77777777" w:rsidR="002F0BFE" w:rsidRDefault="002F0BFE">
      <w:pPr>
        <w:jc w:val="center"/>
        <w:rPr>
          <w:b/>
          <w:bCs/>
        </w:rPr>
      </w:pPr>
    </w:p>
    <w:p w14:paraId="41A93E39" w14:textId="77777777" w:rsidR="008722ED" w:rsidRDefault="0047240C">
      <w:pPr>
        <w:jc w:val="center"/>
        <w:rPr>
          <w:b/>
          <w:bCs/>
          <w:sz w:val="28"/>
          <w:szCs w:val="28"/>
          <w:lang w:val="fr-CA"/>
        </w:rPr>
      </w:pPr>
      <w:r w:rsidRPr="0076021A">
        <w:rPr>
          <w:b/>
          <w:bCs/>
          <w:sz w:val="28"/>
          <w:szCs w:val="28"/>
          <w:lang w:val="fr-CA"/>
        </w:rPr>
        <w:t>Jacques Régnière</w:t>
      </w:r>
    </w:p>
    <w:p w14:paraId="0998791E" w14:textId="65BDE93A" w:rsidR="002F0BFE" w:rsidRPr="0076021A" w:rsidRDefault="0047240C">
      <w:pPr>
        <w:jc w:val="center"/>
        <w:rPr>
          <w:b/>
          <w:bCs/>
          <w:sz w:val="28"/>
          <w:szCs w:val="28"/>
          <w:lang w:val="fr-CA"/>
        </w:rPr>
      </w:pPr>
      <w:r w:rsidRPr="0076021A">
        <w:rPr>
          <w:b/>
          <w:bCs/>
          <w:sz w:val="28"/>
          <w:szCs w:val="28"/>
          <w:lang w:val="fr-CA"/>
        </w:rPr>
        <w:t>Rémi Saint-Amant</w:t>
      </w:r>
    </w:p>
    <w:p w14:paraId="396B1CF6" w14:textId="77777777" w:rsidR="002F0BFE" w:rsidRPr="0076021A" w:rsidRDefault="0047240C">
      <w:pPr>
        <w:jc w:val="center"/>
        <w:rPr>
          <w:b/>
          <w:bCs/>
          <w:sz w:val="28"/>
          <w:szCs w:val="28"/>
          <w:lang w:val="fr-CA"/>
        </w:rPr>
      </w:pPr>
      <w:r w:rsidRPr="0076021A">
        <w:rPr>
          <w:b/>
          <w:bCs/>
          <w:sz w:val="28"/>
          <w:szCs w:val="28"/>
          <w:lang w:val="fr-CA"/>
        </w:rPr>
        <w:t>Ariane Béchard</w:t>
      </w:r>
    </w:p>
    <w:p w14:paraId="5D42D186" w14:textId="51C634D2" w:rsidR="00155D7C" w:rsidRPr="0076021A" w:rsidRDefault="00155D7C">
      <w:pPr>
        <w:jc w:val="center"/>
        <w:rPr>
          <w:b/>
          <w:bCs/>
          <w:sz w:val="28"/>
          <w:szCs w:val="28"/>
          <w:lang w:val="fr-CA"/>
        </w:rPr>
      </w:pPr>
      <w:r w:rsidRPr="0076021A">
        <w:rPr>
          <w:b/>
          <w:bCs/>
          <w:sz w:val="28"/>
          <w:szCs w:val="28"/>
          <w:lang w:val="fr-CA"/>
        </w:rPr>
        <w:t>Ahmed Moutaoufik</w:t>
      </w:r>
    </w:p>
    <w:p w14:paraId="3BE53B86" w14:textId="165B41B4" w:rsidR="00007943" w:rsidRPr="0076021A" w:rsidRDefault="00007943">
      <w:pPr>
        <w:jc w:val="center"/>
        <w:rPr>
          <w:b/>
          <w:bCs/>
          <w:sz w:val="28"/>
          <w:szCs w:val="28"/>
          <w:lang w:val="fr-CA"/>
        </w:rPr>
      </w:pPr>
      <w:r w:rsidRPr="0076021A">
        <w:rPr>
          <w:b/>
          <w:bCs/>
          <w:sz w:val="28"/>
          <w:szCs w:val="28"/>
          <w:lang w:val="fr-CA"/>
        </w:rPr>
        <w:t>Gabrielle Bourassa-Tait</w:t>
      </w:r>
    </w:p>
    <w:p w14:paraId="676CD872" w14:textId="77777777" w:rsidR="002F0BFE" w:rsidRPr="0076021A" w:rsidRDefault="002F0BFE">
      <w:pPr>
        <w:jc w:val="center"/>
        <w:rPr>
          <w:b/>
          <w:bCs/>
          <w:sz w:val="36"/>
          <w:szCs w:val="36"/>
          <w:lang w:val="fr-CA"/>
        </w:rPr>
      </w:pPr>
    </w:p>
    <w:p w14:paraId="55B8744A" w14:textId="77777777" w:rsidR="002F0BFE" w:rsidRPr="0076021A" w:rsidRDefault="002F0BFE">
      <w:pPr>
        <w:jc w:val="center"/>
        <w:rPr>
          <w:b/>
          <w:bCs/>
          <w:sz w:val="36"/>
          <w:szCs w:val="36"/>
          <w:lang w:val="fr-CA"/>
        </w:rPr>
      </w:pPr>
    </w:p>
    <w:p w14:paraId="205223C9" w14:textId="1078BD9E" w:rsidR="002F0BFE" w:rsidRPr="0076021A" w:rsidRDefault="00007943">
      <w:pPr>
        <w:jc w:val="center"/>
        <w:rPr>
          <w:b/>
          <w:bCs/>
          <w:sz w:val="36"/>
          <w:szCs w:val="36"/>
          <w:lang w:val="fr-CA"/>
        </w:rPr>
      </w:pPr>
      <w:r w:rsidRPr="0076021A">
        <w:rPr>
          <w:b/>
          <w:bCs/>
          <w:sz w:val="36"/>
          <w:szCs w:val="36"/>
          <w:lang w:val="fr-CA"/>
        </w:rPr>
        <w:t>2020</w:t>
      </w:r>
    </w:p>
    <w:p w14:paraId="0A3394E3" w14:textId="77777777" w:rsidR="002F0BFE" w:rsidRPr="0076021A" w:rsidRDefault="002F0BFE">
      <w:pPr>
        <w:jc w:val="center"/>
        <w:rPr>
          <w:b/>
          <w:bCs/>
          <w:sz w:val="28"/>
          <w:szCs w:val="28"/>
          <w:lang w:val="fr-CA"/>
        </w:rPr>
      </w:pPr>
    </w:p>
    <w:p w14:paraId="77E38B26" w14:textId="77777777" w:rsidR="002F0BFE" w:rsidRPr="0076021A" w:rsidRDefault="002F0BFE">
      <w:pPr>
        <w:jc w:val="center"/>
        <w:rPr>
          <w:b/>
          <w:bCs/>
          <w:sz w:val="28"/>
          <w:szCs w:val="28"/>
          <w:lang w:val="fr-CA"/>
        </w:rPr>
      </w:pPr>
    </w:p>
    <w:p w14:paraId="6F5E23F8" w14:textId="77777777" w:rsidR="002F0BFE" w:rsidRPr="0076021A" w:rsidRDefault="002F0BFE">
      <w:pPr>
        <w:jc w:val="center"/>
        <w:rPr>
          <w:b/>
          <w:bCs/>
          <w:sz w:val="28"/>
          <w:szCs w:val="28"/>
          <w:lang w:val="fr-CA"/>
        </w:rPr>
      </w:pPr>
    </w:p>
    <w:p w14:paraId="0996C1FB" w14:textId="77777777" w:rsidR="002F0BFE" w:rsidRPr="0076021A" w:rsidRDefault="0047240C">
      <w:pPr>
        <w:jc w:val="center"/>
        <w:rPr>
          <w:b/>
          <w:bCs/>
          <w:sz w:val="28"/>
          <w:szCs w:val="28"/>
          <w:lang w:val="fr-CA"/>
        </w:rPr>
      </w:pPr>
      <w:r w:rsidRPr="0076021A">
        <w:rPr>
          <w:b/>
          <w:bCs/>
          <w:sz w:val="28"/>
          <w:szCs w:val="28"/>
          <w:lang w:val="fr-CA"/>
        </w:rPr>
        <w:t>Natural Resources Canada</w:t>
      </w:r>
    </w:p>
    <w:p w14:paraId="779C6869" w14:textId="77777777" w:rsidR="002F0BFE" w:rsidRPr="0076021A" w:rsidRDefault="0047240C">
      <w:pPr>
        <w:jc w:val="center"/>
        <w:rPr>
          <w:b/>
          <w:bCs/>
          <w:sz w:val="28"/>
          <w:szCs w:val="28"/>
          <w:lang w:val="fr-CA"/>
        </w:rPr>
      </w:pPr>
      <w:r w:rsidRPr="0076021A">
        <w:rPr>
          <w:b/>
          <w:bCs/>
          <w:sz w:val="28"/>
          <w:szCs w:val="28"/>
          <w:lang w:val="fr-CA"/>
        </w:rPr>
        <w:t>Canadian Forest Service</w:t>
      </w:r>
    </w:p>
    <w:p w14:paraId="465E871E" w14:textId="77777777" w:rsidR="002F0BFE" w:rsidRPr="0076021A" w:rsidRDefault="0047240C">
      <w:pPr>
        <w:jc w:val="center"/>
        <w:rPr>
          <w:b/>
          <w:bCs/>
          <w:sz w:val="28"/>
          <w:szCs w:val="28"/>
          <w:lang w:val="fr-CA"/>
        </w:rPr>
      </w:pPr>
      <w:r w:rsidRPr="0076021A">
        <w:rPr>
          <w:b/>
          <w:bCs/>
          <w:sz w:val="28"/>
          <w:szCs w:val="28"/>
          <w:lang w:val="fr-CA"/>
        </w:rPr>
        <w:t>Laurentian Forestry Centre</w:t>
      </w:r>
    </w:p>
    <w:p w14:paraId="33727738" w14:textId="77777777" w:rsidR="002F0BFE" w:rsidRDefault="0047240C">
      <w:pPr>
        <w:jc w:val="center"/>
        <w:rPr>
          <w:b/>
          <w:bCs/>
          <w:sz w:val="28"/>
          <w:szCs w:val="28"/>
          <w:lang w:val="fr-CA"/>
        </w:rPr>
      </w:pPr>
      <w:r w:rsidRPr="0076021A">
        <w:rPr>
          <w:b/>
          <w:bCs/>
          <w:sz w:val="28"/>
          <w:szCs w:val="28"/>
          <w:lang w:val="fr-CA"/>
        </w:rPr>
        <w:t xml:space="preserve">P.O. Box 10380, Stn. </w:t>
      </w:r>
      <w:r>
        <w:rPr>
          <w:b/>
          <w:bCs/>
          <w:sz w:val="28"/>
          <w:szCs w:val="28"/>
          <w:lang w:val="fr-CA"/>
        </w:rPr>
        <w:t>Sainte-Foy</w:t>
      </w:r>
    </w:p>
    <w:p w14:paraId="495479B5" w14:textId="77777777" w:rsidR="002F0BFE" w:rsidRPr="0076021A" w:rsidRDefault="0047240C">
      <w:pPr>
        <w:jc w:val="center"/>
        <w:rPr>
          <w:b/>
          <w:bCs/>
          <w:sz w:val="28"/>
          <w:szCs w:val="28"/>
          <w:lang w:val="fr-CA"/>
        </w:rPr>
        <w:sectPr w:rsidR="002F0BFE" w:rsidRPr="0076021A">
          <w:headerReference w:type="even" r:id="rId9"/>
          <w:headerReference w:type="default" r:id="rId10"/>
          <w:footerReference w:type="even" r:id="rId11"/>
          <w:footerReference w:type="default" r:id="rId12"/>
          <w:footerReference w:type="first" r:id="rId13"/>
          <w:pgSz w:w="12240" w:h="15840"/>
          <w:pgMar w:top="1418" w:right="1418" w:bottom="1418" w:left="1418" w:header="720" w:footer="720" w:gutter="0"/>
          <w:cols w:space="720"/>
          <w:titlePg/>
        </w:sectPr>
      </w:pPr>
      <w:r w:rsidRPr="0076021A">
        <w:rPr>
          <w:b/>
          <w:bCs/>
          <w:sz w:val="28"/>
          <w:szCs w:val="28"/>
          <w:lang w:val="fr-CA"/>
        </w:rPr>
        <w:t>Quebec, QC Canada, G1V 4C7</w:t>
      </w:r>
    </w:p>
    <w:p w14:paraId="558168B6" w14:textId="04158714" w:rsidR="00781545" w:rsidRDefault="0047240C">
      <w:pPr>
        <w:pStyle w:val="TM1"/>
        <w:tabs>
          <w:tab w:val="right" w:leader="dot" w:pos="9394"/>
        </w:tabs>
        <w:rPr>
          <w:rFonts w:asciiTheme="minorHAnsi" w:eastAsiaTheme="minorEastAsia" w:hAnsiTheme="minorHAnsi" w:cstheme="minorBidi"/>
          <w:noProof/>
          <w:sz w:val="22"/>
          <w:szCs w:val="22"/>
          <w:lang w:eastAsia="en-CA"/>
        </w:rPr>
      </w:pPr>
      <w:r>
        <w:lastRenderedPageBreak/>
        <w:fldChar w:fldCharType="begin"/>
      </w:r>
      <w:r>
        <w:instrText xml:space="preserve"> TOC \o "1-3" \u \h </w:instrText>
      </w:r>
      <w:r>
        <w:fldChar w:fldCharType="separate"/>
      </w:r>
      <w:hyperlink w:anchor="_Toc46901507" w:history="1">
        <w:r w:rsidR="00781545" w:rsidRPr="00BC6528">
          <w:rPr>
            <w:rStyle w:val="Lienhypertexte"/>
            <w:noProof/>
          </w:rPr>
          <w:t>1 Introduction</w:t>
        </w:r>
        <w:r w:rsidR="00781545">
          <w:rPr>
            <w:noProof/>
          </w:rPr>
          <w:tab/>
        </w:r>
        <w:r w:rsidR="00781545">
          <w:rPr>
            <w:noProof/>
          </w:rPr>
          <w:fldChar w:fldCharType="begin"/>
        </w:r>
        <w:r w:rsidR="00781545">
          <w:rPr>
            <w:noProof/>
          </w:rPr>
          <w:instrText xml:space="preserve"> PAGEREF _Toc46901507 \h </w:instrText>
        </w:r>
        <w:r w:rsidR="00781545">
          <w:rPr>
            <w:noProof/>
          </w:rPr>
        </w:r>
        <w:r w:rsidR="00781545">
          <w:rPr>
            <w:noProof/>
          </w:rPr>
          <w:fldChar w:fldCharType="separate"/>
        </w:r>
        <w:r w:rsidR="00781545">
          <w:rPr>
            <w:noProof/>
          </w:rPr>
          <w:t>3</w:t>
        </w:r>
        <w:r w:rsidR="00781545">
          <w:rPr>
            <w:noProof/>
          </w:rPr>
          <w:fldChar w:fldCharType="end"/>
        </w:r>
      </w:hyperlink>
    </w:p>
    <w:p w14:paraId="609AFE6F" w14:textId="61832FA9" w:rsidR="00781545" w:rsidRDefault="008722ED">
      <w:pPr>
        <w:pStyle w:val="TM2"/>
        <w:tabs>
          <w:tab w:val="right" w:leader="dot" w:pos="9394"/>
        </w:tabs>
        <w:rPr>
          <w:rFonts w:asciiTheme="minorHAnsi" w:eastAsiaTheme="minorEastAsia" w:hAnsiTheme="minorHAnsi" w:cstheme="minorBidi"/>
          <w:noProof/>
          <w:sz w:val="22"/>
          <w:szCs w:val="22"/>
          <w:lang w:eastAsia="en-CA"/>
        </w:rPr>
      </w:pPr>
      <w:hyperlink w:anchor="_Toc46901508" w:history="1">
        <w:r w:rsidR="00781545" w:rsidRPr="00BC6528">
          <w:rPr>
            <w:rStyle w:val="Lienhypertexte"/>
            <w:noProof/>
          </w:rPr>
          <w:t>1.1 Main interface</w:t>
        </w:r>
        <w:r w:rsidR="00781545">
          <w:rPr>
            <w:noProof/>
          </w:rPr>
          <w:tab/>
        </w:r>
        <w:r w:rsidR="00781545">
          <w:rPr>
            <w:noProof/>
          </w:rPr>
          <w:fldChar w:fldCharType="begin"/>
        </w:r>
        <w:r w:rsidR="00781545">
          <w:rPr>
            <w:noProof/>
          </w:rPr>
          <w:instrText xml:space="preserve"> PAGEREF _Toc46901508 \h </w:instrText>
        </w:r>
        <w:r w:rsidR="00781545">
          <w:rPr>
            <w:noProof/>
          </w:rPr>
        </w:r>
        <w:r w:rsidR="00781545">
          <w:rPr>
            <w:noProof/>
          </w:rPr>
          <w:fldChar w:fldCharType="separate"/>
        </w:r>
        <w:r w:rsidR="00781545">
          <w:rPr>
            <w:noProof/>
          </w:rPr>
          <w:t>4</w:t>
        </w:r>
        <w:r w:rsidR="00781545">
          <w:rPr>
            <w:noProof/>
          </w:rPr>
          <w:fldChar w:fldCharType="end"/>
        </w:r>
      </w:hyperlink>
    </w:p>
    <w:p w14:paraId="351FCCE1" w14:textId="6C1F61E0" w:rsidR="00781545" w:rsidRDefault="008722ED">
      <w:pPr>
        <w:pStyle w:val="TM2"/>
        <w:tabs>
          <w:tab w:val="left" w:pos="880"/>
          <w:tab w:val="right" w:leader="dot" w:pos="9394"/>
        </w:tabs>
        <w:rPr>
          <w:rFonts w:asciiTheme="minorHAnsi" w:eastAsiaTheme="minorEastAsia" w:hAnsiTheme="minorHAnsi" w:cstheme="minorBidi"/>
          <w:noProof/>
          <w:sz w:val="22"/>
          <w:szCs w:val="22"/>
          <w:lang w:eastAsia="en-CA"/>
        </w:rPr>
      </w:pPr>
      <w:hyperlink w:anchor="_Toc46901509" w:history="1">
        <w:r w:rsidR="00781545" w:rsidRPr="00BC6528">
          <w:rPr>
            <w:rStyle w:val="Lienhypertexte"/>
            <w:noProof/>
          </w:rPr>
          <w:t>2.2</w:t>
        </w:r>
        <w:r w:rsidR="00781545">
          <w:rPr>
            <w:rFonts w:asciiTheme="minorHAnsi" w:eastAsiaTheme="minorEastAsia" w:hAnsiTheme="minorHAnsi" w:cstheme="minorBidi"/>
            <w:noProof/>
            <w:sz w:val="22"/>
            <w:szCs w:val="22"/>
            <w:lang w:eastAsia="en-CA"/>
          </w:rPr>
          <w:tab/>
        </w:r>
        <w:r w:rsidR="00781545" w:rsidRPr="00BC6528">
          <w:rPr>
            <w:rStyle w:val="Lienhypertexte"/>
            <w:noProof/>
          </w:rPr>
          <w:t>Creating a project</w:t>
        </w:r>
        <w:r w:rsidR="00781545">
          <w:rPr>
            <w:noProof/>
          </w:rPr>
          <w:tab/>
        </w:r>
        <w:r w:rsidR="00781545">
          <w:rPr>
            <w:noProof/>
          </w:rPr>
          <w:fldChar w:fldCharType="begin"/>
        </w:r>
        <w:r w:rsidR="00781545">
          <w:rPr>
            <w:noProof/>
          </w:rPr>
          <w:instrText xml:space="preserve"> PAGEREF _Toc46901509 \h </w:instrText>
        </w:r>
        <w:r w:rsidR="00781545">
          <w:rPr>
            <w:noProof/>
          </w:rPr>
        </w:r>
        <w:r w:rsidR="00781545">
          <w:rPr>
            <w:noProof/>
          </w:rPr>
          <w:fldChar w:fldCharType="separate"/>
        </w:r>
        <w:r w:rsidR="00781545">
          <w:rPr>
            <w:noProof/>
          </w:rPr>
          <w:t>6</w:t>
        </w:r>
        <w:r w:rsidR="00781545">
          <w:rPr>
            <w:noProof/>
          </w:rPr>
          <w:fldChar w:fldCharType="end"/>
        </w:r>
      </w:hyperlink>
    </w:p>
    <w:p w14:paraId="2003A470" w14:textId="6BFA569A" w:rsidR="00781545" w:rsidRDefault="008722ED">
      <w:pPr>
        <w:pStyle w:val="TM1"/>
        <w:tabs>
          <w:tab w:val="right" w:leader="dot" w:pos="9394"/>
        </w:tabs>
        <w:rPr>
          <w:rFonts w:asciiTheme="minorHAnsi" w:eastAsiaTheme="minorEastAsia" w:hAnsiTheme="minorHAnsi" w:cstheme="minorBidi"/>
          <w:noProof/>
          <w:sz w:val="22"/>
          <w:szCs w:val="22"/>
          <w:lang w:eastAsia="en-CA"/>
        </w:rPr>
      </w:pPr>
      <w:hyperlink w:anchor="_Toc46901510" w:history="1">
        <w:r w:rsidR="00781545" w:rsidRPr="00BC6528">
          <w:rPr>
            <w:rStyle w:val="Lienhypertexte"/>
            <w:noProof/>
          </w:rPr>
          <w:t>2 Example 1</w:t>
        </w:r>
        <w:r w:rsidR="00781545">
          <w:rPr>
            <w:noProof/>
          </w:rPr>
          <w:tab/>
        </w:r>
        <w:r w:rsidR="00781545">
          <w:rPr>
            <w:noProof/>
          </w:rPr>
          <w:fldChar w:fldCharType="begin"/>
        </w:r>
        <w:r w:rsidR="00781545">
          <w:rPr>
            <w:noProof/>
          </w:rPr>
          <w:instrText xml:space="preserve"> PAGEREF _Toc46901510 \h </w:instrText>
        </w:r>
        <w:r w:rsidR="00781545">
          <w:rPr>
            <w:noProof/>
          </w:rPr>
        </w:r>
        <w:r w:rsidR="00781545">
          <w:rPr>
            <w:noProof/>
          </w:rPr>
          <w:fldChar w:fldCharType="separate"/>
        </w:r>
        <w:r w:rsidR="00781545">
          <w:rPr>
            <w:noProof/>
          </w:rPr>
          <w:t>7</w:t>
        </w:r>
        <w:r w:rsidR="00781545">
          <w:rPr>
            <w:noProof/>
          </w:rPr>
          <w:fldChar w:fldCharType="end"/>
        </w:r>
      </w:hyperlink>
    </w:p>
    <w:p w14:paraId="46C82837" w14:textId="0EA77E82" w:rsidR="00781545" w:rsidRDefault="008722ED">
      <w:pPr>
        <w:pStyle w:val="TM2"/>
        <w:tabs>
          <w:tab w:val="right" w:leader="dot" w:pos="9394"/>
        </w:tabs>
        <w:rPr>
          <w:rFonts w:asciiTheme="minorHAnsi" w:eastAsiaTheme="minorEastAsia" w:hAnsiTheme="minorHAnsi" w:cstheme="minorBidi"/>
          <w:noProof/>
          <w:sz w:val="22"/>
          <w:szCs w:val="22"/>
          <w:lang w:eastAsia="en-CA"/>
        </w:rPr>
      </w:pPr>
      <w:hyperlink w:anchor="_Toc46901511" w:history="1">
        <w:r w:rsidR="00781545" w:rsidRPr="00BC6528">
          <w:rPr>
            <w:rStyle w:val="Lienhypertexte"/>
            <w:noProof/>
          </w:rPr>
          <w:t>Step 1: Defining a group of components</w:t>
        </w:r>
        <w:r w:rsidR="00781545">
          <w:rPr>
            <w:noProof/>
          </w:rPr>
          <w:tab/>
        </w:r>
        <w:r w:rsidR="00781545">
          <w:rPr>
            <w:noProof/>
          </w:rPr>
          <w:fldChar w:fldCharType="begin"/>
        </w:r>
        <w:r w:rsidR="00781545">
          <w:rPr>
            <w:noProof/>
          </w:rPr>
          <w:instrText xml:space="preserve"> PAGEREF _Toc46901511 \h </w:instrText>
        </w:r>
        <w:r w:rsidR="00781545">
          <w:rPr>
            <w:noProof/>
          </w:rPr>
        </w:r>
        <w:r w:rsidR="00781545">
          <w:rPr>
            <w:noProof/>
          </w:rPr>
          <w:fldChar w:fldCharType="separate"/>
        </w:r>
        <w:r w:rsidR="00781545">
          <w:rPr>
            <w:noProof/>
          </w:rPr>
          <w:t>7</w:t>
        </w:r>
        <w:r w:rsidR="00781545">
          <w:rPr>
            <w:noProof/>
          </w:rPr>
          <w:fldChar w:fldCharType="end"/>
        </w:r>
      </w:hyperlink>
    </w:p>
    <w:p w14:paraId="07BBA36B" w14:textId="66EABEF7" w:rsidR="00781545" w:rsidRDefault="008722ED">
      <w:pPr>
        <w:pStyle w:val="TM2"/>
        <w:tabs>
          <w:tab w:val="right" w:leader="dot" w:pos="9394"/>
        </w:tabs>
        <w:rPr>
          <w:rFonts w:asciiTheme="minorHAnsi" w:eastAsiaTheme="minorEastAsia" w:hAnsiTheme="minorHAnsi" w:cstheme="minorBidi"/>
          <w:noProof/>
          <w:sz w:val="22"/>
          <w:szCs w:val="22"/>
          <w:lang w:eastAsia="en-CA"/>
        </w:rPr>
      </w:pPr>
      <w:hyperlink w:anchor="_Toc46901512" w:history="1">
        <w:r w:rsidR="00781545" w:rsidRPr="00BC6528">
          <w:rPr>
            <w:rStyle w:val="Lienhypertexte"/>
            <w:noProof/>
          </w:rPr>
          <w:t>Step 2: Defining a Weather Generation</w:t>
        </w:r>
        <w:r w:rsidR="00781545">
          <w:rPr>
            <w:noProof/>
          </w:rPr>
          <w:tab/>
        </w:r>
        <w:r w:rsidR="00781545">
          <w:rPr>
            <w:noProof/>
          </w:rPr>
          <w:fldChar w:fldCharType="begin"/>
        </w:r>
        <w:r w:rsidR="00781545">
          <w:rPr>
            <w:noProof/>
          </w:rPr>
          <w:instrText xml:space="preserve"> PAGEREF _Toc46901512 \h </w:instrText>
        </w:r>
        <w:r w:rsidR="00781545">
          <w:rPr>
            <w:noProof/>
          </w:rPr>
        </w:r>
        <w:r w:rsidR="00781545">
          <w:rPr>
            <w:noProof/>
          </w:rPr>
          <w:fldChar w:fldCharType="separate"/>
        </w:r>
        <w:r w:rsidR="00781545">
          <w:rPr>
            <w:noProof/>
          </w:rPr>
          <w:t>7</w:t>
        </w:r>
        <w:r w:rsidR="00781545">
          <w:rPr>
            <w:noProof/>
          </w:rPr>
          <w:fldChar w:fldCharType="end"/>
        </w:r>
      </w:hyperlink>
    </w:p>
    <w:p w14:paraId="447906C1" w14:textId="7B71F8C7" w:rsidR="00781545" w:rsidRDefault="008722ED">
      <w:pPr>
        <w:pStyle w:val="TM2"/>
        <w:tabs>
          <w:tab w:val="right" w:leader="dot" w:pos="9394"/>
        </w:tabs>
        <w:rPr>
          <w:rFonts w:asciiTheme="minorHAnsi" w:eastAsiaTheme="minorEastAsia" w:hAnsiTheme="minorHAnsi" w:cstheme="minorBidi"/>
          <w:noProof/>
          <w:sz w:val="22"/>
          <w:szCs w:val="22"/>
          <w:lang w:eastAsia="en-CA"/>
        </w:rPr>
      </w:pPr>
      <w:hyperlink w:anchor="_Toc46901513" w:history="1">
        <w:r w:rsidR="00781545" w:rsidRPr="00BC6528">
          <w:rPr>
            <w:rStyle w:val="Lienhypertexte"/>
            <w:noProof/>
          </w:rPr>
          <w:t>Step 3:  Defining Model Execution</w:t>
        </w:r>
        <w:r w:rsidR="00781545">
          <w:rPr>
            <w:noProof/>
          </w:rPr>
          <w:tab/>
        </w:r>
        <w:r w:rsidR="00781545">
          <w:rPr>
            <w:noProof/>
          </w:rPr>
          <w:fldChar w:fldCharType="begin"/>
        </w:r>
        <w:r w:rsidR="00781545">
          <w:rPr>
            <w:noProof/>
          </w:rPr>
          <w:instrText xml:space="preserve"> PAGEREF _Toc46901513 \h </w:instrText>
        </w:r>
        <w:r w:rsidR="00781545">
          <w:rPr>
            <w:noProof/>
          </w:rPr>
        </w:r>
        <w:r w:rsidR="00781545">
          <w:rPr>
            <w:noProof/>
          </w:rPr>
          <w:fldChar w:fldCharType="separate"/>
        </w:r>
        <w:r w:rsidR="00781545">
          <w:rPr>
            <w:noProof/>
          </w:rPr>
          <w:t>12</w:t>
        </w:r>
        <w:r w:rsidR="00781545">
          <w:rPr>
            <w:noProof/>
          </w:rPr>
          <w:fldChar w:fldCharType="end"/>
        </w:r>
      </w:hyperlink>
    </w:p>
    <w:p w14:paraId="7204ED81" w14:textId="7345AA74" w:rsidR="00781545" w:rsidRDefault="008722ED">
      <w:pPr>
        <w:pStyle w:val="TM2"/>
        <w:tabs>
          <w:tab w:val="right" w:leader="dot" w:pos="9394"/>
        </w:tabs>
        <w:rPr>
          <w:rFonts w:asciiTheme="minorHAnsi" w:eastAsiaTheme="minorEastAsia" w:hAnsiTheme="minorHAnsi" w:cstheme="minorBidi"/>
          <w:noProof/>
          <w:sz w:val="22"/>
          <w:szCs w:val="22"/>
          <w:lang w:eastAsia="en-CA"/>
        </w:rPr>
      </w:pPr>
      <w:hyperlink w:anchor="_Toc46901514" w:history="1">
        <w:r w:rsidR="00781545" w:rsidRPr="00BC6528">
          <w:rPr>
            <w:rStyle w:val="Lienhypertexte"/>
            <w:noProof/>
          </w:rPr>
          <w:t>Step 4: Defining an analysis to interpret the results</w:t>
        </w:r>
        <w:r w:rsidR="00781545">
          <w:rPr>
            <w:noProof/>
          </w:rPr>
          <w:tab/>
        </w:r>
        <w:r w:rsidR="00781545">
          <w:rPr>
            <w:noProof/>
          </w:rPr>
          <w:fldChar w:fldCharType="begin"/>
        </w:r>
        <w:r w:rsidR="00781545">
          <w:rPr>
            <w:noProof/>
          </w:rPr>
          <w:instrText xml:space="preserve"> PAGEREF _Toc46901514 \h </w:instrText>
        </w:r>
        <w:r w:rsidR="00781545">
          <w:rPr>
            <w:noProof/>
          </w:rPr>
        </w:r>
        <w:r w:rsidR="00781545">
          <w:rPr>
            <w:noProof/>
          </w:rPr>
          <w:fldChar w:fldCharType="separate"/>
        </w:r>
        <w:r w:rsidR="00781545">
          <w:rPr>
            <w:noProof/>
          </w:rPr>
          <w:t>13</w:t>
        </w:r>
        <w:r w:rsidR="00781545">
          <w:rPr>
            <w:noProof/>
          </w:rPr>
          <w:fldChar w:fldCharType="end"/>
        </w:r>
      </w:hyperlink>
    </w:p>
    <w:p w14:paraId="4218746F" w14:textId="72FF345E" w:rsidR="00781545" w:rsidRDefault="008722ED">
      <w:pPr>
        <w:pStyle w:val="TM2"/>
        <w:tabs>
          <w:tab w:val="right" w:leader="dot" w:pos="9394"/>
        </w:tabs>
        <w:rPr>
          <w:rFonts w:asciiTheme="minorHAnsi" w:eastAsiaTheme="minorEastAsia" w:hAnsiTheme="minorHAnsi" w:cstheme="minorBidi"/>
          <w:noProof/>
          <w:sz w:val="22"/>
          <w:szCs w:val="22"/>
          <w:lang w:eastAsia="en-CA"/>
        </w:rPr>
      </w:pPr>
      <w:hyperlink w:anchor="_Toc46901515" w:history="1">
        <w:r w:rsidR="00781545" w:rsidRPr="00BC6528">
          <w:rPr>
            <w:rStyle w:val="Lienhypertexte"/>
            <w:noProof/>
          </w:rPr>
          <w:t>Step 5: Adding a component onto another component</w:t>
        </w:r>
        <w:r w:rsidR="00781545">
          <w:rPr>
            <w:noProof/>
          </w:rPr>
          <w:tab/>
        </w:r>
        <w:r w:rsidR="00781545">
          <w:rPr>
            <w:noProof/>
          </w:rPr>
          <w:fldChar w:fldCharType="begin"/>
        </w:r>
        <w:r w:rsidR="00781545">
          <w:rPr>
            <w:noProof/>
          </w:rPr>
          <w:instrText xml:space="preserve"> PAGEREF _Toc46901515 \h </w:instrText>
        </w:r>
        <w:r w:rsidR="00781545">
          <w:rPr>
            <w:noProof/>
          </w:rPr>
        </w:r>
        <w:r w:rsidR="00781545">
          <w:rPr>
            <w:noProof/>
          </w:rPr>
          <w:fldChar w:fldCharType="separate"/>
        </w:r>
        <w:r w:rsidR="00781545">
          <w:rPr>
            <w:noProof/>
          </w:rPr>
          <w:t>15</w:t>
        </w:r>
        <w:r w:rsidR="00781545">
          <w:rPr>
            <w:noProof/>
          </w:rPr>
          <w:fldChar w:fldCharType="end"/>
        </w:r>
      </w:hyperlink>
    </w:p>
    <w:p w14:paraId="3F37A8DB" w14:textId="6C7537F1" w:rsidR="00781545" w:rsidRDefault="008722ED">
      <w:pPr>
        <w:pStyle w:val="TM2"/>
        <w:tabs>
          <w:tab w:val="right" w:leader="dot" w:pos="9394"/>
        </w:tabs>
        <w:rPr>
          <w:rFonts w:asciiTheme="minorHAnsi" w:eastAsiaTheme="minorEastAsia" w:hAnsiTheme="minorHAnsi" w:cstheme="minorBidi"/>
          <w:noProof/>
          <w:sz w:val="22"/>
          <w:szCs w:val="22"/>
          <w:lang w:eastAsia="en-CA"/>
        </w:rPr>
      </w:pPr>
      <w:hyperlink w:anchor="_Toc46901516" w:history="1">
        <w:r w:rsidR="00781545" w:rsidRPr="00BC6528">
          <w:rPr>
            <w:rStyle w:val="Lienhypertexte"/>
            <w:noProof/>
          </w:rPr>
          <w:t>Step 6: Exporting the results</w:t>
        </w:r>
        <w:r w:rsidR="00781545">
          <w:rPr>
            <w:noProof/>
          </w:rPr>
          <w:tab/>
        </w:r>
        <w:r w:rsidR="00781545">
          <w:rPr>
            <w:noProof/>
          </w:rPr>
          <w:fldChar w:fldCharType="begin"/>
        </w:r>
        <w:r w:rsidR="00781545">
          <w:rPr>
            <w:noProof/>
          </w:rPr>
          <w:instrText xml:space="preserve"> PAGEREF _Toc46901516 \h </w:instrText>
        </w:r>
        <w:r w:rsidR="00781545">
          <w:rPr>
            <w:noProof/>
          </w:rPr>
        </w:r>
        <w:r w:rsidR="00781545">
          <w:rPr>
            <w:noProof/>
          </w:rPr>
          <w:fldChar w:fldCharType="separate"/>
        </w:r>
        <w:r w:rsidR="00781545">
          <w:rPr>
            <w:noProof/>
          </w:rPr>
          <w:t>16</w:t>
        </w:r>
        <w:r w:rsidR="00781545">
          <w:rPr>
            <w:noProof/>
          </w:rPr>
          <w:fldChar w:fldCharType="end"/>
        </w:r>
      </w:hyperlink>
    </w:p>
    <w:p w14:paraId="5555ADED" w14:textId="08D3E869" w:rsidR="00781545" w:rsidRDefault="008722ED">
      <w:pPr>
        <w:pStyle w:val="TM1"/>
        <w:tabs>
          <w:tab w:val="right" w:leader="dot" w:pos="9394"/>
        </w:tabs>
        <w:rPr>
          <w:rFonts w:asciiTheme="minorHAnsi" w:eastAsiaTheme="minorEastAsia" w:hAnsiTheme="minorHAnsi" w:cstheme="minorBidi"/>
          <w:noProof/>
          <w:sz w:val="22"/>
          <w:szCs w:val="22"/>
          <w:lang w:eastAsia="en-CA"/>
        </w:rPr>
      </w:pPr>
      <w:hyperlink w:anchor="_Toc46901517" w:history="1">
        <w:r w:rsidR="00781545" w:rsidRPr="00BC6528">
          <w:rPr>
            <w:rStyle w:val="Lienhypertexte"/>
            <w:noProof/>
          </w:rPr>
          <w:t>3 Example 2</w:t>
        </w:r>
        <w:r w:rsidR="00781545">
          <w:rPr>
            <w:noProof/>
          </w:rPr>
          <w:tab/>
        </w:r>
        <w:r w:rsidR="00781545">
          <w:rPr>
            <w:noProof/>
          </w:rPr>
          <w:fldChar w:fldCharType="begin"/>
        </w:r>
        <w:r w:rsidR="00781545">
          <w:rPr>
            <w:noProof/>
          </w:rPr>
          <w:instrText xml:space="preserve"> PAGEREF _Toc46901517 \h </w:instrText>
        </w:r>
        <w:r w:rsidR="00781545">
          <w:rPr>
            <w:noProof/>
          </w:rPr>
        </w:r>
        <w:r w:rsidR="00781545">
          <w:rPr>
            <w:noProof/>
          </w:rPr>
          <w:fldChar w:fldCharType="separate"/>
        </w:r>
        <w:r w:rsidR="00781545">
          <w:rPr>
            <w:noProof/>
          </w:rPr>
          <w:t>18</w:t>
        </w:r>
        <w:r w:rsidR="00781545">
          <w:rPr>
            <w:noProof/>
          </w:rPr>
          <w:fldChar w:fldCharType="end"/>
        </w:r>
      </w:hyperlink>
    </w:p>
    <w:p w14:paraId="52FE4B2B" w14:textId="7374C294" w:rsidR="00781545" w:rsidRDefault="008722ED">
      <w:pPr>
        <w:pStyle w:val="TM2"/>
        <w:tabs>
          <w:tab w:val="right" w:leader="dot" w:pos="9394"/>
        </w:tabs>
        <w:rPr>
          <w:rFonts w:asciiTheme="minorHAnsi" w:eastAsiaTheme="minorEastAsia" w:hAnsiTheme="minorHAnsi" w:cstheme="minorBidi"/>
          <w:noProof/>
          <w:sz w:val="22"/>
          <w:szCs w:val="22"/>
          <w:lang w:eastAsia="en-CA"/>
        </w:rPr>
      </w:pPr>
      <w:hyperlink w:anchor="_Toc46901518" w:history="1">
        <w:r w:rsidR="00781545" w:rsidRPr="00BC6528">
          <w:rPr>
            <w:rStyle w:val="Lienhypertexte"/>
            <w:noProof/>
          </w:rPr>
          <w:t>Step 1: Defining a new group of components</w:t>
        </w:r>
        <w:r w:rsidR="00781545">
          <w:rPr>
            <w:noProof/>
          </w:rPr>
          <w:tab/>
        </w:r>
        <w:r w:rsidR="00781545">
          <w:rPr>
            <w:noProof/>
          </w:rPr>
          <w:fldChar w:fldCharType="begin"/>
        </w:r>
        <w:r w:rsidR="00781545">
          <w:rPr>
            <w:noProof/>
          </w:rPr>
          <w:instrText xml:space="preserve"> PAGEREF _Toc46901518 \h </w:instrText>
        </w:r>
        <w:r w:rsidR="00781545">
          <w:rPr>
            <w:noProof/>
          </w:rPr>
        </w:r>
        <w:r w:rsidR="00781545">
          <w:rPr>
            <w:noProof/>
          </w:rPr>
          <w:fldChar w:fldCharType="separate"/>
        </w:r>
        <w:r w:rsidR="00781545">
          <w:rPr>
            <w:noProof/>
          </w:rPr>
          <w:t>18</w:t>
        </w:r>
        <w:r w:rsidR="00781545">
          <w:rPr>
            <w:noProof/>
          </w:rPr>
          <w:fldChar w:fldCharType="end"/>
        </w:r>
      </w:hyperlink>
    </w:p>
    <w:p w14:paraId="009683F2" w14:textId="2B2143A4" w:rsidR="00781545" w:rsidRDefault="008722ED">
      <w:pPr>
        <w:pStyle w:val="TM2"/>
        <w:tabs>
          <w:tab w:val="right" w:leader="dot" w:pos="9394"/>
        </w:tabs>
        <w:rPr>
          <w:rFonts w:asciiTheme="minorHAnsi" w:eastAsiaTheme="minorEastAsia" w:hAnsiTheme="minorHAnsi" w:cstheme="minorBidi"/>
          <w:noProof/>
          <w:sz w:val="22"/>
          <w:szCs w:val="22"/>
          <w:lang w:eastAsia="en-CA"/>
        </w:rPr>
      </w:pPr>
      <w:hyperlink w:anchor="_Toc46901519" w:history="1">
        <w:r w:rsidR="00781545" w:rsidRPr="00BC6528">
          <w:rPr>
            <w:rStyle w:val="Lienhypertexte"/>
            <w:noProof/>
          </w:rPr>
          <w:t>Step 2: Defining a new simulation</w:t>
        </w:r>
        <w:r w:rsidR="00781545">
          <w:rPr>
            <w:noProof/>
          </w:rPr>
          <w:tab/>
        </w:r>
        <w:r w:rsidR="00781545">
          <w:rPr>
            <w:noProof/>
          </w:rPr>
          <w:fldChar w:fldCharType="begin"/>
        </w:r>
        <w:r w:rsidR="00781545">
          <w:rPr>
            <w:noProof/>
          </w:rPr>
          <w:instrText xml:space="preserve"> PAGEREF _Toc46901519 \h </w:instrText>
        </w:r>
        <w:r w:rsidR="00781545">
          <w:rPr>
            <w:noProof/>
          </w:rPr>
        </w:r>
        <w:r w:rsidR="00781545">
          <w:rPr>
            <w:noProof/>
          </w:rPr>
          <w:fldChar w:fldCharType="separate"/>
        </w:r>
        <w:r w:rsidR="00781545">
          <w:rPr>
            <w:noProof/>
          </w:rPr>
          <w:t>18</w:t>
        </w:r>
        <w:r w:rsidR="00781545">
          <w:rPr>
            <w:noProof/>
          </w:rPr>
          <w:fldChar w:fldCharType="end"/>
        </w:r>
      </w:hyperlink>
    </w:p>
    <w:p w14:paraId="29508DCB" w14:textId="3A2C4DA4" w:rsidR="00781545" w:rsidRDefault="008722ED">
      <w:pPr>
        <w:pStyle w:val="TM2"/>
        <w:tabs>
          <w:tab w:val="right" w:leader="dot" w:pos="9394"/>
        </w:tabs>
        <w:rPr>
          <w:rFonts w:asciiTheme="minorHAnsi" w:eastAsiaTheme="minorEastAsia" w:hAnsiTheme="minorHAnsi" w:cstheme="minorBidi"/>
          <w:noProof/>
          <w:sz w:val="22"/>
          <w:szCs w:val="22"/>
          <w:lang w:eastAsia="en-CA"/>
        </w:rPr>
      </w:pPr>
      <w:hyperlink w:anchor="_Toc46901520" w:history="1">
        <w:r w:rsidR="00781545" w:rsidRPr="00BC6528">
          <w:rPr>
            <w:rStyle w:val="Lienhypertexte"/>
            <w:noProof/>
          </w:rPr>
          <w:t>Step 3: Defining an average output analysis</w:t>
        </w:r>
        <w:r w:rsidR="00781545">
          <w:rPr>
            <w:noProof/>
          </w:rPr>
          <w:tab/>
        </w:r>
        <w:r w:rsidR="00781545">
          <w:rPr>
            <w:noProof/>
          </w:rPr>
          <w:fldChar w:fldCharType="begin"/>
        </w:r>
        <w:r w:rsidR="00781545">
          <w:rPr>
            <w:noProof/>
          </w:rPr>
          <w:instrText xml:space="preserve"> PAGEREF _Toc46901520 \h </w:instrText>
        </w:r>
        <w:r w:rsidR="00781545">
          <w:rPr>
            <w:noProof/>
          </w:rPr>
        </w:r>
        <w:r w:rsidR="00781545">
          <w:rPr>
            <w:noProof/>
          </w:rPr>
          <w:fldChar w:fldCharType="separate"/>
        </w:r>
        <w:r w:rsidR="00781545">
          <w:rPr>
            <w:noProof/>
          </w:rPr>
          <w:t>19</w:t>
        </w:r>
        <w:r w:rsidR="00781545">
          <w:rPr>
            <w:noProof/>
          </w:rPr>
          <w:fldChar w:fldCharType="end"/>
        </w:r>
      </w:hyperlink>
    </w:p>
    <w:p w14:paraId="125C650A" w14:textId="3A9EC3F6" w:rsidR="00781545" w:rsidRDefault="008722ED">
      <w:pPr>
        <w:pStyle w:val="TM2"/>
        <w:tabs>
          <w:tab w:val="right" w:leader="dot" w:pos="9394"/>
        </w:tabs>
        <w:rPr>
          <w:rFonts w:asciiTheme="minorHAnsi" w:eastAsiaTheme="minorEastAsia" w:hAnsiTheme="minorHAnsi" w:cstheme="minorBidi"/>
          <w:noProof/>
          <w:sz w:val="22"/>
          <w:szCs w:val="22"/>
          <w:lang w:eastAsia="en-CA"/>
        </w:rPr>
      </w:pPr>
      <w:hyperlink w:anchor="_Toc46901521" w:history="1">
        <w:r w:rsidR="00781545" w:rsidRPr="00BC6528">
          <w:rPr>
            <w:rStyle w:val="Lienhypertexte"/>
            <w:noProof/>
          </w:rPr>
          <w:t>Step 4: Defining and running an event extraction analysis</w:t>
        </w:r>
        <w:r w:rsidR="00781545">
          <w:rPr>
            <w:noProof/>
          </w:rPr>
          <w:tab/>
        </w:r>
        <w:r w:rsidR="00781545">
          <w:rPr>
            <w:noProof/>
          </w:rPr>
          <w:fldChar w:fldCharType="begin"/>
        </w:r>
        <w:r w:rsidR="00781545">
          <w:rPr>
            <w:noProof/>
          </w:rPr>
          <w:instrText xml:space="preserve"> PAGEREF _Toc46901521 \h </w:instrText>
        </w:r>
        <w:r w:rsidR="00781545">
          <w:rPr>
            <w:noProof/>
          </w:rPr>
        </w:r>
        <w:r w:rsidR="00781545">
          <w:rPr>
            <w:noProof/>
          </w:rPr>
          <w:fldChar w:fldCharType="separate"/>
        </w:r>
        <w:r w:rsidR="00781545">
          <w:rPr>
            <w:noProof/>
          </w:rPr>
          <w:t>19</w:t>
        </w:r>
        <w:r w:rsidR="00781545">
          <w:rPr>
            <w:noProof/>
          </w:rPr>
          <w:fldChar w:fldCharType="end"/>
        </w:r>
      </w:hyperlink>
    </w:p>
    <w:p w14:paraId="7D9CE9C3" w14:textId="485BF87C" w:rsidR="00781545" w:rsidRDefault="008722ED">
      <w:pPr>
        <w:pStyle w:val="TM2"/>
        <w:tabs>
          <w:tab w:val="right" w:leader="dot" w:pos="9394"/>
        </w:tabs>
        <w:rPr>
          <w:rFonts w:asciiTheme="minorHAnsi" w:eastAsiaTheme="minorEastAsia" w:hAnsiTheme="minorHAnsi" w:cstheme="minorBidi"/>
          <w:noProof/>
          <w:sz w:val="22"/>
          <w:szCs w:val="22"/>
          <w:lang w:eastAsia="en-CA"/>
        </w:rPr>
      </w:pPr>
      <w:hyperlink w:anchor="_Toc46901522" w:history="1">
        <w:r w:rsidR="00781545" w:rsidRPr="00BC6528">
          <w:rPr>
            <w:rStyle w:val="Lienhypertexte"/>
            <w:noProof/>
          </w:rPr>
          <w:t>Step 6: Running the checked components</w:t>
        </w:r>
        <w:r w:rsidR="00781545">
          <w:rPr>
            <w:noProof/>
          </w:rPr>
          <w:tab/>
        </w:r>
        <w:r w:rsidR="00781545">
          <w:rPr>
            <w:noProof/>
          </w:rPr>
          <w:fldChar w:fldCharType="begin"/>
        </w:r>
        <w:r w:rsidR="00781545">
          <w:rPr>
            <w:noProof/>
          </w:rPr>
          <w:instrText xml:space="preserve"> PAGEREF _Toc46901522 \h </w:instrText>
        </w:r>
        <w:r w:rsidR="00781545">
          <w:rPr>
            <w:noProof/>
          </w:rPr>
        </w:r>
        <w:r w:rsidR="00781545">
          <w:rPr>
            <w:noProof/>
          </w:rPr>
          <w:fldChar w:fldCharType="separate"/>
        </w:r>
        <w:r w:rsidR="00781545">
          <w:rPr>
            <w:noProof/>
          </w:rPr>
          <w:t>20</w:t>
        </w:r>
        <w:r w:rsidR="00781545">
          <w:rPr>
            <w:noProof/>
          </w:rPr>
          <w:fldChar w:fldCharType="end"/>
        </w:r>
      </w:hyperlink>
    </w:p>
    <w:p w14:paraId="07C0DE15" w14:textId="7FBD34EF" w:rsidR="00781545" w:rsidRDefault="008722ED">
      <w:pPr>
        <w:pStyle w:val="TM2"/>
        <w:tabs>
          <w:tab w:val="right" w:leader="dot" w:pos="9394"/>
        </w:tabs>
        <w:rPr>
          <w:rFonts w:asciiTheme="minorHAnsi" w:eastAsiaTheme="minorEastAsia" w:hAnsiTheme="minorHAnsi" w:cstheme="minorBidi"/>
          <w:noProof/>
          <w:sz w:val="22"/>
          <w:szCs w:val="22"/>
          <w:lang w:eastAsia="en-CA"/>
        </w:rPr>
      </w:pPr>
      <w:hyperlink w:anchor="_Toc46901523" w:history="1">
        <w:r w:rsidR="00781545" w:rsidRPr="00BC6528">
          <w:rPr>
            <w:rStyle w:val="Lienhypertexte"/>
            <w:noProof/>
          </w:rPr>
          <w:t>Step 7: For R user: add automatic execution of R script</w:t>
        </w:r>
        <w:r w:rsidR="00781545">
          <w:rPr>
            <w:noProof/>
          </w:rPr>
          <w:tab/>
        </w:r>
        <w:r w:rsidR="00781545">
          <w:rPr>
            <w:noProof/>
          </w:rPr>
          <w:fldChar w:fldCharType="begin"/>
        </w:r>
        <w:r w:rsidR="00781545">
          <w:rPr>
            <w:noProof/>
          </w:rPr>
          <w:instrText xml:space="preserve"> PAGEREF _Toc46901523 \h </w:instrText>
        </w:r>
        <w:r w:rsidR="00781545">
          <w:rPr>
            <w:noProof/>
          </w:rPr>
        </w:r>
        <w:r w:rsidR="00781545">
          <w:rPr>
            <w:noProof/>
          </w:rPr>
          <w:fldChar w:fldCharType="separate"/>
        </w:r>
        <w:r w:rsidR="00781545">
          <w:rPr>
            <w:noProof/>
          </w:rPr>
          <w:t>21</w:t>
        </w:r>
        <w:r w:rsidR="00781545">
          <w:rPr>
            <w:noProof/>
          </w:rPr>
          <w:fldChar w:fldCharType="end"/>
        </w:r>
      </w:hyperlink>
    </w:p>
    <w:p w14:paraId="0D148DA5" w14:textId="410AF898" w:rsidR="00781545" w:rsidRDefault="008722ED">
      <w:pPr>
        <w:pStyle w:val="TM1"/>
        <w:tabs>
          <w:tab w:val="right" w:leader="dot" w:pos="9394"/>
        </w:tabs>
        <w:rPr>
          <w:rFonts w:asciiTheme="minorHAnsi" w:eastAsiaTheme="minorEastAsia" w:hAnsiTheme="minorHAnsi" w:cstheme="minorBidi"/>
          <w:noProof/>
          <w:sz w:val="22"/>
          <w:szCs w:val="22"/>
          <w:lang w:eastAsia="en-CA"/>
        </w:rPr>
      </w:pPr>
      <w:hyperlink w:anchor="_Toc46901524" w:history="1">
        <w:r w:rsidR="00781545" w:rsidRPr="00BC6528">
          <w:rPr>
            <w:rStyle w:val="Lienhypertexte"/>
            <w:noProof/>
          </w:rPr>
          <w:t>4 Example 3: Mapping</w:t>
        </w:r>
        <w:r w:rsidR="00781545">
          <w:rPr>
            <w:noProof/>
          </w:rPr>
          <w:tab/>
        </w:r>
        <w:r w:rsidR="00781545">
          <w:rPr>
            <w:noProof/>
          </w:rPr>
          <w:fldChar w:fldCharType="begin"/>
        </w:r>
        <w:r w:rsidR="00781545">
          <w:rPr>
            <w:noProof/>
          </w:rPr>
          <w:instrText xml:space="preserve"> PAGEREF _Toc46901524 \h </w:instrText>
        </w:r>
        <w:r w:rsidR="00781545">
          <w:rPr>
            <w:noProof/>
          </w:rPr>
        </w:r>
        <w:r w:rsidR="00781545">
          <w:rPr>
            <w:noProof/>
          </w:rPr>
          <w:fldChar w:fldCharType="separate"/>
        </w:r>
        <w:r w:rsidR="00781545">
          <w:rPr>
            <w:noProof/>
          </w:rPr>
          <w:t>24</w:t>
        </w:r>
        <w:r w:rsidR="00781545">
          <w:rPr>
            <w:noProof/>
          </w:rPr>
          <w:fldChar w:fldCharType="end"/>
        </w:r>
      </w:hyperlink>
    </w:p>
    <w:p w14:paraId="688AA764" w14:textId="0820BDFE" w:rsidR="00781545" w:rsidRDefault="008722ED">
      <w:pPr>
        <w:pStyle w:val="TM2"/>
        <w:tabs>
          <w:tab w:val="right" w:leader="dot" w:pos="9394"/>
        </w:tabs>
        <w:rPr>
          <w:rFonts w:asciiTheme="minorHAnsi" w:eastAsiaTheme="minorEastAsia" w:hAnsiTheme="minorHAnsi" w:cstheme="minorBidi"/>
          <w:noProof/>
          <w:sz w:val="22"/>
          <w:szCs w:val="22"/>
          <w:lang w:eastAsia="en-CA"/>
        </w:rPr>
      </w:pPr>
      <w:hyperlink w:anchor="_Toc46901525" w:history="1">
        <w:r w:rsidR="00781545" w:rsidRPr="00BC6528">
          <w:rPr>
            <w:rStyle w:val="Lienhypertexte"/>
            <w:noProof/>
          </w:rPr>
          <w:t>Step 1: Defining a Weather Execution and Model Execution</w:t>
        </w:r>
        <w:r w:rsidR="00781545">
          <w:rPr>
            <w:noProof/>
          </w:rPr>
          <w:tab/>
        </w:r>
        <w:r w:rsidR="00781545">
          <w:rPr>
            <w:noProof/>
          </w:rPr>
          <w:fldChar w:fldCharType="begin"/>
        </w:r>
        <w:r w:rsidR="00781545">
          <w:rPr>
            <w:noProof/>
          </w:rPr>
          <w:instrText xml:space="preserve"> PAGEREF _Toc46901525 \h </w:instrText>
        </w:r>
        <w:r w:rsidR="00781545">
          <w:rPr>
            <w:noProof/>
          </w:rPr>
        </w:r>
        <w:r w:rsidR="00781545">
          <w:rPr>
            <w:noProof/>
          </w:rPr>
          <w:fldChar w:fldCharType="separate"/>
        </w:r>
        <w:r w:rsidR="00781545">
          <w:rPr>
            <w:noProof/>
          </w:rPr>
          <w:t>24</w:t>
        </w:r>
        <w:r w:rsidR="00781545">
          <w:rPr>
            <w:noProof/>
          </w:rPr>
          <w:fldChar w:fldCharType="end"/>
        </w:r>
      </w:hyperlink>
    </w:p>
    <w:p w14:paraId="2A4486DD" w14:textId="63CD57F0" w:rsidR="00781545" w:rsidRDefault="008722ED">
      <w:pPr>
        <w:pStyle w:val="TM2"/>
        <w:tabs>
          <w:tab w:val="right" w:leader="dot" w:pos="9394"/>
        </w:tabs>
        <w:rPr>
          <w:rFonts w:asciiTheme="minorHAnsi" w:eastAsiaTheme="minorEastAsia" w:hAnsiTheme="minorHAnsi" w:cstheme="minorBidi"/>
          <w:noProof/>
          <w:sz w:val="22"/>
          <w:szCs w:val="22"/>
          <w:lang w:eastAsia="en-CA"/>
        </w:rPr>
      </w:pPr>
      <w:hyperlink w:anchor="_Toc46901526" w:history="1">
        <w:r w:rsidR="00781545" w:rsidRPr="00BC6528">
          <w:rPr>
            <w:rStyle w:val="Lienhypertexte"/>
            <w:noProof/>
          </w:rPr>
          <w:t>Step 2: Defining a subset analysis</w:t>
        </w:r>
        <w:r w:rsidR="00781545">
          <w:rPr>
            <w:noProof/>
          </w:rPr>
          <w:tab/>
        </w:r>
        <w:r w:rsidR="00781545">
          <w:rPr>
            <w:noProof/>
          </w:rPr>
          <w:fldChar w:fldCharType="begin"/>
        </w:r>
        <w:r w:rsidR="00781545">
          <w:rPr>
            <w:noProof/>
          </w:rPr>
          <w:instrText xml:space="preserve"> PAGEREF _Toc46901526 \h </w:instrText>
        </w:r>
        <w:r w:rsidR="00781545">
          <w:rPr>
            <w:noProof/>
          </w:rPr>
        </w:r>
        <w:r w:rsidR="00781545">
          <w:rPr>
            <w:noProof/>
          </w:rPr>
          <w:fldChar w:fldCharType="separate"/>
        </w:r>
        <w:r w:rsidR="00781545">
          <w:rPr>
            <w:noProof/>
          </w:rPr>
          <w:t>25</w:t>
        </w:r>
        <w:r w:rsidR="00781545">
          <w:rPr>
            <w:noProof/>
          </w:rPr>
          <w:fldChar w:fldCharType="end"/>
        </w:r>
      </w:hyperlink>
    </w:p>
    <w:p w14:paraId="21F69677" w14:textId="6105E9B2" w:rsidR="00781545" w:rsidRDefault="008722ED">
      <w:pPr>
        <w:pStyle w:val="TM2"/>
        <w:tabs>
          <w:tab w:val="right" w:leader="dot" w:pos="9394"/>
        </w:tabs>
        <w:rPr>
          <w:rFonts w:asciiTheme="minorHAnsi" w:eastAsiaTheme="minorEastAsia" w:hAnsiTheme="minorHAnsi" w:cstheme="minorBidi"/>
          <w:noProof/>
          <w:sz w:val="22"/>
          <w:szCs w:val="22"/>
          <w:lang w:eastAsia="en-CA"/>
        </w:rPr>
      </w:pPr>
      <w:hyperlink w:anchor="_Toc46901527" w:history="1">
        <w:r w:rsidR="00781545" w:rsidRPr="00BC6528">
          <w:rPr>
            <w:rStyle w:val="Lienhypertexte"/>
            <w:noProof/>
          </w:rPr>
          <w:t>Step 3: Defining a mapping</w:t>
        </w:r>
        <w:r w:rsidR="00781545">
          <w:rPr>
            <w:noProof/>
          </w:rPr>
          <w:tab/>
        </w:r>
        <w:r w:rsidR="00781545">
          <w:rPr>
            <w:noProof/>
          </w:rPr>
          <w:fldChar w:fldCharType="begin"/>
        </w:r>
        <w:r w:rsidR="00781545">
          <w:rPr>
            <w:noProof/>
          </w:rPr>
          <w:instrText xml:space="preserve"> PAGEREF _Toc46901527 \h </w:instrText>
        </w:r>
        <w:r w:rsidR="00781545">
          <w:rPr>
            <w:noProof/>
          </w:rPr>
        </w:r>
        <w:r w:rsidR="00781545">
          <w:rPr>
            <w:noProof/>
          </w:rPr>
          <w:fldChar w:fldCharType="separate"/>
        </w:r>
        <w:r w:rsidR="00781545">
          <w:rPr>
            <w:noProof/>
          </w:rPr>
          <w:t>25</w:t>
        </w:r>
        <w:r w:rsidR="00781545">
          <w:rPr>
            <w:noProof/>
          </w:rPr>
          <w:fldChar w:fldCharType="end"/>
        </w:r>
      </w:hyperlink>
    </w:p>
    <w:p w14:paraId="0BF72654" w14:textId="7A30A650" w:rsidR="00781545" w:rsidRDefault="008722ED">
      <w:pPr>
        <w:pStyle w:val="TM2"/>
        <w:tabs>
          <w:tab w:val="right" w:leader="dot" w:pos="9394"/>
        </w:tabs>
        <w:rPr>
          <w:rFonts w:asciiTheme="minorHAnsi" w:eastAsiaTheme="minorEastAsia" w:hAnsiTheme="minorHAnsi" w:cstheme="minorBidi"/>
          <w:noProof/>
          <w:sz w:val="22"/>
          <w:szCs w:val="22"/>
          <w:lang w:eastAsia="en-CA"/>
        </w:rPr>
      </w:pPr>
      <w:hyperlink w:anchor="_Toc46901528" w:history="1">
        <w:r w:rsidR="00781545" w:rsidRPr="00BC6528">
          <w:rPr>
            <w:rStyle w:val="Lienhypertexte"/>
            <w:noProof/>
          </w:rPr>
          <w:t>Step 4: Run All</w:t>
        </w:r>
        <w:r w:rsidR="00781545">
          <w:rPr>
            <w:noProof/>
          </w:rPr>
          <w:tab/>
        </w:r>
        <w:r w:rsidR="00781545">
          <w:rPr>
            <w:noProof/>
          </w:rPr>
          <w:fldChar w:fldCharType="begin"/>
        </w:r>
        <w:r w:rsidR="00781545">
          <w:rPr>
            <w:noProof/>
          </w:rPr>
          <w:instrText xml:space="preserve"> PAGEREF _Toc46901528 \h </w:instrText>
        </w:r>
        <w:r w:rsidR="00781545">
          <w:rPr>
            <w:noProof/>
          </w:rPr>
        </w:r>
        <w:r w:rsidR="00781545">
          <w:rPr>
            <w:noProof/>
          </w:rPr>
          <w:fldChar w:fldCharType="separate"/>
        </w:r>
        <w:r w:rsidR="00781545">
          <w:rPr>
            <w:noProof/>
          </w:rPr>
          <w:t>26</w:t>
        </w:r>
        <w:r w:rsidR="00781545">
          <w:rPr>
            <w:noProof/>
          </w:rPr>
          <w:fldChar w:fldCharType="end"/>
        </w:r>
      </w:hyperlink>
    </w:p>
    <w:p w14:paraId="238628DA" w14:textId="2AD25DC8" w:rsidR="00781545" w:rsidRDefault="008722ED">
      <w:pPr>
        <w:pStyle w:val="TM2"/>
        <w:tabs>
          <w:tab w:val="right" w:leader="dot" w:pos="9394"/>
        </w:tabs>
        <w:rPr>
          <w:rFonts w:asciiTheme="minorHAnsi" w:eastAsiaTheme="minorEastAsia" w:hAnsiTheme="minorHAnsi" w:cstheme="minorBidi"/>
          <w:noProof/>
          <w:sz w:val="22"/>
          <w:szCs w:val="22"/>
          <w:lang w:eastAsia="en-CA"/>
        </w:rPr>
      </w:pPr>
      <w:hyperlink w:anchor="_Toc46901529" w:history="1">
        <w:r w:rsidR="00781545" w:rsidRPr="00BC6528">
          <w:rPr>
            <w:rStyle w:val="Lienhypertexte"/>
            <w:noProof/>
          </w:rPr>
          <w:t>Step 5: Viewing the R² cross-validation results</w:t>
        </w:r>
        <w:r w:rsidR="00781545">
          <w:rPr>
            <w:noProof/>
          </w:rPr>
          <w:tab/>
        </w:r>
        <w:r w:rsidR="00781545">
          <w:rPr>
            <w:noProof/>
          </w:rPr>
          <w:fldChar w:fldCharType="begin"/>
        </w:r>
        <w:r w:rsidR="00781545">
          <w:rPr>
            <w:noProof/>
          </w:rPr>
          <w:instrText xml:space="preserve"> PAGEREF _Toc46901529 \h </w:instrText>
        </w:r>
        <w:r w:rsidR="00781545">
          <w:rPr>
            <w:noProof/>
          </w:rPr>
        </w:r>
        <w:r w:rsidR="00781545">
          <w:rPr>
            <w:noProof/>
          </w:rPr>
          <w:fldChar w:fldCharType="separate"/>
        </w:r>
        <w:r w:rsidR="00781545">
          <w:rPr>
            <w:noProof/>
          </w:rPr>
          <w:t>26</w:t>
        </w:r>
        <w:r w:rsidR="00781545">
          <w:rPr>
            <w:noProof/>
          </w:rPr>
          <w:fldChar w:fldCharType="end"/>
        </w:r>
      </w:hyperlink>
    </w:p>
    <w:p w14:paraId="6CD9FFD8" w14:textId="78679A34" w:rsidR="00781545" w:rsidRDefault="008722ED">
      <w:pPr>
        <w:pStyle w:val="TM2"/>
        <w:tabs>
          <w:tab w:val="right" w:leader="dot" w:pos="9394"/>
        </w:tabs>
        <w:rPr>
          <w:rFonts w:asciiTheme="minorHAnsi" w:eastAsiaTheme="minorEastAsia" w:hAnsiTheme="minorHAnsi" w:cstheme="minorBidi"/>
          <w:noProof/>
          <w:sz w:val="22"/>
          <w:szCs w:val="22"/>
          <w:lang w:eastAsia="en-CA"/>
        </w:rPr>
      </w:pPr>
      <w:hyperlink w:anchor="_Toc46901530" w:history="1">
        <w:r w:rsidR="00781545" w:rsidRPr="00BC6528">
          <w:rPr>
            <w:rStyle w:val="Lienhypertexte"/>
            <w:noProof/>
          </w:rPr>
          <w:t>Step 6: Viewing the maps</w:t>
        </w:r>
        <w:r w:rsidR="00781545">
          <w:rPr>
            <w:noProof/>
          </w:rPr>
          <w:tab/>
        </w:r>
        <w:r w:rsidR="00781545">
          <w:rPr>
            <w:noProof/>
          </w:rPr>
          <w:fldChar w:fldCharType="begin"/>
        </w:r>
        <w:r w:rsidR="00781545">
          <w:rPr>
            <w:noProof/>
          </w:rPr>
          <w:instrText xml:space="preserve"> PAGEREF _Toc46901530 \h </w:instrText>
        </w:r>
        <w:r w:rsidR="00781545">
          <w:rPr>
            <w:noProof/>
          </w:rPr>
        </w:r>
        <w:r w:rsidR="00781545">
          <w:rPr>
            <w:noProof/>
          </w:rPr>
          <w:fldChar w:fldCharType="separate"/>
        </w:r>
        <w:r w:rsidR="00781545">
          <w:rPr>
            <w:noProof/>
          </w:rPr>
          <w:t>27</w:t>
        </w:r>
        <w:r w:rsidR="00781545">
          <w:rPr>
            <w:noProof/>
          </w:rPr>
          <w:fldChar w:fldCharType="end"/>
        </w:r>
      </w:hyperlink>
    </w:p>
    <w:p w14:paraId="0238FAB5" w14:textId="78E2394F" w:rsidR="00781545" w:rsidRDefault="008722ED">
      <w:pPr>
        <w:pStyle w:val="TM1"/>
        <w:tabs>
          <w:tab w:val="right" w:leader="dot" w:pos="9394"/>
        </w:tabs>
        <w:rPr>
          <w:rFonts w:asciiTheme="minorHAnsi" w:eastAsiaTheme="minorEastAsia" w:hAnsiTheme="minorHAnsi" w:cstheme="minorBidi"/>
          <w:noProof/>
          <w:sz w:val="22"/>
          <w:szCs w:val="22"/>
          <w:lang w:eastAsia="en-CA"/>
        </w:rPr>
      </w:pPr>
      <w:hyperlink w:anchor="_Toc46901531" w:history="1">
        <w:r w:rsidR="00781545" w:rsidRPr="00BC6528">
          <w:rPr>
            <w:rStyle w:val="Lienhypertexte"/>
            <w:noProof/>
            <w:lang w:val="en-US"/>
          </w:rPr>
          <w:t xml:space="preserve">5 Example 4: </w:t>
        </w:r>
        <w:r w:rsidR="00781545" w:rsidRPr="00BC6528">
          <w:rPr>
            <w:rStyle w:val="Lienhypertexte"/>
            <w:noProof/>
          </w:rPr>
          <w:t>Update</w:t>
        </w:r>
        <w:r w:rsidR="00781545" w:rsidRPr="00BC6528">
          <w:rPr>
            <w:rStyle w:val="Lienhypertexte"/>
            <w:noProof/>
            <w:lang w:val="en-US"/>
          </w:rPr>
          <w:t xml:space="preserve"> current daily database</w:t>
        </w:r>
        <w:r w:rsidR="00781545">
          <w:rPr>
            <w:noProof/>
          </w:rPr>
          <w:tab/>
        </w:r>
        <w:r w:rsidR="00781545">
          <w:rPr>
            <w:noProof/>
          </w:rPr>
          <w:fldChar w:fldCharType="begin"/>
        </w:r>
        <w:r w:rsidR="00781545">
          <w:rPr>
            <w:noProof/>
          </w:rPr>
          <w:instrText xml:space="preserve"> PAGEREF _Toc46901531 \h </w:instrText>
        </w:r>
        <w:r w:rsidR="00781545">
          <w:rPr>
            <w:noProof/>
          </w:rPr>
        </w:r>
        <w:r w:rsidR="00781545">
          <w:rPr>
            <w:noProof/>
          </w:rPr>
          <w:fldChar w:fldCharType="separate"/>
        </w:r>
        <w:r w:rsidR="00781545">
          <w:rPr>
            <w:noProof/>
          </w:rPr>
          <w:t>28</w:t>
        </w:r>
        <w:r w:rsidR="00781545">
          <w:rPr>
            <w:noProof/>
          </w:rPr>
          <w:fldChar w:fldCharType="end"/>
        </w:r>
      </w:hyperlink>
    </w:p>
    <w:p w14:paraId="5EF6A155" w14:textId="74A31140" w:rsidR="00781545" w:rsidRDefault="008722ED">
      <w:pPr>
        <w:pStyle w:val="TM2"/>
        <w:tabs>
          <w:tab w:val="right" w:leader="dot" w:pos="9394"/>
        </w:tabs>
        <w:rPr>
          <w:rFonts w:asciiTheme="minorHAnsi" w:eastAsiaTheme="minorEastAsia" w:hAnsiTheme="minorHAnsi" w:cstheme="minorBidi"/>
          <w:noProof/>
          <w:sz w:val="22"/>
          <w:szCs w:val="22"/>
          <w:lang w:eastAsia="en-CA"/>
        </w:rPr>
      </w:pPr>
      <w:hyperlink w:anchor="_Toc46901532" w:history="1">
        <w:r w:rsidR="00781545" w:rsidRPr="00BC6528">
          <w:rPr>
            <w:rStyle w:val="Lienhypertexte"/>
            <w:noProof/>
          </w:rPr>
          <w:t>Step 1: Adding a new Subgroup of components</w:t>
        </w:r>
        <w:r w:rsidR="00781545">
          <w:rPr>
            <w:noProof/>
          </w:rPr>
          <w:tab/>
        </w:r>
        <w:r w:rsidR="00781545">
          <w:rPr>
            <w:noProof/>
          </w:rPr>
          <w:fldChar w:fldCharType="begin"/>
        </w:r>
        <w:r w:rsidR="00781545">
          <w:rPr>
            <w:noProof/>
          </w:rPr>
          <w:instrText xml:space="preserve"> PAGEREF _Toc46901532 \h </w:instrText>
        </w:r>
        <w:r w:rsidR="00781545">
          <w:rPr>
            <w:noProof/>
          </w:rPr>
        </w:r>
        <w:r w:rsidR="00781545">
          <w:rPr>
            <w:noProof/>
          </w:rPr>
          <w:fldChar w:fldCharType="separate"/>
        </w:r>
        <w:r w:rsidR="00781545">
          <w:rPr>
            <w:noProof/>
          </w:rPr>
          <w:t>28</w:t>
        </w:r>
        <w:r w:rsidR="00781545">
          <w:rPr>
            <w:noProof/>
          </w:rPr>
          <w:fldChar w:fldCharType="end"/>
        </w:r>
      </w:hyperlink>
    </w:p>
    <w:p w14:paraId="369820D5" w14:textId="1F80A4A4" w:rsidR="00781545" w:rsidRDefault="008722ED">
      <w:pPr>
        <w:pStyle w:val="TM2"/>
        <w:tabs>
          <w:tab w:val="right" w:leader="dot" w:pos="9394"/>
        </w:tabs>
        <w:rPr>
          <w:rFonts w:asciiTheme="minorHAnsi" w:eastAsiaTheme="minorEastAsia" w:hAnsiTheme="minorHAnsi" w:cstheme="minorBidi"/>
          <w:noProof/>
          <w:sz w:val="22"/>
          <w:szCs w:val="22"/>
          <w:lang w:eastAsia="en-CA"/>
        </w:rPr>
      </w:pPr>
      <w:hyperlink w:anchor="_Toc46901533" w:history="1">
        <w:r w:rsidR="00781545" w:rsidRPr="00BC6528">
          <w:rPr>
            <w:rStyle w:val="Lienhypertexte"/>
            <w:noProof/>
          </w:rPr>
          <w:t>Step 2: Defining an Update weather data</w:t>
        </w:r>
        <w:r w:rsidR="00781545">
          <w:rPr>
            <w:noProof/>
          </w:rPr>
          <w:tab/>
        </w:r>
        <w:r w:rsidR="00781545">
          <w:rPr>
            <w:noProof/>
          </w:rPr>
          <w:fldChar w:fldCharType="begin"/>
        </w:r>
        <w:r w:rsidR="00781545">
          <w:rPr>
            <w:noProof/>
          </w:rPr>
          <w:instrText xml:space="preserve"> PAGEREF _Toc46901533 \h </w:instrText>
        </w:r>
        <w:r w:rsidR="00781545">
          <w:rPr>
            <w:noProof/>
          </w:rPr>
        </w:r>
        <w:r w:rsidR="00781545">
          <w:rPr>
            <w:noProof/>
          </w:rPr>
          <w:fldChar w:fldCharType="separate"/>
        </w:r>
        <w:r w:rsidR="00781545">
          <w:rPr>
            <w:noProof/>
          </w:rPr>
          <w:t>28</w:t>
        </w:r>
        <w:r w:rsidR="00781545">
          <w:rPr>
            <w:noProof/>
          </w:rPr>
          <w:fldChar w:fldCharType="end"/>
        </w:r>
      </w:hyperlink>
    </w:p>
    <w:p w14:paraId="05306BE4" w14:textId="15B41987" w:rsidR="00781545" w:rsidRDefault="008722ED">
      <w:pPr>
        <w:pStyle w:val="TM2"/>
        <w:tabs>
          <w:tab w:val="right" w:leader="dot" w:pos="9394"/>
        </w:tabs>
        <w:rPr>
          <w:rFonts w:asciiTheme="minorHAnsi" w:eastAsiaTheme="minorEastAsia" w:hAnsiTheme="minorHAnsi" w:cstheme="minorBidi"/>
          <w:noProof/>
          <w:sz w:val="22"/>
          <w:szCs w:val="22"/>
          <w:lang w:eastAsia="en-CA"/>
        </w:rPr>
      </w:pPr>
      <w:hyperlink w:anchor="_Toc46901534" w:history="1">
        <w:r w:rsidR="00781545" w:rsidRPr="00BC6528">
          <w:rPr>
            <w:rStyle w:val="Lienhypertexte"/>
            <w:noProof/>
          </w:rPr>
          <w:t>Step 3: Defining a weather generation and model execution</w:t>
        </w:r>
        <w:r w:rsidR="00781545">
          <w:rPr>
            <w:noProof/>
          </w:rPr>
          <w:tab/>
        </w:r>
        <w:r w:rsidR="00781545">
          <w:rPr>
            <w:noProof/>
          </w:rPr>
          <w:fldChar w:fldCharType="begin"/>
        </w:r>
        <w:r w:rsidR="00781545">
          <w:rPr>
            <w:noProof/>
          </w:rPr>
          <w:instrText xml:space="preserve"> PAGEREF _Toc46901534 \h </w:instrText>
        </w:r>
        <w:r w:rsidR="00781545">
          <w:rPr>
            <w:noProof/>
          </w:rPr>
        </w:r>
        <w:r w:rsidR="00781545">
          <w:rPr>
            <w:noProof/>
          </w:rPr>
          <w:fldChar w:fldCharType="separate"/>
        </w:r>
        <w:r w:rsidR="00781545">
          <w:rPr>
            <w:noProof/>
          </w:rPr>
          <w:t>29</w:t>
        </w:r>
        <w:r w:rsidR="00781545">
          <w:rPr>
            <w:noProof/>
          </w:rPr>
          <w:fldChar w:fldCharType="end"/>
        </w:r>
      </w:hyperlink>
    </w:p>
    <w:p w14:paraId="2DA7BB82" w14:textId="047DCF2E" w:rsidR="00781545" w:rsidRDefault="008722ED">
      <w:pPr>
        <w:pStyle w:val="TM2"/>
        <w:tabs>
          <w:tab w:val="right" w:leader="dot" w:pos="9394"/>
        </w:tabs>
        <w:rPr>
          <w:rFonts w:asciiTheme="minorHAnsi" w:eastAsiaTheme="minorEastAsia" w:hAnsiTheme="minorHAnsi" w:cstheme="minorBidi"/>
          <w:noProof/>
          <w:sz w:val="22"/>
          <w:szCs w:val="22"/>
          <w:lang w:eastAsia="en-CA"/>
        </w:rPr>
      </w:pPr>
      <w:hyperlink w:anchor="_Toc46901535" w:history="1">
        <w:r w:rsidR="00781545" w:rsidRPr="00BC6528">
          <w:rPr>
            <w:rStyle w:val="Lienhypertexte"/>
            <w:noProof/>
          </w:rPr>
          <w:t>Step 4: Defining an output analysis</w:t>
        </w:r>
        <w:r w:rsidR="00781545">
          <w:rPr>
            <w:noProof/>
          </w:rPr>
          <w:tab/>
        </w:r>
        <w:r w:rsidR="00781545">
          <w:rPr>
            <w:noProof/>
          </w:rPr>
          <w:fldChar w:fldCharType="begin"/>
        </w:r>
        <w:r w:rsidR="00781545">
          <w:rPr>
            <w:noProof/>
          </w:rPr>
          <w:instrText xml:space="preserve"> PAGEREF _Toc46901535 \h </w:instrText>
        </w:r>
        <w:r w:rsidR="00781545">
          <w:rPr>
            <w:noProof/>
          </w:rPr>
        </w:r>
        <w:r w:rsidR="00781545">
          <w:rPr>
            <w:noProof/>
          </w:rPr>
          <w:fldChar w:fldCharType="separate"/>
        </w:r>
        <w:r w:rsidR="00781545">
          <w:rPr>
            <w:noProof/>
          </w:rPr>
          <w:t>30</w:t>
        </w:r>
        <w:r w:rsidR="00781545">
          <w:rPr>
            <w:noProof/>
          </w:rPr>
          <w:fldChar w:fldCharType="end"/>
        </w:r>
      </w:hyperlink>
    </w:p>
    <w:p w14:paraId="16D12E1D" w14:textId="59EEAC32" w:rsidR="00781545" w:rsidRDefault="008722ED">
      <w:pPr>
        <w:pStyle w:val="TM2"/>
        <w:tabs>
          <w:tab w:val="right" w:leader="dot" w:pos="9394"/>
        </w:tabs>
        <w:rPr>
          <w:rFonts w:asciiTheme="minorHAnsi" w:eastAsiaTheme="minorEastAsia" w:hAnsiTheme="minorHAnsi" w:cstheme="minorBidi"/>
          <w:noProof/>
          <w:sz w:val="22"/>
          <w:szCs w:val="22"/>
          <w:lang w:eastAsia="en-CA"/>
        </w:rPr>
      </w:pPr>
      <w:hyperlink w:anchor="_Toc46901536" w:history="1">
        <w:r w:rsidR="00781545" w:rsidRPr="00BC6528">
          <w:rPr>
            <w:rStyle w:val="Lienhypertexte"/>
            <w:noProof/>
          </w:rPr>
          <w:t>Step 5: Defining a function Analysis</w:t>
        </w:r>
        <w:r w:rsidR="00781545">
          <w:rPr>
            <w:noProof/>
          </w:rPr>
          <w:tab/>
        </w:r>
        <w:r w:rsidR="00781545">
          <w:rPr>
            <w:noProof/>
          </w:rPr>
          <w:fldChar w:fldCharType="begin"/>
        </w:r>
        <w:r w:rsidR="00781545">
          <w:rPr>
            <w:noProof/>
          </w:rPr>
          <w:instrText xml:space="preserve"> PAGEREF _Toc46901536 \h </w:instrText>
        </w:r>
        <w:r w:rsidR="00781545">
          <w:rPr>
            <w:noProof/>
          </w:rPr>
        </w:r>
        <w:r w:rsidR="00781545">
          <w:rPr>
            <w:noProof/>
          </w:rPr>
          <w:fldChar w:fldCharType="separate"/>
        </w:r>
        <w:r w:rsidR="00781545">
          <w:rPr>
            <w:noProof/>
          </w:rPr>
          <w:t>30</w:t>
        </w:r>
        <w:r w:rsidR="00781545">
          <w:rPr>
            <w:noProof/>
          </w:rPr>
          <w:fldChar w:fldCharType="end"/>
        </w:r>
      </w:hyperlink>
    </w:p>
    <w:p w14:paraId="71E2D7BD" w14:textId="28F7AF16" w:rsidR="00781545" w:rsidRDefault="008722ED">
      <w:pPr>
        <w:pStyle w:val="TM2"/>
        <w:tabs>
          <w:tab w:val="right" w:leader="dot" w:pos="9394"/>
        </w:tabs>
        <w:rPr>
          <w:rFonts w:asciiTheme="minorHAnsi" w:eastAsiaTheme="minorEastAsia" w:hAnsiTheme="minorHAnsi" w:cstheme="minorBidi"/>
          <w:noProof/>
          <w:sz w:val="22"/>
          <w:szCs w:val="22"/>
          <w:lang w:eastAsia="en-CA"/>
        </w:rPr>
      </w:pPr>
      <w:hyperlink w:anchor="_Toc46901537" w:history="1">
        <w:r w:rsidR="00781545" w:rsidRPr="00BC6528">
          <w:rPr>
            <w:rStyle w:val="Lienhypertexte"/>
            <w:noProof/>
          </w:rPr>
          <w:t>Step 6: Defining a mapping</w:t>
        </w:r>
        <w:r w:rsidR="00781545">
          <w:rPr>
            <w:noProof/>
          </w:rPr>
          <w:tab/>
        </w:r>
        <w:r w:rsidR="00781545">
          <w:rPr>
            <w:noProof/>
          </w:rPr>
          <w:fldChar w:fldCharType="begin"/>
        </w:r>
        <w:r w:rsidR="00781545">
          <w:rPr>
            <w:noProof/>
          </w:rPr>
          <w:instrText xml:space="preserve"> PAGEREF _Toc46901537 \h </w:instrText>
        </w:r>
        <w:r w:rsidR="00781545">
          <w:rPr>
            <w:noProof/>
          </w:rPr>
        </w:r>
        <w:r w:rsidR="00781545">
          <w:rPr>
            <w:noProof/>
          </w:rPr>
          <w:fldChar w:fldCharType="separate"/>
        </w:r>
        <w:r w:rsidR="00781545">
          <w:rPr>
            <w:noProof/>
          </w:rPr>
          <w:t>31</w:t>
        </w:r>
        <w:r w:rsidR="00781545">
          <w:rPr>
            <w:noProof/>
          </w:rPr>
          <w:fldChar w:fldCharType="end"/>
        </w:r>
      </w:hyperlink>
    </w:p>
    <w:p w14:paraId="267B5942" w14:textId="54A1504B" w:rsidR="00781545" w:rsidRDefault="008722ED">
      <w:pPr>
        <w:pStyle w:val="TM2"/>
        <w:tabs>
          <w:tab w:val="right" w:leader="dot" w:pos="9394"/>
        </w:tabs>
        <w:rPr>
          <w:rFonts w:asciiTheme="minorHAnsi" w:eastAsiaTheme="minorEastAsia" w:hAnsiTheme="minorHAnsi" w:cstheme="minorBidi"/>
          <w:noProof/>
          <w:sz w:val="22"/>
          <w:szCs w:val="22"/>
          <w:lang w:eastAsia="en-CA"/>
        </w:rPr>
      </w:pPr>
      <w:hyperlink w:anchor="_Toc46901538" w:history="1">
        <w:r w:rsidR="00781545" w:rsidRPr="00BC6528">
          <w:rPr>
            <w:rStyle w:val="Lienhypertexte"/>
            <w:noProof/>
          </w:rPr>
          <w:t>Step 7: Run and Viewing the maps</w:t>
        </w:r>
        <w:r w:rsidR="00781545">
          <w:rPr>
            <w:noProof/>
          </w:rPr>
          <w:tab/>
        </w:r>
        <w:r w:rsidR="00781545">
          <w:rPr>
            <w:noProof/>
          </w:rPr>
          <w:fldChar w:fldCharType="begin"/>
        </w:r>
        <w:r w:rsidR="00781545">
          <w:rPr>
            <w:noProof/>
          </w:rPr>
          <w:instrText xml:space="preserve"> PAGEREF _Toc46901538 \h </w:instrText>
        </w:r>
        <w:r w:rsidR="00781545">
          <w:rPr>
            <w:noProof/>
          </w:rPr>
        </w:r>
        <w:r w:rsidR="00781545">
          <w:rPr>
            <w:noProof/>
          </w:rPr>
          <w:fldChar w:fldCharType="separate"/>
        </w:r>
        <w:r w:rsidR="00781545">
          <w:rPr>
            <w:noProof/>
          </w:rPr>
          <w:t>31</w:t>
        </w:r>
        <w:r w:rsidR="00781545">
          <w:rPr>
            <w:noProof/>
          </w:rPr>
          <w:fldChar w:fldCharType="end"/>
        </w:r>
      </w:hyperlink>
    </w:p>
    <w:p w14:paraId="651C0C85" w14:textId="4BE6B0A7" w:rsidR="00781545" w:rsidRDefault="008722ED">
      <w:pPr>
        <w:pStyle w:val="TM2"/>
        <w:tabs>
          <w:tab w:val="right" w:leader="dot" w:pos="9394"/>
        </w:tabs>
        <w:rPr>
          <w:rFonts w:asciiTheme="minorHAnsi" w:eastAsiaTheme="minorEastAsia" w:hAnsiTheme="minorHAnsi" w:cstheme="minorBidi"/>
          <w:noProof/>
          <w:sz w:val="22"/>
          <w:szCs w:val="22"/>
          <w:lang w:eastAsia="en-CA"/>
        </w:rPr>
      </w:pPr>
      <w:hyperlink w:anchor="_Toc46901539" w:history="1">
        <w:r w:rsidR="00781545" w:rsidRPr="00BC6528">
          <w:rPr>
            <w:rStyle w:val="Lienhypertexte"/>
            <w:noProof/>
          </w:rPr>
          <w:t>Step 8: Adding event (date) mapping</w:t>
        </w:r>
        <w:r w:rsidR="00781545">
          <w:rPr>
            <w:noProof/>
          </w:rPr>
          <w:tab/>
        </w:r>
        <w:r w:rsidR="00781545">
          <w:rPr>
            <w:noProof/>
          </w:rPr>
          <w:fldChar w:fldCharType="begin"/>
        </w:r>
        <w:r w:rsidR="00781545">
          <w:rPr>
            <w:noProof/>
          </w:rPr>
          <w:instrText xml:space="preserve"> PAGEREF _Toc46901539 \h </w:instrText>
        </w:r>
        <w:r w:rsidR="00781545">
          <w:rPr>
            <w:noProof/>
          </w:rPr>
        </w:r>
        <w:r w:rsidR="00781545">
          <w:rPr>
            <w:noProof/>
          </w:rPr>
          <w:fldChar w:fldCharType="separate"/>
        </w:r>
        <w:r w:rsidR="00781545">
          <w:rPr>
            <w:noProof/>
          </w:rPr>
          <w:t>31</w:t>
        </w:r>
        <w:r w:rsidR="00781545">
          <w:rPr>
            <w:noProof/>
          </w:rPr>
          <w:fldChar w:fldCharType="end"/>
        </w:r>
      </w:hyperlink>
    </w:p>
    <w:p w14:paraId="24CD5701" w14:textId="351005D8" w:rsidR="002F0BFE" w:rsidRDefault="0047240C">
      <w:pPr>
        <w:sectPr w:rsidR="002F0BFE">
          <w:headerReference w:type="even" r:id="rId14"/>
          <w:headerReference w:type="default" r:id="rId15"/>
          <w:footerReference w:type="even" r:id="rId16"/>
          <w:footerReference w:type="default" r:id="rId17"/>
          <w:footerReference w:type="first" r:id="rId18"/>
          <w:pgSz w:w="12240" w:h="15840"/>
          <w:pgMar w:top="1418" w:right="1418" w:bottom="1418" w:left="1418" w:header="720" w:footer="720" w:gutter="0"/>
          <w:cols w:space="720"/>
          <w:titlePg/>
        </w:sectPr>
      </w:pPr>
      <w:r>
        <w:fldChar w:fldCharType="end"/>
      </w:r>
    </w:p>
    <w:p w14:paraId="748F9581" w14:textId="77777777" w:rsidR="002F0BFE" w:rsidRDefault="0047240C">
      <w:pPr>
        <w:pStyle w:val="Titre1"/>
      </w:pPr>
      <w:bookmarkStart w:id="1" w:name="_Toc348007258"/>
      <w:r>
        <w:lastRenderedPageBreak/>
        <w:t xml:space="preserve"> </w:t>
      </w:r>
      <w:bookmarkStart w:id="2" w:name="_Toc487030104"/>
      <w:bookmarkStart w:id="3" w:name="_Toc46901507"/>
      <w:r>
        <w:t>1 Introduction</w:t>
      </w:r>
      <w:bookmarkEnd w:id="0"/>
      <w:bookmarkEnd w:id="1"/>
      <w:bookmarkEnd w:id="2"/>
      <w:bookmarkEnd w:id="3"/>
    </w:p>
    <w:p w14:paraId="43677564" w14:textId="77777777" w:rsidR="002F0BFE" w:rsidRDefault="002F0BFE"/>
    <w:p w14:paraId="730F5D29" w14:textId="77777777" w:rsidR="002F0BFE" w:rsidRDefault="0047240C">
      <w:pPr>
        <w:jc w:val="both"/>
      </w:pPr>
      <w:r>
        <w:t>This tutorial’s objectives are (1) to give the BioSIM user a general overview of the software’s main capabilities, and (2) to illustrate the sequence of actions normally involved in using the software.</w:t>
      </w:r>
    </w:p>
    <w:p w14:paraId="2F75D3F3" w14:textId="77777777" w:rsidR="002F0BFE" w:rsidRDefault="002F0BFE">
      <w:pPr>
        <w:jc w:val="both"/>
      </w:pPr>
    </w:p>
    <w:p w14:paraId="5650D40A" w14:textId="77777777" w:rsidR="001C2DB1" w:rsidRDefault="001C2DB1">
      <w:pPr>
        <w:jc w:val="both"/>
      </w:pPr>
      <w:r>
        <w:t>BioSIM can be download here:</w:t>
      </w:r>
    </w:p>
    <w:p w14:paraId="75E35766" w14:textId="77777777" w:rsidR="001C2DB1" w:rsidRDefault="008722ED">
      <w:pPr>
        <w:jc w:val="both"/>
      </w:pPr>
      <w:hyperlink r:id="rId19" w:history="1">
        <w:r w:rsidR="001C2DB1" w:rsidRPr="008B4989">
          <w:rPr>
            <w:rStyle w:val="Lienhypertexte"/>
          </w:rPr>
          <w:t>ftp://ftp.cfl.scf.rncan.gc.ca/regniere/software/BioSIM/BioSIM11_x_x.zip</w:t>
        </w:r>
      </w:hyperlink>
    </w:p>
    <w:p w14:paraId="2D9CE71B" w14:textId="77777777" w:rsidR="001C2DB1" w:rsidRDefault="001C2DB1">
      <w:pPr>
        <w:jc w:val="both"/>
      </w:pPr>
    </w:p>
    <w:p w14:paraId="775AC4CE" w14:textId="77777777" w:rsidR="001C2DB1" w:rsidRDefault="0047240C">
      <w:pPr>
        <w:jc w:val="both"/>
      </w:pPr>
      <w:r>
        <w:t xml:space="preserve">If you whish to skip the initial setup described below and simply understand the examples, </w:t>
      </w:r>
      <w:r w:rsidR="001C2DB1">
        <w:t xml:space="preserve">the </w:t>
      </w:r>
      <w:r>
        <w:t xml:space="preserve">entire demo </w:t>
      </w:r>
      <w:r w:rsidR="001C2DB1">
        <w:t>containing the same fictional project can be found here:</w:t>
      </w:r>
    </w:p>
    <w:p w14:paraId="703D1668" w14:textId="77777777" w:rsidR="001C2DB1" w:rsidRDefault="008722ED">
      <w:pPr>
        <w:jc w:val="both"/>
      </w:pPr>
      <w:hyperlink r:id="rId20" w:history="1">
        <w:r w:rsidR="001C2DB1" w:rsidRPr="008B4989">
          <w:rPr>
            <w:rStyle w:val="Lienhypertexte"/>
          </w:rPr>
          <w:t>ftp://ftp.cfl.scf.rncan.gc.ca/regniere/software/BioSIM/DemoBioSIM.zip</w:t>
        </w:r>
      </w:hyperlink>
    </w:p>
    <w:p w14:paraId="7291927B" w14:textId="77777777" w:rsidR="001C2DB1" w:rsidRDefault="001C2DB1">
      <w:pPr>
        <w:jc w:val="both"/>
      </w:pPr>
    </w:p>
    <w:p w14:paraId="55AD7EE1" w14:textId="77777777" w:rsidR="002F0BFE" w:rsidRDefault="0047240C">
      <w:pPr>
        <w:jc w:val="both"/>
      </w:pPr>
      <w:r>
        <w:t xml:space="preserve">Because the average user does not have writing privileges in the </w:t>
      </w:r>
      <w:r>
        <w:rPr>
          <w:u w:val="single"/>
        </w:rPr>
        <w:t>\Program Files\</w:t>
      </w:r>
      <w:r>
        <w:t xml:space="preserve"> directory, it is strongly recommended to </w:t>
      </w:r>
      <w:r w:rsidR="001C2DB1">
        <w:t xml:space="preserve">unzip </w:t>
      </w:r>
      <w:r>
        <w:t xml:space="preserve">the </w:t>
      </w:r>
      <w:r w:rsidR="001C2DB1" w:rsidRPr="001C2DB1">
        <w:t xml:space="preserve">BioSIM application </w:t>
      </w:r>
      <w:r>
        <w:t xml:space="preserve">under a working directory such as </w:t>
      </w:r>
      <w:r>
        <w:rPr>
          <w:rFonts w:ascii="Courier New" w:hAnsi="Courier New" w:cs="Courier New"/>
          <w:iCs/>
        </w:rPr>
        <w:t>C:\</w:t>
      </w:r>
      <w:r w:rsidR="001C2DB1">
        <w:rPr>
          <w:rFonts w:ascii="Courier New" w:hAnsi="Courier New" w:cs="Courier New"/>
          <w:iCs/>
        </w:rPr>
        <w:t>NRCan</w:t>
      </w:r>
      <w:r>
        <w:rPr>
          <w:rFonts w:ascii="Courier New" w:hAnsi="Courier New" w:cs="Courier New"/>
          <w:iCs/>
        </w:rPr>
        <w:t>\</w:t>
      </w:r>
      <w:r>
        <w:rPr>
          <w:iCs/>
        </w:rPr>
        <w:t>.</w:t>
      </w:r>
    </w:p>
    <w:p w14:paraId="7BE963DD" w14:textId="77777777" w:rsidR="002F0BFE" w:rsidRDefault="002F0BFE">
      <w:pPr>
        <w:jc w:val="both"/>
      </w:pPr>
    </w:p>
    <w:p w14:paraId="43A9053A" w14:textId="77777777" w:rsidR="002F0BFE" w:rsidRDefault="001C2DB1">
      <w:pPr>
        <w:jc w:val="both"/>
      </w:pPr>
      <w:r>
        <w:t xml:space="preserve">The DemoBioSIM project </w:t>
      </w:r>
      <w:r w:rsidR="0047240C">
        <w:t>is provided with a North American Normals database (Canada-USA 1981-2010). However, several other Normals databases (Europe and the World) are available at:</w:t>
      </w:r>
    </w:p>
    <w:p w14:paraId="463A6A4C" w14:textId="77777777" w:rsidR="002F0BFE" w:rsidRDefault="0047240C">
      <w:pPr>
        <w:snapToGrid w:val="0"/>
        <w:jc w:val="both"/>
      </w:pPr>
      <w:r>
        <w:rPr>
          <w:rStyle w:val="Lienhypertexte"/>
        </w:rPr>
        <w:t xml:space="preserve"> </w:t>
      </w:r>
    </w:p>
    <w:p w14:paraId="4A0CB27C" w14:textId="77777777" w:rsidR="002F0BFE" w:rsidRDefault="008722ED">
      <w:pPr>
        <w:snapToGrid w:val="0"/>
        <w:jc w:val="both"/>
      </w:pPr>
      <w:hyperlink r:id="rId21" w:history="1">
        <w:r w:rsidR="0047240C">
          <w:rPr>
            <w:rStyle w:val="Lienhypertexte"/>
          </w:rPr>
          <w:t>ftp://ftp.cfl.scf.rncan.</w:t>
        </w:r>
        <w:bookmarkStart w:id="4" w:name="_Hlt306286710"/>
        <w:r w:rsidR="0047240C">
          <w:rPr>
            <w:rStyle w:val="Lienhypertexte"/>
          </w:rPr>
          <w:t>g</w:t>
        </w:r>
        <w:bookmarkEnd w:id="4"/>
        <w:r w:rsidR="0047240C">
          <w:rPr>
            <w:rStyle w:val="Lienhypertexte"/>
          </w:rPr>
          <w:t>c.ca/regn</w:t>
        </w:r>
        <w:bookmarkStart w:id="5" w:name="_Hlt487030238"/>
        <w:bookmarkStart w:id="6" w:name="_Hlt487030239"/>
        <w:r w:rsidR="0047240C">
          <w:rPr>
            <w:rStyle w:val="Lienhypertexte"/>
          </w:rPr>
          <w:t>i</w:t>
        </w:r>
        <w:bookmarkEnd w:id="5"/>
        <w:bookmarkEnd w:id="6"/>
        <w:r w:rsidR="0047240C">
          <w:rPr>
            <w:rStyle w:val="Lienhypertexte"/>
          </w:rPr>
          <w:t>ere/Data11/Wea</w:t>
        </w:r>
        <w:bookmarkStart w:id="7" w:name="_Hlt305677484"/>
        <w:bookmarkStart w:id="8" w:name="_Hlt305677485"/>
        <w:r w:rsidR="0047240C">
          <w:rPr>
            <w:rStyle w:val="Lienhypertexte"/>
          </w:rPr>
          <w:t>t</w:t>
        </w:r>
        <w:bookmarkEnd w:id="7"/>
        <w:bookmarkEnd w:id="8"/>
        <w:r w:rsidR="0047240C">
          <w:rPr>
            <w:rStyle w:val="Lienhypertexte"/>
          </w:rPr>
          <w:t>her/Normals/</w:t>
        </w:r>
      </w:hyperlink>
      <w:r w:rsidR="0047240C">
        <w:t xml:space="preserve">. </w:t>
      </w:r>
    </w:p>
    <w:p w14:paraId="642826D2" w14:textId="77777777" w:rsidR="002F0BFE" w:rsidRDefault="002F0BFE">
      <w:pPr>
        <w:snapToGrid w:val="0"/>
        <w:jc w:val="both"/>
      </w:pPr>
    </w:p>
    <w:p w14:paraId="73663614" w14:textId="77777777" w:rsidR="002F0BFE" w:rsidRDefault="0047240C">
      <w:pPr>
        <w:snapToGrid w:val="0"/>
        <w:jc w:val="both"/>
      </w:pPr>
      <w:r>
        <w:t xml:space="preserve">Databases taking into account climatic change predictions are available at: </w:t>
      </w:r>
    </w:p>
    <w:p w14:paraId="33359DC5" w14:textId="77777777" w:rsidR="002F0BFE" w:rsidRDefault="002F0BFE">
      <w:pPr>
        <w:snapToGrid w:val="0"/>
        <w:jc w:val="both"/>
      </w:pPr>
    </w:p>
    <w:p w14:paraId="2AF255D3" w14:textId="77777777" w:rsidR="002F0BFE" w:rsidRDefault="008722ED">
      <w:pPr>
        <w:snapToGrid w:val="0"/>
        <w:jc w:val="both"/>
      </w:pPr>
      <w:hyperlink r:id="rId22" w:history="1">
        <w:r w:rsidR="0047240C">
          <w:rPr>
            <w:rStyle w:val="Lienhypertexte"/>
          </w:rPr>
          <w:t>ftp://ftp.cfl.scf.rncan.gc.ca/re</w:t>
        </w:r>
        <w:bookmarkStart w:id="9" w:name="_Hlt487030250"/>
        <w:r w:rsidR="0047240C">
          <w:rPr>
            <w:rStyle w:val="Lienhypertexte"/>
          </w:rPr>
          <w:t>g</w:t>
        </w:r>
        <w:bookmarkEnd w:id="9"/>
        <w:r w:rsidR="0047240C">
          <w:rPr>
            <w:rStyle w:val="Lienhypertexte"/>
          </w:rPr>
          <w:t>niere/Data11/W</w:t>
        </w:r>
        <w:bookmarkStart w:id="10" w:name="_Hlt306286703"/>
        <w:r w:rsidR="0047240C">
          <w:rPr>
            <w:rStyle w:val="Lienhypertexte"/>
          </w:rPr>
          <w:t>e</w:t>
        </w:r>
        <w:bookmarkEnd w:id="10"/>
        <w:r w:rsidR="0047240C">
          <w:rPr>
            <w:rStyle w:val="Lienhypertexte"/>
          </w:rPr>
          <w:t>ather/Normals/ClimaticChange</w:t>
        </w:r>
      </w:hyperlink>
      <w:r w:rsidR="0047240C">
        <w:rPr>
          <w:rStyle w:val="Lienhypertexte"/>
        </w:rPr>
        <w:t xml:space="preserve">. </w:t>
      </w:r>
    </w:p>
    <w:p w14:paraId="2DD34F87" w14:textId="77777777" w:rsidR="002F0BFE" w:rsidRDefault="002F0BFE">
      <w:pPr>
        <w:snapToGrid w:val="0"/>
        <w:jc w:val="both"/>
      </w:pPr>
    </w:p>
    <w:p w14:paraId="1E9EB9A6" w14:textId="77777777" w:rsidR="002F0BFE" w:rsidRDefault="0047240C">
      <w:pPr>
        <w:snapToGrid w:val="0"/>
        <w:jc w:val="both"/>
      </w:pPr>
      <w:r>
        <w:t>Several Daily databases are available at:</w:t>
      </w:r>
      <w:r>
        <w:rPr>
          <w:rStyle w:val="Lienhypertexte"/>
        </w:rPr>
        <w:t xml:space="preserve"> </w:t>
      </w:r>
    </w:p>
    <w:p w14:paraId="4A44D358" w14:textId="77777777" w:rsidR="002F0BFE" w:rsidRDefault="002F0BFE">
      <w:pPr>
        <w:snapToGrid w:val="0"/>
        <w:jc w:val="both"/>
      </w:pPr>
    </w:p>
    <w:p w14:paraId="4D6CC018" w14:textId="77777777" w:rsidR="002F0BFE" w:rsidRDefault="008722ED">
      <w:pPr>
        <w:snapToGrid w:val="0"/>
        <w:jc w:val="both"/>
      </w:pPr>
      <w:hyperlink r:id="rId23" w:history="1">
        <w:r w:rsidR="0047240C">
          <w:rPr>
            <w:rStyle w:val="Lienhypertexte"/>
          </w:rPr>
          <w:t>ftp://ftp.cfl.scf.r</w:t>
        </w:r>
        <w:bookmarkStart w:id="11" w:name="_Hlt487030259"/>
        <w:r w:rsidR="0047240C">
          <w:rPr>
            <w:rStyle w:val="Lienhypertexte"/>
          </w:rPr>
          <w:t>n</w:t>
        </w:r>
        <w:bookmarkEnd w:id="11"/>
        <w:r w:rsidR="0047240C">
          <w:rPr>
            <w:rStyle w:val="Lienhypertexte"/>
          </w:rPr>
          <w:t>can.gc.ca/regniere/D</w:t>
        </w:r>
        <w:bookmarkStart w:id="12" w:name="_Hlt306286781"/>
        <w:r w:rsidR="0047240C">
          <w:rPr>
            <w:rStyle w:val="Lienhypertexte"/>
          </w:rPr>
          <w:t>a</w:t>
        </w:r>
        <w:bookmarkEnd w:id="12"/>
        <w:r w:rsidR="0047240C">
          <w:rPr>
            <w:rStyle w:val="Lienhypertexte"/>
          </w:rPr>
          <w:t>ta11/Weather/Daily/</w:t>
        </w:r>
      </w:hyperlink>
      <w:r w:rsidR="0047240C">
        <w:t xml:space="preserve">. </w:t>
      </w:r>
    </w:p>
    <w:p w14:paraId="60122C7D" w14:textId="77777777" w:rsidR="002F0BFE" w:rsidRDefault="002F0BFE">
      <w:pPr>
        <w:snapToGrid w:val="0"/>
        <w:jc w:val="both"/>
      </w:pPr>
    </w:p>
    <w:p w14:paraId="34419419" w14:textId="77777777" w:rsidR="002F0BFE" w:rsidRDefault="0047240C">
      <w:pPr>
        <w:snapToGrid w:val="0"/>
        <w:jc w:val="both"/>
      </w:pPr>
      <w:r>
        <w:t>Several Hourly database are available at:</w:t>
      </w:r>
    </w:p>
    <w:p w14:paraId="52DB5102" w14:textId="77777777" w:rsidR="002F0BFE" w:rsidRDefault="002F0BFE">
      <w:pPr>
        <w:snapToGrid w:val="0"/>
        <w:jc w:val="both"/>
      </w:pPr>
    </w:p>
    <w:p w14:paraId="42BF8FF8" w14:textId="77777777" w:rsidR="002F0BFE" w:rsidRPr="00155D7C" w:rsidRDefault="008722ED">
      <w:pPr>
        <w:pStyle w:val="Standard"/>
        <w:snapToGrid w:val="0"/>
        <w:jc w:val="both"/>
        <w:rPr>
          <w:lang w:val="en-CA"/>
        </w:rPr>
      </w:pPr>
      <w:hyperlink r:id="rId24" w:history="1">
        <w:r w:rsidR="0047240C">
          <w:rPr>
            <w:rStyle w:val="Internetlink"/>
            <w:lang w:val="en-CA"/>
          </w:rPr>
          <w:t>ftp://ftp.cfl.scf.rncan.</w:t>
        </w:r>
        <w:bookmarkStart w:id="13" w:name="_Hlt487030265"/>
        <w:r w:rsidR="0047240C">
          <w:rPr>
            <w:rStyle w:val="Internetlink"/>
            <w:lang w:val="en-CA"/>
          </w:rPr>
          <w:t>g</w:t>
        </w:r>
        <w:bookmarkEnd w:id="13"/>
        <w:r w:rsidR="0047240C">
          <w:rPr>
            <w:rStyle w:val="Internetlink"/>
            <w:lang w:val="en-CA"/>
          </w:rPr>
          <w:t>c.ca/regni</w:t>
        </w:r>
        <w:bookmarkStart w:id="14" w:name="_Hlt487030297"/>
        <w:r w:rsidR="0047240C">
          <w:rPr>
            <w:rStyle w:val="Internetlink"/>
            <w:lang w:val="en-CA"/>
          </w:rPr>
          <w:t>e</w:t>
        </w:r>
        <w:bookmarkEnd w:id="14"/>
        <w:r w:rsidR="0047240C">
          <w:rPr>
            <w:rStyle w:val="Internetlink"/>
            <w:lang w:val="en-CA"/>
          </w:rPr>
          <w:t>re/Data</w:t>
        </w:r>
      </w:hyperlink>
      <w:hyperlink r:id="rId25" w:history="1">
        <w:r w:rsidR="0047240C">
          <w:rPr>
            <w:rStyle w:val="Internetlink"/>
            <w:lang w:val="en-CA"/>
          </w:rPr>
          <w:t>11</w:t>
        </w:r>
      </w:hyperlink>
      <w:hyperlink r:id="rId26" w:history="1">
        <w:r w:rsidR="0047240C">
          <w:rPr>
            <w:rStyle w:val="Internetlink"/>
            <w:lang w:val="en-CA"/>
          </w:rPr>
          <w:t>/Weather/</w:t>
        </w:r>
      </w:hyperlink>
      <w:hyperlink r:id="rId27" w:history="1">
        <w:r w:rsidR="0047240C">
          <w:rPr>
            <w:rStyle w:val="Internetlink"/>
            <w:lang w:val="en-CA"/>
          </w:rPr>
          <w:t>Hourly</w:t>
        </w:r>
      </w:hyperlink>
      <w:hyperlink r:id="rId28" w:history="1">
        <w:r w:rsidR="0047240C">
          <w:rPr>
            <w:rStyle w:val="Internetlink"/>
            <w:lang w:val="en-CA"/>
          </w:rPr>
          <w:t>/</w:t>
        </w:r>
      </w:hyperlink>
      <w:r w:rsidR="0047240C">
        <w:rPr>
          <w:lang w:val="en-CA"/>
        </w:rPr>
        <w:t>.</w:t>
      </w:r>
    </w:p>
    <w:p w14:paraId="4A02F98E" w14:textId="77777777" w:rsidR="002F0BFE" w:rsidRDefault="002F0BFE">
      <w:pPr>
        <w:snapToGrid w:val="0"/>
        <w:jc w:val="both"/>
      </w:pPr>
    </w:p>
    <w:p w14:paraId="6F2C9BF8" w14:textId="77777777" w:rsidR="002F0BFE" w:rsidRDefault="002F0BFE">
      <w:pPr>
        <w:jc w:val="both"/>
      </w:pPr>
    </w:p>
    <w:p w14:paraId="1D685BB4" w14:textId="77777777" w:rsidR="002F0BFE" w:rsidRDefault="0047240C">
      <w:pPr>
        <w:jc w:val="both"/>
      </w:pPr>
      <w:r>
        <w:t xml:space="preserve">NOTE: A Canadian </w:t>
      </w:r>
      <w:r w:rsidR="001C2DB1">
        <w:t xml:space="preserve">and USA </w:t>
      </w:r>
      <w:r>
        <w:t xml:space="preserve">Daily </w:t>
      </w:r>
      <w:r w:rsidR="001C2DB1">
        <w:t xml:space="preserve">and Hourly </w:t>
      </w:r>
      <w:r>
        <w:t xml:space="preserve">database containing weather data for the last 2 years is also available and is updated frequently (usually daily). </w:t>
      </w:r>
    </w:p>
    <w:p w14:paraId="4792BD5D" w14:textId="77777777" w:rsidR="002F0BFE" w:rsidRDefault="002F0BFE">
      <w:pPr>
        <w:pageBreakBefore/>
        <w:jc w:val="both"/>
      </w:pPr>
    </w:p>
    <w:p w14:paraId="637782BB" w14:textId="7DDA893D" w:rsidR="002F0BFE" w:rsidRDefault="00960553" w:rsidP="00270473">
      <w:pPr>
        <w:pStyle w:val="Titre2"/>
      </w:pPr>
      <w:bookmarkStart w:id="15" w:name="_Toc348007259"/>
      <w:bookmarkStart w:id="16" w:name="_Toc487030105"/>
      <w:bookmarkStart w:id="17" w:name="_Toc46901508"/>
      <w:r>
        <w:rPr>
          <w:noProof/>
          <w:lang w:val="en-CA" w:eastAsia="en-CA"/>
        </w:rPr>
        <mc:AlternateContent>
          <mc:Choice Requires="wpg">
            <w:drawing>
              <wp:anchor distT="0" distB="0" distL="114300" distR="114300" simplePos="0" relativeHeight="251656192" behindDoc="0" locked="0" layoutInCell="1" allowOverlap="1" wp14:anchorId="7A5BB79D" wp14:editId="14B58FFC">
                <wp:simplePos x="0" y="0"/>
                <wp:positionH relativeFrom="margin">
                  <wp:align>center</wp:align>
                </wp:positionH>
                <wp:positionV relativeFrom="paragraph">
                  <wp:posOffset>373380</wp:posOffset>
                </wp:positionV>
                <wp:extent cx="5928995" cy="4000500"/>
                <wp:effectExtent l="0" t="0" r="0" b="0"/>
                <wp:wrapSquare wrapText="bothSides"/>
                <wp:docPr id="7" name="Group 358"/>
                <wp:cNvGraphicFramePr/>
                <a:graphic xmlns:a="http://schemas.openxmlformats.org/drawingml/2006/main">
                  <a:graphicData uri="http://schemas.microsoft.com/office/word/2010/wordprocessingGroup">
                    <wpg:wgp>
                      <wpg:cNvGrpSpPr/>
                      <wpg:grpSpPr>
                        <a:xfrm>
                          <a:off x="0" y="0"/>
                          <a:ext cx="5928995" cy="4000500"/>
                          <a:chOff x="0" y="0"/>
                          <a:chExt cx="5928997" cy="4001130"/>
                        </a:xfrm>
                      </wpg:grpSpPr>
                      <pic:pic xmlns:pic="http://schemas.openxmlformats.org/drawingml/2006/picture">
                        <pic:nvPicPr>
                          <pic:cNvPr id="8" name="Picture 351">
                            <a:extLst>
                              <a:ext uri="{FF2B5EF4-FFF2-40B4-BE49-F238E27FC236}">
                                <a16:creationId xmlns:a16="http://schemas.microsoft.com/office/drawing/2014/main" id="{00000000-0000-0000-0000-000000000000}"/>
                              </a:ext>
                            </a:extLst>
                          </pic:cNvPr>
                          <pic:cNvPicPr>
                            <a:picLocks noChangeAspect="1"/>
                          </pic:cNvPicPr>
                        </pic:nvPicPr>
                        <pic:blipFill>
                          <a:blip r:embed="rId29"/>
                          <a:stretch>
                            <a:fillRect/>
                          </a:stretch>
                        </pic:blipFill>
                        <pic:spPr>
                          <a:xfrm>
                            <a:off x="0" y="0"/>
                            <a:ext cx="5928997" cy="4001130"/>
                          </a:xfrm>
                          <a:prstGeom prst="rect">
                            <a:avLst/>
                          </a:prstGeom>
                          <a:noFill/>
                          <a:ln>
                            <a:noFill/>
                            <a:prstDash/>
                          </a:ln>
                        </pic:spPr>
                      </pic:pic>
                      <wps:wsp>
                        <wps:cNvPr id="9" name="AutoShape 353"/>
                        <wps:cNvSpPr/>
                        <wps:spPr>
                          <a:xfrm>
                            <a:off x="2063114" y="1080606"/>
                            <a:ext cx="2014852" cy="485801"/>
                          </a:xfrm>
                          <a:custGeom>
                            <a:avLst>
                              <a:gd name="f0" fmla="val 7665"/>
                              <a:gd name="f1" fmla="val 930"/>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180"/>
                              <a:gd name="f17" fmla="*/ f5 1 21600"/>
                              <a:gd name="f18" fmla="*/ f6 1 21600"/>
                              <a:gd name="f19" fmla="val f7"/>
                              <a:gd name="f20" fmla="val f8"/>
                              <a:gd name="f21" fmla="pin -2147483647 f0 2147483647"/>
                              <a:gd name="f22" fmla="pin -2147483647 f1 2147483647"/>
                              <a:gd name="f23" fmla="*/ f16 f2 1"/>
                              <a:gd name="f24" fmla="+- f20 0 f19"/>
                              <a:gd name="f25" fmla="val f21"/>
                              <a:gd name="f26" fmla="val f22"/>
                              <a:gd name="f27" fmla="*/ f21 f17 1"/>
                              <a:gd name="f28" fmla="*/ f22 f18 1"/>
                              <a:gd name="f29" fmla="*/ f23 1 f4"/>
                              <a:gd name="f30" fmla="*/ f24 1 21600"/>
                              <a:gd name="f31" fmla="+- f25 0 10800"/>
                              <a:gd name="f32" fmla="+- f26 0 10800"/>
                              <a:gd name="f33" fmla="+- f26 0 21600"/>
                              <a:gd name="f34" fmla="+- f25 0 21600"/>
                              <a:gd name="f35" fmla="*/ f25 f17 1"/>
                              <a:gd name="f36" fmla="*/ f26 f18 1"/>
                              <a:gd name="f37" fmla="+- f29 0 f3"/>
                              <a:gd name="f38" fmla="*/ 0 f30 1"/>
                              <a:gd name="f39" fmla="*/ 21600 f30 1"/>
                              <a:gd name="f40" fmla="abs f31"/>
                              <a:gd name="f41" fmla="abs f32"/>
                              <a:gd name="f42" fmla="+- f40 0 f41"/>
                              <a:gd name="f43" fmla="+- f41 0 f40"/>
                              <a:gd name="f44" fmla="*/ f38 1 f30"/>
                              <a:gd name="f45" fmla="*/ f39 1 f30"/>
                              <a:gd name="f46" fmla="?: f32 f9 f42"/>
                              <a:gd name="f47" fmla="?: f32 f42 f9"/>
                              <a:gd name="f48" fmla="?: f31 f9 f43"/>
                              <a:gd name="f49" fmla="?: f31 f43 f9"/>
                              <a:gd name="f50" fmla="*/ f44 f17 1"/>
                              <a:gd name="f51" fmla="*/ f45 f17 1"/>
                              <a:gd name="f52" fmla="*/ f45 f18 1"/>
                              <a:gd name="f53" fmla="*/ f44 f18 1"/>
                              <a:gd name="f54" fmla="?: f25 f9 f46"/>
                              <a:gd name="f55" fmla="?: f25 f9 f47"/>
                              <a:gd name="f56" fmla="?: f33 f48 f9"/>
                              <a:gd name="f57" fmla="?: f33 f49 f9"/>
                              <a:gd name="f58" fmla="?: f34 f47 f9"/>
                              <a:gd name="f59" fmla="?: f34 f46 f9"/>
                              <a:gd name="f60" fmla="?: f26 f9 f49"/>
                              <a:gd name="f61" fmla="?: f26 f9 f48"/>
                              <a:gd name="f62" fmla="?: f54 f25 0"/>
                              <a:gd name="f63" fmla="?: f54 f26 6280"/>
                              <a:gd name="f64" fmla="?: f55 f25 0"/>
                              <a:gd name="f65" fmla="?: f55 f26 15320"/>
                              <a:gd name="f66" fmla="?: f56 f25 6280"/>
                              <a:gd name="f67" fmla="?: f56 f26 21600"/>
                              <a:gd name="f68" fmla="?: f57 f25 15320"/>
                              <a:gd name="f69" fmla="?: f57 f26 21600"/>
                              <a:gd name="f70" fmla="?: f58 f25 21600"/>
                              <a:gd name="f71" fmla="?: f58 f26 15320"/>
                              <a:gd name="f72" fmla="?: f59 f25 21600"/>
                              <a:gd name="f73" fmla="?: f59 f26 6280"/>
                              <a:gd name="f74" fmla="?: f60 f25 15320"/>
                              <a:gd name="f75" fmla="?: f60 f26 0"/>
                              <a:gd name="f76" fmla="?: f61 f25 6280"/>
                              <a:gd name="f77" fmla="?: f61 f26 0"/>
                            </a:gdLst>
                            <a:ahLst>
                              <a:ahXY gdRefX="f0" minX="f15" maxX="f10" gdRefY="f1" minY="f15" maxY="f10">
                                <a:pos x="f27" y="f28"/>
                              </a:ahXY>
                            </a:ahLst>
                            <a:cxnLst>
                              <a:cxn ang="3cd4">
                                <a:pos x="hc" y="t"/>
                              </a:cxn>
                              <a:cxn ang="0">
                                <a:pos x="r" y="vc"/>
                              </a:cxn>
                              <a:cxn ang="cd4">
                                <a:pos x="hc" y="b"/>
                              </a:cxn>
                              <a:cxn ang="cd2">
                                <a:pos x="l" y="vc"/>
                              </a:cxn>
                              <a:cxn ang="f37">
                                <a:pos x="f35" y="f36"/>
                              </a:cxn>
                            </a:cxnLst>
                            <a:rect l="f50" t="f53" r="f51" b="f52"/>
                            <a:pathLst>
                              <a:path w="21600" h="21600">
                                <a:moveTo>
                                  <a:pt x="f7" y="f7"/>
                                </a:moveTo>
                                <a:lnTo>
                                  <a:pt x="f7" y="f11"/>
                                </a:lnTo>
                                <a:lnTo>
                                  <a:pt x="f62" y="f63"/>
                                </a:lnTo>
                                <a:lnTo>
                                  <a:pt x="f7" y="f12"/>
                                </a:lnTo>
                                <a:lnTo>
                                  <a:pt x="f7" y="f13"/>
                                </a:lnTo>
                                <a:lnTo>
                                  <a:pt x="f64" y="f65"/>
                                </a:lnTo>
                                <a:lnTo>
                                  <a:pt x="f7" y="f14"/>
                                </a:lnTo>
                                <a:lnTo>
                                  <a:pt x="f7" y="f8"/>
                                </a:lnTo>
                                <a:lnTo>
                                  <a:pt x="f11" y="f8"/>
                                </a:lnTo>
                                <a:lnTo>
                                  <a:pt x="f66" y="f67"/>
                                </a:lnTo>
                                <a:lnTo>
                                  <a:pt x="f12" y="f8"/>
                                </a:lnTo>
                                <a:lnTo>
                                  <a:pt x="f13" y="f8"/>
                                </a:lnTo>
                                <a:lnTo>
                                  <a:pt x="f68" y="f69"/>
                                </a:lnTo>
                                <a:lnTo>
                                  <a:pt x="f14" y="f8"/>
                                </a:lnTo>
                                <a:lnTo>
                                  <a:pt x="f8" y="f8"/>
                                </a:lnTo>
                                <a:lnTo>
                                  <a:pt x="f8" y="f14"/>
                                </a:lnTo>
                                <a:lnTo>
                                  <a:pt x="f70" y="f71"/>
                                </a:lnTo>
                                <a:lnTo>
                                  <a:pt x="f8" y="f13"/>
                                </a:lnTo>
                                <a:lnTo>
                                  <a:pt x="f8" y="f12"/>
                                </a:lnTo>
                                <a:lnTo>
                                  <a:pt x="f72" y="f73"/>
                                </a:lnTo>
                                <a:lnTo>
                                  <a:pt x="f8" y="f11"/>
                                </a:lnTo>
                                <a:lnTo>
                                  <a:pt x="f8" y="f7"/>
                                </a:lnTo>
                                <a:lnTo>
                                  <a:pt x="f14" y="f7"/>
                                </a:lnTo>
                                <a:lnTo>
                                  <a:pt x="f74" y="f75"/>
                                </a:lnTo>
                                <a:lnTo>
                                  <a:pt x="f13" y="f7"/>
                                </a:lnTo>
                                <a:lnTo>
                                  <a:pt x="f12" y="f7"/>
                                </a:lnTo>
                                <a:lnTo>
                                  <a:pt x="f76" y="f77"/>
                                </a:lnTo>
                                <a:lnTo>
                                  <a:pt x="f11" y="f7"/>
                                </a:lnTo>
                                <a:lnTo>
                                  <a:pt x="f7" y="f7"/>
                                </a:lnTo>
                                <a:close/>
                              </a:path>
                            </a:pathLst>
                          </a:custGeom>
                          <a:solidFill>
                            <a:srgbClr val="FFFFFF"/>
                          </a:solidFill>
                          <a:ln w="28575" cap="flat">
                            <a:solidFill>
                              <a:srgbClr val="0000FF"/>
                            </a:solidFill>
                            <a:prstDash val="solid"/>
                            <a:miter/>
                          </a:ln>
                        </wps:spPr>
                        <wps:txbx>
                          <w:txbxContent>
                            <w:p w14:paraId="0604D8C3" w14:textId="77777777" w:rsidR="008722ED" w:rsidRDefault="008722ED">
                              <w:r>
                                <w:rPr>
                                  <w:b/>
                                  <w:sz w:val="16"/>
                                </w:rPr>
                                <w:t>Main window</w:t>
                              </w:r>
                              <w:r>
                                <w:rPr>
                                  <w:sz w:val="16"/>
                                </w:rPr>
                                <w:t>:</w:t>
                              </w:r>
                            </w:p>
                            <w:p w14:paraId="02FC55DC" w14:textId="77777777" w:rsidR="008722ED" w:rsidRDefault="008722ED">
                              <w:pPr>
                                <w:rPr>
                                  <w:sz w:val="16"/>
                                </w:rPr>
                              </w:pPr>
                              <w:r>
                                <w:rPr>
                                  <w:sz w:val="16"/>
                                </w:rPr>
                                <w:t xml:space="preserve">Show the results of the selected component. </w:t>
                              </w:r>
                            </w:p>
                          </w:txbxContent>
                        </wps:txbx>
                        <wps:bodyPr vert="horz" wrap="square" lIns="91440" tIns="45720" rIns="91440" bIns="45720" anchor="t" anchorCtr="0" compatLnSpc="0">
                          <a:noAutofit/>
                        </wps:bodyPr>
                      </wps:wsp>
                      <wps:wsp>
                        <wps:cNvPr id="10" name="AutoShape 354"/>
                        <wps:cNvSpPr/>
                        <wps:spPr>
                          <a:xfrm>
                            <a:off x="4007677" y="1717555"/>
                            <a:ext cx="914400" cy="1143000"/>
                          </a:xfrm>
                          <a:custGeom>
                            <a:avLst>
                              <a:gd name="f0" fmla="val 26892"/>
                              <a:gd name="f1" fmla="val -12397"/>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180"/>
                              <a:gd name="f17" fmla="*/ f5 1 21600"/>
                              <a:gd name="f18" fmla="*/ f6 1 21600"/>
                              <a:gd name="f19" fmla="val f7"/>
                              <a:gd name="f20" fmla="val f8"/>
                              <a:gd name="f21" fmla="pin -2147483647 f0 2147483647"/>
                              <a:gd name="f22" fmla="pin -2147483647 f1 2147483647"/>
                              <a:gd name="f23" fmla="*/ f16 f2 1"/>
                              <a:gd name="f24" fmla="+- f20 0 f19"/>
                              <a:gd name="f25" fmla="val f21"/>
                              <a:gd name="f26" fmla="val f22"/>
                              <a:gd name="f27" fmla="*/ f21 f17 1"/>
                              <a:gd name="f28" fmla="*/ f22 f18 1"/>
                              <a:gd name="f29" fmla="*/ f23 1 f4"/>
                              <a:gd name="f30" fmla="*/ f24 1 21600"/>
                              <a:gd name="f31" fmla="+- f25 0 10800"/>
                              <a:gd name="f32" fmla="+- f26 0 10800"/>
                              <a:gd name="f33" fmla="+- f26 0 21600"/>
                              <a:gd name="f34" fmla="+- f25 0 21600"/>
                              <a:gd name="f35" fmla="*/ f25 f17 1"/>
                              <a:gd name="f36" fmla="*/ f26 f18 1"/>
                              <a:gd name="f37" fmla="+- f29 0 f3"/>
                              <a:gd name="f38" fmla="*/ 0 f30 1"/>
                              <a:gd name="f39" fmla="*/ 21600 f30 1"/>
                              <a:gd name="f40" fmla="abs f31"/>
                              <a:gd name="f41" fmla="abs f32"/>
                              <a:gd name="f42" fmla="+- f40 0 f41"/>
                              <a:gd name="f43" fmla="+- f41 0 f40"/>
                              <a:gd name="f44" fmla="*/ f38 1 f30"/>
                              <a:gd name="f45" fmla="*/ f39 1 f30"/>
                              <a:gd name="f46" fmla="?: f32 f9 f42"/>
                              <a:gd name="f47" fmla="?: f32 f42 f9"/>
                              <a:gd name="f48" fmla="?: f31 f9 f43"/>
                              <a:gd name="f49" fmla="?: f31 f43 f9"/>
                              <a:gd name="f50" fmla="*/ f44 f17 1"/>
                              <a:gd name="f51" fmla="*/ f45 f17 1"/>
                              <a:gd name="f52" fmla="*/ f45 f18 1"/>
                              <a:gd name="f53" fmla="*/ f44 f18 1"/>
                              <a:gd name="f54" fmla="?: f25 f9 f46"/>
                              <a:gd name="f55" fmla="?: f25 f9 f47"/>
                              <a:gd name="f56" fmla="?: f33 f48 f9"/>
                              <a:gd name="f57" fmla="?: f33 f49 f9"/>
                              <a:gd name="f58" fmla="?: f34 f47 f9"/>
                              <a:gd name="f59" fmla="?: f34 f46 f9"/>
                              <a:gd name="f60" fmla="?: f26 f9 f49"/>
                              <a:gd name="f61" fmla="?: f26 f9 f48"/>
                              <a:gd name="f62" fmla="?: f54 f25 0"/>
                              <a:gd name="f63" fmla="?: f54 f26 6280"/>
                              <a:gd name="f64" fmla="?: f55 f25 0"/>
                              <a:gd name="f65" fmla="?: f55 f26 15320"/>
                              <a:gd name="f66" fmla="?: f56 f25 6280"/>
                              <a:gd name="f67" fmla="?: f56 f26 21600"/>
                              <a:gd name="f68" fmla="?: f57 f25 15320"/>
                              <a:gd name="f69" fmla="?: f57 f26 21600"/>
                              <a:gd name="f70" fmla="?: f58 f25 21600"/>
                              <a:gd name="f71" fmla="?: f58 f26 15320"/>
                              <a:gd name="f72" fmla="?: f59 f25 21600"/>
                              <a:gd name="f73" fmla="?: f59 f26 6280"/>
                              <a:gd name="f74" fmla="?: f60 f25 15320"/>
                              <a:gd name="f75" fmla="?: f60 f26 0"/>
                              <a:gd name="f76" fmla="?: f61 f25 6280"/>
                              <a:gd name="f77" fmla="?: f61 f26 0"/>
                            </a:gdLst>
                            <a:ahLst>
                              <a:ahXY gdRefX="f0" minX="f15" maxX="f10" gdRefY="f1" minY="f15" maxY="f10">
                                <a:pos x="f27" y="f28"/>
                              </a:ahXY>
                            </a:ahLst>
                            <a:cxnLst>
                              <a:cxn ang="3cd4">
                                <a:pos x="hc" y="t"/>
                              </a:cxn>
                              <a:cxn ang="0">
                                <a:pos x="r" y="vc"/>
                              </a:cxn>
                              <a:cxn ang="cd4">
                                <a:pos x="hc" y="b"/>
                              </a:cxn>
                              <a:cxn ang="cd2">
                                <a:pos x="l" y="vc"/>
                              </a:cxn>
                              <a:cxn ang="f37">
                                <a:pos x="f35" y="f36"/>
                              </a:cxn>
                            </a:cxnLst>
                            <a:rect l="f50" t="f53" r="f51" b="f52"/>
                            <a:pathLst>
                              <a:path w="21600" h="21600">
                                <a:moveTo>
                                  <a:pt x="f7" y="f7"/>
                                </a:moveTo>
                                <a:lnTo>
                                  <a:pt x="f7" y="f11"/>
                                </a:lnTo>
                                <a:lnTo>
                                  <a:pt x="f62" y="f63"/>
                                </a:lnTo>
                                <a:lnTo>
                                  <a:pt x="f7" y="f12"/>
                                </a:lnTo>
                                <a:lnTo>
                                  <a:pt x="f7" y="f13"/>
                                </a:lnTo>
                                <a:lnTo>
                                  <a:pt x="f64" y="f65"/>
                                </a:lnTo>
                                <a:lnTo>
                                  <a:pt x="f7" y="f14"/>
                                </a:lnTo>
                                <a:lnTo>
                                  <a:pt x="f7" y="f8"/>
                                </a:lnTo>
                                <a:lnTo>
                                  <a:pt x="f11" y="f8"/>
                                </a:lnTo>
                                <a:lnTo>
                                  <a:pt x="f66" y="f67"/>
                                </a:lnTo>
                                <a:lnTo>
                                  <a:pt x="f12" y="f8"/>
                                </a:lnTo>
                                <a:lnTo>
                                  <a:pt x="f13" y="f8"/>
                                </a:lnTo>
                                <a:lnTo>
                                  <a:pt x="f68" y="f69"/>
                                </a:lnTo>
                                <a:lnTo>
                                  <a:pt x="f14" y="f8"/>
                                </a:lnTo>
                                <a:lnTo>
                                  <a:pt x="f8" y="f8"/>
                                </a:lnTo>
                                <a:lnTo>
                                  <a:pt x="f8" y="f14"/>
                                </a:lnTo>
                                <a:lnTo>
                                  <a:pt x="f70" y="f71"/>
                                </a:lnTo>
                                <a:lnTo>
                                  <a:pt x="f8" y="f13"/>
                                </a:lnTo>
                                <a:lnTo>
                                  <a:pt x="f8" y="f12"/>
                                </a:lnTo>
                                <a:lnTo>
                                  <a:pt x="f72" y="f73"/>
                                </a:lnTo>
                                <a:lnTo>
                                  <a:pt x="f8" y="f11"/>
                                </a:lnTo>
                                <a:lnTo>
                                  <a:pt x="f8" y="f7"/>
                                </a:lnTo>
                                <a:lnTo>
                                  <a:pt x="f14" y="f7"/>
                                </a:lnTo>
                                <a:lnTo>
                                  <a:pt x="f74" y="f75"/>
                                </a:lnTo>
                                <a:lnTo>
                                  <a:pt x="f13" y="f7"/>
                                </a:lnTo>
                                <a:lnTo>
                                  <a:pt x="f12" y="f7"/>
                                </a:lnTo>
                                <a:lnTo>
                                  <a:pt x="f76" y="f77"/>
                                </a:lnTo>
                                <a:lnTo>
                                  <a:pt x="f11" y="f7"/>
                                </a:lnTo>
                                <a:lnTo>
                                  <a:pt x="f7" y="f7"/>
                                </a:lnTo>
                                <a:close/>
                              </a:path>
                            </a:pathLst>
                          </a:custGeom>
                          <a:solidFill>
                            <a:srgbClr val="FFFFFF"/>
                          </a:solidFill>
                          <a:ln w="9528" cap="flat">
                            <a:solidFill>
                              <a:srgbClr val="0000FF"/>
                            </a:solidFill>
                            <a:prstDash val="solid"/>
                            <a:miter/>
                          </a:ln>
                        </wps:spPr>
                        <wps:txbx>
                          <w:txbxContent>
                            <w:p w14:paraId="4E684893" w14:textId="77777777" w:rsidR="008722ED" w:rsidRDefault="008722ED">
                              <w:r>
                                <w:rPr>
                                  <w:b/>
                                  <w:sz w:val="16"/>
                                </w:rPr>
                                <w:t>Export window</w:t>
                              </w:r>
                              <w:r>
                                <w:rPr>
                                  <w:sz w:val="16"/>
                                </w:rPr>
                                <w:t>: Send the results of the current component outside of BioSIM. Select the variables and the statistics to be exported.</w:t>
                              </w:r>
                            </w:p>
                          </w:txbxContent>
                        </wps:txbx>
                        <wps:bodyPr vert="horz" wrap="square" lIns="91440" tIns="45720" rIns="91440" bIns="45720" anchor="t" anchorCtr="0" compatLnSpc="0">
                          <a:noAutofit/>
                        </wps:bodyPr>
                      </wps:wsp>
                      <wps:wsp>
                        <wps:cNvPr id="11" name="AutoShape 355"/>
                        <wps:cNvSpPr/>
                        <wps:spPr>
                          <a:xfrm>
                            <a:off x="1807575" y="2294226"/>
                            <a:ext cx="1428750" cy="531495"/>
                          </a:xfrm>
                          <a:custGeom>
                            <a:avLst>
                              <a:gd name="f0" fmla="val -13584"/>
                              <a:gd name="f1" fmla="val 23639"/>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180"/>
                              <a:gd name="f17" fmla="*/ f5 1 21600"/>
                              <a:gd name="f18" fmla="*/ f6 1 21600"/>
                              <a:gd name="f19" fmla="val f7"/>
                              <a:gd name="f20" fmla="val f8"/>
                              <a:gd name="f21" fmla="pin -2147483647 f0 2147483647"/>
                              <a:gd name="f22" fmla="pin -2147483647 f1 2147483647"/>
                              <a:gd name="f23" fmla="*/ f16 f2 1"/>
                              <a:gd name="f24" fmla="+- f20 0 f19"/>
                              <a:gd name="f25" fmla="val f21"/>
                              <a:gd name="f26" fmla="val f22"/>
                              <a:gd name="f27" fmla="*/ f21 f17 1"/>
                              <a:gd name="f28" fmla="*/ f22 f18 1"/>
                              <a:gd name="f29" fmla="*/ f23 1 f4"/>
                              <a:gd name="f30" fmla="*/ f24 1 21600"/>
                              <a:gd name="f31" fmla="+- f25 0 10800"/>
                              <a:gd name="f32" fmla="+- f26 0 10800"/>
                              <a:gd name="f33" fmla="+- f26 0 21600"/>
                              <a:gd name="f34" fmla="+- f25 0 21600"/>
                              <a:gd name="f35" fmla="*/ f25 f17 1"/>
                              <a:gd name="f36" fmla="*/ f26 f18 1"/>
                              <a:gd name="f37" fmla="+- f29 0 f3"/>
                              <a:gd name="f38" fmla="*/ 0 f30 1"/>
                              <a:gd name="f39" fmla="*/ 21600 f30 1"/>
                              <a:gd name="f40" fmla="abs f31"/>
                              <a:gd name="f41" fmla="abs f32"/>
                              <a:gd name="f42" fmla="+- f40 0 f41"/>
                              <a:gd name="f43" fmla="+- f41 0 f40"/>
                              <a:gd name="f44" fmla="*/ f38 1 f30"/>
                              <a:gd name="f45" fmla="*/ f39 1 f30"/>
                              <a:gd name="f46" fmla="?: f32 f9 f42"/>
                              <a:gd name="f47" fmla="?: f32 f42 f9"/>
                              <a:gd name="f48" fmla="?: f31 f9 f43"/>
                              <a:gd name="f49" fmla="?: f31 f43 f9"/>
                              <a:gd name="f50" fmla="*/ f44 f17 1"/>
                              <a:gd name="f51" fmla="*/ f45 f17 1"/>
                              <a:gd name="f52" fmla="*/ f45 f18 1"/>
                              <a:gd name="f53" fmla="*/ f44 f18 1"/>
                              <a:gd name="f54" fmla="?: f25 f9 f46"/>
                              <a:gd name="f55" fmla="?: f25 f9 f47"/>
                              <a:gd name="f56" fmla="?: f33 f48 f9"/>
                              <a:gd name="f57" fmla="?: f33 f49 f9"/>
                              <a:gd name="f58" fmla="?: f34 f47 f9"/>
                              <a:gd name="f59" fmla="?: f34 f46 f9"/>
                              <a:gd name="f60" fmla="?: f26 f9 f49"/>
                              <a:gd name="f61" fmla="?: f26 f9 f48"/>
                              <a:gd name="f62" fmla="?: f54 f25 0"/>
                              <a:gd name="f63" fmla="?: f54 f26 6280"/>
                              <a:gd name="f64" fmla="?: f55 f25 0"/>
                              <a:gd name="f65" fmla="?: f55 f26 15320"/>
                              <a:gd name="f66" fmla="?: f56 f25 6280"/>
                              <a:gd name="f67" fmla="?: f56 f26 21600"/>
                              <a:gd name="f68" fmla="?: f57 f25 15320"/>
                              <a:gd name="f69" fmla="?: f57 f26 21600"/>
                              <a:gd name="f70" fmla="?: f58 f25 21600"/>
                              <a:gd name="f71" fmla="?: f58 f26 15320"/>
                              <a:gd name="f72" fmla="?: f59 f25 21600"/>
                              <a:gd name="f73" fmla="?: f59 f26 6280"/>
                              <a:gd name="f74" fmla="?: f60 f25 15320"/>
                              <a:gd name="f75" fmla="?: f60 f26 0"/>
                              <a:gd name="f76" fmla="?: f61 f25 6280"/>
                              <a:gd name="f77" fmla="?: f61 f26 0"/>
                            </a:gdLst>
                            <a:ahLst>
                              <a:ahXY gdRefX="f0" minX="f15" maxX="f10" gdRefY="f1" minY="f15" maxY="f10">
                                <a:pos x="f27" y="f28"/>
                              </a:ahXY>
                            </a:ahLst>
                            <a:cxnLst>
                              <a:cxn ang="3cd4">
                                <a:pos x="hc" y="t"/>
                              </a:cxn>
                              <a:cxn ang="0">
                                <a:pos x="r" y="vc"/>
                              </a:cxn>
                              <a:cxn ang="cd4">
                                <a:pos x="hc" y="b"/>
                              </a:cxn>
                              <a:cxn ang="cd2">
                                <a:pos x="l" y="vc"/>
                              </a:cxn>
                              <a:cxn ang="f37">
                                <a:pos x="f35" y="f36"/>
                              </a:cxn>
                            </a:cxnLst>
                            <a:rect l="f50" t="f53" r="f51" b="f52"/>
                            <a:pathLst>
                              <a:path w="21600" h="21600">
                                <a:moveTo>
                                  <a:pt x="f7" y="f7"/>
                                </a:moveTo>
                                <a:lnTo>
                                  <a:pt x="f7" y="f11"/>
                                </a:lnTo>
                                <a:lnTo>
                                  <a:pt x="f62" y="f63"/>
                                </a:lnTo>
                                <a:lnTo>
                                  <a:pt x="f7" y="f12"/>
                                </a:lnTo>
                                <a:lnTo>
                                  <a:pt x="f7" y="f13"/>
                                </a:lnTo>
                                <a:lnTo>
                                  <a:pt x="f64" y="f65"/>
                                </a:lnTo>
                                <a:lnTo>
                                  <a:pt x="f7" y="f14"/>
                                </a:lnTo>
                                <a:lnTo>
                                  <a:pt x="f7" y="f8"/>
                                </a:lnTo>
                                <a:lnTo>
                                  <a:pt x="f11" y="f8"/>
                                </a:lnTo>
                                <a:lnTo>
                                  <a:pt x="f66" y="f67"/>
                                </a:lnTo>
                                <a:lnTo>
                                  <a:pt x="f12" y="f8"/>
                                </a:lnTo>
                                <a:lnTo>
                                  <a:pt x="f13" y="f8"/>
                                </a:lnTo>
                                <a:lnTo>
                                  <a:pt x="f68" y="f69"/>
                                </a:lnTo>
                                <a:lnTo>
                                  <a:pt x="f14" y="f8"/>
                                </a:lnTo>
                                <a:lnTo>
                                  <a:pt x="f8" y="f8"/>
                                </a:lnTo>
                                <a:lnTo>
                                  <a:pt x="f8" y="f14"/>
                                </a:lnTo>
                                <a:lnTo>
                                  <a:pt x="f70" y="f71"/>
                                </a:lnTo>
                                <a:lnTo>
                                  <a:pt x="f8" y="f13"/>
                                </a:lnTo>
                                <a:lnTo>
                                  <a:pt x="f8" y="f12"/>
                                </a:lnTo>
                                <a:lnTo>
                                  <a:pt x="f72" y="f73"/>
                                </a:lnTo>
                                <a:lnTo>
                                  <a:pt x="f8" y="f11"/>
                                </a:lnTo>
                                <a:lnTo>
                                  <a:pt x="f8" y="f7"/>
                                </a:lnTo>
                                <a:lnTo>
                                  <a:pt x="f14" y="f7"/>
                                </a:lnTo>
                                <a:lnTo>
                                  <a:pt x="f74" y="f75"/>
                                </a:lnTo>
                                <a:lnTo>
                                  <a:pt x="f13" y="f7"/>
                                </a:lnTo>
                                <a:lnTo>
                                  <a:pt x="f12" y="f7"/>
                                </a:lnTo>
                                <a:lnTo>
                                  <a:pt x="f76" y="f77"/>
                                </a:lnTo>
                                <a:lnTo>
                                  <a:pt x="f11" y="f7"/>
                                </a:lnTo>
                                <a:lnTo>
                                  <a:pt x="f7" y="f7"/>
                                </a:lnTo>
                                <a:close/>
                              </a:path>
                            </a:pathLst>
                          </a:custGeom>
                          <a:solidFill>
                            <a:srgbClr val="FFFFFF"/>
                          </a:solidFill>
                          <a:ln w="9528" cap="flat">
                            <a:solidFill>
                              <a:srgbClr val="0000FF"/>
                            </a:solidFill>
                            <a:prstDash val="solid"/>
                            <a:miter/>
                          </a:ln>
                        </wps:spPr>
                        <wps:txbx>
                          <w:txbxContent>
                            <w:p w14:paraId="6B8EE5E8" w14:textId="77777777" w:rsidR="008722ED" w:rsidRDefault="008722ED">
                              <w:r>
                                <w:rPr>
                                  <w:b/>
                                  <w:sz w:val="16"/>
                                </w:rPr>
                                <w:t>Properties window</w:t>
                              </w:r>
                              <w:r>
                                <w:rPr>
                                  <w:sz w:val="16"/>
                                </w:rPr>
                                <w:t xml:space="preserve">: </w:t>
                              </w:r>
                            </w:p>
                            <w:p w14:paraId="6416DB7B" w14:textId="77777777" w:rsidR="008722ED" w:rsidRDefault="008722ED">
                              <w:pPr>
                                <w:rPr>
                                  <w:sz w:val="16"/>
                                </w:rPr>
                              </w:pPr>
                              <w:r>
                                <w:rPr>
                                  <w:sz w:val="16"/>
                                </w:rPr>
                                <w:t>Show the properties of the current component.</w:t>
                              </w:r>
                            </w:p>
                          </w:txbxContent>
                        </wps:txbx>
                        <wps:bodyPr vert="horz" wrap="square" lIns="91440" tIns="45720" rIns="91440" bIns="45720" anchor="t" anchorCtr="0" compatLnSpc="0">
                          <a:noAutofit/>
                        </wps:bodyPr>
                      </wps:wsp>
                      <wps:wsp>
                        <wps:cNvPr id="12" name="AutoShape 356"/>
                        <wps:cNvSpPr/>
                        <wps:spPr>
                          <a:xfrm>
                            <a:off x="2272669" y="3036996"/>
                            <a:ext cx="2286000" cy="342900"/>
                          </a:xfrm>
                          <a:custGeom>
                            <a:avLst>
                              <a:gd name="f0" fmla="val -366"/>
                              <a:gd name="f1" fmla="val 43440"/>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180"/>
                              <a:gd name="f17" fmla="*/ f5 1 21600"/>
                              <a:gd name="f18" fmla="*/ f6 1 21600"/>
                              <a:gd name="f19" fmla="val f7"/>
                              <a:gd name="f20" fmla="val f8"/>
                              <a:gd name="f21" fmla="pin -2147483647 f0 2147483647"/>
                              <a:gd name="f22" fmla="pin -2147483647 f1 2147483647"/>
                              <a:gd name="f23" fmla="*/ f16 f2 1"/>
                              <a:gd name="f24" fmla="+- f20 0 f19"/>
                              <a:gd name="f25" fmla="val f21"/>
                              <a:gd name="f26" fmla="val f22"/>
                              <a:gd name="f27" fmla="*/ f21 f17 1"/>
                              <a:gd name="f28" fmla="*/ f22 f18 1"/>
                              <a:gd name="f29" fmla="*/ f23 1 f4"/>
                              <a:gd name="f30" fmla="*/ f24 1 21600"/>
                              <a:gd name="f31" fmla="+- f25 0 10800"/>
                              <a:gd name="f32" fmla="+- f26 0 10800"/>
                              <a:gd name="f33" fmla="+- f26 0 21600"/>
                              <a:gd name="f34" fmla="+- f25 0 21600"/>
                              <a:gd name="f35" fmla="*/ f25 f17 1"/>
                              <a:gd name="f36" fmla="*/ f26 f18 1"/>
                              <a:gd name="f37" fmla="+- f29 0 f3"/>
                              <a:gd name="f38" fmla="*/ 0 f30 1"/>
                              <a:gd name="f39" fmla="*/ 21600 f30 1"/>
                              <a:gd name="f40" fmla="abs f31"/>
                              <a:gd name="f41" fmla="abs f32"/>
                              <a:gd name="f42" fmla="+- f40 0 f41"/>
                              <a:gd name="f43" fmla="+- f41 0 f40"/>
                              <a:gd name="f44" fmla="*/ f38 1 f30"/>
                              <a:gd name="f45" fmla="*/ f39 1 f30"/>
                              <a:gd name="f46" fmla="?: f32 f9 f42"/>
                              <a:gd name="f47" fmla="?: f32 f42 f9"/>
                              <a:gd name="f48" fmla="?: f31 f9 f43"/>
                              <a:gd name="f49" fmla="?: f31 f43 f9"/>
                              <a:gd name="f50" fmla="*/ f44 f17 1"/>
                              <a:gd name="f51" fmla="*/ f45 f17 1"/>
                              <a:gd name="f52" fmla="*/ f45 f18 1"/>
                              <a:gd name="f53" fmla="*/ f44 f18 1"/>
                              <a:gd name="f54" fmla="?: f25 f9 f46"/>
                              <a:gd name="f55" fmla="?: f25 f9 f47"/>
                              <a:gd name="f56" fmla="?: f33 f48 f9"/>
                              <a:gd name="f57" fmla="?: f33 f49 f9"/>
                              <a:gd name="f58" fmla="?: f34 f47 f9"/>
                              <a:gd name="f59" fmla="?: f34 f46 f9"/>
                              <a:gd name="f60" fmla="?: f26 f9 f49"/>
                              <a:gd name="f61" fmla="?: f26 f9 f48"/>
                              <a:gd name="f62" fmla="?: f54 f25 0"/>
                              <a:gd name="f63" fmla="?: f54 f26 6280"/>
                              <a:gd name="f64" fmla="?: f55 f25 0"/>
                              <a:gd name="f65" fmla="?: f55 f26 15320"/>
                              <a:gd name="f66" fmla="?: f56 f25 6280"/>
                              <a:gd name="f67" fmla="?: f56 f26 21600"/>
                              <a:gd name="f68" fmla="?: f57 f25 15320"/>
                              <a:gd name="f69" fmla="?: f57 f26 21600"/>
                              <a:gd name="f70" fmla="?: f58 f25 21600"/>
                              <a:gd name="f71" fmla="?: f58 f26 15320"/>
                              <a:gd name="f72" fmla="?: f59 f25 21600"/>
                              <a:gd name="f73" fmla="?: f59 f26 6280"/>
                              <a:gd name="f74" fmla="?: f60 f25 15320"/>
                              <a:gd name="f75" fmla="?: f60 f26 0"/>
                              <a:gd name="f76" fmla="?: f61 f25 6280"/>
                              <a:gd name="f77" fmla="?: f61 f26 0"/>
                            </a:gdLst>
                            <a:ahLst>
                              <a:ahXY gdRefX="f0" minX="f15" maxX="f10" gdRefY="f1" minY="f15" maxY="f10">
                                <a:pos x="f27" y="f28"/>
                              </a:ahXY>
                            </a:ahLst>
                            <a:cxnLst>
                              <a:cxn ang="3cd4">
                                <a:pos x="hc" y="t"/>
                              </a:cxn>
                              <a:cxn ang="0">
                                <a:pos x="r" y="vc"/>
                              </a:cxn>
                              <a:cxn ang="cd4">
                                <a:pos x="hc" y="b"/>
                              </a:cxn>
                              <a:cxn ang="cd2">
                                <a:pos x="l" y="vc"/>
                              </a:cxn>
                              <a:cxn ang="f37">
                                <a:pos x="f35" y="f36"/>
                              </a:cxn>
                            </a:cxnLst>
                            <a:rect l="f50" t="f53" r="f51" b="f52"/>
                            <a:pathLst>
                              <a:path w="21600" h="21600">
                                <a:moveTo>
                                  <a:pt x="f7" y="f7"/>
                                </a:moveTo>
                                <a:lnTo>
                                  <a:pt x="f7" y="f11"/>
                                </a:lnTo>
                                <a:lnTo>
                                  <a:pt x="f62" y="f63"/>
                                </a:lnTo>
                                <a:lnTo>
                                  <a:pt x="f7" y="f12"/>
                                </a:lnTo>
                                <a:lnTo>
                                  <a:pt x="f7" y="f13"/>
                                </a:lnTo>
                                <a:lnTo>
                                  <a:pt x="f64" y="f65"/>
                                </a:lnTo>
                                <a:lnTo>
                                  <a:pt x="f7" y="f14"/>
                                </a:lnTo>
                                <a:lnTo>
                                  <a:pt x="f7" y="f8"/>
                                </a:lnTo>
                                <a:lnTo>
                                  <a:pt x="f11" y="f8"/>
                                </a:lnTo>
                                <a:lnTo>
                                  <a:pt x="f66" y="f67"/>
                                </a:lnTo>
                                <a:lnTo>
                                  <a:pt x="f12" y="f8"/>
                                </a:lnTo>
                                <a:lnTo>
                                  <a:pt x="f13" y="f8"/>
                                </a:lnTo>
                                <a:lnTo>
                                  <a:pt x="f68" y="f69"/>
                                </a:lnTo>
                                <a:lnTo>
                                  <a:pt x="f14" y="f8"/>
                                </a:lnTo>
                                <a:lnTo>
                                  <a:pt x="f8" y="f8"/>
                                </a:lnTo>
                                <a:lnTo>
                                  <a:pt x="f8" y="f14"/>
                                </a:lnTo>
                                <a:lnTo>
                                  <a:pt x="f70" y="f71"/>
                                </a:lnTo>
                                <a:lnTo>
                                  <a:pt x="f8" y="f13"/>
                                </a:lnTo>
                                <a:lnTo>
                                  <a:pt x="f8" y="f12"/>
                                </a:lnTo>
                                <a:lnTo>
                                  <a:pt x="f72" y="f73"/>
                                </a:lnTo>
                                <a:lnTo>
                                  <a:pt x="f8" y="f11"/>
                                </a:lnTo>
                                <a:lnTo>
                                  <a:pt x="f8" y="f7"/>
                                </a:lnTo>
                                <a:lnTo>
                                  <a:pt x="f14" y="f7"/>
                                </a:lnTo>
                                <a:lnTo>
                                  <a:pt x="f74" y="f75"/>
                                </a:lnTo>
                                <a:lnTo>
                                  <a:pt x="f13" y="f7"/>
                                </a:lnTo>
                                <a:lnTo>
                                  <a:pt x="f12" y="f7"/>
                                </a:lnTo>
                                <a:lnTo>
                                  <a:pt x="f76" y="f77"/>
                                </a:lnTo>
                                <a:lnTo>
                                  <a:pt x="f11" y="f7"/>
                                </a:lnTo>
                                <a:lnTo>
                                  <a:pt x="f7" y="f7"/>
                                </a:lnTo>
                                <a:close/>
                              </a:path>
                            </a:pathLst>
                          </a:custGeom>
                          <a:solidFill>
                            <a:srgbClr val="FFFFFF"/>
                          </a:solidFill>
                          <a:ln w="9528" cap="flat">
                            <a:solidFill>
                              <a:srgbClr val="0000FF"/>
                            </a:solidFill>
                            <a:prstDash val="solid"/>
                            <a:miter/>
                          </a:ln>
                        </wps:spPr>
                        <wps:txbx>
                          <w:txbxContent>
                            <w:p w14:paraId="792A4F2C" w14:textId="77777777" w:rsidR="008722ED" w:rsidRDefault="008722ED">
                              <w:r>
                                <w:rPr>
                                  <w:b/>
                                  <w:sz w:val="16"/>
                                </w:rPr>
                                <w:t>Execute Message Log window</w:t>
                              </w:r>
                              <w:r>
                                <w:rPr>
                                  <w:sz w:val="16"/>
                                </w:rPr>
                                <w:t xml:space="preserve">: </w:t>
                              </w:r>
                            </w:p>
                            <w:p w14:paraId="672C30A9" w14:textId="77777777" w:rsidR="008722ED" w:rsidRDefault="008722ED">
                              <w:pPr>
                                <w:rPr>
                                  <w:sz w:val="16"/>
                                </w:rPr>
                              </w:pPr>
                              <w:r>
                                <w:rPr>
                                  <w:sz w:val="16"/>
                                </w:rPr>
                                <w:t>Show notifications concerning the last execution.</w:t>
                              </w:r>
                            </w:p>
                          </w:txbxContent>
                        </wps:txbx>
                        <wps:bodyPr vert="horz" wrap="square" lIns="91440" tIns="45720" rIns="91440" bIns="45720" anchor="t" anchorCtr="0" compatLnSpc="0">
                          <a:noAutofit/>
                        </wps:bodyPr>
                      </wps:wsp>
                      <wps:wsp>
                        <wps:cNvPr id="13" name="AutoShape 357"/>
                        <wps:cNvSpPr/>
                        <wps:spPr>
                          <a:xfrm>
                            <a:off x="610655" y="1691915"/>
                            <a:ext cx="1485900" cy="327703"/>
                          </a:xfrm>
                          <a:custGeom>
                            <a:avLst>
                              <a:gd name="f0" fmla="val -3135"/>
                              <a:gd name="f1" fmla="val -35085"/>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180"/>
                              <a:gd name="f17" fmla="*/ f5 1 21600"/>
                              <a:gd name="f18" fmla="*/ f6 1 21600"/>
                              <a:gd name="f19" fmla="val f7"/>
                              <a:gd name="f20" fmla="val f8"/>
                              <a:gd name="f21" fmla="pin -2147483647 f0 2147483647"/>
                              <a:gd name="f22" fmla="pin -2147483647 f1 2147483647"/>
                              <a:gd name="f23" fmla="*/ f16 f2 1"/>
                              <a:gd name="f24" fmla="+- f20 0 f19"/>
                              <a:gd name="f25" fmla="val f21"/>
                              <a:gd name="f26" fmla="val f22"/>
                              <a:gd name="f27" fmla="*/ f21 f17 1"/>
                              <a:gd name="f28" fmla="*/ f22 f18 1"/>
                              <a:gd name="f29" fmla="*/ f23 1 f4"/>
                              <a:gd name="f30" fmla="*/ f24 1 21600"/>
                              <a:gd name="f31" fmla="+- f25 0 10800"/>
                              <a:gd name="f32" fmla="+- f26 0 10800"/>
                              <a:gd name="f33" fmla="+- f26 0 21600"/>
                              <a:gd name="f34" fmla="+- f25 0 21600"/>
                              <a:gd name="f35" fmla="*/ f25 f17 1"/>
                              <a:gd name="f36" fmla="*/ f26 f18 1"/>
                              <a:gd name="f37" fmla="+- f29 0 f3"/>
                              <a:gd name="f38" fmla="*/ 0 f30 1"/>
                              <a:gd name="f39" fmla="*/ 21600 f30 1"/>
                              <a:gd name="f40" fmla="abs f31"/>
                              <a:gd name="f41" fmla="abs f32"/>
                              <a:gd name="f42" fmla="+- f40 0 f41"/>
                              <a:gd name="f43" fmla="+- f41 0 f40"/>
                              <a:gd name="f44" fmla="*/ f38 1 f30"/>
                              <a:gd name="f45" fmla="*/ f39 1 f30"/>
                              <a:gd name="f46" fmla="?: f32 f9 f42"/>
                              <a:gd name="f47" fmla="?: f32 f42 f9"/>
                              <a:gd name="f48" fmla="?: f31 f9 f43"/>
                              <a:gd name="f49" fmla="?: f31 f43 f9"/>
                              <a:gd name="f50" fmla="*/ f44 f17 1"/>
                              <a:gd name="f51" fmla="*/ f45 f17 1"/>
                              <a:gd name="f52" fmla="*/ f45 f18 1"/>
                              <a:gd name="f53" fmla="*/ f44 f18 1"/>
                              <a:gd name="f54" fmla="?: f25 f9 f46"/>
                              <a:gd name="f55" fmla="?: f25 f9 f47"/>
                              <a:gd name="f56" fmla="?: f33 f48 f9"/>
                              <a:gd name="f57" fmla="?: f33 f49 f9"/>
                              <a:gd name="f58" fmla="?: f34 f47 f9"/>
                              <a:gd name="f59" fmla="?: f34 f46 f9"/>
                              <a:gd name="f60" fmla="?: f26 f9 f49"/>
                              <a:gd name="f61" fmla="?: f26 f9 f48"/>
                              <a:gd name="f62" fmla="?: f54 f25 0"/>
                              <a:gd name="f63" fmla="?: f54 f26 6280"/>
                              <a:gd name="f64" fmla="?: f55 f25 0"/>
                              <a:gd name="f65" fmla="?: f55 f26 15320"/>
                              <a:gd name="f66" fmla="?: f56 f25 6280"/>
                              <a:gd name="f67" fmla="?: f56 f26 21600"/>
                              <a:gd name="f68" fmla="?: f57 f25 15320"/>
                              <a:gd name="f69" fmla="?: f57 f26 21600"/>
                              <a:gd name="f70" fmla="?: f58 f25 21600"/>
                              <a:gd name="f71" fmla="?: f58 f26 15320"/>
                              <a:gd name="f72" fmla="?: f59 f25 21600"/>
                              <a:gd name="f73" fmla="?: f59 f26 6280"/>
                              <a:gd name="f74" fmla="?: f60 f25 15320"/>
                              <a:gd name="f75" fmla="?: f60 f26 0"/>
                              <a:gd name="f76" fmla="?: f61 f25 6280"/>
                              <a:gd name="f77" fmla="?: f61 f26 0"/>
                            </a:gdLst>
                            <a:ahLst>
                              <a:ahXY gdRefX="f0" minX="f15" maxX="f10" gdRefY="f1" minY="f15" maxY="f10">
                                <a:pos x="f27" y="f28"/>
                              </a:ahXY>
                            </a:ahLst>
                            <a:cxnLst>
                              <a:cxn ang="3cd4">
                                <a:pos x="hc" y="t"/>
                              </a:cxn>
                              <a:cxn ang="0">
                                <a:pos x="r" y="vc"/>
                              </a:cxn>
                              <a:cxn ang="cd4">
                                <a:pos x="hc" y="b"/>
                              </a:cxn>
                              <a:cxn ang="cd2">
                                <a:pos x="l" y="vc"/>
                              </a:cxn>
                              <a:cxn ang="f37">
                                <a:pos x="f35" y="f36"/>
                              </a:cxn>
                            </a:cxnLst>
                            <a:rect l="f50" t="f53" r="f51" b="f52"/>
                            <a:pathLst>
                              <a:path w="21600" h="21600">
                                <a:moveTo>
                                  <a:pt x="f7" y="f7"/>
                                </a:moveTo>
                                <a:lnTo>
                                  <a:pt x="f7" y="f11"/>
                                </a:lnTo>
                                <a:lnTo>
                                  <a:pt x="f62" y="f63"/>
                                </a:lnTo>
                                <a:lnTo>
                                  <a:pt x="f7" y="f12"/>
                                </a:lnTo>
                                <a:lnTo>
                                  <a:pt x="f7" y="f13"/>
                                </a:lnTo>
                                <a:lnTo>
                                  <a:pt x="f64" y="f65"/>
                                </a:lnTo>
                                <a:lnTo>
                                  <a:pt x="f7" y="f14"/>
                                </a:lnTo>
                                <a:lnTo>
                                  <a:pt x="f7" y="f8"/>
                                </a:lnTo>
                                <a:lnTo>
                                  <a:pt x="f11" y="f8"/>
                                </a:lnTo>
                                <a:lnTo>
                                  <a:pt x="f66" y="f67"/>
                                </a:lnTo>
                                <a:lnTo>
                                  <a:pt x="f12" y="f8"/>
                                </a:lnTo>
                                <a:lnTo>
                                  <a:pt x="f13" y="f8"/>
                                </a:lnTo>
                                <a:lnTo>
                                  <a:pt x="f68" y="f69"/>
                                </a:lnTo>
                                <a:lnTo>
                                  <a:pt x="f14" y="f8"/>
                                </a:lnTo>
                                <a:lnTo>
                                  <a:pt x="f8" y="f8"/>
                                </a:lnTo>
                                <a:lnTo>
                                  <a:pt x="f8" y="f14"/>
                                </a:lnTo>
                                <a:lnTo>
                                  <a:pt x="f70" y="f71"/>
                                </a:lnTo>
                                <a:lnTo>
                                  <a:pt x="f8" y="f13"/>
                                </a:lnTo>
                                <a:lnTo>
                                  <a:pt x="f8" y="f12"/>
                                </a:lnTo>
                                <a:lnTo>
                                  <a:pt x="f72" y="f73"/>
                                </a:lnTo>
                                <a:lnTo>
                                  <a:pt x="f8" y="f11"/>
                                </a:lnTo>
                                <a:lnTo>
                                  <a:pt x="f8" y="f7"/>
                                </a:lnTo>
                                <a:lnTo>
                                  <a:pt x="f14" y="f7"/>
                                </a:lnTo>
                                <a:lnTo>
                                  <a:pt x="f74" y="f75"/>
                                </a:lnTo>
                                <a:lnTo>
                                  <a:pt x="f13" y="f7"/>
                                </a:lnTo>
                                <a:lnTo>
                                  <a:pt x="f12" y="f7"/>
                                </a:lnTo>
                                <a:lnTo>
                                  <a:pt x="f76" y="f77"/>
                                </a:lnTo>
                                <a:lnTo>
                                  <a:pt x="f11" y="f7"/>
                                </a:lnTo>
                                <a:lnTo>
                                  <a:pt x="f7" y="f7"/>
                                </a:lnTo>
                                <a:close/>
                              </a:path>
                            </a:pathLst>
                          </a:custGeom>
                          <a:solidFill>
                            <a:srgbClr val="FFFFFF"/>
                          </a:solidFill>
                          <a:ln w="9528" cap="flat">
                            <a:solidFill>
                              <a:srgbClr val="0000FF"/>
                            </a:solidFill>
                            <a:prstDash val="solid"/>
                            <a:miter/>
                          </a:ln>
                        </wps:spPr>
                        <wps:txbx>
                          <w:txbxContent>
                            <w:p w14:paraId="16927824" w14:textId="77777777" w:rsidR="008722ED" w:rsidRDefault="008722ED">
                              <w:r>
                                <w:rPr>
                                  <w:b/>
                                  <w:sz w:val="16"/>
                                </w:rPr>
                                <w:t>Project window</w:t>
                              </w:r>
                              <w:r>
                                <w:rPr>
                                  <w:sz w:val="16"/>
                                </w:rPr>
                                <w:t>: Add a new component to the project.</w:t>
                              </w:r>
                            </w:p>
                            <w:p w14:paraId="04A08078" w14:textId="77777777" w:rsidR="008722ED" w:rsidRDefault="008722ED"/>
                          </w:txbxContent>
                        </wps:txbx>
                        <wps:bodyPr vert="horz" wrap="square" lIns="91440" tIns="45720" rIns="91440" bIns="45720" anchor="t" anchorCtr="0" compatLnSpc="0">
                          <a:noAutofit/>
                        </wps:bodyPr>
                      </wps:wsp>
                    </wpg:wgp>
                  </a:graphicData>
                </a:graphic>
              </wp:anchor>
            </w:drawing>
          </mc:Choice>
          <mc:Fallback>
            <w:pict>
              <v:group w14:anchorId="7A5BB79D" id="Group 358" o:spid="_x0000_s1026" style="position:absolute;left:0;text-align:left;margin-left:0;margin-top:29.4pt;width:466.85pt;height:315pt;z-index:251656192;mso-position-horizontal:center;mso-position-horizontal-relative:margin" coordsize="59289,4001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Fo&#10;bWVkIEFtaW5lIE1vdXRhb3VmaWsAAAAFkAMAAgAAABQAABCwkAQAAgAAABQAABDEkpEAAgAAAAM2&#10;NgAAkpIAAgAAAAM2NgAA6hwABwAACAwAAAik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jAxNzowNjoyOSAwOTo0Nzoz&#10;NgAyMDE3OjA2OjI5IDA5OjQ3OjM2AAAAQQBoAG0AZQBkACAAQQBtAGkAbgBlACAATQBvAHUAdABh&#10;AG8AdQBmAGkAawAAAP/hCyl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3LTA2LTI5&#10;VDA5OjQ3OjM2LjY2Mj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BaG1lZCBBbWluZSBNb3V0YW91Zmlr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zUEU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">
                <v:shape id="Picture 351" o:spid="_x0000_s1027" type="#_x0000_t75" style="position:absolute;width:59289;height:40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">
                  <v:imagedata r:id="rId30" o:title=""/>
                  <v:path arrowok="t"/>
                </v:shape>
                <v:shape id="AutoShape 353" o:spid="_x0000_s1028" style="position:absolute;left:20631;top:10806;width:20148;height:4858;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" adj="-11796480,,5400" path="m,l,3590,,6280,,8970r,3660l,15320r,2690l,21600r3590,l6280,21600r2690,l12630,21600r2690,l18010,21600r3590,l21600,18010r,-2690l21600,12630r,-3660l21600,6280r,-2690l21600,,18010,,15320,,12630,,8970,,6280,,3590,,,xe" strokecolor="blue" strokeweight="2.25pt">
                  <v:stroke joinstyle="miter"/>
                  <v:formulas/>
                  <v:path arrowok="t" o:connecttype="custom" o:connectlocs="1007426,0;2014852,242901;1007426,485801;0,242901;714993,20916" o:connectangles="270,0,90,180,90" textboxrect="0,0,21600,21600"/>
                  <v:textbox>
                    <w:txbxContent>
                      <w:p w14:paraId="0604D8C3" w14:textId="77777777" w:rsidR="008722ED" w:rsidRDefault="008722ED">
                        <w:r>
                          <w:rPr>
                            <w:b/>
                            <w:sz w:val="16"/>
                          </w:rPr>
                          <w:t>Main window</w:t>
                        </w:r>
                        <w:r>
                          <w:rPr>
                            <w:sz w:val="16"/>
                          </w:rPr>
                          <w:t>:</w:t>
                        </w:r>
                      </w:p>
                      <w:p w14:paraId="02FC55DC" w14:textId="77777777" w:rsidR="008722ED" w:rsidRDefault="008722ED">
                        <w:pPr>
                          <w:rPr>
                            <w:sz w:val="16"/>
                          </w:rPr>
                        </w:pPr>
                        <w:r>
                          <w:rPr>
                            <w:sz w:val="16"/>
                          </w:rPr>
                          <w:t xml:space="preserve">Show the results of the selected component. </w:t>
                        </w:r>
                      </w:p>
                    </w:txbxContent>
                  </v:textbox>
                </v:shape>
                <v:shape id="_x0000_s1029" style="position:absolute;left:40076;top:17175;width:9144;height:11430;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" adj="-11796480,,5400" path="m,l,3590,,6280,,8970r,3660l,15320r,2690l,21600r3590,l6280,21600r2690,l12630,21600r2690,l18010,21600r3590,l21600,18010r,-2690l21600,12630r,-3660l21600,6280r,-2690l21600,,18010,r8882,-12397l12630,,8970,,6280,,3590,,,xe" strokecolor="blue" strokeweight=".26467mm">
                  <v:stroke joinstyle="miter"/>
                  <v:formulas/>
                  <v:path arrowok="t" o:connecttype="custom" o:connectlocs="457200,0;914400,571500;457200,1143000;0,571500;1138428,-656008" o:connectangles="270,0,90,180,90" textboxrect="0,0,21600,21600"/>
                  <v:textbox>
                    <w:txbxContent>
                      <w:p w14:paraId="4E684893" w14:textId="77777777" w:rsidR="008722ED" w:rsidRDefault="008722ED">
                        <w:r>
                          <w:rPr>
                            <w:b/>
                            <w:sz w:val="16"/>
                          </w:rPr>
                          <w:t>Export window</w:t>
                        </w:r>
                        <w:r>
                          <w:rPr>
                            <w:sz w:val="16"/>
                          </w:rPr>
                          <w:t>: Send the results of the current component outside of BioSIM. Select the variables and the statistics to be exported.</w:t>
                        </w:r>
                      </w:p>
                    </w:txbxContent>
                  </v:textbox>
                </v:shape>
                <v:shape id="_x0000_s1030" style="position:absolute;left:18075;top:22942;width:14288;height:5315;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" adj="-11796480,,5400" path="m,l,3590,,6280,,8970r,3660l-13584,23639,,18010r,3590l3590,21600r2690,l8970,21600r3660,l15320,21600r2690,l21600,21600r,-3590l21600,15320r,-2690l21600,8970r,-2690l21600,3590,21600,,18010,,15320,,12630,,8970,,6280,,3590,,,xe" strokecolor="blue" strokeweight=".26467mm">
                  <v:stroke joinstyle="miter"/>
                  <v:formulas/>
                  <v:path arrowok="t" o:connecttype="custom" o:connectlocs="714375,0;1428750,265748;714375,531495;0,265748;-898525,581667" o:connectangles="270,0,90,180,90" textboxrect="0,0,21600,21600"/>
                  <v:textbox>
                    <w:txbxContent>
                      <w:p w14:paraId="6B8EE5E8" w14:textId="77777777" w:rsidR="008722ED" w:rsidRDefault="008722ED">
                        <w:r>
                          <w:rPr>
                            <w:b/>
                            <w:sz w:val="16"/>
                          </w:rPr>
                          <w:t>Properties window</w:t>
                        </w:r>
                        <w:r>
                          <w:rPr>
                            <w:sz w:val="16"/>
                          </w:rPr>
                          <w:t xml:space="preserve">: </w:t>
                        </w:r>
                      </w:p>
                      <w:p w14:paraId="6416DB7B" w14:textId="77777777" w:rsidR="008722ED" w:rsidRDefault="008722ED">
                        <w:pPr>
                          <w:rPr>
                            <w:sz w:val="16"/>
                          </w:rPr>
                        </w:pPr>
                        <w:r>
                          <w:rPr>
                            <w:sz w:val="16"/>
                          </w:rPr>
                          <w:t>Show the properties of the current component.</w:t>
                        </w:r>
                      </w:p>
                    </w:txbxContent>
                  </v:textbox>
                </v:shape>
                <v:shape id="AutoShape 356" o:spid="_x0000_s1031" style="position:absolute;left:22726;top:30369;width:22860;height:3429;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" adj="-11796480,,5400" path="m,l,3590,,6280,,8970r,3660l,15320r,2690l,21600r3590,l-366,43440,8970,21600r3660,l15320,21600r2690,l21600,21600r,-3590l21600,15320r,-2690l21600,8970r,-2690l21600,3590,21600,,18010,,15320,,12630,,8970,,6280,,3590,,,xe" strokecolor="blue" strokeweight=".26467mm">
                  <v:stroke joinstyle="miter"/>
                  <v:formulas/>
                  <v:path arrowok="t" o:connecttype="custom" o:connectlocs="1143000,0;2286000,171450;1143000,342900;0,171450;-38735,689610" o:connectangles="270,0,90,180,90" textboxrect="0,0,21600,21600"/>
                  <v:textbox>
                    <w:txbxContent>
                      <w:p w14:paraId="792A4F2C" w14:textId="77777777" w:rsidR="008722ED" w:rsidRDefault="008722ED">
                        <w:r>
                          <w:rPr>
                            <w:b/>
                            <w:sz w:val="16"/>
                          </w:rPr>
                          <w:t>Execute Message Log window</w:t>
                        </w:r>
                        <w:r>
                          <w:rPr>
                            <w:sz w:val="16"/>
                          </w:rPr>
                          <w:t xml:space="preserve">: </w:t>
                        </w:r>
                      </w:p>
                      <w:p w14:paraId="672C30A9" w14:textId="77777777" w:rsidR="008722ED" w:rsidRDefault="008722ED">
                        <w:pPr>
                          <w:rPr>
                            <w:sz w:val="16"/>
                          </w:rPr>
                        </w:pPr>
                        <w:r>
                          <w:rPr>
                            <w:sz w:val="16"/>
                          </w:rPr>
                          <w:t>Show notifications concerning the last execution.</w:t>
                        </w:r>
                      </w:p>
                    </w:txbxContent>
                  </v:textbox>
                </v:shape>
                <v:shape id="AutoShape 357" o:spid="_x0000_s1032" style="position:absolute;left:6106;top:16919;width:14859;height:3277;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" adj="-11796480,,5400" path="m,l,3590,,6280,,8970r,3660l,15320r,2690l,21600r3590,l6280,21600r2690,l12630,21600r2690,l18010,21600r3590,l21600,18010r,-2690l21600,12630r,-3660l21600,6280r,-2690l21600,,18010,,15320,,12630,,8970,,-3135,-35085,3590,,,xe" strokecolor="blue" strokeweight=".26467mm">
                  <v:stroke joinstyle="miter"/>
                  <v:formulas/>
                  <v:path arrowok="t" o:connecttype="custom" o:connectlocs="742950,0;1485900,163852;742950,327703;0,163852;-215662,-532290" o:connectangles="270,0,90,180,90" textboxrect="0,0,21600,21600"/>
                  <v:textbox>
                    <w:txbxContent>
                      <w:p w14:paraId="16927824" w14:textId="77777777" w:rsidR="008722ED" w:rsidRDefault="008722ED">
                        <w:r>
                          <w:rPr>
                            <w:b/>
                            <w:sz w:val="16"/>
                          </w:rPr>
                          <w:t>Project window</w:t>
                        </w:r>
                        <w:r>
                          <w:rPr>
                            <w:sz w:val="16"/>
                          </w:rPr>
                          <w:t>: Add a new component to the project.</w:t>
                        </w:r>
                      </w:p>
                      <w:p w14:paraId="04A08078" w14:textId="77777777" w:rsidR="008722ED" w:rsidRDefault="008722ED"/>
                    </w:txbxContent>
                  </v:textbox>
                </v:shape>
                <w10:wrap type="square" anchorx="margin"/>
              </v:group>
            </w:pict>
          </mc:Fallback>
        </mc:AlternateContent>
      </w:r>
      <w:r w:rsidR="0047240C">
        <w:t>1.1 Main interface</w:t>
      </w:r>
      <w:bookmarkEnd w:id="15"/>
      <w:bookmarkEnd w:id="16"/>
      <w:bookmarkEnd w:id="17"/>
    </w:p>
    <w:p w14:paraId="7ADF39FD" w14:textId="79744DD3" w:rsidR="002F0BFE" w:rsidRDefault="002F0BFE">
      <w:pPr>
        <w:jc w:val="both"/>
      </w:pPr>
    </w:p>
    <w:p w14:paraId="60C09AFD" w14:textId="2D6F5845" w:rsidR="002F0BFE" w:rsidRDefault="0047240C">
      <w:pPr>
        <w:jc w:val="both"/>
      </w:pPr>
      <w:r>
        <w:t xml:space="preserve">The main window of BioSIM is composed of </w:t>
      </w:r>
      <w:r w:rsidR="00155D7C">
        <w:t>the Execute Message Log</w:t>
      </w:r>
      <w:r>
        <w:t xml:space="preserve">. There are 4 secondary windows docked to the main window: Project, Properties, </w:t>
      </w:r>
      <w:r w:rsidR="007B5F92">
        <w:t>S</w:t>
      </w:r>
      <w:r w:rsidR="00155D7C">
        <w:t xml:space="preserve">preadsheet </w:t>
      </w:r>
      <w:r>
        <w:t xml:space="preserve">and Export that can be moved around and closed at will. </w:t>
      </w:r>
    </w:p>
    <w:p w14:paraId="5806D452" w14:textId="77777777" w:rsidR="002F0BFE" w:rsidRDefault="0047240C">
      <w:pPr>
        <w:jc w:val="both"/>
      </w:pPr>
      <w:r>
        <w:rPr>
          <w:noProof/>
          <w:lang w:eastAsia="en-CA"/>
        </w:rPr>
        <w:drawing>
          <wp:anchor distT="0" distB="0" distL="114300" distR="114300" simplePos="0" relativeHeight="251666432" behindDoc="0" locked="0" layoutInCell="1" allowOverlap="1" wp14:anchorId="34D8EC07" wp14:editId="431A3765">
            <wp:simplePos x="0" y="0"/>
            <wp:positionH relativeFrom="margin">
              <wp:align>right</wp:align>
            </wp:positionH>
            <wp:positionV relativeFrom="paragraph">
              <wp:posOffset>173990</wp:posOffset>
            </wp:positionV>
            <wp:extent cx="2657474" cy="2071372"/>
            <wp:effectExtent l="0" t="0" r="0" b="5080"/>
            <wp:wrapTight wrapText="bothSides">
              <wp:wrapPolygon edited="0">
                <wp:start x="0" y="0"/>
                <wp:lineTo x="0" y="21454"/>
                <wp:lineTo x="21373" y="21454"/>
                <wp:lineTo x="21373" y="0"/>
                <wp:lineTo x="0" y="0"/>
              </wp:wrapPolygon>
            </wp:wrapTight>
            <wp:docPr id="14" name="Picture 3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57474" cy="2071372"/>
                    </a:xfrm>
                    <a:prstGeom prst="rect">
                      <a:avLst/>
                    </a:prstGeom>
                    <a:noFill/>
                    <a:ln>
                      <a:noFill/>
                      <a:prstDash/>
                    </a:ln>
                  </pic:spPr>
                </pic:pic>
              </a:graphicData>
            </a:graphic>
          </wp:anchor>
        </w:drawing>
      </w:r>
    </w:p>
    <w:p w14:paraId="190C23A9" w14:textId="77777777" w:rsidR="002F0BFE" w:rsidRDefault="0047240C">
      <w:pPr>
        <w:jc w:val="both"/>
      </w:pPr>
      <w:r>
        <w:t>The 4 secondary windows can be configured by the user. When a secondary window is moved/dragged using the mouse, two pictograms appear on screen; one surrounding the main window, and one in either the main window (</w:t>
      </w:r>
      <w:r>
        <w:rPr>
          <w:noProof/>
          <w:lang w:eastAsia="en-CA"/>
        </w:rPr>
        <w:drawing>
          <wp:inline distT="0" distB="0" distL="0" distR="0" wp14:anchorId="378BBEC4" wp14:editId="07223AC7">
            <wp:extent cx="142875" cy="142875"/>
            <wp:effectExtent l="0" t="0" r="9525" b="9525"/>
            <wp:docPr id="15" name="Picture 2" descr="Main_Window_pictogram"/>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142875" cy="142875"/>
                    </a:xfrm>
                    <a:prstGeom prst="rect">
                      <a:avLst/>
                    </a:prstGeom>
                    <a:noFill/>
                    <a:ln>
                      <a:noFill/>
                      <a:prstDash/>
                    </a:ln>
                  </pic:spPr>
                </pic:pic>
              </a:graphicData>
            </a:graphic>
          </wp:inline>
        </w:drawing>
      </w:r>
      <w:r>
        <w:t>), or in whichever secondary window (</w:t>
      </w:r>
      <w:r>
        <w:rPr>
          <w:noProof/>
          <w:lang w:eastAsia="en-CA"/>
        </w:rPr>
        <w:drawing>
          <wp:inline distT="0" distB="0" distL="0" distR="0" wp14:anchorId="47358D81" wp14:editId="6C8263F4">
            <wp:extent cx="142875" cy="142875"/>
            <wp:effectExtent l="0" t="0" r="9525" b="9525"/>
            <wp:docPr id="16" name="Picture 3" descr="Secondary_window_pictogram"/>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142875" cy="142875"/>
                    </a:xfrm>
                    <a:prstGeom prst="rect">
                      <a:avLst/>
                    </a:prstGeom>
                    <a:noFill/>
                    <a:ln>
                      <a:noFill/>
                      <a:prstDash/>
                    </a:ln>
                  </pic:spPr>
                </pic:pic>
              </a:graphicData>
            </a:graphic>
          </wp:inline>
        </w:drawing>
      </w:r>
      <w:r>
        <w:t>) you are attempting to drag the first secondary window. These pictograms will highlight the area where the secondary window currently being dragged will be docked once it is released. The secondary windows can also be left free (undocked).</w:t>
      </w:r>
    </w:p>
    <w:p w14:paraId="01C0C405" w14:textId="77777777" w:rsidR="002F0BFE" w:rsidRDefault="002F0BFE">
      <w:pPr>
        <w:jc w:val="both"/>
      </w:pPr>
    </w:p>
    <w:p w14:paraId="5B2C9B14" w14:textId="77777777" w:rsidR="002F0BFE" w:rsidRDefault="0047240C">
      <w:pPr>
        <w:jc w:val="both"/>
      </w:pPr>
      <w:r>
        <w:t xml:space="preserve">All secondary windows can be grouped together in a single window docked to the main window and become accessible as tabs in this window. </w:t>
      </w:r>
    </w:p>
    <w:p w14:paraId="59462F00" w14:textId="77777777" w:rsidR="002F0BFE" w:rsidRDefault="002F0BFE">
      <w:pPr>
        <w:jc w:val="both"/>
      </w:pPr>
    </w:p>
    <w:p w14:paraId="7485F095" w14:textId="77777777" w:rsidR="002F0BFE" w:rsidRDefault="0047240C">
      <w:pPr>
        <w:jc w:val="both"/>
      </w:pPr>
      <w:r>
        <w:t>To reopen a secondary window once it has been closed, select [View] and then [Toolbars and Docking Windows] from the menu bar.</w:t>
      </w:r>
    </w:p>
    <w:p w14:paraId="516B7F4F" w14:textId="77777777" w:rsidR="002F0BFE" w:rsidRDefault="002F0BFE">
      <w:pPr>
        <w:jc w:val="both"/>
      </w:pPr>
    </w:p>
    <w:p w14:paraId="23FFEB38" w14:textId="77777777" w:rsidR="002F0BFE" w:rsidRDefault="0047240C">
      <w:pPr>
        <w:jc w:val="both"/>
      </w:pPr>
      <w:r>
        <w:t xml:space="preserve">The Project window lists all the components of a project, it is through this window that you can add, remove and edit project components. All tabs and windows in BioSIM are linked to the component selected in the Project window. A project is composed of a set of components that can be grouped together in sub-sets. When a component is selected in the Project window, all other tabs and windows will be updated with the information concerning this component. </w:t>
      </w:r>
    </w:p>
    <w:p w14:paraId="2BEF7DF0" w14:textId="77777777" w:rsidR="002F0BFE" w:rsidRDefault="002F0BFE">
      <w:pPr>
        <w:jc w:val="both"/>
      </w:pPr>
    </w:p>
    <w:p w14:paraId="1DBF3BAD" w14:textId="77777777" w:rsidR="002F0BFE" w:rsidRDefault="0047240C">
      <w:pPr>
        <w:jc w:val="both"/>
      </w:pPr>
      <w:r>
        <w:t xml:space="preserve">When a component is executed, using the Execute Checked </w:t>
      </w:r>
      <w:r>
        <w:rPr>
          <w:noProof/>
          <w:lang w:eastAsia="en-CA"/>
        </w:rPr>
        <w:drawing>
          <wp:inline distT="0" distB="0" distL="0" distR="0" wp14:anchorId="61417C87" wp14:editId="28532EAC">
            <wp:extent cx="138431" cy="138431"/>
            <wp:effectExtent l="0" t="0" r="0" b="0"/>
            <wp:docPr id="17"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38431" cy="138431"/>
                    </a:xfrm>
                    <a:prstGeom prst="rect">
                      <a:avLst/>
                    </a:prstGeom>
                    <a:noFill/>
                    <a:ln>
                      <a:noFill/>
                      <a:prstDash/>
                    </a:ln>
                  </pic:spPr>
                </pic:pic>
              </a:graphicData>
            </a:graphic>
          </wp:inline>
        </w:drawing>
      </w:r>
      <w:r>
        <w:t xml:space="preserve"> button on the main window’s toolbar, the </w:t>
      </w:r>
      <w:r>
        <w:rPr>
          <w:i/>
        </w:rPr>
        <w:t>Data</w:t>
      </w:r>
      <w:r>
        <w:t xml:space="preserve"> tab in the main window will show the numerical results of the component in question while the </w:t>
      </w:r>
      <w:r>
        <w:rPr>
          <w:i/>
        </w:rPr>
        <w:t>Graph</w:t>
      </w:r>
      <w:r>
        <w:t xml:space="preserve"> tab will allow you to create and then display graphs of these same results. </w:t>
      </w:r>
    </w:p>
    <w:p w14:paraId="4C612D5F" w14:textId="77777777" w:rsidR="002F0BFE" w:rsidRDefault="002F0BFE">
      <w:pPr>
        <w:jc w:val="both"/>
      </w:pPr>
    </w:p>
    <w:p w14:paraId="471660F7" w14:textId="1E41C20E" w:rsidR="002F0BFE" w:rsidRDefault="0047240C">
      <w:pPr>
        <w:jc w:val="both"/>
      </w:pPr>
      <w:r>
        <w:t>The Properties window shows the internal parameters of the component. The Execute Message Log window shows the last execution notifications. The Export window shows all the variables that w</w:t>
      </w:r>
      <w:r w:rsidR="00B71295">
        <w:t>h</w:t>
      </w:r>
      <w:r>
        <w:t xml:space="preserve">ere selected for export (regardless of their dimension). </w:t>
      </w:r>
    </w:p>
    <w:p w14:paraId="4092BA33" w14:textId="77777777" w:rsidR="002F0BFE" w:rsidRDefault="002F0BFE">
      <w:pPr>
        <w:jc w:val="both"/>
      </w:pPr>
    </w:p>
    <w:p w14:paraId="57FE0188" w14:textId="77777777" w:rsidR="002F0BFE" w:rsidRDefault="0047240C">
      <w:pPr>
        <w:jc w:val="both"/>
      </w:pPr>
      <w:r>
        <w:t xml:space="preserve">The following is a list of the various components that can be added to a project by clicking one of the following buttons on the first row of the Project window’s toolbar. </w:t>
      </w:r>
    </w:p>
    <w:p w14:paraId="468D916D" w14:textId="77777777" w:rsidR="002F0BFE" w:rsidRDefault="002F0BFE">
      <w:pPr>
        <w:jc w:val="both"/>
      </w:pPr>
    </w:p>
    <w:p w14:paraId="4010E654" w14:textId="77777777" w:rsidR="002F0BFE" w:rsidRDefault="002F0BFE">
      <w:pPr>
        <w:jc w:val="both"/>
      </w:pPr>
    </w:p>
    <w:p w14:paraId="6360F549" w14:textId="77777777" w:rsidR="002F0BFE" w:rsidRDefault="0047240C">
      <w:pPr>
        <w:pStyle w:val="Paragraphedeliste"/>
        <w:numPr>
          <w:ilvl w:val="0"/>
          <w:numId w:val="3"/>
        </w:numPr>
        <w:jc w:val="both"/>
      </w:pPr>
      <w:r>
        <w:rPr>
          <w:b/>
        </w:rPr>
        <w:t>Group</w:t>
      </w:r>
      <w:r>
        <w:t>: Used to easily group components into sub-projects.</w:t>
      </w:r>
    </w:p>
    <w:p w14:paraId="19AEEA62" w14:textId="77777777" w:rsidR="002F0BFE" w:rsidRDefault="002F0BFE">
      <w:pPr>
        <w:pStyle w:val="Paragraphedeliste"/>
        <w:jc w:val="both"/>
      </w:pPr>
    </w:p>
    <w:p w14:paraId="6662648D" w14:textId="77777777" w:rsidR="002F0BFE" w:rsidRDefault="0047240C">
      <w:pPr>
        <w:jc w:val="both"/>
      </w:pPr>
      <w:r>
        <w:rPr>
          <w:noProof/>
          <w:lang w:eastAsia="en-CA"/>
        </w:rPr>
        <w:drawing>
          <wp:inline distT="0" distB="0" distL="0" distR="0" wp14:anchorId="1A3237FB" wp14:editId="139A5434">
            <wp:extent cx="187200" cy="183600"/>
            <wp:effectExtent l="0" t="0" r="3810" b="6985"/>
            <wp:docPr id="1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flipH="1">
                      <a:off x="0" y="0"/>
                      <a:ext cx="187200" cy="183600"/>
                    </a:xfrm>
                    <a:prstGeom prst="rect">
                      <a:avLst/>
                    </a:prstGeom>
                    <a:noFill/>
                    <a:ln>
                      <a:noFill/>
                      <a:prstDash/>
                    </a:ln>
                  </pic:spPr>
                </pic:pic>
              </a:graphicData>
            </a:graphic>
          </wp:inline>
        </w:drawing>
      </w:r>
      <w:r>
        <w:rPr>
          <w:b/>
        </w:rPr>
        <w:t xml:space="preserve"> Weather Updater:</w:t>
      </w:r>
      <w:r>
        <w:t xml:space="preserve"> Used to download weather data and create BioSIM weather database.</w:t>
      </w:r>
    </w:p>
    <w:p w14:paraId="67B862D7" w14:textId="77777777" w:rsidR="002F0BFE" w:rsidRDefault="002F0BFE">
      <w:pPr>
        <w:jc w:val="both"/>
        <w:rPr>
          <w:b/>
        </w:rPr>
      </w:pPr>
    </w:p>
    <w:p w14:paraId="27B4C858" w14:textId="239A19FF" w:rsidR="002F0BFE" w:rsidRDefault="0047240C">
      <w:pPr>
        <w:jc w:val="both"/>
      </w:pPr>
      <w:r>
        <w:rPr>
          <w:b/>
          <w:noProof/>
          <w:lang w:eastAsia="en-CA"/>
        </w:rPr>
        <w:drawing>
          <wp:inline distT="0" distB="0" distL="0" distR="0" wp14:anchorId="229D1553" wp14:editId="7F47E119">
            <wp:extent cx="183600" cy="183600"/>
            <wp:effectExtent l="0" t="0" r="6985" b="6985"/>
            <wp:docPr id="19"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83600" cy="183600"/>
                    </a:xfrm>
                    <a:prstGeom prst="rect">
                      <a:avLst/>
                    </a:prstGeom>
                    <a:noFill/>
                    <a:ln>
                      <a:noFill/>
                      <a:prstDash/>
                    </a:ln>
                  </pic:spPr>
                </pic:pic>
              </a:graphicData>
            </a:graphic>
          </wp:inline>
        </w:drawing>
      </w:r>
      <w:r>
        <w:rPr>
          <w:b/>
        </w:rPr>
        <w:t xml:space="preserve"> Weather Generation: </w:t>
      </w:r>
      <w:r>
        <w:t>Creates weather for locations. Used to</w:t>
      </w:r>
      <w:r>
        <w:rPr>
          <w:b/>
        </w:rPr>
        <w:t xml:space="preserve"> </w:t>
      </w:r>
      <w:r>
        <w:t>generate weather from observations (daily/</w:t>
      </w:r>
      <w:r w:rsidRPr="0047240C">
        <w:t xml:space="preserve"> </w:t>
      </w:r>
      <w:r>
        <w:t>hourly) or stochastic disaggregation or a mix of both.</w:t>
      </w:r>
    </w:p>
    <w:p w14:paraId="5D76A392" w14:textId="77777777" w:rsidR="002F0BFE" w:rsidRDefault="002F0BFE">
      <w:pPr>
        <w:jc w:val="both"/>
        <w:rPr>
          <w:b/>
        </w:rPr>
      </w:pPr>
    </w:p>
    <w:p w14:paraId="2B6DFC72" w14:textId="77777777" w:rsidR="002F0BFE" w:rsidRDefault="0047240C">
      <w:pPr>
        <w:jc w:val="both"/>
      </w:pPr>
      <w:r>
        <w:rPr>
          <w:b/>
          <w:noProof/>
          <w:lang w:eastAsia="en-CA"/>
        </w:rPr>
        <w:drawing>
          <wp:inline distT="0" distB="0" distL="0" distR="0" wp14:anchorId="03937505" wp14:editId="4AFCFAE3">
            <wp:extent cx="183600" cy="183600"/>
            <wp:effectExtent l="0" t="0" r="6985" b="698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83600" cy="183600"/>
                    </a:xfrm>
                    <a:prstGeom prst="rect">
                      <a:avLst/>
                    </a:prstGeom>
                    <a:noFill/>
                    <a:ln>
                      <a:noFill/>
                      <a:prstDash/>
                    </a:ln>
                  </pic:spPr>
                </pic:pic>
              </a:graphicData>
            </a:graphic>
          </wp:inline>
        </w:drawing>
      </w:r>
      <w:r>
        <w:rPr>
          <w:b/>
        </w:rPr>
        <w:t xml:space="preserve"> Model Execution</w:t>
      </w:r>
      <w:r>
        <w:t>: Executes models to transform weather into model-specific output (models are in fact external dll’s or exe’s). For example, a spruce budworm model transforms weather into spruce budworm life-stage development.</w:t>
      </w:r>
    </w:p>
    <w:p w14:paraId="357A642D" w14:textId="77777777" w:rsidR="002F0BFE" w:rsidRDefault="002F0BFE">
      <w:pPr>
        <w:jc w:val="both"/>
        <w:rPr>
          <w:b/>
        </w:rPr>
      </w:pPr>
    </w:p>
    <w:p w14:paraId="3361E61E" w14:textId="77777777" w:rsidR="002F0BFE" w:rsidRDefault="0047240C">
      <w:pPr>
        <w:jc w:val="both"/>
      </w:pPr>
      <w:r>
        <w:rPr>
          <w:b/>
          <w:noProof/>
          <w:lang w:eastAsia="en-CA"/>
        </w:rPr>
        <w:drawing>
          <wp:inline distT="0" distB="0" distL="0" distR="0" wp14:anchorId="6631A789" wp14:editId="19F52124">
            <wp:extent cx="171450" cy="171450"/>
            <wp:effectExtent l="0" t="0" r="0" b="0"/>
            <wp:docPr id="21"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1450" cy="171450"/>
                    </a:xfrm>
                    <a:prstGeom prst="rect">
                      <a:avLst/>
                    </a:prstGeom>
                    <a:noFill/>
                    <a:ln>
                      <a:noFill/>
                      <a:prstDash/>
                    </a:ln>
                  </pic:spPr>
                </pic:pic>
              </a:graphicData>
            </a:graphic>
          </wp:inline>
        </w:drawing>
      </w:r>
      <w:r>
        <w:rPr>
          <w:b/>
        </w:rPr>
        <w:t xml:space="preserve"> Analysis:</w:t>
      </w:r>
      <w:r>
        <w:t xml:space="preserve"> Based on the output of another component (weather generation, model execution, analysis, etc.), this creates a subset of the results of this component and/or extracts information such as time transformations, events or statistics.</w:t>
      </w:r>
    </w:p>
    <w:p w14:paraId="4DC5E996" w14:textId="77777777" w:rsidR="002F0BFE" w:rsidRDefault="002F0BFE">
      <w:pPr>
        <w:jc w:val="both"/>
        <w:rPr>
          <w:b/>
        </w:rPr>
      </w:pPr>
    </w:p>
    <w:p w14:paraId="3C9EED6B" w14:textId="22D4B972" w:rsidR="002F0BFE" w:rsidRDefault="0047240C">
      <w:pPr>
        <w:jc w:val="both"/>
      </w:pPr>
      <w:r>
        <w:rPr>
          <w:b/>
          <w:noProof/>
          <w:lang w:eastAsia="en-CA"/>
        </w:rPr>
        <w:drawing>
          <wp:inline distT="0" distB="0" distL="0" distR="0" wp14:anchorId="6C052AE8" wp14:editId="1D4BF567">
            <wp:extent cx="187200" cy="187200"/>
            <wp:effectExtent l="0" t="0" r="3810" b="381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87200" cy="187200"/>
                    </a:xfrm>
                    <a:prstGeom prst="rect">
                      <a:avLst/>
                    </a:prstGeom>
                    <a:noFill/>
                    <a:ln>
                      <a:noFill/>
                      <a:prstDash/>
                    </a:ln>
                  </pic:spPr>
                </pic:pic>
              </a:graphicData>
            </a:graphic>
          </wp:inline>
        </w:drawing>
      </w:r>
      <w:r>
        <w:rPr>
          <w:b/>
        </w:rPr>
        <w:t xml:space="preserve"> Function Analysis</w:t>
      </w:r>
      <w:r>
        <w:t>: Executes row calculations based on a formula. Can be use</w:t>
      </w:r>
      <w:r w:rsidR="007B5F92">
        <w:t>d</w:t>
      </w:r>
      <w:r>
        <w:t xml:space="preserve"> to transform time reference into Julian day.</w:t>
      </w:r>
    </w:p>
    <w:p w14:paraId="3806F81D" w14:textId="77777777" w:rsidR="002F0BFE" w:rsidRDefault="002F0BFE">
      <w:pPr>
        <w:jc w:val="both"/>
        <w:rPr>
          <w:b/>
        </w:rPr>
      </w:pPr>
    </w:p>
    <w:p w14:paraId="7E694CFE" w14:textId="77777777" w:rsidR="002F0BFE" w:rsidRDefault="0047240C">
      <w:pPr>
        <w:jc w:val="both"/>
      </w:pPr>
      <w:r>
        <w:rPr>
          <w:b/>
          <w:noProof/>
          <w:lang w:eastAsia="en-CA"/>
        </w:rPr>
        <w:drawing>
          <wp:inline distT="0" distB="0" distL="0" distR="0" wp14:anchorId="06123249" wp14:editId="031FC109">
            <wp:extent cx="187200" cy="187200"/>
            <wp:effectExtent l="0" t="0" r="3810" b="381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7200" cy="187200"/>
                    </a:xfrm>
                    <a:prstGeom prst="rect">
                      <a:avLst/>
                    </a:prstGeom>
                    <a:noFill/>
                    <a:ln>
                      <a:noFill/>
                      <a:prstDash/>
                    </a:ln>
                  </pic:spPr>
                </pic:pic>
              </a:graphicData>
            </a:graphic>
          </wp:inline>
        </w:drawing>
      </w:r>
      <w:r>
        <w:rPr>
          <w:b/>
        </w:rPr>
        <w:t xml:space="preserve"> Merge</w:t>
      </w:r>
      <w:r>
        <w:t>: Merges several components of a group to create a single component.</w:t>
      </w:r>
    </w:p>
    <w:p w14:paraId="28BBB206" w14:textId="77777777" w:rsidR="002F0BFE" w:rsidRDefault="002F0BFE">
      <w:pPr>
        <w:jc w:val="both"/>
        <w:rPr>
          <w:b/>
        </w:rPr>
      </w:pPr>
    </w:p>
    <w:p w14:paraId="43A94C7F" w14:textId="77777777" w:rsidR="002F0BFE" w:rsidRDefault="0047240C">
      <w:pPr>
        <w:jc w:val="both"/>
      </w:pPr>
      <w:r>
        <w:rPr>
          <w:b/>
          <w:noProof/>
          <w:lang w:eastAsia="en-CA"/>
        </w:rPr>
        <w:drawing>
          <wp:inline distT="0" distB="0" distL="0" distR="0" wp14:anchorId="743D37AE" wp14:editId="6B8DFE01">
            <wp:extent cx="183600" cy="183600"/>
            <wp:effectExtent l="0" t="0" r="6985" b="6985"/>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83600" cy="183600"/>
                    </a:xfrm>
                    <a:prstGeom prst="rect">
                      <a:avLst/>
                    </a:prstGeom>
                    <a:noFill/>
                    <a:ln>
                      <a:noFill/>
                      <a:prstDash/>
                    </a:ln>
                  </pic:spPr>
                </pic:pic>
              </a:graphicData>
            </a:graphic>
          </wp:inline>
        </w:drawing>
      </w:r>
      <w:r>
        <w:rPr>
          <w:b/>
        </w:rPr>
        <w:t xml:space="preserve"> Mapping</w:t>
      </w:r>
      <w:r>
        <w:t>: Adds a mapping component to a parent component (weather generation, model execution, analysis, etc.). Performs spatial interpolations to create maps from data points.</w:t>
      </w:r>
    </w:p>
    <w:p w14:paraId="50E88671" w14:textId="77777777" w:rsidR="002F0BFE" w:rsidRDefault="002F0BFE">
      <w:pPr>
        <w:jc w:val="both"/>
        <w:rPr>
          <w:b/>
        </w:rPr>
      </w:pPr>
    </w:p>
    <w:p w14:paraId="037A82E2" w14:textId="77777777" w:rsidR="002F0BFE" w:rsidRDefault="0047240C">
      <w:pPr>
        <w:jc w:val="both"/>
      </w:pPr>
      <w:r>
        <w:rPr>
          <w:noProof/>
          <w:lang w:eastAsia="en-CA"/>
        </w:rPr>
        <w:drawing>
          <wp:inline distT="0" distB="0" distL="0" distR="0" wp14:anchorId="41565D95" wp14:editId="2950E24A">
            <wp:extent cx="187200" cy="187200"/>
            <wp:effectExtent l="0" t="0" r="3810" b="381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rcRect/>
                    <a:stretch>
                      <a:fillRect/>
                    </a:stretch>
                  </pic:blipFill>
                  <pic:spPr>
                    <a:xfrm>
                      <a:off x="0" y="0"/>
                      <a:ext cx="187200" cy="187200"/>
                    </a:xfrm>
                    <a:prstGeom prst="rect">
                      <a:avLst/>
                    </a:prstGeom>
                    <a:noFill/>
                    <a:ln>
                      <a:noFill/>
                      <a:prstDash/>
                    </a:ln>
                  </pic:spPr>
                </pic:pic>
              </a:graphicData>
            </a:graphic>
          </wp:inline>
        </w:drawing>
      </w:r>
      <w:r>
        <w:rPr>
          <w:b/>
        </w:rPr>
        <w:t xml:space="preserve">  Import File</w:t>
      </w:r>
      <w:r>
        <w:t>: Imports data from an external file.</w:t>
      </w:r>
    </w:p>
    <w:p w14:paraId="0DFBC5D0" w14:textId="77777777" w:rsidR="002F0BFE" w:rsidRDefault="002F0BFE">
      <w:pPr>
        <w:jc w:val="both"/>
      </w:pPr>
    </w:p>
    <w:p w14:paraId="0EE06866" w14:textId="77777777" w:rsidR="002F0BFE" w:rsidRDefault="0047240C">
      <w:pPr>
        <w:jc w:val="both"/>
      </w:pPr>
      <w:r>
        <w:rPr>
          <w:noProof/>
          <w:lang w:eastAsia="en-CA"/>
        </w:rPr>
        <w:lastRenderedPageBreak/>
        <w:drawing>
          <wp:inline distT="0" distB="0" distL="0" distR="0" wp14:anchorId="1F05FD76" wp14:editId="43D963C5">
            <wp:extent cx="176400" cy="183600"/>
            <wp:effectExtent l="0" t="0" r="0" b="6985"/>
            <wp:docPr id="26"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6400" cy="183600"/>
                    </a:xfrm>
                    <a:prstGeom prst="rect">
                      <a:avLst/>
                    </a:prstGeom>
                    <a:noFill/>
                    <a:ln>
                      <a:noFill/>
                      <a:prstDash/>
                    </a:ln>
                  </pic:spPr>
                </pic:pic>
              </a:graphicData>
            </a:graphic>
          </wp:inline>
        </w:drawing>
      </w:r>
      <w:r>
        <w:t xml:space="preserve">  </w:t>
      </w:r>
      <w:r>
        <w:rPr>
          <w:b/>
        </w:rPr>
        <w:t>Weather Input Analysis</w:t>
      </w:r>
      <w:r>
        <w:t>: Can only be performed on a weather generation, is used to examine weather input.</w:t>
      </w:r>
    </w:p>
    <w:p w14:paraId="5211CE7F" w14:textId="77777777" w:rsidR="002F0BFE" w:rsidRDefault="002F0BFE">
      <w:pPr>
        <w:jc w:val="both"/>
        <w:rPr>
          <w:b/>
        </w:rPr>
      </w:pPr>
    </w:p>
    <w:p w14:paraId="102BB5E2" w14:textId="77777777" w:rsidR="002F0BFE" w:rsidRDefault="0047240C">
      <w:pPr>
        <w:jc w:val="both"/>
      </w:pPr>
      <w:r>
        <w:rPr>
          <w:noProof/>
          <w:lang w:eastAsia="en-CA"/>
        </w:rPr>
        <w:drawing>
          <wp:inline distT="0" distB="0" distL="0" distR="0" wp14:anchorId="05D5567C" wp14:editId="64638552">
            <wp:extent cx="183600" cy="183600"/>
            <wp:effectExtent l="0" t="0" r="6985" b="6985"/>
            <wp:docPr id="27"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183600" cy="183600"/>
                    </a:xfrm>
                    <a:prstGeom prst="rect">
                      <a:avLst/>
                    </a:prstGeom>
                    <a:noFill/>
                    <a:ln>
                      <a:noFill/>
                      <a:prstDash/>
                    </a:ln>
                  </pic:spPr>
                </pic:pic>
              </a:graphicData>
            </a:graphic>
          </wp:inline>
        </w:drawing>
      </w:r>
      <w:r>
        <w:t xml:space="preserve"> </w:t>
      </w:r>
      <w:r>
        <w:rPr>
          <w:b/>
        </w:rPr>
        <w:t>Dispersal</w:t>
      </w:r>
      <w:r>
        <w:t xml:space="preserve">: Used to simulate the dispersal of an insect in the wind. Only spruce budworm is available.           </w:t>
      </w:r>
    </w:p>
    <w:p w14:paraId="77ED471C" w14:textId="77777777" w:rsidR="002F0BFE" w:rsidRDefault="002F0BFE">
      <w:pPr>
        <w:jc w:val="both"/>
        <w:rPr>
          <w:b/>
        </w:rPr>
      </w:pPr>
    </w:p>
    <w:p w14:paraId="64CDFD39" w14:textId="77777777" w:rsidR="002F0BFE" w:rsidRDefault="0047240C">
      <w:pPr>
        <w:jc w:val="both"/>
      </w:pPr>
      <w:r>
        <w:rPr>
          <w:noProof/>
          <w:lang w:eastAsia="en-CA"/>
        </w:rPr>
        <w:drawing>
          <wp:inline distT="0" distB="0" distL="0" distR="0" wp14:anchorId="58FE966B" wp14:editId="39DD7BD6">
            <wp:extent cx="183600" cy="183600"/>
            <wp:effectExtent l="0" t="0" r="6985" b="6985"/>
            <wp:docPr id="28"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3600" cy="183600"/>
                    </a:xfrm>
                    <a:prstGeom prst="rect">
                      <a:avLst/>
                    </a:prstGeom>
                    <a:noFill/>
                    <a:ln>
                      <a:noFill/>
                      <a:prstDash/>
                    </a:ln>
                  </pic:spPr>
                </pic:pic>
              </a:graphicData>
            </a:graphic>
          </wp:inline>
        </w:drawing>
      </w:r>
      <w:r>
        <w:t xml:space="preserve"> </w:t>
      </w:r>
      <w:r>
        <w:rPr>
          <w:b/>
        </w:rPr>
        <w:t>Script</w:t>
      </w:r>
      <w:r>
        <w:t>: Used to call an external application (like R) with a file in the output directory.</w:t>
      </w:r>
    </w:p>
    <w:p w14:paraId="4D785DE1" w14:textId="77777777" w:rsidR="002F0BFE" w:rsidRDefault="002F0BFE">
      <w:pPr>
        <w:jc w:val="both"/>
      </w:pPr>
    </w:p>
    <w:p w14:paraId="1DB66957" w14:textId="69E417B0" w:rsidR="002F0BFE" w:rsidRDefault="0047240C">
      <w:pPr>
        <w:jc w:val="both"/>
      </w:pPr>
      <w:r>
        <w:rPr>
          <w:noProof/>
          <w:lang w:eastAsia="en-CA"/>
        </w:rPr>
        <w:drawing>
          <wp:inline distT="0" distB="0" distL="0" distR="0" wp14:anchorId="00E488FA" wp14:editId="5A679631">
            <wp:extent cx="187200" cy="187200"/>
            <wp:effectExtent l="0" t="0" r="3810" b="3810"/>
            <wp:docPr id="29"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a:stretch>
                      <a:fillRect/>
                    </a:stretch>
                  </pic:blipFill>
                  <pic:spPr>
                    <a:xfrm>
                      <a:off x="0" y="0"/>
                      <a:ext cx="187200" cy="187200"/>
                    </a:xfrm>
                    <a:prstGeom prst="rect">
                      <a:avLst/>
                    </a:prstGeom>
                    <a:noFill/>
                    <a:ln>
                      <a:noFill/>
                      <a:prstDash/>
                    </a:ln>
                  </pic:spPr>
                </pic:pic>
              </a:graphicData>
            </a:graphic>
          </wp:inline>
        </w:drawing>
      </w:r>
      <w:r>
        <w:t xml:space="preserve"> </w:t>
      </w:r>
      <w:r>
        <w:rPr>
          <w:b/>
        </w:rPr>
        <w:t>Copy Export</w:t>
      </w:r>
      <w:r>
        <w:t xml:space="preserve">: Used to copy export file to another directory or an ftp site.  </w:t>
      </w:r>
    </w:p>
    <w:p w14:paraId="79F3F7F5" w14:textId="77777777" w:rsidR="002F0BFE" w:rsidRDefault="002F0BFE">
      <w:pPr>
        <w:jc w:val="both"/>
      </w:pPr>
    </w:p>
    <w:p w14:paraId="1F7C6B8A" w14:textId="77777777" w:rsidR="002F0BFE" w:rsidRDefault="002F0BFE">
      <w:pPr>
        <w:jc w:val="both"/>
      </w:pPr>
    </w:p>
    <w:p w14:paraId="03365897" w14:textId="77777777" w:rsidR="002F0BFE" w:rsidRDefault="0047240C">
      <w:pPr>
        <w:jc w:val="both"/>
      </w:pPr>
      <w:r>
        <w:rPr>
          <w:noProof/>
          <w:lang w:eastAsia="en-CA"/>
        </w:rPr>
        <w:drawing>
          <wp:inline distT="0" distB="0" distL="0" distR="0" wp14:anchorId="52F9B88E" wp14:editId="512A1453">
            <wp:extent cx="162077" cy="162077"/>
            <wp:effectExtent l="0" t="0" r="9373" b="9373"/>
            <wp:docPr id="30" name="Picture 2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62077" cy="162077"/>
                    </a:xfrm>
                    <a:prstGeom prst="rect">
                      <a:avLst/>
                    </a:prstGeom>
                    <a:noFill/>
                    <a:ln>
                      <a:noFill/>
                      <a:prstDash/>
                    </a:ln>
                  </pic:spPr>
                </pic:pic>
              </a:graphicData>
            </a:graphic>
          </wp:inline>
        </w:drawing>
      </w:r>
      <w:r>
        <w:t xml:space="preserve"> </w:t>
      </w:r>
      <w:r>
        <w:rPr>
          <w:b/>
        </w:rPr>
        <w:t>Model Calibration</w:t>
      </w:r>
      <w:r>
        <w:t>: Allows using the parameters of a model using «Simulated Annealing».</w:t>
      </w:r>
    </w:p>
    <w:p w14:paraId="56F148F5" w14:textId="77777777" w:rsidR="002F0BFE" w:rsidRDefault="002F0BFE">
      <w:pPr>
        <w:jc w:val="both"/>
      </w:pPr>
    </w:p>
    <w:p w14:paraId="0188D060" w14:textId="77777777" w:rsidR="002F0BFE" w:rsidRDefault="0047240C">
      <w:pPr>
        <w:jc w:val="both"/>
      </w:pPr>
      <w:r>
        <w:t>An unlimited number of child components can be added to parent components allowing you to create chains of varying length and composition within each project. However, depending on the nature of the parent component, it is possible that only certain types of child components can be added (for detailed explanations and examples please refer to the manual).</w:t>
      </w:r>
    </w:p>
    <w:p w14:paraId="78AEB688" w14:textId="77777777" w:rsidR="002F0BFE" w:rsidRDefault="002F0BFE">
      <w:pPr>
        <w:jc w:val="both"/>
      </w:pPr>
    </w:p>
    <w:p w14:paraId="619D806F" w14:textId="77777777" w:rsidR="002F0BFE" w:rsidRDefault="002F0BFE">
      <w:pPr>
        <w:jc w:val="both"/>
      </w:pPr>
    </w:p>
    <w:p w14:paraId="7254FF75" w14:textId="773BC926" w:rsidR="002F0BFE" w:rsidRDefault="00C564D6" w:rsidP="00270473">
      <w:pPr>
        <w:pStyle w:val="Titre2"/>
        <w:numPr>
          <w:ilvl w:val="1"/>
          <w:numId w:val="4"/>
        </w:numPr>
      </w:pPr>
      <w:bookmarkStart w:id="18" w:name="_Toc348007260"/>
      <w:bookmarkStart w:id="19" w:name="_Toc487030106"/>
      <w:bookmarkStart w:id="20" w:name="_Toc46901509"/>
      <w:r>
        <w:t xml:space="preserve"> </w:t>
      </w:r>
      <w:r w:rsidR="0047240C">
        <w:t>Creating a project</w:t>
      </w:r>
      <w:bookmarkEnd w:id="18"/>
      <w:bookmarkEnd w:id="19"/>
      <w:bookmarkEnd w:id="20"/>
    </w:p>
    <w:p w14:paraId="41D9233D" w14:textId="77777777" w:rsidR="002F0BFE" w:rsidRDefault="002F0BFE">
      <w:pPr>
        <w:jc w:val="center"/>
        <w:rPr>
          <w:sz w:val="28"/>
          <w:szCs w:val="28"/>
        </w:rPr>
      </w:pPr>
    </w:p>
    <w:p w14:paraId="4229BF31" w14:textId="77777777" w:rsidR="002F0BFE" w:rsidRDefault="0047240C">
      <w:pPr>
        <w:jc w:val="both"/>
      </w:pPr>
      <w:r>
        <w:t xml:space="preserve">The first thing you must do in BioSIM is create a project. </w:t>
      </w:r>
    </w:p>
    <w:p w14:paraId="56988115" w14:textId="77777777" w:rsidR="002F0BFE" w:rsidRDefault="002F0BFE">
      <w:pPr>
        <w:jc w:val="both"/>
      </w:pPr>
    </w:p>
    <w:p w14:paraId="339CEB01" w14:textId="77777777" w:rsidR="002F0BFE" w:rsidRDefault="0047240C">
      <w:pPr>
        <w:jc w:val="both"/>
      </w:pPr>
      <w:r>
        <w:t xml:space="preserve">To create a new project, click on [File] and then [Save As…] in the menu bar. </w:t>
      </w:r>
    </w:p>
    <w:p w14:paraId="25F0602E" w14:textId="4DF1DAFB" w:rsidR="002F0BFE" w:rsidRDefault="00781545">
      <w:pPr>
        <w:jc w:val="both"/>
      </w:pPr>
      <w:r>
        <w:rPr>
          <w:noProof/>
          <w:lang w:eastAsia="en-CA"/>
        </w:rPr>
        <w:drawing>
          <wp:anchor distT="0" distB="0" distL="114300" distR="114300" simplePos="0" relativeHeight="251639808" behindDoc="0" locked="0" layoutInCell="1" allowOverlap="1" wp14:anchorId="565A8DD7" wp14:editId="020EE9A2">
            <wp:simplePos x="0" y="0"/>
            <wp:positionH relativeFrom="margin">
              <wp:align>right</wp:align>
            </wp:positionH>
            <wp:positionV relativeFrom="paragraph">
              <wp:posOffset>162669</wp:posOffset>
            </wp:positionV>
            <wp:extent cx="3437887" cy="1955160"/>
            <wp:effectExtent l="0" t="0" r="0" b="7620"/>
            <wp:wrapTight wrapText="bothSides">
              <wp:wrapPolygon edited="0">
                <wp:start x="0" y="0"/>
                <wp:lineTo x="0" y="21474"/>
                <wp:lineTo x="21428" y="21474"/>
                <wp:lineTo x="21428" y="0"/>
                <wp:lineTo x="0" y="0"/>
              </wp:wrapPolygon>
            </wp:wrapTight>
            <wp:docPr id="31" name="Picture 268" descr="DemoBioSIM_biox_SaveA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a:stretch>
                      <a:fillRect/>
                    </a:stretch>
                  </pic:blipFill>
                  <pic:spPr>
                    <a:xfrm>
                      <a:off x="0" y="0"/>
                      <a:ext cx="3437887" cy="1955160"/>
                    </a:xfrm>
                    <a:prstGeom prst="rect">
                      <a:avLst/>
                    </a:prstGeom>
                    <a:noFill/>
                    <a:ln>
                      <a:noFill/>
                      <a:prstDash/>
                    </a:ln>
                  </pic:spPr>
                </pic:pic>
              </a:graphicData>
            </a:graphic>
          </wp:anchor>
        </w:drawing>
      </w:r>
    </w:p>
    <w:p w14:paraId="11A67DE2" w14:textId="2D19B2EC" w:rsidR="002F0BFE" w:rsidRDefault="0047240C">
      <w:pPr>
        <w:jc w:val="both"/>
      </w:pPr>
      <w:r>
        <w:t xml:space="preserve">Select a directory in which to save your project. It is </w:t>
      </w:r>
      <w:r w:rsidR="0029444F">
        <w:t xml:space="preserve">strongly </w:t>
      </w:r>
      <w:r>
        <w:t xml:space="preserve">recommended to create a new directory when saving a new project, as BioSIM will automatically generate several new sub-directories whenever a new project is created. For example, create a directory with a name such as </w:t>
      </w:r>
      <w:r>
        <w:rPr>
          <w:rFonts w:ascii="Courier New" w:hAnsi="Courier New" w:cs="Courier New"/>
        </w:rPr>
        <w:t>DemoBioSIM</w:t>
      </w:r>
      <w:r>
        <w:t xml:space="preserve"> and name the file </w:t>
      </w:r>
      <w:r>
        <w:rPr>
          <w:rFonts w:ascii="Courier New" w:hAnsi="Courier New" w:cs="Courier New"/>
        </w:rPr>
        <w:t xml:space="preserve">DemoBioSIM.biox </w:t>
      </w:r>
      <w:r>
        <w:t xml:space="preserve">(if you omit the file extension, it will automatically be assigned a .biox extension). All the information related to this tutorial will now be stored in this project directory. </w:t>
      </w:r>
    </w:p>
    <w:p w14:paraId="3B381148" w14:textId="77777777" w:rsidR="002F0BFE" w:rsidRDefault="002F0BFE">
      <w:pPr>
        <w:jc w:val="both"/>
      </w:pPr>
    </w:p>
    <w:p w14:paraId="70FBCA40" w14:textId="77777777" w:rsidR="002F0BFE" w:rsidRDefault="0047240C">
      <w:pPr>
        <w:pStyle w:val="Titre1"/>
      </w:pPr>
      <w:bookmarkStart w:id="21" w:name="_Toc314486207"/>
      <w:bookmarkStart w:id="22" w:name="_Toc314578108"/>
      <w:bookmarkStart w:id="23" w:name="_Toc162664036"/>
      <w:bookmarkStart w:id="24" w:name="_Toc348007261"/>
      <w:bookmarkStart w:id="25" w:name="_Toc487030107"/>
      <w:bookmarkStart w:id="26" w:name="_Toc46901510"/>
      <w:bookmarkEnd w:id="21"/>
      <w:bookmarkEnd w:id="22"/>
      <w:r>
        <w:lastRenderedPageBreak/>
        <w:t>2 Example 1</w:t>
      </w:r>
      <w:bookmarkEnd w:id="23"/>
      <w:bookmarkEnd w:id="24"/>
      <w:bookmarkEnd w:id="25"/>
      <w:bookmarkEnd w:id="26"/>
    </w:p>
    <w:p w14:paraId="068AE3F4" w14:textId="77777777" w:rsidR="002F0BFE" w:rsidRDefault="0047240C">
      <w:bookmarkStart w:id="27" w:name="_Toc162664037"/>
      <w:r>
        <w:t>The objective of the first example is (1) to show you how to create a simulation using historical weather data from 2008 to 2010 and (2), to show you how to extract</w:t>
      </w:r>
      <w:r w:rsidR="0029444F">
        <w:t xml:space="preserve"> and </w:t>
      </w:r>
      <w:r>
        <w:t>export some climate variables.</w:t>
      </w:r>
    </w:p>
    <w:p w14:paraId="1957ADEF" w14:textId="77777777" w:rsidR="002F0BFE" w:rsidRDefault="002F0BFE"/>
    <w:p w14:paraId="53B85655" w14:textId="77777777" w:rsidR="002F0BFE" w:rsidRDefault="0047240C" w:rsidP="00270473">
      <w:pPr>
        <w:pStyle w:val="Titre2"/>
      </w:pPr>
      <w:bookmarkStart w:id="28" w:name="_Toc348007262"/>
      <w:bookmarkStart w:id="29" w:name="_Toc487030108"/>
      <w:bookmarkStart w:id="30" w:name="_Toc46901511"/>
      <w:r>
        <w:t>Step 1: Defining a group of components</w:t>
      </w:r>
      <w:bookmarkEnd w:id="28"/>
      <w:bookmarkEnd w:id="29"/>
      <w:bookmarkEnd w:id="30"/>
    </w:p>
    <w:p w14:paraId="61D4D0AC" w14:textId="77777777" w:rsidR="002F0BFE" w:rsidRDefault="002F0BFE"/>
    <w:p w14:paraId="3C562F80" w14:textId="4B366175" w:rsidR="002F0BFE" w:rsidRDefault="00781545">
      <w:pPr>
        <w:jc w:val="both"/>
      </w:pPr>
      <w:r>
        <w:rPr>
          <w:noProof/>
          <w:lang w:eastAsia="en-CA"/>
        </w:rPr>
        <mc:AlternateContent>
          <mc:Choice Requires="wpg">
            <w:drawing>
              <wp:anchor distT="0" distB="0" distL="114300" distR="114300" simplePos="0" relativeHeight="251668480" behindDoc="0" locked="0" layoutInCell="1" allowOverlap="1" wp14:anchorId="07B7BB87" wp14:editId="26DF806B">
                <wp:simplePos x="0" y="0"/>
                <wp:positionH relativeFrom="column">
                  <wp:posOffset>3804920</wp:posOffset>
                </wp:positionH>
                <wp:positionV relativeFrom="paragraph">
                  <wp:posOffset>813435</wp:posOffset>
                </wp:positionV>
                <wp:extent cx="2748280" cy="1045845"/>
                <wp:effectExtent l="0" t="438150" r="13970" b="20955"/>
                <wp:wrapSquare wrapText="bothSides"/>
                <wp:docPr id="32" name="Group 374"/>
                <wp:cNvGraphicFramePr/>
                <a:graphic xmlns:a="http://schemas.openxmlformats.org/drawingml/2006/main">
                  <a:graphicData uri="http://schemas.microsoft.com/office/word/2010/wordprocessingGroup">
                    <wpg:wgp>
                      <wpg:cNvGrpSpPr/>
                      <wpg:grpSpPr>
                        <a:xfrm>
                          <a:off x="0" y="0"/>
                          <a:ext cx="2748280" cy="1045845"/>
                          <a:chOff x="365130" y="716935"/>
                          <a:chExt cx="2750044" cy="1046458"/>
                        </a:xfrm>
                      </wpg:grpSpPr>
                      <wps:wsp>
                        <wps:cNvPr id="34" name="AutoShape 108"/>
                        <wps:cNvSpPr/>
                        <wps:spPr>
                          <a:xfrm>
                            <a:off x="365130" y="1191893"/>
                            <a:ext cx="1257300" cy="571500"/>
                          </a:xfrm>
                          <a:custGeom>
                            <a:avLst>
                              <a:gd name="f0" fmla="val 1778"/>
                              <a:gd name="f1" fmla="val -18288"/>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180"/>
                              <a:gd name="f17" fmla="*/ f5 1 21600"/>
                              <a:gd name="f18" fmla="*/ f6 1 21600"/>
                              <a:gd name="f19" fmla="val f7"/>
                              <a:gd name="f20" fmla="val f8"/>
                              <a:gd name="f21" fmla="pin -2147483647 f0 2147483647"/>
                              <a:gd name="f22" fmla="pin -2147483647 f1 2147483647"/>
                              <a:gd name="f23" fmla="*/ f16 f2 1"/>
                              <a:gd name="f24" fmla="+- f20 0 f19"/>
                              <a:gd name="f25" fmla="val f21"/>
                              <a:gd name="f26" fmla="val f22"/>
                              <a:gd name="f27" fmla="*/ f21 f17 1"/>
                              <a:gd name="f28" fmla="*/ f22 f18 1"/>
                              <a:gd name="f29" fmla="*/ f23 1 f4"/>
                              <a:gd name="f30" fmla="*/ f24 1 21600"/>
                              <a:gd name="f31" fmla="+- f25 0 10800"/>
                              <a:gd name="f32" fmla="+- f26 0 10800"/>
                              <a:gd name="f33" fmla="+- f26 0 21600"/>
                              <a:gd name="f34" fmla="+- f25 0 21600"/>
                              <a:gd name="f35" fmla="*/ f25 f17 1"/>
                              <a:gd name="f36" fmla="*/ f26 f18 1"/>
                              <a:gd name="f37" fmla="+- f29 0 f3"/>
                              <a:gd name="f38" fmla="*/ 0 f30 1"/>
                              <a:gd name="f39" fmla="*/ 21600 f30 1"/>
                              <a:gd name="f40" fmla="abs f31"/>
                              <a:gd name="f41" fmla="abs f32"/>
                              <a:gd name="f42" fmla="+- f40 0 f41"/>
                              <a:gd name="f43" fmla="+- f41 0 f40"/>
                              <a:gd name="f44" fmla="*/ f38 1 f30"/>
                              <a:gd name="f45" fmla="*/ f39 1 f30"/>
                              <a:gd name="f46" fmla="?: f32 f9 f42"/>
                              <a:gd name="f47" fmla="?: f32 f42 f9"/>
                              <a:gd name="f48" fmla="?: f31 f9 f43"/>
                              <a:gd name="f49" fmla="?: f31 f43 f9"/>
                              <a:gd name="f50" fmla="*/ f44 f17 1"/>
                              <a:gd name="f51" fmla="*/ f45 f17 1"/>
                              <a:gd name="f52" fmla="*/ f45 f18 1"/>
                              <a:gd name="f53" fmla="*/ f44 f18 1"/>
                              <a:gd name="f54" fmla="?: f25 f9 f46"/>
                              <a:gd name="f55" fmla="?: f25 f9 f47"/>
                              <a:gd name="f56" fmla="?: f33 f48 f9"/>
                              <a:gd name="f57" fmla="?: f33 f49 f9"/>
                              <a:gd name="f58" fmla="?: f34 f47 f9"/>
                              <a:gd name="f59" fmla="?: f34 f46 f9"/>
                              <a:gd name="f60" fmla="?: f26 f9 f49"/>
                              <a:gd name="f61" fmla="?: f26 f9 f48"/>
                              <a:gd name="f62" fmla="?: f54 f25 0"/>
                              <a:gd name="f63" fmla="?: f54 f26 6280"/>
                              <a:gd name="f64" fmla="?: f55 f25 0"/>
                              <a:gd name="f65" fmla="?: f55 f26 15320"/>
                              <a:gd name="f66" fmla="?: f56 f25 6280"/>
                              <a:gd name="f67" fmla="?: f56 f26 21600"/>
                              <a:gd name="f68" fmla="?: f57 f25 15320"/>
                              <a:gd name="f69" fmla="?: f57 f26 21600"/>
                              <a:gd name="f70" fmla="?: f58 f25 21600"/>
                              <a:gd name="f71" fmla="?: f58 f26 15320"/>
                              <a:gd name="f72" fmla="?: f59 f25 21600"/>
                              <a:gd name="f73" fmla="?: f59 f26 6280"/>
                              <a:gd name="f74" fmla="?: f60 f25 15320"/>
                              <a:gd name="f75" fmla="?: f60 f26 0"/>
                              <a:gd name="f76" fmla="?: f61 f25 6280"/>
                              <a:gd name="f77" fmla="?: f61 f26 0"/>
                            </a:gdLst>
                            <a:ahLst>
                              <a:ahXY gdRefX="f0" minX="f15" maxX="f10" gdRefY="f1" minY="f15" maxY="f10">
                                <a:pos x="f27" y="f28"/>
                              </a:ahXY>
                            </a:ahLst>
                            <a:cxnLst>
                              <a:cxn ang="3cd4">
                                <a:pos x="hc" y="t"/>
                              </a:cxn>
                              <a:cxn ang="0">
                                <a:pos x="r" y="vc"/>
                              </a:cxn>
                              <a:cxn ang="cd4">
                                <a:pos x="hc" y="b"/>
                              </a:cxn>
                              <a:cxn ang="cd2">
                                <a:pos x="l" y="vc"/>
                              </a:cxn>
                              <a:cxn ang="f37">
                                <a:pos x="f35" y="f36"/>
                              </a:cxn>
                            </a:cxnLst>
                            <a:rect l="f50" t="f53" r="f51" b="f52"/>
                            <a:pathLst>
                              <a:path w="21600" h="21600">
                                <a:moveTo>
                                  <a:pt x="f7" y="f7"/>
                                </a:moveTo>
                                <a:lnTo>
                                  <a:pt x="f7" y="f11"/>
                                </a:lnTo>
                                <a:lnTo>
                                  <a:pt x="f62" y="f63"/>
                                </a:lnTo>
                                <a:lnTo>
                                  <a:pt x="f7" y="f12"/>
                                </a:lnTo>
                                <a:lnTo>
                                  <a:pt x="f7" y="f13"/>
                                </a:lnTo>
                                <a:lnTo>
                                  <a:pt x="f64" y="f65"/>
                                </a:lnTo>
                                <a:lnTo>
                                  <a:pt x="f7" y="f14"/>
                                </a:lnTo>
                                <a:lnTo>
                                  <a:pt x="f7" y="f8"/>
                                </a:lnTo>
                                <a:lnTo>
                                  <a:pt x="f11" y="f8"/>
                                </a:lnTo>
                                <a:lnTo>
                                  <a:pt x="f66" y="f67"/>
                                </a:lnTo>
                                <a:lnTo>
                                  <a:pt x="f12" y="f8"/>
                                </a:lnTo>
                                <a:lnTo>
                                  <a:pt x="f13" y="f8"/>
                                </a:lnTo>
                                <a:lnTo>
                                  <a:pt x="f68" y="f69"/>
                                </a:lnTo>
                                <a:lnTo>
                                  <a:pt x="f14" y="f8"/>
                                </a:lnTo>
                                <a:lnTo>
                                  <a:pt x="f8" y="f8"/>
                                </a:lnTo>
                                <a:lnTo>
                                  <a:pt x="f8" y="f14"/>
                                </a:lnTo>
                                <a:lnTo>
                                  <a:pt x="f70" y="f71"/>
                                </a:lnTo>
                                <a:lnTo>
                                  <a:pt x="f8" y="f13"/>
                                </a:lnTo>
                                <a:lnTo>
                                  <a:pt x="f8" y="f12"/>
                                </a:lnTo>
                                <a:lnTo>
                                  <a:pt x="f72" y="f73"/>
                                </a:lnTo>
                                <a:lnTo>
                                  <a:pt x="f8" y="f11"/>
                                </a:lnTo>
                                <a:lnTo>
                                  <a:pt x="f8" y="f7"/>
                                </a:lnTo>
                                <a:lnTo>
                                  <a:pt x="f14" y="f7"/>
                                </a:lnTo>
                                <a:lnTo>
                                  <a:pt x="f74" y="f75"/>
                                </a:lnTo>
                                <a:lnTo>
                                  <a:pt x="f13" y="f7"/>
                                </a:lnTo>
                                <a:lnTo>
                                  <a:pt x="f12" y="f7"/>
                                </a:lnTo>
                                <a:lnTo>
                                  <a:pt x="f76" y="f77"/>
                                </a:lnTo>
                                <a:lnTo>
                                  <a:pt x="f11" y="f7"/>
                                </a:lnTo>
                                <a:lnTo>
                                  <a:pt x="f7" y="f7"/>
                                </a:lnTo>
                                <a:close/>
                              </a:path>
                            </a:pathLst>
                          </a:custGeom>
                          <a:solidFill>
                            <a:srgbClr val="FFFFFF"/>
                          </a:solidFill>
                          <a:ln w="9528" cap="flat">
                            <a:solidFill>
                              <a:srgbClr val="0000FF"/>
                            </a:solidFill>
                            <a:prstDash val="solid"/>
                            <a:miter/>
                          </a:ln>
                        </wps:spPr>
                        <wps:txbx>
                          <w:txbxContent>
                            <w:p w14:paraId="21E1EC2A" w14:textId="77777777" w:rsidR="008722ED" w:rsidRDefault="008722ED">
                              <w:r>
                                <w:rPr>
                                  <w:b/>
                                  <w:sz w:val="16"/>
                                  <w:szCs w:val="16"/>
                                </w:rPr>
                                <w:t>1-</w:t>
                              </w:r>
                              <w:r>
                                <w:rPr>
                                  <w:sz w:val="16"/>
                                  <w:szCs w:val="16"/>
                                </w:rPr>
                                <w:t>To add a component into another, you must first select the parent component.</w:t>
                              </w:r>
                            </w:p>
                          </w:txbxContent>
                        </wps:txbx>
                        <wps:bodyPr vert="horz" wrap="square" lIns="91440" tIns="45720" rIns="91440" bIns="45720" anchor="t" anchorCtr="0" compatLnSpc="0">
                          <a:noAutofit/>
                        </wps:bodyPr>
                      </wps:wsp>
                      <wps:wsp>
                        <wps:cNvPr id="35" name="AutoShape 214"/>
                        <wps:cNvSpPr/>
                        <wps:spPr>
                          <a:xfrm>
                            <a:off x="2086474" y="716935"/>
                            <a:ext cx="1028700" cy="800100"/>
                          </a:xfrm>
                          <a:custGeom>
                            <a:avLst>
                              <a:gd name="f0" fmla="val -4500"/>
                              <a:gd name="f1" fmla="val -10860"/>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180"/>
                              <a:gd name="f17" fmla="*/ f5 1 21600"/>
                              <a:gd name="f18" fmla="*/ f6 1 21600"/>
                              <a:gd name="f19" fmla="val f7"/>
                              <a:gd name="f20" fmla="val f8"/>
                              <a:gd name="f21" fmla="pin -2147483647 f0 2147483647"/>
                              <a:gd name="f22" fmla="pin -2147483647 f1 2147483647"/>
                              <a:gd name="f23" fmla="*/ f16 f2 1"/>
                              <a:gd name="f24" fmla="+- f20 0 f19"/>
                              <a:gd name="f25" fmla="val f21"/>
                              <a:gd name="f26" fmla="val f22"/>
                              <a:gd name="f27" fmla="*/ f21 f17 1"/>
                              <a:gd name="f28" fmla="*/ f22 f18 1"/>
                              <a:gd name="f29" fmla="*/ f23 1 f4"/>
                              <a:gd name="f30" fmla="*/ f24 1 21600"/>
                              <a:gd name="f31" fmla="+- f25 0 10800"/>
                              <a:gd name="f32" fmla="+- f26 0 10800"/>
                              <a:gd name="f33" fmla="+- f26 0 21600"/>
                              <a:gd name="f34" fmla="+- f25 0 21600"/>
                              <a:gd name="f35" fmla="*/ f25 f17 1"/>
                              <a:gd name="f36" fmla="*/ f26 f18 1"/>
                              <a:gd name="f37" fmla="+- f29 0 f3"/>
                              <a:gd name="f38" fmla="*/ 0 f30 1"/>
                              <a:gd name="f39" fmla="*/ 21600 f30 1"/>
                              <a:gd name="f40" fmla="abs f31"/>
                              <a:gd name="f41" fmla="abs f32"/>
                              <a:gd name="f42" fmla="+- f40 0 f41"/>
                              <a:gd name="f43" fmla="+- f41 0 f40"/>
                              <a:gd name="f44" fmla="*/ f38 1 f30"/>
                              <a:gd name="f45" fmla="*/ f39 1 f30"/>
                              <a:gd name="f46" fmla="?: f32 f9 f42"/>
                              <a:gd name="f47" fmla="?: f32 f42 f9"/>
                              <a:gd name="f48" fmla="?: f31 f9 f43"/>
                              <a:gd name="f49" fmla="?: f31 f43 f9"/>
                              <a:gd name="f50" fmla="*/ f44 f17 1"/>
                              <a:gd name="f51" fmla="*/ f45 f17 1"/>
                              <a:gd name="f52" fmla="*/ f45 f18 1"/>
                              <a:gd name="f53" fmla="*/ f44 f18 1"/>
                              <a:gd name="f54" fmla="?: f25 f9 f46"/>
                              <a:gd name="f55" fmla="?: f25 f9 f47"/>
                              <a:gd name="f56" fmla="?: f33 f48 f9"/>
                              <a:gd name="f57" fmla="?: f33 f49 f9"/>
                              <a:gd name="f58" fmla="?: f34 f47 f9"/>
                              <a:gd name="f59" fmla="?: f34 f46 f9"/>
                              <a:gd name="f60" fmla="?: f26 f9 f49"/>
                              <a:gd name="f61" fmla="?: f26 f9 f48"/>
                              <a:gd name="f62" fmla="?: f54 f25 0"/>
                              <a:gd name="f63" fmla="?: f54 f26 6280"/>
                              <a:gd name="f64" fmla="?: f55 f25 0"/>
                              <a:gd name="f65" fmla="?: f55 f26 15320"/>
                              <a:gd name="f66" fmla="?: f56 f25 6280"/>
                              <a:gd name="f67" fmla="?: f56 f26 21600"/>
                              <a:gd name="f68" fmla="?: f57 f25 15320"/>
                              <a:gd name="f69" fmla="?: f57 f26 21600"/>
                              <a:gd name="f70" fmla="?: f58 f25 21600"/>
                              <a:gd name="f71" fmla="?: f58 f26 15320"/>
                              <a:gd name="f72" fmla="?: f59 f25 21600"/>
                              <a:gd name="f73" fmla="?: f59 f26 6280"/>
                              <a:gd name="f74" fmla="?: f60 f25 15320"/>
                              <a:gd name="f75" fmla="?: f60 f26 0"/>
                              <a:gd name="f76" fmla="?: f61 f25 6280"/>
                              <a:gd name="f77" fmla="?: f61 f26 0"/>
                            </a:gdLst>
                            <a:ahLst>
                              <a:ahXY gdRefX="f0" minX="f15" maxX="f10" gdRefY="f1" minY="f15" maxY="f10">
                                <a:pos x="f27" y="f28"/>
                              </a:ahXY>
                            </a:ahLst>
                            <a:cxnLst>
                              <a:cxn ang="3cd4">
                                <a:pos x="hc" y="t"/>
                              </a:cxn>
                              <a:cxn ang="0">
                                <a:pos x="r" y="vc"/>
                              </a:cxn>
                              <a:cxn ang="cd4">
                                <a:pos x="hc" y="b"/>
                              </a:cxn>
                              <a:cxn ang="cd2">
                                <a:pos x="l" y="vc"/>
                              </a:cxn>
                              <a:cxn ang="f37">
                                <a:pos x="f35" y="f36"/>
                              </a:cxn>
                            </a:cxnLst>
                            <a:rect l="f50" t="f53" r="f51" b="f52"/>
                            <a:pathLst>
                              <a:path w="21600" h="21600">
                                <a:moveTo>
                                  <a:pt x="f7" y="f7"/>
                                </a:moveTo>
                                <a:lnTo>
                                  <a:pt x="f7" y="f11"/>
                                </a:lnTo>
                                <a:lnTo>
                                  <a:pt x="f62" y="f63"/>
                                </a:lnTo>
                                <a:lnTo>
                                  <a:pt x="f7" y="f12"/>
                                </a:lnTo>
                                <a:lnTo>
                                  <a:pt x="f7" y="f13"/>
                                </a:lnTo>
                                <a:lnTo>
                                  <a:pt x="f64" y="f65"/>
                                </a:lnTo>
                                <a:lnTo>
                                  <a:pt x="f7" y="f14"/>
                                </a:lnTo>
                                <a:lnTo>
                                  <a:pt x="f7" y="f8"/>
                                </a:lnTo>
                                <a:lnTo>
                                  <a:pt x="f11" y="f8"/>
                                </a:lnTo>
                                <a:lnTo>
                                  <a:pt x="f66" y="f67"/>
                                </a:lnTo>
                                <a:lnTo>
                                  <a:pt x="f12" y="f8"/>
                                </a:lnTo>
                                <a:lnTo>
                                  <a:pt x="f13" y="f8"/>
                                </a:lnTo>
                                <a:lnTo>
                                  <a:pt x="f68" y="f69"/>
                                </a:lnTo>
                                <a:lnTo>
                                  <a:pt x="f14" y="f8"/>
                                </a:lnTo>
                                <a:lnTo>
                                  <a:pt x="f8" y="f8"/>
                                </a:lnTo>
                                <a:lnTo>
                                  <a:pt x="f8" y="f14"/>
                                </a:lnTo>
                                <a:lnTo>
                                  <a:pt x="f70" y="f71"/>
                                </a:lnTo>
                                <a:lnTo>
                                  <a:pt x="f8" y="f13"/>
                                </a:lnTo>
                                <a:lnTo>
                                  <a:pt x="f8" y="f12"/>
                                </a:lnTo>
                                <a:lnTo>
                                  <a:pt x="f72" y="f73"/>
                                </a:lnTo>
                                <a:lnTo>
                                  <a:pt x="f8" y="f11"/>
                                </a:lnTo>
                                <a:lnTo>
                                  <a:pt x="f8" y="f7"/>
                                </a:lnTo>
                                <a:lnTo>
                                  <a:pt x="f14" y="f7"/>
                                </a:lnTo>
                                <a:lnTo>
                                  <a:pt x="f74" y="f75"/>
                                </a:lnTo>
                                <a:lnTo>
                                  <a:pt x="f13" y="f7"/>
                                </a:lnTo>
                                <a:lnTo>
                                  <a:pt x="f12" y="f7"/>
                                </a:lnTo>
                                <a:lnTo>
                                  <a:pt x="f76" y="f77"/>
                                </a:lnTo>
                                <a:lnTo>
                                  <a:pt x="f11" y="f7"/>
                                </a:lnTo>
                                <a:lnTo>
                                  <a:pt x="f7" y="f7"/>
                                </a:lnTo>
                                <a:close/>
                              </a:path>
                            </a:pathLst>
                          </a:custGeom>
                          <a:solidFill>
                            <a:srgbClr val="FFFFFF"/>
                          </a:solidFill>
                          <a:ln w="9528" cap="flat">
                            <a:solidFill>
                              <a:srgbClr val="0000FF"/>
                            </a:solidFill>
                            <a:prstDash val="solid"/>
                            <a:miter/>
                          </a:ln>
                        </wps:spPr>
                        <wps:txbx>
                          <w:txbxContent>
                            <w:p w14:paraId="3EA0761B" w14:textId="77777777" w:rsidR="008722ED" w:rsidRDefault="008722ED">
                              <w:r>
                                <w:rPr>
                                  <w:b/>
                                  <w:sz w:val="16"/>
                                  <w:szCs w:val="16"/>
                                </w:rPr>
                                <w:t>2-</w:t>
                              </w:r>
                              <w:r>
                                <w:rPr>
                                  <w:sz w:val="16"/>
                                  <w:szCs w:val="16"/>
                                </w:rPr>
                                <w:t>Then, click on the add component button that lets you add the appropriate type of child component.</w:t>
                              </w:r>
                            </w:p>
                          </w:txbxContent>
                        </wps:txbx>
                        <wps:bodyPr vert="horz" wrap="square" lIns="91440" tIns="45720" rIns="91440" bIns="45720" anchor="t" anchorCtr="0" compatLnSpc="0">
                          <a:noAutofit/>
                        </wps:bodyPr>
                      </wps:wsp>
                    </wpg:wgp>
                  </a:graphicData>
                </a:graphic>
                <wp14:sizeRelH relativeFrom="margin">
                  <wp14:pctWidth>0</wp14:pctWidth>
                </wp14:sizeRelH>
                <wp14:sizeRelV relativeFrom="margin">
                  <wp14:pctHeight>0</wp14:pctHeight>
                </wp14:sizeRelV>
              </wp:anchor>
            </w:drawing>
          </mc:Choice>
          <mc:Fallback>
            <w:pict>
              <v:group w14:anchorId="07B7BB87" id="Group 374" o:spid="_x0000_s1033" style="position:absolute;left:0;text-align:left;margin-left:299.6pt;margin-top:64.05pt;width:216.4pt;height:82.35pt;z-index:251668480;mso-width-relative:margin;mso-height-relative:margin" coordorigin="3651,7169" coordsize="27500,10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">
                <v:shape id="AutoShape 108" o:spid="_x0000_s1034" style="position:absolute;left:3651;top:11918;width:12573;height:5715;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" adj="-11796480,,5400" path="m,l,3590,,6280,,8970r,3660l,15320r,2690l,21600r3590,l6280,21600r2690,l12630,21600r2690,l18010,21600r3590,l21600,18010r,-2690l21600,12630r,-3660l21600,6280r,-2690l21600,,18010,,15320,,12630,,8970,,1778,-18288,3590,,,xe" strokecolor="blue" strokeweight=".26467mm">
                  <v:stroke joinstyle="miter"/>
                  <v:formulas/>
                  <v:path arrowok="t" o:connecttype="custom" o:connectlocs="628650,0;1257300,285750;628650,571500;0,285750;103494,-483870" o:connectangles="270,0,90,180,90" textboxrect="0,0,21600,21600"/>
                  <v:textbox>
                    <w:txbxContent>
                      <w:p w14:paraId="21E1EC2A" w14:textId="77777777" w:rsidR="008722ED" w:rsidRDefault="008722ED">
                        <w:r>
                          <w:rPr>
                            <w:b/>
                            <w:sz w:val="16"/>
                            <w:szCs w:val="16"/>
                          </w:rPr>
                          <w:t>1-</w:t>
                        </w:r>
                        <w:r>
                          <w:rPr>
                            <w:sz w:val="16"/>
                            <w:szCs w:val="16"/>
                          </w:rPr>
                          <w:t>To add a component into another, you must first select the parent component.</w:t>
                        </w:r>
                      </w:p>
                    </w:txbxContent>
                  </v:textbox>
                </v:shape>
                <v:shape id="AutoShape 214" o:spid="_x0000_s1035" style="position:absolute;left:20864;top:7169;width:10287;height:8001;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" adj="-11796480,,5400" path="m,l,3590,,6280,,8970r,3660l,15320r,2690l,21600r3590,l6280,21600r2690,l12630,21600r2690,l18010,21600r3590,l21600,18010r,-2690l21600,12630r,-3660l21600,6280r,-2690l21600,,18010,,15320,,12630,,8970,,-4500,-10860,3590,,,xe" strokecolor="blue" strokeweight=".26467mm">
                  <v:stroke joinstyle="miter"/>
                  <v:formulas/>
                  <v:path arrowok="t" o:connecttype="custom" o:connectlocs="514350,0;1028700,400050;514350,800100;0,400050;-214313,-402273" o:connectangles="270,0,90,180,90" textboxrect="0,0,21600,21600"/>
                  <v:textbox>
                    <w:txbxContent>
                      <w:p w14:paraId="3EA0761B" w14:textId="77777777" w:rsidR="008722ED" w:rsidRDefault="008722ED">
                        <w:r>
                          <w:rPr>
                            <w:b/>
                            <w:sz w:val="16"/>
                            <w:szCs w:val="16"/>
                          </w:rPr>
                          <w:t>2-</w:t>
                        </w:r>
                        <w:r>
                          <w:rPr>
                            <w:sz w:val="16"/>
                            <w:szCs w:val="16"/>
                          </w:rPr>
                          <w:t>Then, click on the add component button that lets you add the appropriate type of child component.</w:t>
                        </w:r>
                      </w:p>
                    </w:txbxContent>
                  </v:textbox>
                </v:shape>
                <w10:wrap type="square"/>
              </v:group>
            </w:pict>
          </mc:Fallback>
        </mc:AlternateContent>
      </w:r>
      <w:r>
        <w:rPr>
          <w:noProof/>
          <w:lang w:eastAsia="en-CA"/>
        </w:rPr>
        <w:drawing>
          <wp:anchor distT="0" distB="0" distL="114300" distR="114300" simplePos="0" relativeHeight="251638783" behindDoc="0" locked="0" layoutInCell="1" allowOverlap="1" wp14:anchorId="10E49E33" wp14:editId="09FA6444">
            <wp:simplePos x="0" y="0"/>
            <wp:positionH relativeFrom="column">
              <wp:posOffset>3410082</wp:posOffset>
            </wp:positionH>
            <wp:positionV relativeFrom="paragraph">
              <wp:posOffset>17364</wp:posOffset>
            </wp:positionV>
            <wp:extent cx="3162935" cy="1424940"/>
            <wp:effectExtent l="0" t="0" r="0" b="3810"/>
            <wp:wrapSquare wrapText="bothSides"/>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62935" cy="1424940"/>
                    </a:xfrm>
                    <a:prstGeom prst="rect">
                      <a:avLst/>
                    </a:prstGeom>
                  </pic:spPr>
                </pic:pic>
              </a:graphicData>
            </a:graphic>
            <wp14:sizeRelH relativeFrom="margin">
              <wp14:pctWidth>0</wp14:pctWidth>
            </wp14:sizeRelH>
            <wp14:sizeRelV relativeFrom="margin">
              <wp14:pctHeight>0</wp14:pctHeight>
            </wp14:sizeRelV>
          </wp:anchor>
        </w:drawing>
      </w:r>
      <w:r w:rsidR="0029444F">
        <w:rPr>
          <w:noProof/>
          <w:lang w:eastAsia="en-CA"/>
        </w:rPr>
        <w:t xml:space="preserve"> </w:t>
      </w:r>
      <w:r w:rsidR="0047240C">
        <w:t xml:space="preserve">In the Project window, select the “Project” folder icon and then click the Add Group button </w:t>
      </w:r>
      <w:r w:rsidR="0047240C">
        <w:rPr>
          <w:noProof/>
          <w:lang w:eastAsia="en-CA"/>
        </w:rPr>
        <w:drawing>
          <wp:inline distT="0" distB="0" distL="0" distR="0" wp14:anchorId="682215F1" wp14:editId="7EB0B2C3">
            <wp:extent cx="138431" cy="138431"/>
            <wp:effectExtent l="0" t="0" r="0" b="0"/>
            <wp:docPr id="36"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38431" cy="138431"/>
                    </a:xfrm>
                    <a:prstGeom prst="rect">
                      <a:avLst/>
                    </a:prstGeom>
                    <a:noFill/>
                    <a:ln>
                      <a:noFill/>
                      <a:prstDash/>
                    </a:ln>
                  </pic:spPr>
                </pic:pic>
              </a:graphicData>
            </a:graphic>
          </wp:inline>
        </w:drawing>
      </w:r>
      <w:r w:rsidR="0047240C">
        <w:t xml:space="preserve"> on the first row of the Project window’s toolbar, or select [Project] and then [Add Group] from the menu bar. This will add a group to the “Project”. </w:t>
      </w:r>
    </w:p>
    <w:p w14:paraId="5169133F" w14:textId="77777777" w:rsidR="002F0BFE" w:rsidRDefault="002F0BFE">
      <w:pPr>
        <w:jc w:val="both"/>
      </w:pPr>
    </w:p>
    <w:p w14:paraId="4714383F" w14:textId="77777777" w:rsidR="002F0BFE" w:rsidRDefault="0047240C">
      <w:pPr>
        <w:jc w:val="both"/>
      </w:pPr>
      <w:r>
        <w:t xml:space="preserve">Select the “Group” component you just created, click on it a second time and rename this group </w:t>
      </w:r>
      <w:r>
        <w:rPr>
          <w:rFonts w:ascii="Courier New" w:hAnsi="Courier New" w:cs="Courier New"/>
        </w:rPr>
        <w:t>Climatology</w:t>
      </w:r>
      <w:r>
        <w:t xml:space="preserve">. </w:t>
      </w:r>
    </w:p>
    <w:p w14:paraId="6DBE92FD" w14:textId="77777777" w:rsidR="002F0BFE" w:rsidRDefault="002F0BFE"/>
    <w:p w14:paraId="4319E667" w14:textId="77777777" w:rsidR="002F0BFE" w:rsidRDefault="002F0BFE"/>
    <w:p w14:paraId="53A8C5DF" w14:textId="77777777" w:rsidR="002F0BFE" w:rsidRDefault="002F0BFE"/>
    <w:p w14:paraId="0CBBEEA8" w14:textId="63E28527" w:rsidR="002F0BFE" w:rsidRDefault="00305CEB" w:rsidP="00305CEB">
      <w:pPr>
        <w:pStyle w:val="Titre2"/>
        <w:ind w:left="0"/>
      </w:pPr>
      <w:bookmarkStart w:id="31" w:name="_Toc348007263"/>
      <w:bookmarkStart w:id="32" w:name="_Toc487030109"/>
      <w:bookmarkStart w:id="33" w:name="_Toc46901512"/>
      <w:r>
        <w:t xml:space="preserve"> </w:t>
      </w:r>
      <w:r w:rsidR="0047240C">
        <w:t xml:space="preserve">Step 2: Defining a </w:t>
      </w:r>
      <w:bookmarkEnd w:id="27"/>
      <w:bookmarkEnd w:id="31"/>
      <w:r w:rsidR="0047240C">
        <w:t>Weather Generation</w:t>
      </w:r>
      <w:bookmarkEnd w:id="32"/>
      <w:bookmarkEnd w:id="33"/>
    </w:p>
    <w:p w14:paraId="20BF5310" w14:textId="77777777" w:rsidR="002F0BFE" w:rsidRDefault="002F0BFE"/>
    <w:p w14:paraId="66E250D8" w14:textId="77777777" w:rsidR="002F0BFE" w:rsidRDefault="0047240C">
      <w:pPr>
        <w:jc w:val="both"/>
      </w:pPr>
      <w:r>
        <w:rPr>
          <w:noProof/>
          <w:lang w:eastAsia="en-CA"/>
        </w:rPr>
        <w:drawing>
          <wp:anchor distT="0" distB="0" distL="114300" distR="114300" simplePos="0" relativeHeight="251670528" behindDoc="0" locked="0" layoutInCell="1" allowOverlap="1" wp14:anchorId="5BC6D87A" wp14:editId="14EB0C1E">
            <wp:simplePos x="0" y="0"/>
            <wp:positionH relativeFrom="margin">
              <wp:align>right</wp:align>
            </wp:positionH>
            <wp:positionV relativeFrom="paragraph">
              <wp:posOffset>54654</wp:posOffset>
            </wp:positionV>
            <wp:extent cx="2819396" cy="1962146"/>
            <wp:effectExtent l="0" t="0" r="635" b="635"/>
            <wp:wrapSquare wrapText="bothSides"/>
            <wp:docPr id="37" name="Picture 2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819396" cy="1962146"/>
                    </a:xfrm>
                    <a:prstGeom prst="rect">
                      <a:avLst/>
                    </a:prstGeom>
                    <a:noFill/>
                    <a:ln>
                      <a:noFill/>
                      <a:prstDash/>
                    </a:ln>
                  </pic:spPr>
                </pic:pic>
              </a:graphicData>
            </a:graphic>
          </wp:anchor>
        </w:drawing>
      </w:r>
      <w:r>
        <w:t>Select the “</w:t>
      </w:r>
      <w:r>
        <w:rPr>
          <w:rFonts w:ascii="Courier New" w:hAnsi="Courier New" w:cs="Courier New"/>
        </w:rPr>
        <w:t>Climatology</w:t>
      </w:r>
      <w:r>
        <w:t xml:space="preserve">” group you just created and click the Add Weather Generation button </w:t>
      </w:r>
      <w:r>
        <w:rPr>
          <w:noProof/>
          <w:lang w:eastAsia="en-CA"/>
        </w:rPr>
        <w:drawing>
          <wp:inline distT="0" distB="0" distL="0" distR="0" wp14:anchorId="1A0E5CAC" wp14:editId="3405EA28">
            <wp:extent cx="142875" cy="142875"/>
            <wp:effectExtent l="0" t="0" r="9525" b="9525"/>
            <wp:docPr id="38"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42875" cy="142875"/>
                    </a:xfrm>
                    <a:prstGeom prst="rect">
                      <a:avLst/>
                    </a:prstGeom>
                    <a:noFill/>
                    <a:ln>
                      <a:noFill/>
                      <a:prstDash/>
                    </a:ln>
                  </pic:spPr>
                </pic:pic>
              </a:graphicData>
            </a:graphic>
          </wp:inline>
        </w:drawing>
      </w:r>
      <w:r>
        <w:t xml:space="preserve"> on the first row of the Project window’s toolbar, or select [Project] and then [Add Weather Generation] from the menu bar. </w:t>
      </w:r>
    </w:p>
    <w:p w14:paraId="13446BFA" w14:textId="77777777" w:rsidR="002F0BFE" w:rsidRDefault="002F0BFE">
      <w:pPr>
        <w:jc w:val="both"/>
      </w:pPr>
    </w:p>
    <w:p w14:paraId="42EF12D0" w14:textId="77777777" w:rsidR="002F0BFE" w:rsidRDefault="0047240C">
      <w:pPr>
        <w:jc w:val="both"/>
      </w:pPr>
      <w:r>
        <w:t xml:space="preserve">This will open the Weather Generation Editor dialog with which a new Weather Generation can be defined. </w:t>
      </w:r>
    </w:p>
    <w:p w14:paraId="68B189DB" w14:textId="77777777" w:rsidR="002F0BFE" w:rsidRDefault="002F0BFE">
      <w:pPr>
        <w:jc w:val="both"/>
        <w:rPr>
          <w:b/>
        </w:rPr>
      </w:pPr>
    </w:p>
    <w:p w14:paraId="7E027DA8" w14:textId="77777777" w:rsidR="002F0BFE" w:rsidRDefault="0047240C">
      <w:pPr>
        <w:jc w:val="both"/>
      </w:pPr>
      <w:r>
        <w:t xml:space="preserve">Type </w:t>
      </w:r>
      <w:r>
        <w:rPr>
          <w:rFonts w:ascii="Courier New" w:hAnsi="Courier New" w:cs="Courier New"/>
          <w:iCs/>
        </w:rPr>
        <w:t>Example 1</w:t>
      </w:r>
      <w:r w:rsidR="002C70AA">
        <w:rPr>
          <w:rFonts w:ascii="Courier New" w:hAnsi="Courier New" w:cs="Courier New"/>
          <w:iCs/>
        </w:rPr>
        <w:t>: 2008-2010</w:t>
      </w:r>
      <w:r>
        <w:rPr>
          <w:rFonts w:ascii="Courier New" w:hAnsi="Courier New" w:cs="Courier New"/>
          <w:iCs/>
        </w:rPr>
        <w:t xml:space="preserve"> </w:t>
      </w:r>
      <w:r>
        <w:rPr>
          <w:iCs/>
        </w:rPr>
        <w:t xml:space="preserve">in the </w:t>
      </w:r>
      <w:r>
        <w:rPr>
          <w:b/>
          <w:iCs/>
        </w:rPr>
        <w:t>Name</w:t>
      </w:r>
      <w:r>
        <w:rPr>
          <w:iCs/>
        </w:rPr>
        <w:t xml:space="preserve"> field,</w:t>
      </w:r>
      <w:r>
        <w:rPr>
          <w:rFonts w:ascii="Courier New" w:hAnsi="Courier New" w:cs="Courier New"/>
          <w:iCs/>
        </w:rPr>
        <w:t xml:space="preserve"> </w:t>
      </w:r>
      <w:r>
        <w:t>this name will appear in the Project window.</w:t>
      </w:r>
    </w:p>
    <w:p w14:paraId="409B93D6" w14:textId="77777777" w:rsidR="002F0BFE" w:rsidRDefault="002F0BFE">
      <w:pPr>
        <w:jc w:val="both"/>
        <w:rPr>
          <w:b/>
        </w:rPr>
      </w:pPr>
    </w:p>
    <w:p w14:paraId="2B8351AF" w14:textId="77777777" w:rsidR="002F0BFE" w:rsidRDefault="0047240C">
      <w:pPr>
        <w:jc w:val="both"/>
      </w:pPr>
      <w:r>
        <w:t xml:space="preserve">If you wish, you can type in a description of the simulation being defined in the </w:t>
      </w:r>
      <w:r>
        <w:rPr>
          <w:b/>
        </w:rPr>
        <w:t>Description</w:t>
      </w:r>
      <w:r>
        <w:t xml:space="preserve"> field. This description will appear in the Execute Message Log window once the component has been executed. </w:t>
      </w:r>
    </w:p>
    <w:p w14:paraId="67E1715A" w14:textId="77777777" w:rsidR="002F0BFE" w:rsidRDefault="002F0BFE">
      <w:pPr>
        <w:jc w:val="both"/>
      </w:pPr>
    </w:p>
    <w:p w14:paraId="4EC66E2C" w14:textId="77777777" w:rsidR="002F0BFE" w:rsidRDefault="0047240C">
      <w:pPr>
        <w:jc w:val="both"/>
      </w:pPr>
      <w:r>
        <w:t xml:space="preserve">Then click on </w:t>
      </w:r>
      <w:r>
        <w:rPr>
          <w:noProof/>
          <w:lang w:eastAsia="en-CA"/>
        </w:rPr>
        <w:drawing>
          <wp:inline distT="0" distB="0" distL="0" distR="0" wp14:anchorId="61F4D8CC" wp14:editId="092DE2E7">
            <wp:extent cx="138431" cy="138431"/>
            <wp:effectExtent l="0" t="0" r="0" b="0"/>
            <wp:docPr id="39" name="Picture 2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8431" cy="138431"/>
                    </a:xfrm>
                    <a:prstGeom prst="rect">
                      <a:avLst/>
                    </a:prstGeom>
                    <a:noFill/>
                    <a:ln>
                      <a:noFill/>
                      <a:prstDash/>
                    </a:ln>
                  </pic:spPr>
                </pic:pic>
              </a:graphicData>
            </a:graphic>
          </wp:inline>
        </w:drawing>
      </w:r>
      <w:r>
        <w:t xml:space="preserve"> the button. This will open two dialogs; the first dialog is the </w:t>
      </w:r>
      <w:r w:rsidR="0029444F">
        <w:t>Location File Manager</w:t>
      </w:r>
      <w:r>
        <w:t xml:space="preserve"> while the second is the Location List Editor.</w:t>
      </w:r>
    </w:p>
    <w:p w14:paraId="2D7D7E14" w14:textId="77777777" w:rsidR="002F0BFE" w:rsidRDefault="002F0BFE">
      <w:pPr>
        <w:jc w:val="both"/>
      </w:pPr>
    </w:p>
    <w:p w14:paraId="425A94EA" w14:textId="4384DA81" w:rsidR="002F0BFE" w:rsidRDefault="0047240C">
      <w:pPr>
        <w:jc w:val="both"/>
      </w:pPr>
      <w:r>
        <w:t xml:space="preserve">In the </w:t>
      </w:r>
      <w:r w:rsidR="0029444F">
        <w:t>Location File Manager</w:t>
      </w:r>
      <w:r>
        <w:t xml:space="preserve"> dialog, click the New button </w:t>
      </w:r>
      <w:r>
        <w:rPr>
          <w:noProof/>
          <w:lang w:eastAsia="en-CA"/>
        </w:rPr>
        <w:drawing>
          <wp:inline distT="0" distB="0" distL="0" distR="0" wp14:anchorId="406674C3" wp14:editId="359A2333">
            <wp:extent cx="152403" cy="142875"/>
            <wp:effectExtent l="0" t="0" r="0" b="9525"/>
            <wp:docPr id="40" name="Picture 277" descr="New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a:stretch>
                      <a:fillRect/>
                    </a:stretch>
                  </pic:blipFill>
                  <pic:spPr>
                    <a:xfrm>
                      <a:off x="0" y="0"/>
                      <a:ext cx="152403" cy="142875"/>
                    </a:xfrm>
                    <a:prstGeom prst="rect">
                      <a:avLst/>
                    </a:prstGeom>
                    <a:noFill/>
                    <a:ln>
                      <a:noFill/>
                      <a:prstDash/>
                    </a:ln>
                  </pic:spPr>
                </pic:pic>
              </a:graphicData>
            </a:graphic>
          </wp:inline>
        </w:drawing>
      </w:r>
      <w:r>
        <w:t xml:space="preserve"> and type in </w:t>
      </w:r>
      <w:r>
        <w:rPr>
          <w:rFonts w:ascii="Courier New" w:hAnsi="Courier New" w:cs="Courier New"/>
        </w:rPr>
        <w:t>Specific Locations</w:t>
      </w:r>
      <w:r>
        <w:t xml:space="preserve"> as the name of your new location list. A new file with the name </w:t>
      </w:r>
      <w:r>
        <w:rPr>
          <w:color w:val="0000FF"/>
        </w:rPr>
        <w:t>Specific Locations</w:t>
      </w:r>
      <w:r>
        <w:rPr>
          <w:iCs/>
          <w:color w:val="0000FF"/>
        </w:rPr>
        <w:t>.csv</w:t>
      </w:r>
      <w:r>
        <w:rPr>
          <w:iCs/>
        </w:rPr>
        <w:t xml:space="preserve"> </w:t>
      </w:r>
      <w:r>
        <w:t xml:space="preserve">will be created under the </w:t>
      </w:r>
      <w:r>
        <w:rPr>
          <w:u w:val="single"/>
        </w:rPr>
        <w:t>\Loc\</w:t>
      </w:r>
      <w:r>
        <w:t xml:space="preserve"> sub-directory of the project. This file is in Coma-Separated Values (CSV) format and contains a header </w:t>
      </w:r>
      <w:r>
        <w:lastRenderedPageBreak/>
        <w:t xml:space="preserve">line with the following column names: </w:t>
      </w:r>
      <w:r w:rsidR="0029444F">
        <w:t>Key</w:t>
      </w:r>
      <w:r>
        <w:t xml:space="preserve">ID, </w:t>
      </w:r>
      <w:r w:rsidR="0029444F">
        <w:t xml:space="preserve">Name, </w:t>
      </w:r>
      <w:r>
        <w:t>La</w:t>
      </w:r>
      <w:r w:rsidR="0029444F">
        <w:t>titude, Longitude and Elevation</w:t>
      </w:r>
      <w:r>
        <w:t>. For instructions on how to create a location list using Excel, please refer to the manual.</w:t>
      </w:r>
    </w:p>
    <w:p w14:paraId="280FB212" w14:textId="56E544D0" w:rsidR="002F0BFE" w:rsidRDefault="0047240C">
      <w:pPr>
        <w:jc w:val="both"/>
      </w:pPr>
      <w:r>
        <w:t xml:space="preserve"> </w:t>
      </w:r>
    </w:p>
    <w:p w14:paraId="47CB6103" w14:textId="70B35222" w:rsidR="00AC7DE3" w:rsidRDefault="00182060">
      <w:pPr>
        <w:jc w:val="both"/>
      </w:pPr>
      <w:r>
        <w:rPr>
          <w:noProof/>
          <w:lang w:eastAsia="en-CA"/>
        </w:rPr>
        <w:drawing>
          <wp:anchor distT="0" distB="0" distL="114300" distR="114300" simplePos="0" relativeHeight="251709440" behindDoc="0" locked="0" layoutInCell="1" allowOverlap="1" wp14:anchorId="3CC8DF16" wp14:editId="3CEBDA5B">
            <wp:simplePos x="0" y="0"/>
            <wp:positionH relativeFrom="margin">
              <wp:align>right</wp:align>
            </wp:positionH>
            <wp:positionV relativeFrom="paragraph">
              <wp:posOffset>73112</wp:posOffset>
            </wp:positionV>
            <wp:extent cx="3628390" cy="834390"/>
            <wp:effectExtent l="0" t="0" r="0" b="381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2020-07-07 14_25_34-Location List Editor.png"/>
                    <pic:cNvPicPr/>
                  </pic:nvPicPr>
                  <pic:blipFill>
                    <a:blip r:embed="rId54">
                      <a:extLst>
                        <a:ext uri="{28A0092B-C50C-407E-A947-70E740481C1C}">
                          <a14:useLocalDpi xmlns:a14="http://schemas.microsoft.com/office/drawing/2010/main" val="0"/>
                        </a:ext>
                      </a:extLst>
                    </a:blip>
                    <a:stretch>
                      <a:fillRect/>
                    </a:stretch>
                  </pic:blipFill>
                  <pic:spPr>
                    <a:xfrm>
                      <a:off x="0" y="0"/>
                      <a:ext cx="3628390" cy="834390"/>
                    </a:xfrm>
                    <a:prstGeom prst="rect">
                      <a:avLst/>
                    </a:prstGeom>
                  </pic:spPr>
                </pic:pic>
              </a:graphicData>
            </a:graphic>
          </wp:anchor>
        </w:drawing>
      </w:r>
      <w:r w:rsidR="0047240C">
        <w:t xml:space="preserve">In the Location List Editor dialog, click the Add Point button </w:t>
      </w:r>
      <w:r w:rsidR="0047240C">
        <w:rPr>
          <w:noProof/>
          <w:lang w:eastAsia="en-CA"/>
        </w:rPr>
        <w:drawing>
          <wp:inline distT="0" distB="0" distL="0" distR="0" wp14:anchorId="3CD0C85B" wp14:editId="30A318C3">
            <wp:extent cx="128902" cy="128902"/>
            <wp:effectExtent l="0" t="0" r="4448" b="4448"/>
            <wp:docPr id="42" name="Picture 2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28902" cy="128902"/>
                    </a:xfrm>
                    <a:prstGeom prst="rect">
                      <a:avLst/>
                    </a:prstGeom>
                    <a:noFill/>
                    <a:ln>
                      <a:noFill/>
                      <a:prstDash/>
                    </a:ln>
                  </pic:spPr>
                </pic:pic>
              </a:graphicData>
            </a:graphic>
          </wp:inline>
        </w:drawing>
      </w:r>
      <w:r w:rsidR="0047240C">
        <w:t xml:space="preserve"> three times and enter the names, coordinates and characteristics for three locations (for the purposes of this example, copy </w:t>
      </w:r>
      <w:r w:rsidR="00AC7DE3">
        <w:t xml:space="preserve">and paste </w:t>
      </w:r>
      <w:r w:rsidR="0047240C">
        <w:t xml:space="preserve">the relevant information from the </w:t>
      </w:r>
      <w:r w:rsidR="00AC7DE3">
        <w:t>lines bellow</w:t>
      </w:r>
      <w:r w:rsidR="0047240C">
        <w:t xml:space="preserve">). </w:t>
      </w:r>
    </w:p>
    <w:p w14:paraId="58A8B5D2" w14:textId="6786074D" w:rsidR="00AC7DE3" w:rsidRDefault="00781545">
      <w:pPr>
        <w:jc w:val="both"/>
      </w:pPr>
      <w:r>
        <w:rPr>
          <w:noProof/>
          <w:lang w:eastAsia="en-CA"/>
        </w:rPr>
        <w:drawing>
          <wp:anchor distT="0" distB="0" distL="114300" distR="114300" simplePos="0" relativeHeight="251710464" behindDoc="0" locked="0" layoutInCell="1" allowOverlap="1" wp14:anchorId="788124CE" wp14:editId="3F65E1A9">
            <wp:simplePos x="0" y="0"/>
            <wp:positionH relativeFrom="margin">
              <wp:align>right</wp:align>
            </wp:positionH>
            <wp:positionV relativeFrom="paragraph">
              <wp:posOffset>3109</wp:posOffset>
            </wp:positionV>
            <wp:extent cx="2405380" cy="2670175"/>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2020-07-07 14_30_54-Google Map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05380" cy="2670175"/>
                    </a:xfrm>
                    <a:prstGeom prst="rect">
                      <a:avLst/>
                    </a:prstGeom>
                  </pic:spPr>
                </pic:pic>
              </a:graphicData>
            </a:graphic>
            <wp14:sizeRelH relativeFrom="margin">
              <wp14:pctWidth>0</wp14:pctWidth>
            </wp14:sizeRelH>
            <wp14:sizeRelV relativeFrom="margin">
              <wp14:pctHeight>0</wp14:pctHeight>
            </wp14:sizeRelV>
          </wp:anchor>
        </w:drawing>
      </w:r>
    </w:p>
    <w:p w14:paraId="198F27B8" w14:textId="32905E7F" w:rsidR="00AC7DE3" w:rsidRDefault="00AC7DE3" w:rsidP="00AC7DE3">
      <w:pPr>
        <w:tabs>
          <w:tab w:val="left" w:pos="709"/>
          <w:tab w:val="left" w:pos="1985"/>
          <w:tab w:val="left" w:pos="2835"/>
          <w:tab w:val="left" w:pos="3828"/>
        </w:tabs>
        <w:jc w:val="both"/>
      </w:pPr>
      <w:r>
        <w:t>1</w:t>
      </w:r>
      <w:r>
        <w:tab/>
        <w:t>Duchesnay</w:t>
      </w:r>
      <w:r>
        <w:tab/>
        <w:t>46.869</w:t>
      </w:r>
      <w:r>
        <w:tab/>
        <w:t>-71.64</w:t>
      </w:r>
      <w:r>
        <w:tab/>
        <w:t>166</w:t>
      </w:r>
    </w:p>
    <w:p w14:paraId="23F3858D" w14:textId="6BCF5BFD" w:rsidR="00AC7DE3" w:rsidRDefault="00AC7DE3" w:rsidP="00AC7DE3">
      <w:pPr>
        <w:tabs>
          <w:tab w:val="left" w:pos="709"/>
          <w:tab w:val="left" w:pos="1985"/>
          <w:tab w:val="left" w:pos="2835"/>
          <w:tab w:val="left" w:pos="3828"/>
        </w:tabs>
        <w:jc w:val="both"/>
      </w:pPr>
      <w:r>
        <w:t>2</w:t>
      </w:r>
      <w:r>
        <w:tab/>
        <w:t>St-Alban</w:t>
      </w:r>
      <w:r>
        <w:tab/>
        <w:t>46.738</w:t>
      </w:r>
      <w:r>
        <w:tab/>
        <w:t>-72.066</w:t>
      </w:r>
      <w:r>
        <w:tab/>
        <w:t>78</w:t>
      </w:r>
    </w:p>
    <w:p w14:paraId="682B60D3" w14:textId="2C9B1745" w:rsidR="00AC7DE3" w:rsidRDefault="00AC7DE3" w:rsidP="00AC7DE3">
      <w:pPr>
        <w:tabs>
          <w:tab w:val="left" w:pos="709"/>
          <w:tab w:val="left" w:pos="1985"/>
          <w:tab w:val="left" w:pos="2835"/>
          <w:tab w:val="left" w:pos="3828"/>
        </w:tabs>
        <w:jc w:val="both"/>
      </w:pPr>
      <w:r>
        <w:t>3</w:t>
      </w:r>
      <w:r>
        <w:tab/>
        <w:t>Scott</w:t>
      </w:r>
      <w:r>
        <w:tab/>
        <w:t>46.506</w:t>
      </w:r>
      <w:r>
        <w:tab/>
        <w:t>-71.068</w:t>
      </w:r>
      <w:r>
        <w:tab/>
        <w:t>149</w:t>
      </w:r>
    </w:p>
    <w:p w14:paraId="133952A9" w14:textId="43CBD1C7" w:rsidR="00AC7DE3" w:rsidRDefault="00AC7DE3">
      <w:pPr>
        <w:jc w:val="both"/>
      </w:pPr>
    </w:p>
    <w:p w14:paraId="577A7A2E" w14:textId="0A4D6636" w:rsidR="0076021A" w:rsidRDefault="0076021A">
      <w:pPr>
        <w:jc w:val="both"/>
      </w:pPr>
    </w:p>
    <w:p w14:paraId="3A288BC7" w14:textId="797CFE72" w:rsidR="00115EE1" w:rsidRDefault="00115EE1">
      <w:pPr>
        <w:jc w:val="both"/>
      </w:pPr>
    </w:p>
    <w:p w14:paraId="0BC7615B" w14:textId="1BC7BF51" w:rsidR="00115EE1" w:rsidRDefault="00CA6AFE">
      <w:pPr>
        <w:jc w:val="both"/>
      </w:pPr>
      <w:r>
        <w:t>Optionally</w:t>
      </w:r>
      <w:r w:rsidR="00A82A0C">
        <w:t xml:space="preserve"> you can also add a point of your own. </w:t>
      </w:r>
      <w:r w:rsidR="00182060">
        <w:t xml:space="preserve">In the case you don’t </w:t>
      </w:r>
      <w:r w:rsidR="00A82A0C">
        <w:t xml:space="preserve">know </w:t>
      </w:r>
      <w:r w:rsidR="00182060">
        <w:t xml:space="preserve">the coordinate of a geolocalisation. </w:t>
      </w:r>
      <w:r w:rsidR="00A82A0C">
        <w:t>You can</w:t>
      </w:r>
      <w:r w:rsidR="00115EE1">
        <w:t xml:space="preserve"> open Google Maps and choose a location. Right click on the point of interest and select “what’s here?” to get the coordinates. </w:t>
      </w:r>
    </w:p>
    <w:p w14:paraId="35C1A68F" w14:textId="1D77631C" w:rsidR="002F0BFE" w:rsidRDefault="002F0BFE">
      <w:pPr>
        <w:jc w:val="both"/>
      </w:pPr>
    </w:p>
    <w:p w14:paraId="2FABCC42" w14:textId="4D92418C" w:rsidR="0085163E" w:rsidRDefault="00A82A0C">
      <w:pPr>
        <w:jc w:val="both"/>
      </w:pPr>
      <w:r w:rsidRPr="00A82A0C">
        <w:rPr>
          <w:noProof/>
          <w:lang w:eastAsia="en-CA"/>
        </w:rPr>
        <w:drawing>
          <wp:anchor distT="0" distB="0" distL="114300" distR="114300" simplePos="0" relativeHeight="251737088" behindDoc="0" locked="0" layoutInCell="1" allowOverlap="1" wp14:anchorId="1B0F1CB5" wp14:editId="42A3EBFD">
            <wp:simplePos x="0" y="0"/>
            <wp:positionH relativeFrom="margin">
              <wp:align>right</wp:align>
            </wp:positionH>
            <wp:positionV relativeFrom="paragraph">
              <wp:posOffset>289384</wp:posOffset>
            </wp:positionV>
            <wp:extent cx="3207385" cy="2277110"/>
            <wp:effectExtent l="0" t="0" r="0" b="8890"/>
            <wp:wrapSquare wrapText="bothSides"/>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207385" cy="2277110"/>
                    </a:xfrm>
                    <a:prstGeom prst="rect">
                      <a:avLst/>
                    </a:prstGeom>
                  </pic:spPr>
                </pic:pic>
              </a:graphicData>
            </a:graphic>
            <wp14:sizeRelH relativeFrom="margin">
              <wp14:pctWidth>0</wp14:pctWidth>
            </wp14:sizeRelH>
            <wp14:sizeRelV relativeFrom="margin">
              <wp14:pctHeight>0</wp14:pctHeight>
            </wp14:sizeRelV>
          </wp:anchor>
        </w:drawing>
      </w:r>
      <w:r w:rsidR="00115EE1">
        <w:t xml:space="preserve">Click the Add Point button one more time, and enter the coordinates found for your point of interest. </w:t>
      </w:r>
      <w:r>
        <w:t xml:space="preserve">You can extract elevation with the </w:t>
      </w:r>
      <w:r w:rsidR="00115EE1">
        <w:t xml:space="preserve">“Extract” button </w:t>
      </w:r>
      <w:r w:rsidR="00115EE1">
        <w:rPr>
          <w:noProof/>
          <w:lang w:eastAsia="en-CA"/>
        </w:rPr>
        <w:drawing>
          <wp:inline distT="0" distB="0" distL="0" distR="0" wp14:anchorId="3047DABC" wp14:editId="4F9F2A33">
            <wp:extent cx="251460" cy="266700"/>
            <wp:effectExtent l="0" t="0" r="0" b="0"/>
            <wp:docPr id="207"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51460" cy="266700"/>
                    </a:xfrm>
                    <a:prstGeom prst="rect">
                      <a:avLst/>
                    </a:prstGeom>
                  </pic:spPr>
                </pic:pic>
              </a:graphicData>
            </a:graphic>
          </wp:inline>
        </w:drawing>
      </w:r>
      <w:r w:rsidR="00115EE1">
        <w:t xml:space="preserve"> </w:t>
      </w:r>
    </w:p>
    <w:p w14:paraId="73177046" w14:textId="3727AB32" w:rsidR="0085163E" w:rsidRDefault="0085163E">
      <w:pPr>
        <w:jc w:val="both"/>
      </w:pPr>
    </w:p>
    <w:p w14:paraId="1B2AC607" w14:textId="2FCC96B9" w:rsidR="00921EC4" w:rsidRDefault="0085163E">
      <w:pPr>
        <w:jc w:val="both"/>
      </w:pPr>
      <w:r>
        <w:t xml:space="preserve">Select “Extract from Web API” and then check all four boxes. Next select “NASA srtm 30m (Latitudes -60 to 60)” from the first drop-down menu. Select “bilinear” for the interpolation method. Click OK. </w:t>
      </w:r>
    </w:p>
    <w:p w14:paraId="56BF170A" w14:textId="71F70121" w:rsidR="006D7413" w:rsidRDefault="006D7413">
      <w:pPr>
        <w:jc w:val="both"/>
      </w:pPr>
    </w:p>
    <w:p w14:paraId="2BF33AF6" w14:textId="4CF8E2B3" w:rsidR="006D7413" w:rsidRDefault="006D7413">
      <w:pPr>
        <w:jc w:val="both"/>
      </w:pPr>
    </w:p>
    <w:p w14:paraId="71929FB5" w14:textId="77777777" w:rsidR="006D7413" w:rsidRDefault="006D7413" w:rsidP="006D7413">
      <w:pPr>
        <w:jc w:val="both"/>
      </w:pPr>
      <w:r>
        <w:t xml:space="preserve">Once you have entered all the information, click OK to save this new location list. </w:t>
      </w:r>
    </w:p>
    <w:p w14:paraId="031DD748" w14:textId="77777777" w:rsidR="006D7413" w:rsidRDefault="006D7413">
      <w:pPr>
        <w:jc w:val="both"/>
      </w:pPr>
    </w:p>
    <w:p w14:paraId="3E133705" w14:textId="49AE534D" w:rsidR="009B03DE" w:rsidRDefault="009B03DE">
      <w:pPr>
        <w:jc w:val="both"/>
      </w:pPr>
    </w:p>
    <w:p w14:paraId="15055417" w14:textId="6D288B96" w:rsidR="009B03DE" w:rsidRDefault="009B03DE">
      <w:pPr>
        <w:jc w:val="both"/>
      </w:pPr>
    </w:p>
    <w:p w14:paraId="1314CAF9" w14:textId="6FD20631" w:rsidR="009B03DE" w:rsidRDefault="009B03DE">
      <w:pPr>
        <w:jc w:val="both"/>
      </w:pPr>
    </w:p>
    <w:p w14:paraId="5965511B" w14:textId="74DC121C" w:rsidR="00366A2D" w:rsidRDefault="00366A2D">
      <w:pPr>
        <w:jc w:val="both"/>
      </w:pPr>
    </w:p>
    <w:p w14:paraId="544BA81A" w14:textId="43B57D2E" w:rsidR="009B03DE" w:rsidRDefault="009B03DE">
      <w:pPr>
        <w:jc w:val="both"/>
      </w:pPr>
    </w:p>
    <w:p w14:paraId="24901C17" w14:textId="77777777" w:rsidR="00A82A0C" w:rsidRDefault="00A82A0C">
      <w:pPr>
        <w:jc w:val="both"/>
      </w:pPr>
    </w:p>
    <w:p w14:paraId="7DC1E9D6" w14:textId="2AF9F115" w:rsidR="009B03DE" w:rsidRDefault="009B03DE">
      <w:pPr>
        <w:jc w:val="both"/>
      </w:pPr>
    </w:p>
    <w:p w14:paraId="15B5B844" w14:textId="37D862CA" w:rsidR="0075444E" w:rsidRDefault="0075444E">
      <w:pPr>
        <w:jc w:val="both"/>
      </w:pPr>
    </w:p>
    <w:p w14:paraId="7B14ED80" w14:textId="77777777" w:rsidR="00921EC4" w:rsidRDefault="00921EC4">
      <w:pPr>
        <w:jc w:val="both"/>
      </w:pPr>
    </w:p>
    <w:p w14:paraId="11F36CE1" w14:textId="77777777" w:rsidR="002F0BFE" w:rsidRDefault="002F0BFE">
      <w:pPr>
        <w:jc w:val="both"/>
      </w:pPr>
    </w:p>
    <w:p w14:paraId="42A4B214" w14:textId="77777777" w:rsidR="002F0BFE" w:rsidRDefault="0047240C">
      <w:pPr>
        <w:jc w:val="both"/>
      </w:pPr>
      <w:r>
        <w:rPr>
          <w:noProof/>
          <w:lang w:eastAsia="en-CA"/>
        </w:rPr>
        <w:lastRenderedPageBreak/>
        <w:drawing>
          <wp:anchor distT="0" distB="0" distL="114300" distR="114300" simplePos="0" relativeHeight="251678720" behindDoc="0" locked="0" layoutInCell="1" allowOverlap="1" wp14:anchorId="7BF9B22D" wp14:editId="387FBD60">
            <wp:simplePos x="0" y="0"/>
            <wp:positionH relativeFrom="margin">
              <wp:align>right</wp:align>
            </wp:positionH>
            <wp:positionV relativeFrom="paragraph">
              <wp:posOffset>51435</wp:posOffset>
            </wp:positionV>
            <wp:extent cx="2298060" cy="1784981"/>
            <wp:effectExtent l="0" t="0" r="7620" b="6350"/>
            <wp:wrapTight wrapText="bothSides">
              <wp:wrapPolygon edited="0">
                <wp:start x="0" y="0"/>
                <wp:lineTo x="0" y="21446"/>
                <wp:lineTo x="21493" y="21446"/>
                <wp:lineTo x="21493" y="0"/>
                <wp:lineTo x="0" y="0"/>
              </wp:wrapPolygon>
            </wp:wrapTight>
            <wp:docPr id="43" name="Picture 2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298060" cy="1784981"/>
                    </a:xfrm>
                    <a:prstGeom prst="rect">
                      <a:avLst/>
                    </a:prstGeom>
                    <a:noFill/>
                    <a:ln>
                      <a:noFill/>
                      <a:prstDash/>
                    </a:ln>
                  </pic:spPr>
                </pic:pic>
              </a:graphicData>
            </a:graphic>
          </wp:anchor>
        </w:drawing>
      </w:r>
      <w:r>
        <w:t xml:space="preserve">Click the Define WG Input button  </w:t>
      </w:r>
      <w:r>
        <w:rPr>
          <w:noProof/>
          <w:lang w:eastAsia="en-CA"/>
        </w:rPr>
        <w:drawing>
          <wp:inline distT="0" distB="0" distL="0" distR="0" wp14:anchorId="5977E351" wp14:editId="67588E90">
            <wp:extent cx="138431" cy="138431"/>
            <wp:effectExtent l="0" t="0" r="0" b="0"/>
            <wp:docPr id="44" name="Picture 2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8431" cy="138431"/>
                    </a:xfrm>
                    <a:prstGeom prst="rect">
                      <a:avLst/>
                    </a:prstGeom>
                    <a:noFill/>
                    <a:ln>
                      <a:noFill/>
                      <a:prstDash/>
                    </a:ln>
                  </pic:spPr>
                </pic:pic>
              </a:graphicData>
            </a:graphic>
          </wp:inline>
        </w:drawing>
      </w:r>
      <w:r>
        <w:t xml:space="preserve">  located at the far right of the </w:t>
      </w:r>
      <w:r>
        <w:rPr>
          <w:b/>
        </w:rPr>
        <w:t>Weather generator</w:t>
      </w:r>
      <w:r>
        <w:t xml:space="preserve"> field to define the weather regime assembly parameters. Two dialogs will appear; the first dialog is the </w:t>
      </w:r>
      <w:r w:rsidR="0029444F">
        <w:t>Weather Generator Input File Manager</w:t>
      </w:r>
      <w:r>
        <w:t xml:space="preserve"> while the second is the Weather Generator (WG) Parameters.</w:t>
      </w:r>
    </w:p>
    <w:p w14:paraId="435087E6" w14:textId="77777777" w:rsidR="002F0BFE" w:rsidRDefault="002F0BFE">
      <w:pPr>
        <w:jc w:val="both"/>
      </w:pPr>
    </w:p>
    <w:p w14:paraId="037A6C35" w14:textId="77777777" w:rsidR="002F0BFE" w:rsidRDefault="002F0BFE">
      <w:pPr>
        <w:jc w:val="both"/>
      </w:pPr>
    </w:p>
    <w:p w14:paraId="0A95E514" w14:textId="63B68FC3" w:rsidR="002F0BFE" w:rsidRDefault="0047240C">
      <w:pPr>
        <w:jc w:val="both"/>
      </w:pPr>
      <w:r>
        <w:t xml:space="preserve">In the </w:t>
      </w:r>
      <w:r w:rsidR="0029444F">
        <w:t>Weather Generator Input File Manager</w:t>
      </w:r>
      <w:r>
        <w:t xml:space="preserve"> dialog, click the New button </w:t>
      </w:r>
      <w:r>
        <w:rPr>
          <w:noProof/>
          <w:lang w:eastAsia="en-CA"/>
        </w:rPr>
        <w:drawing>
          <wp:inline distT="0" distB="0" distL="0" distR="0" wp14:anchorId="4B6218FB" wp14:editId="0D6539E4">
            <wp:extent cx="152403" cy="142875"/>
            <wp:effectExtent l="0" t="0" r="0" b="9525"/>
            <wp:docPr id="45" name="Picture 283" descr="New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a:stretch>
                      <a:fillRect/>
                    </a:stretch>
                  </pic:blipFill>
                  <pic:spPr>
                    <a:xfrm>
                      <a:off x="0" y="0"/>
                      <a:ext cx="152403" cy="142875"/>
                    </a:xfrm>
                    <a:prstGeom prst="rect">
                      <a:avLst/>
                    </a:prstGeom>
                    <a:noFill/>
                    <a:ln>
                      <a:noFill/>
                      <a:prstDash/>
                    </a:ln>
                  </pic:spPr>
                </pic:pic>
              </a:graphicData>
            </a:graphic>
          </wp:inline>
        </w:drawing>
      </w:r>
      <w:r>
        <w:t xml:space="preserve"> and type in </w:t>
      </w:r>
      <w:r>
        <w:rPr>
          <w:rFonts w:ascii="Courier New" w:hAnsi="Courier New" w:cs="Courier New"/>
        </w:rPr>
        <w:t>2008-2010</w:t>
      </w:r>
      <w:r>
        <w:t xml:space="preserve"> as the name of the new set of parameter values to be defined. A new file with the name </w:t>
      </w:r>
      <w:r>
        <w:rPr>
          <w:color w:val="0000FF"/>
        </w:rPr>
        <w:t>2008-2010.</w:t>
      </w:r>
      <w:r w:rsidR="00C8394D">
        <w:rPr>
          <w:color w:val="0000FF"/>
        </w:rPr>
        <w:t>w</w:t>
      </w:r>
      <w:r w:rsidR="00C8394D">
        <w:rPr>
          <w:color w:val="0000FF"/>
        </w:rPr>
        <w:t>gs</w:t>
      </w:r>
      <w:r w:rsidR="00C8394D">
        <w:t xml:space="preserve"> </w:t>
      </w:r>
      <w:r>
        <w:t xml:space="preserve">will be created in the </w:t>
      </w:r>
      <w:r>
        <w:rPr>
          <w:u w:val="single"/>
        </w:rPr>
        <w:t>\</w:t>
      </w:r>
      <w:r w:rsidR="00302795">
        <w:rPr>
          <w:u w:val="single"/>
        </w:rPr>
        <w:t>WG</w:t>
      </w:r>
      <w:r>
        <w:rPr>
          <w:u w:val="single"/>
        </w:rPr>
        <w:t>Input\</w:t>
      </w:r>
      <w:r>
        <w:t xml:space="preserve"> sub-directory of the project.</w:t>
      </w:r>
    </w:p>
    <w:p w14:paraId="3381F01B" w14:textId="11928E35" w:rsidR="002F0BFE" w:rsidRDefault="002F0BFE">
      <w:pPr>
        <w:jc w:val="both"/>
      </w:pPr>
    </w:p>
    <w:p w14:paraId="6ECD4D68" w14:textId="7EE97E82" w:rsidR="002760F8" w:rsidRDefault="00564C5E">
      <w:pPr>
        <w:jc w:val="both"/>
      </w:pPr>
      <w:r>
        <w:rPr>
          <w:noProof/>
          <w:lang w:eastAsia="en-CA"/>
        </w:rPr>
        <w:drawing>
          <wp:anchor distT="0" distB="0" distL="114300" distR="114300" simplePos="0" relativeHeight="251706368" behindDoc="0" locked="0" layoutInCell="1" allowOverlap="1" wp14:anchorId="752823F0" wp14:editId="01ABA61C">
            <wp:simplePos x="0" y="0"/>
            <wp:positionH relativeFrom="margin">
              <wp:align>right</wp:align>
            </wp:positionH>
            <wp:positionV relativeFrom="paragraph">
              <wp:posOffset>3810</wp:posOffset>
            </wp:positionV>
            <wp:extent cx="2675255" cy="1019175"/>
            <wp:effectExtent l="0" t="0" r="0" b="9525"/>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2020-07-07 12_56_42-Weather Generator (WG) Parameters.png"/>
                    <pic:cNvPicPr/>
                  </pic:nvPicPr>
                  <pic:blipFill rotWithShape="1">
                    <a:blip r:embed="rId61">
                      <a:extLst>
                        <a:ext uri="{28A0092B-C50C-407E-A947-70E740481C1C}">
                          <a14:useLocalDpi xmlns:a14="http://schemas.microsoft.com/office/drawing/2010/main" val="0"/>
                        </a:ext>
                      </a:extLst>
                    </a:blip>
                    <a:srcRect b="60652"/>
                    <a:stretch/>
                  </pic:blipFill>
                  <pic:spPr bwMode="auto">
                    <a:xfrm>
                      <a:off x="0" y="0"/>
                      <a:ext cx="2675255" cy="1019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240C">
        <w:t>This will activate the Weather Generator (WG) Parameters dialog that allows you to modify the weather generator’s parameters</w:t>
      </w:r>
      <w:r w:rsidR="00302795">
        <w:t>.</w:t>
      </w:r>
      <w:r w:rsidR="00F13D0E">
        <w:t xml:space="preserve"> F</w:t>
      </w:r>
      <w:r w:rsidR="0047240C">
        <w:t>or this example, you will be using real historical data and not stochastic disaggregation data obtained from Normals. Therefore, start by selecting the “</w:t>
      </w:r>
      <w:r w:rsidR="0053578E">
        <w:rPr>
          <w:rFonts w:ascii="Courier New" w:hAnsi="Courier New" w:cs="Courier New"/>
        </w:rPr>
        <w:t>Download Weather</w:t>
      </w:r>
      <w:r w:rsidR="0047240C">
        <w:t>”</w:t>
      </w:r>
      <w:r w:rsidR="002760F8">
        <w:t xml:space="preserve">. </w:t>
      </w:r>
    </w:p>
    <w:p w14:paraId="540DB229" w14:textId="22A2A785" w:rsidR="005A0F09" w:rsidRDefault="005A0F09">
      <w:pPr>
        <w:jc w:val="both"/>
      </w:pPr>
    </w:p>
    <w:p w14:paraId="0F6CCFC5" w14:textId="27740262" w:rsidR="002F0BFE" w:rsidRDefault="002760F8">
      <w:pPr>
        <w:jc w:val="both"/>
      </w:pPr>
      <w:r>
        <w:t xml:space="preserve">You will see two drop-down menus, “weather type” and “Select FTP File”.  Leave the weather type as Daily, </w:t>
      </w:r>
      <w:r w:rsidR="00D82787">
        <w:t>and</w:t>
      </w:r>
      <w:r>
        <w:t xml:space="preserve"> </w:t>
      </w:r>
      <w:r w:rsidR="0047240C">
        <w:t xml:space="preserve">then, </w:t>
      </w:r>
      <w:r w:rsidR="0053578E">
        <w:t>s</w:t>
      </w:r>
      <w:r w:rsidR="0047240C">
        <w:t>elect “</w:t>
      </w:r>
      <w:r w:rsidR="0053578E">
        <w:rPr>
          <w:rFonts w:ascii="Courier New" w:hAnsi="Courier New" w:cs="Courier New"/>
        </w:rPr>
        <w:t>Canada_1980-2019.zip</w:t>
      </w:r>
      <w:r w:rsidR="0047240C">
        <w:t xml:space="preserve">” from the </w:t>
      </w:r>
      <w:r w:rsidR="0053578E">
        <w:t>FTP file</w:t>
      </w:r>
      <w:r w:rsidR="00D82787">
        <w:t xml:space="preserve"> </w:t>
      </w:r>
      <w:r w:rsidR="0047240C">
        <w:t>drop-down list.</w:t>
      </w:r>
      <w:r>
        <w:t xml:space="preserve"> </w:t>
      </w:r>
    </w:p>
    <w:p w14:paraId="6D1C405E" w14:textId="4E447771" w:rsidR="005A0F09" w:rsidRDefault="005A0F09">
      <w:pPr>
        <w:jc w:val="both"/>
      </w:pPr>
    </w:p>
    <w:p w14:paraId="582A8256" w14:textId="6DB61004" w:rsidR="005A0F09" w:rsidRDefault="005A0F09">
      <w:pPr>
        <w:jc w:val="both"/>
      </w:pPr>
      <w:r>
        <w:t xml:space="preserve">NOTE: This database </w:t>
      </w:r>
      <w:r w:rsidR="00434365">
        <w:t xml:space="preserve">will </w:t>
      </w:r>
      <w:r w:rsidR="00A82A0C">
        <w:t>be repl</w:t>
      </w:r>
      <w:r w:rsidR="00F13D0E">
        <w:t>a</w:t>
      </w:r>
      <w:r w:rsidR="00A82A0C">
        <w:t>ce</w:t>
      </w:r>
      <w:r w:rsidR="00F13D0E">
        <w:t>d</w:t>
      </w:r>
      <w:r w:rsidR="00A82A0C">
        <w:t xml:space="preserve"> by another one in the future.</w:t>
      </w:r>
      <w:r>
        <w:t xml:space="preserve"> </w:t>
      </w:r>
    </w:p>
    <w:p w14:paraId="0F77B45F" w14:textId="28AE16DD" w:rsidR="00C8394D" w:rsidRDefault="00C8394D">
      <w:pPr>
        <w:jc w:val="both"/>
      </w:pPr>
    </w:p>
    <w:p w14:paraId="71D3BC1D" w14:textId="288C30DC" w:rsidR="00C8394D" w:rsidRDefault="008142DC">
      <w:pPr>
        <w:jc w:val="both"/>
      </w:pPr>
      <w:r w:rsidRPr="00A82A0C">
        <w:rPr>
          <w:noProof/>
          <w:lang w:eastAsia="en-CA"/>
        </w:rPr>
        <w:drawing>
          <wp:anchor distT="0" distB="0" distL="114300" distR="114300" simplePos="0" relativeHeight="251738112" behindDoc="0" locked="0" layoutInCell="1" allowOverlap="1" wp14:anchorId="04AB1E1C" wp14:editId="4D7A8FD2">
            <wp:simplePos x="0" y="0"/>
            <wp:positionH relativeFrom="margin">
              <wp:align>right</wp:align>
            </wp:positionH>
            <wp:positionV relativeFrom="paragraph">
              <wp:posOffset>48441</wp:posOffset>
            </wp:positionV>
            <wp:extent cx="3806825" cy="1763395"/>
            <wp:effectExtent l="0" t="0" r="3175" b="8255"/>
            <wp:wrapSquare wrapText="bothSides"/>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06825" cy="1763395"/>
                    </a:xfrm>
                    <a:prstGeom prst="rect">
                      <a:avLst/>
                    </a:prstGeom>
                  </pic:spPr>
                </pic:pic>
              </a:graphicData>
            </a:graphic>
          </wp:anchor>
        </w:drawing>
      </w:r>
      <w:r w:rsidR="00C8394D">
        <w:t>By default, BioSIM will save the new database into the local “weather” sub-directory of the project. User that want to use the same database for different project can save database into a common weather directory define in BioSIM’ option.</w:t>
      </w:r>
    </w:p>
    <w:p w14:paraId="2ED21DD2" w14:textId="43B2B9D6" w:rsidR="00742D22" w:rsidRDefault="00742D22">
      <w:pPr>
        <w:jc w:val="both"/>
      </w:pPr>
    </w:p>
    <w:p w14:paraId="2FCA5EAE" w14:textId="34AA39E4" w:rsidR="00742643" w:rsidRDefault="003E5AE2">
      <w:pPr>
        <w:jc w:val="both"/>
      </w:pPr>
      <w:r>
        <w:t>Your final screen should look like the following image.</w:t>
      </w:r>
    </w:p>
    <w:p w14:paraId="25487ACE" w14:textId="1C4E03BA" w:rsidR="00742643" w:rsidRDefault="00742643">
      <w:pPr>
        <w:jc w:val="both"/>
      </w:pPr>
    </w:p>
    <w:p w14:paraId="5C6B7EB3" w14:textId="094C25EF" w:rsidR="002F0BFE" w:rsidRDefault="002F0BFE">
      <w:pPr>
        <w:jc w:val="both"/>
      </w:pPr>
    </w:p>
    <w:p w14:paraId="22E87378" w14:textId="77F1AA58" w:rsidR="002F0BFE" w:rsidRDefault="00400D99">
      <w:pPr>
        <w:jc w:val="both"/>
      </w:pPr>
      <w:r>
        <w:rPr>
          <w:noProof/>
          <w:lang w:eastAsia="en-CA"/>
        </w:rPr>
        <w:lastRenderedPageBreak/>
        <w:drawing>
          <wp:anchor distT="0" distB="0" distL="114300" distR="114300" simplePos="0" relativeHeight="251707392" behindDoc="0" locked="0" layoutInCell="1" allowOverlap="1" wp14:anchorId="11E32081" wp14:editId="1E0D752D">
            <wp:simplePos x="0" y="0"/>
            <wp:positionH relativeFrom="margin">
              <wp:align>right</wp:align>
            </wp:positionH>
            <wp:positionV relativeFrom="paragraph">
              <wp:posOffset>181156</wp:posOffset>
            </wp:positionV>
            <wp:extent cx="2600325" cy="2517775"/>
            <wp:effectExtent l="0" t="0" r="9525" b="0"/>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00325" cy="2517775"/>
                    </a:xfrm>
                    <a:prstGeom prst="rect">
                      <a:avLst/>
                    </a:prstGeom>
                  </pic:spPr>
                </pic:pic>
              </a:graphicData>
            </a:graphic>
            <wp14:sizeRelH relativeFrom="margin">
              <wp14:pctWidth>0</wp14:pctWidth>
            </wp14:sizeRelH>
            <wp14:sizeRelV relativeFrom="margin">
              <wp14:pctHeight>0</wp14:pctHeight>
            </wp14:sizeRelV>
          </wp:anchor>
        </w:drawing>
      </w:r>
      <w:r w:rsidR="0047240C">
        <w:t xml:space="preserve">NOTE: </w:t>
      </w:r>
      <w:r w:rsidR="00D82787">
        <w:t xml:space="preserve">When the </w:t>
      </w:r>
      <w:r w:rsidR="0047240C">
        <w:t xml:space="preserve">database </w:t>
      </w:r>
      <w:r w:rsidR="00D82787">
        <w:t xml:space="preserve">you want to use </w:t>
      </w:r>
      <w:r w:rsidR="0047240C">
        <w:t xml:space="preserve">is not available in the drop-down list, you must click on the Link a New File button </w:t>
      </w:r>
      <w:r w:rsidR="0047240C">
        <w:rPr>
          <w:noProof/>
          <w:lang w:eastAsia="en-CA"/>
        </w:rPr>
        <w:drawing>
          <wp:inline distT="0" distB="0" distL="0" distR="0" wp14:anchorId="0E0F4446" wp14:editId="7ABAD8D7">
            <wp:extent cx="161921" cy="142875"/>
            <wp:effectExtent l="0" t="0" r="0" b="9525"/>
            <wp:docPr id="48" name="Picture 287" descr="Link_A_Databa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rcRect/>
                    <a:stretch>
                      <a:fillRect/>
                    </a:stretch>
                  </pic:blipFill>
                  <pic:spPr>
                    <a:xfrm>
                      <a:off x="0" y="0"/>
                      <a:ext cx="161921" cy="142875"/>
                    </a:xfrm>
                    <a:prstGeom prst="rect">
                      <a:avLst/>
                    </a:prstGeom>
                    <a:noFill/>
                    <a:ln>
                      <a:noFill/>
                      <a:prstDash/>
                    </a:ln>
                  </pic:spPr>
                </pic:pic>
              </a:graphicData>
            </a:graphic>
          </wp:inline>
        </w:drawing>
      </w:r>
      <w:r w:rsidR="0047240C">
        <w:t xml:space="preserve"> and indicate to BioSIM where the database is. </w:t>
      </w:r>
    </w:p>
    <w:p w14:paraId="4AA27F49" w14:textId="77777777" w:rsidR="002F0BFE" w:rsidRDefault="002F0BFE">
      <w:pPr>
        <w:jc w:val="both"/>
      </w:pPr>
    </w:p>
    <w:p w14:paraId="56F9F24E" w14:textId="0D08072A" w:rsidR="002F0BFE" w:rsidRDefault="0047240C">
      <w:pPr>
        <w:jc w:val="both"/>
      </w:pPr>
      <w:r>
        <w:t>By default, this database (</w:t>
      </w:r>
      <w:r w:rsidR="005A0F09">
        <w:t>Canada 1980-2019</w:t>
      </w:r>
      <w:r>
        <w:t>.Daily</w:t>
      </w:r>
      <w:r w:rsidR="00D82787">
        <w:t>DB</w:t>
      </w:r>
      <w:r>
        <w:t xml:space="preserve">) is installed in the </w:t>
      </w:r>
      <w:r>
        <w:rPr>
          <w:u w:val="single"/>
        </w:rPr>
        <w:t>\Weather\</w:t>
      </w:r>
      <w:r>
        <w:t xml:space="preserve"> sub-directory</w:t>
      </w:r>
      <w:r w:rsidR="005A0F09">
        <w:t xml:space="preserve"> after using the download weather function.</w:t>
      </w:r>
    </w:p>
    <w:p w14:paraId="67BA0188" w14:textId="77777777" w:rsidR="00A83CBB" w:rsidRDefault="00A83CBB">
      <w:pPr>
        <w:jc w:val="both"/>
      </w:pPr>
    </w:p>
    <w:p w14:paraId="1ECE7EE0" w14:textId="766DA759" w:rsidR="005A0F09" w:rsidRDefault="0047240C">
      <w:pPr>
        <w:jc w:val="both"/>
      </w:pPr>
      <w:r>
        <w:t xml:space="preserve">Afterwards, type </w:t>
      </w:r>
      <w:r>
        <w:rPr>
          <w:rFonts w:ascii="Courier New" w:hAnsi="Courier New" w:cs="Courier New"/>
        </w:rPr>
        <w:t>2008</w:t>
      </w:r>
      <w:r>
        <w:t xml:space="preserve"> and </w:t>
      </w:r>
      <w:r>
        <w:rPr>
          <w:rFonts w:ascii="Courier New" w:hAnsi="Courier New" w:cs="Courier New"/>
        </w:rPr>
        <w:t xml:space="preserve">2010 </w:t>
      </w:r>
      <w:r>
        <w:t xml:space="preserve">in the </w:t>
      </w:r>
      <w:r>
        <w:rPr>
          <w:b/>
        </w:rPr>
        <w:t xml:space="preserve">First </w:t>
      </w:r>
      <w:r>
        <w:rPr>
          <w:b/>
          <w:bCs/>
        </w:rPr>
        <w:t>year</w:t>
      </w:r>
      <w:r>
        <w:t xml:space="preserve"> and</w:t>
      </w:r>
      <w:r>
        <w:rPr>
          <w:rFonts w:ascii="Courier New" w:hAnsi="Courier New" w:cs="Courier New"/>
        </w:rPr>
        <w:t xml:space="preserve"> </w:t>
      </w:r>
      <w:r>
        <w:rPr>
          <w:b/>
        </w:rPr>
        <w:t>Last year</w:t>
      </w:r>
      <w:r>
        <w:t xml:space="preserve"> fields, respectively. </w:t>
      </w:r>
    </w:p>
    <w:p w14:paraId="761822E4" w14:textId="31660871" w:rsidR="002F0BFE" w:rsidRDefault="0047240C">
      <w:pPr>
        <w:jc w:val="both"/>
      </w:pPr>
      <w:r>
        <w:t xml:space="preserve"> </w:t>
      </w:r>
    </w:p>
    <w:p w14:paraId="16FF6BC8" w14:textId="11FAE43B" w:rsidR="002F0BFE" w:rsidRDefault="0047240C">
      <w:pPr>
        <w:jc w:val="both"/>
      </w:pPr>
      <w:r>
        <w:t xml:space="preserve">NOTE: Even if you choose </w:t>
      </w:r>
      <w:r w:rsidR="00D82787">
        <w:t>“</w:t>
      </w:r>
      <w:r w:rsidR="00D82787">
        <w:rPr>
          <w:rFonts w:ascii="Courier New" w:hAnsi="Courier New" w:cs="Courier New"/>
        </w:rPr>
        <w:t>From Observation</w:t>
      </w:r>
      <w:r w:rsidR="00D82787">
        <w:t>”</w:t>
      </w:r>
      <w:r>
        <w:t xml:space="preserve">, a Normals database must be selected (in this case </w:t>
      </w:r>
      <w:r>
        <w:rPr>
          <w:rFonts w:ascii="Courier New" w:hAnsi="Courier New" w:cs="Courier New"/>
        </w:rPr>
        <w:t>Canada-USA 1981-2010</w:t>
      </w:r>
      <w:r>
        <w:t xml:space="preserve">) to </w:t>
      </w:r>
      <w:r w:rsidR="00D82787">
        <w:t xml:space="preserve">create weather gradient and to </w:t>
      </w:r>
      <w:r>
        <w:t>fill any gaps in the daily data</w:t>
      </w:r>
    </w:p>
    <w:p w14:paraId="5FD6A14F" w14:textId="05FED12A" w:rsidR="002F0BFE" w:rsidRDefault="002F0BFE">
      <w:pPr>
        <w:jc w:val="both"/>
      </w:pPr>
    </w:p>
    <w:p w14:paraId="47F742BE" w14:textId="1BAAD93B" w:rsidR="002F0BFE" w:rsidRDefault="00400D99">
      <w:pPr>
        <w:jc w:val="both"/>
      </w:pPr>
      <w:r>
        <w:rPr>
          <w:noProof/>
          <w:lang w:eastAsia="en-CA"/>
        </w:rPr>
        <w:drawing>
          <wp:anchor distT="0" distB="0" distL="114300" distR="114300" simplePos="0" relativeHeight="251680768" behindDoc="0" locked="0" layoutInCell="1" allowOverlap="1" wp14:anchorId="6D1D9EC6" wp14:editId="56015430">
            <wp:simplePos x="0" y="0"/>
            <wp:positionH relativeFrom="margin">
              <wp:align>left</wp:align>
            </wp:positionH>
            <wp:positionV relativeFrom="paragraph">
              <wp:posOffset>46899</wp:posOffset>
            </wp:positionV>
            <wp:extent cx="1603375" cy="2780665"/>
            <wp:effectExtent l="0" t="0" r="0" b="635"/>
            <wp:wrapSquare wrapText="bothSides"/>
            <wp:docPr id="49" name="Picture 2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603375" cy="278066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7240C">
        <w:t xml:space="preserve">You must choose the climate variables you want. In the generated variable field, click on «...» and select the model you want to simulate. </w:t>
      </w:r>
    </w:p>
    <w:p w14:paraId="73C85434" w14:textId="77777777" w:rsidR="002F0BFE" w:rsidRDefault="0047240C">
      <w:pPr>
        <w:jc w:val="both"/>
      </w:pPr>
      <w:r>
        <w:t xml:space="preserve">You will be using “DegreeDay (Annual)” in this example. </w:t>
      </w:r>
    </w:p>
    <w:p w14:paraId="67533F48" w14:textId="77777777" w:rsidR="002F0BFE" w:rsidRDefault="002F0BFE">
      <w:pPr>
        <w:jc w:val="both"/>
      </w:pPr>
    </w:p>
    <w:p w14:paraId="7FAF98AD" w14:textId="77777777" w:rsidR="002F0BFE" w:rsidRDefault="0047240C">
      <w:pPr>
        <w:jc w:val="both"/>
      </w:pPr>
      <w:r>
        <w:t xml:space="preserve">Leave all other fields to their default values and then click OK in the </w:t>
      </w:r>
      <w:r w:rsidR="0029444F">
        <w:t>Weather Generator Input File Manager</w:t>
      </w:r>
      <w:r>
        <w:t xml:space="preserve"> dialog to accept these new parameter values. </w:t>
      </w:r>
    </w:p>
    <w:p w14:paraId="0E8117CA" w14:textId="77777777" w:rsidR="002F0BFE" w:rsidRDefault="002F0BFE">
      <w:pPr>
        <w:jc w:val="both"/>
      </w:pPr>
    </w:p>
    <w:p w14:paraId="097A6C70" w14:textId="77777777" w:rsidR="002F0BFE" w:rsidRDefault="0047240C">
      <w:pPr>
        <w:jc w:val="both"/>
      </w:pPr>
      <w:r>
        <w:t xml:space="preserve">You can now take a closer look at the weather stations that have been matched to the locations you have specified for this simulation. </w:t>
      </w:r>
    </w:p>
    <w:p w14:paraId="389EC62D" w14:textId="2230084F" w:rsidR="002F0BFE" w:rsidRDefault="002F0BFE">
      <w:pPr>
        <w:jc w:val="both"/>
      </w:pPr>
    </w:p>
    <w:p w14:paraId="3E257CBF" w14:textId="6AA9884C" w:rsidR="002F0BFE" w:rsidRDefault="002F0BFE">
      <w:pPr>
        <w:jc w:val="both"/>
      </w:pPr>
    </w:p>
    <w:p w14:paraId="3F2F8168" w14:textId="3C3C60A1" w:rsidR="002F0BFE" w:rsidRDefault="0047240C">
      <w:pPr>
        <w:jc w:val="both"/>
      </w:pPr>
      <w:r>
        <w:t xml:space="preserve">Because this </w:t>
      </w:r>
      <w:r w:rsidR="00D82787">
        <w:t xml:space="preserve">weather generation </w:t>
      </w:r>
      <w:r>
        <w:t xml:space="preserve">is based on historical daily data (2008 to 2010), there is no need to replicate the runs which means that, in this case, the value in the </w:t>
      </w:r>
      <w:r>
        <w:rPr>
          <w:b/>
          <w:bCs/>
        </w:rPr>
        <w:t>Replication</w:t>
      </w:r>
      <w:r>
        <w:t xml:space="preserve"> field of the </w:t>
      </w:r>
      <w:r w:rsidR="00D82787">
        <w:t xml:space="preserve">Weather Generation </w:t>
      </w:r>
      <w:r>
        <w:t xml:space="preserve">Editor dialog can be left at 1. </w:t>
      </w:r>
    </w:p>
    <w:p w14:paraId="1C843A57" w14:textId="7042A230" w:rsidR="002F0BFE" w:rsidRDefault="002F0BFE">
      <w:pPr>
        <w:jc w:val="both"/>
      </w:pPr>
    </w:p>
    <w:p w14:paraId="17BEE0FE" w14:textId="7353E4D1" w:rsidR="002F0BFE" w:rsidRDefault="00400D99">
      <w:pPr>
        <w:jc w:val="both"/>
      </w:pPr>
      <w:r>
        <w:rPr>
          <w:noProof/>
          <w:lang w:eastAsia="en-CA"/>
        </w:rPr>
        <w:drawing>
          <wp:anchor distT="0" distB="0" distL="114300" distR="114300" simplePos="0" relativeHeight="251682816" behindDoc="0" locked="0" layoutInCell="1" allowOverlap="1" wp14:anchorId="36E5636F" wp14:editId="4A5FBB72">
            <wp:simplePos x="0" y="0"/>
            <wp:positionH relativeFrom="margin">
              <wp:align>right</wp:align>
            </wp:positionH>
            <wp:positionV relativeFrom="paragraph">
              <wp:posOffset>349250</wp:posOffset>
            </wp:positionV>
            <wp:extent cx="2695575" cy="2015490"/>
            <wp:effectExtent l="0" t="0" r="9525" b="3810"/>
            <wp:wrapTight wrapText="bothSides">
              <wp:wrapPolygon edited="0">
                <wp:start x="0" y="0"/>
                <wp:lineTo x="0" y="21437"/>
                <wp:lineTo x="21524" y="21437"/>
                <wp:lineTo x="21524" y="0"/>
                <wp:lineTo x="0" y="0"/>
              </wp:wrapPolygon>
            </wp:wrapTight>
            <wp:docPr id="50" name="Picture 2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2695575" cy="20154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7240C">
        <w:t xml:space="preserve">NOTE: The greyed field to the right of the </w:t>
      </w:r>
      <w:r w:rsidR="0047240C">
        <w:rPr>
          <w:b/>
        </w:rPr>
        <w:t>Replication</w:t>
      </w:r>
      <w:r w:rsidR="0047240C">
        <w:t xml:space="preserve"> field always displays whether </w:t>
      </w:r>
      <w:r w:rsidR="00D82787">
        <w:t>the weather generation</w:t>
      </w:r>
      <w:r w:rsidR="0047240C">
        <w:t xml:space="preserve"> </w:t>
      </w:r>
      <w:r w:rsidR="00D82787">
        <w:t>use disaggregation (stochastic) or not</w:t>
      </w:r>
      <w:r w:rsidR="0047240C">
        <w:t xml:space="preserve">. Stochastic </w:t>
      </w:r>
      <w:r w:rsidR="00D82787">
        <w:t xml:space="preserve">weather generation </w:t>
      </w:r>
      <w:r w:rsidR="0047240C">
        <w:t>require replication.</w:t>
      </w:r>
    </w:p>
    <w:p w14:paraId="10CA2B65" w14:textId="77777777" w:rsidR="002F0BFE" w:rsidRDefault="002F0BFE">
      <w:pPr>
        <w:jc w:val="both"/>
      </w:pPr>
    </w:p>
    <w:p w14:paraId="36EF813B" w14:textId="77777777" w:rsidR="002F0BFE" w:rsidRDefault="002F0BFE">
      <w:pPr>
        <w:jc w:val="both"/>
      </w:pPr>
    </w:p>
    <w:p w14:paraId="1D3D8F79" w14:textId="77777777" w:rsidR="002F0BFE" w:rsidRDefault="002F0BFE">
      <w:pPr>
        <w:jc w:val="both"/>
      </w:pPr>
    </w:p>
    <w:p w14:paraId="5DB5E308" w14:textId="0F3B41C1" w:rsidR="002F0BFE" w:rsidRDefault="0047240C">
      <w:pPr>
        <w:jc w:val="both"/>
      </w:pPr>
      <w:r>
        <w:t xml:space="preserve">In the Project window, select the </w:t>
      </w:r>
      <w:r w:rsidR="00D82787">
        <w:t xml:space="preserve">weather generation </w:t>
      </w:r>
      <w:r>
        <w:t>“</w:t>
      </w:r>
      <w:r>
        <w:rPr>
          <w:rFonts w:ascii="Courier New" w:hAnsi="Courier New" w:cs="Courier New"/>
        </w:rPr>
        <w:t>Example 1</w:t>
      </w:r>
      <w:r>
        <w:t xml:space="preserve">” and click the Show Matched Stations button </w:t>
      </w:r>
      <w:r>
        <w:rPr>
          <w:noProof/>
          <w:lang w:eastAsia="en-CA"/>
        </w:rPr>
        <w:drawing>
          <wp:inline distT="0" distB="0" distL="0" distR="0" wp14:anchorId="4E13E618" wp14:editId="6C6EF803">
            <wp:extent cx="142875" cy="142875"/>
            <wp:effectExtent l="0" t="0" r="9525" b="9525"/>
            <wp:docPr id="52" name="Picture 2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42875" cy="142875"/>
                    </a:xfrm>
                    <a:prstGeom prst="rect">
                      <a:avLst/>
                    </a:prstGeom>
                    <a:noFill/>
                    <a:ln>
                      <a:noFill/>
                      <a:prstDash/>
                    </a:ln>
                  </pic:spPr>
                </pic:pic>
              </a:graphicData>
            </a:graphic>
          </wp:inline>
        </w:drawing>
      </w:r>
      <w:r>
        <w:t xml:space="preserve"> on the </w:t>
      </w:r>
      <w:r w:rsidR="00D82787">
        <w:t xml:space="preserve">main </w:t>
      </w:r>
      <w:r>
        <w:t>toolbar, or select [</w:t>
      </w:r>
      <w:r w:rsidR="00423FCF">
        <w:t>Tools</w:t>
      </w:r>
      <w:r>
        <w:t>] and then [MatchStations…] from the menu bar. This will open the Match</w:t>
      </w:r>
      <w:r w:rsidR="00423FCF">
        <w:t>Stations application</w:t>
      </w:r>
      <w:r>
        <w:t>.</w:t>
      </w:r>
    </w:p>
    <w:p w14:paraId="63840842" w14:textId="0FDB479E" w:rsidR="0075444E" w:rsidRDefault="0075444E">
      <w:pPr>
        <w:jc w:val="both"/>
      </w:pPr>
    </w:p>
    <w:p w14:paraId="25D38E16" w14:textId="6F5651F1" w:rsidR="002F0BFE" w:rsidRDefault="00886982">
      <w:pPr>
        <w:jc w:val="both"/>
      </w:pPr>
      <w:r>
        <w:rPr>
          <w:noProof/>
          <w:lang w:eastAsia="en-CA"/>
        </w:rPr>
        <w:lastRenderedPageBreak/>
        <w:drawing>
          <wp:anchor distT="0" distB="0" distL="114300" distR="114300" simplePos="0" relativeHeight="251685888" behindDoc="0" locked="0" layoutInCell="1" allowOverlap="1" wp14:anchorId="236EE5F2" wp14:editId="101B6BC9">
            <wp:simplePos x="0" y="0"/>
            <wp:positionH relativeFrom="margin">
              <wp:posOffset>125730</wp:posOffset>
            </wp:positionH>
            <wp:positionV relativeFrom="paragraph">
              <wp:posOffset>70485</wp:posOffset>
            </wp:positionV>
            <wp:extent cx="6375400" cy="2263775"/>
            <wp:effectExtent l="0" t="0" r="6350" b="3175"/>
            <wp:wrapTight wrapText="bothSides">
              <wp:wrapPolygon edited="0">
                <wp:start x="0" y="0"/>
                <wp:lineTo x="0" y="21449"/>
                <wp:lineTo x="21557" y="21449"/>
                <wp:lineTo x="21557" y="0"/>
                <wp:lineTo x="0" y="0"/>
              </wp:wrapPolygon>
            </wp:wrapTight>
            <wp:docPr id="51" name="Picture 2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375400" cy="226377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3FFEB636" w14:textId="658BE21E" w:rsidR="002F0BFE" w:rsidRDefault="0047240C">
      <w:pPr>
        <w:jc w:val="both"/>
      </w:pPr>
      <w:r>
        <w:t xml:space="preserve">When a location is selected in the left hand side list field, all drop-down lists and other list fields of the dialog are updated with the information concerning this location.  </w:t>
      </w:r>
    </w:p>
    <w:p w14:paraId="29A115C0" w14:textId="77777777" w:rsidR="002F0BFE" w:rsidRDefault="002F0BFE">
      <w:pPr>
        <w:jc w:val="both"/>
      </w:pPr>
    </w:p>
    <w:p w14:paraId="23CC4250" w14:textId="77777777" w:rsidR="002F0BFE" w:rsidRDefault="0047240C">
      <w:pPr>
        <w:jc w:val="both"/>
      </w:pPr>
      <w:r>
        <w:t>In the «Inputs» window, you can select the type of data (daily, hour</w:t>
      </w:r>
      <w:r w:rsidR="00423FCF">
        <w:t>l</w:t>
      </w:r>
      <w:r>
        <w:t>y), weather variable, number of neighbors</w:t>
      </w:r>
      <w:r w:rsidR="00423FCF">
        <w:t xml:space="preserve"> and </w:t>
      </w:r>
      <w:r>
        <w:t>year.</w:t>
      </w:r>
    </w:p>
    <w:p w14:paraId="6E18CF8D" w14:textId="77777777" w:rsidR="002F0BFE" w:rsidRDefault="002F0BFE">
      <w:pPr>
        <w:jc w:val="both"/>
      </w:pPr>
    </w:p>
    <w:p w14:paraId="48DF41EB" w14:textId="470CF3CC" w:rsidR="002F0BFE" w:rsidRDefault="0047240C">
      <w:pPr>
        <w:jc w:val="both"/>
      </w:pPr>
      <w:r>
        <w:t xml:space="preserve"> The «Properties» window displays the coordinates and the elevation of the selected location.</w:t>
      </w:r>
    </w:p>
    <w:p w14:paraId="37F0AB37" w14:textId="77777777" w:rsidR="002F0BFE" w:rsidRDefault="002F0BFE">
      <w:pPr>
        <w:jc w:val="both"/>
      </w:pPr>
    </w:p>
    <w:p w14:paraId="26E52477" w14:textId="0013CE93" w:rsidR="002F0BFE" w:rsidRDefault="0047240C">
      <w:pPr>
        <w:jc w:val="both"/>
      </w:pPr>
      <w:r>
        <w:t>The «Normals» window displays the information on the closest Normals stations matched to the selected location. While the «Observation» window displays the information on the closest Daily</w:t>
      </w:r>
      <w:r w:rsidR="00423FCF">
        <w:t>/Hourly</w:t>
      </w:r>
      <w:r>
        <w:t xml:space="preserve"> stations matched to the selected location. Please note that for a given location, Normals and observation stations matched may differ.</w:t>
      </w:r>
    </w:p>
    <w:p w14:paraId="3FB4A7A5" w14:textId="6BCD6F74" w:rsidR="002F0BFE" w:rsidRDefault="002F0BFE">
      <w:pPr>
        <w:jc w:val="both"/>
      </w:pPr>
    </w:p>
    <w:p w14:paraId="10904A8C" w14:textId="04F7C595" w:rsidR="002F0BFE" w:rsidRDefault="0047240C">
      <w:pPr>
        <w:jc w:val="both"/>
      </w:pPr>
      <w:r>
        <w:t xml:space="preserve">Both the Normals and </w:t>
      </w:r>
      <w:r w:rsidR="00423FCF">
        <w:t xml:space="preserve">Observation </w:t>
      </w:r>
      <w:r>
        <w:t xml:space="preserve">station list fields contain a column that displays the weight (%) each weather station has in generating weather data for the selected location (assuming there are no missing data). These weights are proportional to </w:t>
      </w:r>
      <w:r w:rsidR="00423FCF">
        <w:t xml:space="preserve">the virtual </w:t>
      </w:r>
      <w:r>
        <w:t>distance from the location.</w:t>
      </w:r>
      <w:r w:rsidR="00423FCF">
        <w:t xml:space="preserve"> Virtual distance include</w:t>
      </w:r>
      <w:r w:rsidR="000F7BF2">
        <w:t>s</w:t>
      </w:r>
      <w:r w:rsidR="00423FCF">
        <w:t xml:space="preserve"> elevation and shore distance.</w:t>
      </w:r>
    </w:p>
    <w:p w14:paraId="0A889C07" w14:textId="48165074" w:rsidR="002F0BFE" w:rsidRDefault="002F0BFE">
      <w:pPr>
        <w:jc w:val="both"/>
      </w:pPr>
    </w:p>
    <w:p w14:paraId="1B19435E" w14:textId="0B232E6F" w:rsidR="00CF6444" w:rsidRDefault="00CF6444">
      <w:pPr>
        <w:jc w:val="both"/>
      </w:pPr>
      <w:r>
        <w:t xml:space="preserve">The Weight panel show </w:t>
      </w:r>
      <w:r w:rsidR="00B602E8">
        <w:t xml:space="preserve">a graphic of </w:t>
      </w:r>
      <w:r>
        <w:t>the real weight of each time step (hours,days)</w:t>
      </w:r>
      <w:r w:rsidR="00B602E8">
        <w:t xml:space="preserve"> taking into account the missing values</w:t>
      </w:r>
      <w:r>
        <w:t>.</w:t>
      </w:r>
    </w:p>
    <w:p w14:paraId="602C7021" w14:textId="113BD71E" w:rsidR="00CF6444" w:rsidRDefault="00CF6444">
      <w:pPr>
        <w:jc w:val="both"/>
      </w:pPr>
      <w:r>
        <w:rPr>
          <w:noProof/>
          <w:lang w:eastAsia="en-CA"/>
        </w:rPr>
        <w:drawing>
          <wp:inline distT="0" distB="0" distL="0" distR="0" wp14:anchorId="3FB86580" wp14:editId="7F3BFEE3">
            <wp:extent cx="6570345" cy="1191895"/>
            <wp:effectExtent l="0" t="0" r="1905" b="8255"/>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0345" cy="1191895"/>
                    </a:xfrm>
                    <a:prstGeom prst="rect">
                      <a:avLst/>
                    </a:prstGeom>
                  </pic:spPr>
                </pic:pic>
              </a:graphicData>
            </a:graphic>
          </wp:inline>
        </w:drawing>
      </w:r>
    </w:p>
    <w:p w14:paraId="35D670BD" w14:textId="792097DC" w:rsidR="002F0BFE" w:rsidRDefault="0047240C">
      <w:pPr>
        <w:jc w:val="both"/>
      </w:pPr>
      <w:r>
        <w:t>Along with the distance</w:t>
      </w:r>
      <w:r w:rsidR="00423FCF">
        <w:t>,</w:t>
      </w:r>
      <w:r>
        <w:t xml:space="preserve"> elevation </w:t>
      </w:r>
      <w:r w:rsidR="00423FCF">
        <w:t xml:space="preserve">and shore distance </w:t>
      </w:r>
      <w:r>
        <w:t xml:space="preserve">columns can be useful in identifying errors in the specification of locations (e.g. positive longitude in the western hemisphere). </w:t>
      </w:r>
    </w:p>
    <w:p w14:paraId="798822F1" w14:textId="4ED0F3BA" w:rsidR="00FF6123" w:rsidRDefault="00FF6123">
      <w:pPr>
        <w:jc w:val="both"/>
      </w:pPr>
    </w:p>
    <w:p w14:paraId="34AB8096" w14:textId="2A4FA74E" w:rsidR="00FF6123" w:rsidRDefault="00FF6123" w:rsidP="00FF6123">
      <w:pPr>
        <w:jc w:val="both"/>
      </w:pPr>
      <w:r>
        <w:t xml:space="preserve">If you double-click on </w:t>
      </w:r>
      <w:r w:rsidR="00B602E8">
        <w:t xml:space="preserve">a </w:t>
      </w:r>
      <w:r>
        <w:t>weather station</w:t>
      </w:r>
      <w:r w:rsidR="00B602E8">
        <w:t xml:space="preserve"> in the </w:t>
      </w:r>
      <w:r w:rsidR="00B602E8">
        <w:t>observation</w:t>
      </w:r>
      <w:r w:rsidR="00B602E8">
        <w:t xml:space="preserve"> panel</w:t>
      </w:r>
      <w:r>
        <w:t xml:space="preserve">, the </w:t>
      </w:r>
      <w:r w:rsidR="00B602E8">
        <w:t>Hourly/</w:t>
      </w:r>
      <w:r>
        <w:t>Daily</w:t>
      </w:r>
      <w:r w:rsidR="00B602E8">
        <w:t xml:space="preserve"> </w:t>
      </w:r>
      <w:r>
        <w:t xml:space="preserve">Editor </w:t>
      </w:r>
      <w:r w:rsidR="00B602E8">
        <w:t>will open</w:t>
      </w:r>
      <w:r w:rsidR="00B602E8">
        <w:t>.</w:t>
      </w:r>
    </w:p>
    <w:p w14:paraId="7EAFE556" w14:textId="5CB06833" w:rsidR="002F0BFE" w:rsidRDefault="00B721B6">
      <w:pPr>
        <w:jc w:val="both"/>
      </w:pPr>
      <w:r>
        <w:rPr>
          <w:noProof/>
          <w:lang w:eastAsia="en-CA"/>
        </w:rPr>
        <w:lastRenderedPageBreak/>
        <w:drawing>
          <wp:inline distT="0" distB="0" distL="0" distR="0" wp14:anchorId="25B26989" wp14:editId="6C5105C0">
            <wp:extent cx="6252411" cy="3373536"/>
            <wp:effectExtent l="0" t="0" r="0"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275205" cy="3385835"/>
                    </a:xfrm>
                    <a:prstGeom prst="rect">
                      <a:avLst/>
                    </a:prstGeom>
                  </pic:spPr>
                </pic:pic>
              </a:graphicData>
            </a:graphic>
          </wp:inline>
        </w:drawing>
      </w:r>
    </w:p>
    <w:p w14:paraId="7EE50295" w14:textId="793A2A7C" w:rsidR="00B721B6" w:rsidRDefault="00B721B6">
      <w:pPr>
        <w:jc w:val="both"/>
      </w:pPr>
      <w:r>
        <w:t xml:space="preserve">See the </w:t>
      </w:r>
      <w:r w:rsidR="00B602E8">
        <w:t>Hourly</w:t>
      </w:r>
      <w:r w:rsidR="00B602E8">
        <w:t>Editor</w:t>
      </w:r>
      <w:r w:rsidR="00B602E8">
        <w:t>/</w:t>
      </w:r>
      <w:r>
        <w:t>DailyEditor manual for more information.</w:t>
      </w:r>
    </w:p>
    <w:p w14:paraId="477CC98A" w14:textId="77777777" w:rsidR="00B602E8" w:rsidRDefault="00B602E8">
      <w:pPr>
        <w:jc w:val="both"/>
      </w:pPr>
    </w:p>
    <w:p w14:paraId="3CFE1CE9" w14:textId="77777777" w:rsidR="002F0BFE" w:rsidRDefault="002F0BFE">
      <w:pPr>
        <w:jc w:val="both"/>
      </w:pPr>
    </w:p>
    <w:p w14:paraId="7BA7FC78" w14:textId="77777777" w:rsidR="002F0BFE" w:rsidRDefault="00A873FC" w:rsidP="00270473">
      <w:pPr>
        <w:pStyle w:val="Titre2"/>
      </w:pPr>
      <w:bookmarkStart w:id="34" w:name="_Toc487030110"/>
      <w:bookmarkStart w:id="35" w:name="_Toc46901513"/>
      <w:r>
        <w:rPr>
          <w:noProof/>
          <w:lang w:val="en-CA" w:eastAsia="en-CA"/>
        </w:rPr>
        <w:drawing>
          <wp:anchor distT="0" distB="0" distL="114300" distR="114300" simplePos="0" relativeHeight="251683840" behindDoc="0" locked="0" layoutInCell="1" allowOverlap="1" wp14:anchorId="782D8E5C" wp14:editId="06BB689F">
            <wp:simplePos x="0" y="0"/>
            <wp:positionH relativeFrom="margin">
              <wp:posOffset>3366135</wp:posOffset>
            </wp:positionH>
            <wp:positionV relativeFrom="paragraph">
              <wp:posOffset>360680</wp:posOffset>
            </wp:positionV>
            <wp:extent cx="2878455" cy="2626995"/>
            <wp:effectExtent l="0" t="0" r="0" b="1857"/>
            <wp:wrapSquare wrapText="bothSides"/>
            <wp:docPr id="53" name="Picture 2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878455" cy="2626995"/>
                    </a:xfrm>
                    <a:prstGeom prst="rect">
                      <a:avLst/>
                    </a:prstGeom>
                    <a:noFill/>
                    <a:ln>
                      <a:noFill/>
                      <a:prstDash/>
                    </a:ln>
                  </pic:spPr>
                </pic:pic>
              </a:graphicData>
            </a:graphic>
          </wp:anchor>
        </w:drawing>
      </w:r>
      <w:r w:rsidR="0047240C">
        <w:t>Step 3:  Defining Model Execution</w:t>
      </w:r>
      <w:bookmarkEnd w:id="34"/>
      <w:bookmarkEnd w:id="35"/>
    </w:p>
    <w:p w14:paraId="768D8206" w14:textId="77777777" w:rsidR="002F0BFE" w:rsidRDefault="0047240C">
      <w:pPr>
        <w:jc w:val="both"/>
      </w:pPr>
      <w:r>
        <w:t xml:space="preserve">Select a weather generation (in this case, </w:t>
      </w:r>
      <w:r>
        <w:rPr>
          <w:rFonts w:ascii="Courier New" w:hAnsi="Courier New" w:cs="Courier New"/>
        </w:rPr>
        <w:t>Example 1</w:t>
      </w:r>
      <w:r w:rsidR="002C70AA">
        <w:rPr>
          <w:rFonts w:ascii="Courier New" w:hAnsi="Courier New" w:cs="Courier New"/>
        </w:rPr>
        <w:t>: 2008-2010</w:t>
      </w:r>
      <w:r>
        <w:t xml:space="preserve">) to which you want to add an </w:t>
      </w:r>
      <w:r w:rsidR="00A873FC">
        <w:t xml:space="preserve">Model Execution </w:t>
      </w:r>
      <w:r>
        <w:t xml:space="preserve"> and click the Add Model Execution button </w:t>
      </w:r>
      <w:r>
        <w:rPr>
          <w:noProof/>
          <w:lang w:eastAsia="en-CA"/>
        </w:rPr>
        <w:drawing>
          <wp:inline distT="0" distB="0" distL="0" distR="0" wp14:anchorId="5EA93F5A" wp14:editId="1DF04440">
            <wp:extent cx="138431" cy="138431"/>
            <wp:effectExtent l="0" t="0" r="0" b="0"/>
            <wp:docPr id="54" name="Picture 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8431" cy="138431"/>
                    </a:xfrm>
                    <a:prstGeom prst="rect">
                      <a:avLst/>
                    </a:prstGeom>
                    <a:noFill/>
                    <a:ln>
                      <a:noFill/>
                      <a:prstDash/>
                    </a:ln>
                  </pic:spPr>
                </pic:pic>
              </a:graphicData>
            </a:graphic>
          </wp:inline>
        </w:drawing>
      </w:r>
      <w:r>
        <w:t xml:space="preserve"> in the first row of the Project window’s toolbar, or select [Project] and then [Add Model Execution …] from the menu bar. </w:t>
      </w:r>
    </w:p>
    <w:p w14:paraId="2DC218E4" w14:textId="77777777" w:rsidR="002F0BFE" w:rsidRDefault="002F0BFE">
      <w:pPr>
        <w:jc w:val="both"/>
      </w:pPr>
    </w:p>
    <w:p w14:paraId="0A41AE49" w14:textId="77777777" w:rsidR="002F0BFE" w:rsidRDefault="0047240C">
      <w:pPr>
        <w:jc w:val="both"/>
      </w:pPr>
      <w:r>
        <w:t xml:space="preserve">This will open the Model Execution Editor dialog, which a new </w:t>
      </w:r>
      <w:r w:rsidR="00A873FC">
        <w:t xml:space="preserve">model execution </w:t>
      </w:r>
      <w:r>
        <w:t xml:space="preserve">can be defined or an existing </w:t>
      </w:r>
      <w:r w:rsidR="00A873FC">
        <w:t xml:space="preserve">model execution </w:t>
      </w:r>
      <w:r>
        <w:t>can be edited.</w:t>
      </w:r>
    </w:p>
    <w:p w14:paraId="14C7D6A0" w14:textId="77777777" w:rsidR="002F0BFE" w:rsidRDefault="002F0BFE">
      <w:pPr>
        <w:jc w:val="both"/>
      </w:pPr>
    </w:p>
    <w:p w14:paraId="51818321" w14:textId="77777777" w:rsidR="002F0BFE" w:rsidRDefault="0047240C">
      <w:pPr>
        <w:jc w:val="both"/>
      </w:pPr>
      <w:r>
        <w:t xml:space="preserve">Type </w:t>
      </w:r>
      <w:r>
        <w:rPr>
          <w:rFonts w:ascii="Courier New" w:hAnsi="Courier New" w:cs="Courier New"/>
          <w:iCs/>
        </w:rPr>
        <w:t xml:space="preserve">Degreeday </w:t>
      </w:r>
      <w:r>
        <w:rPr>
          <w:iCs/>
        </w:rPr>
        <w:t xml:space="preserve">in the </w:t>
      </w:r>
      <w:r>
        <w:rPr>
          <w:b/>
          <w:iCs/>
        </w:rPr>
        <w:t>Name</w:t>
      </w:r>
      <w:r>
        <w:rPr>
          <w:iCs/>
        </w:rPr>
        <w:t xml:space="preserve"> field,</w:t>
      </w:r>
      <w:r>
        <w:rPr>
          <w:rFonts w:ascii="Courier New" w:hAnsi="Courier New" w:cs="Courier New"/>
          <w:iCs/>
        </w:rPr>
        <w:t xml:space="preserve"> </w:t>
      </w:r>
      <w:r>
        <w:t>this name will appear in the Project window.</w:t>
      </w:r>
    </w:p>
    <w:p w14:paraId="70905C02" w14:textId="77777777" w:rsidR="002F0BFE" w:rsidRDefault="002F0BFE">
      <w:pPr>
        <w:jc w:val="both"/>
      </w:pPr>
    </w:p>
    <w:p w14:paraId="6D269C74" w14:textId="77777777" w:rsidR="002F0BFE" w:rsidRDefault="0047240C">
      <w:pPr>
        <w:jc w:val="both"/>
      </w:pPr>
      <w:r>
        <w:t xml:space="preserve">If you wish, you can type in a description of the simulation being defined in the </w:t>
      </w:r>
      <w:r>
        <w:rPr>
          <w:b/>
        </w:rPr>
        <w:t>Description</w:t>
      </w:r>
      <w:r>
        <w:t xml:space="preserve"> field. This description will appear in the Execute Message Log window once the component has been executed. </w:t>
      </w:r>
    </w:p>
    <w:p w14:paraId="7D4D0559" w14:textId="77777777" w:rsidR="002F0BFE" w:rsidRDefault="002F0BFE">
      <w:pPr>
        <w:jc w:val="both"/>
      </w:pPr>
    </w:p>
    <w:p w14:paraId="0ED3273D" w14:textId="77777777" w:rsidR="002F0BFE" w:rsidRDefault="0047240C">
      <w:pPr>
        <w:jc w:val="both"/>
      </w:pPr>
      <w:r>
        <w:t>Select the model you want to simulate. You will be using “DegreeDay (Annual)” in this example.</w:t>
      </w:r>
    </w:p>
    <w:p w14:paraId="55950508" w14:textId="77777777" w:rsidR="002F0BFE" w:rsidRDefault="002F0BFE">
      <w:pPr>
        <w:jc w:val="both"/>
      </w:pPr>
    </w:p>
    <w:p w14:paraId="50EEF4BF" w14:textId="77777777" w:rsidR="002F0BFE" w:rsidRDefault="002F0BFE">
      <w:pPr>
        <w:jc w:val="both"/>
      </w:pPr>
    </w:p>
    <w:p w14:paraId="7A30325A" w14:textId="4CD23147" w:rsidR="002F0BFE" w:rsidRDefault="0047240C">
      <w:pPr>
        <w:jc w:val="both"/>
      </w:pPr>
      <w:r>
        <w:rPr>
          <w:noProof/>
          <w:lang w:eastAsia="en-CA"/>
        </w:rPr>
        <w:lastRenderedPageBreak/>
        <mc:AlternateContent>
          <mc:Choice Requires="wpg">
            <w:drawing>
              <wp:anchor distT="0" distB="0" distL="114300" distR="114300" simplePos="0" relativeHeight="251671552" behindDoc="0" locked="0" layoutInCell="1" allowOverlap="1" wp14:anchorId="25771BF3" wp14:editId="4AFF7CC8">
                <wp:simplePos x="0" y="0"/>
                <wp:positionH relativeFrom="margin">
                  <wp:align>right</wp:align>
                </wp:positionH>
                <wp:positionV relativeFrom="paragraph">
                  <wp:posOffset>0</wp:posOffset>
                </wp:positionV>
                <wp:extent cx="2070100" cy="1786890"/>
                <wp:effectExtent l="0" t="0" r="6350" b="3810"/>
                <wp:wrapSquare wrapText="bothSides"/>
                <wp:docPr id="55" name="Group 376"/>
                <wp:cNvGraphicFramePr/>
                <a:graphic xmlns:a="http://schemas.openxmlformats.org/drawingml/2006/main">
                  <a:graphicData uri="http://schemas.microsoft.com/office/word/2010/wordprocessingGroup">
                    <wpg:wgp>
                      <wpg:cNvGrpSpPr/>
                      <wpg:grpSpPr>
                        <a:xfrm>
                          <a:off x="0" y="0"/>
                          <a:ext cx="2070100" cy="1786890"/>
                          <a:chOff x="0" y="0"/>
                          <a:chExt cx="2070731" cy="1786893"/>
                        </a:xfrm>
                      </wpg:grpSpPr>
                      <pic:pic xmlns:pic="http://schemas.openxmlformats.org/drawingml/2006/picture">
                        <pic:nvPicPr>
                          <pic:cNvPr id="56" name="Picture 277">
                            <a:extLst>
                              <a:ext uri="{FF2B5EF4-FFF2-40B4-BE49-F238E27FC236}">
                                <a16:creationId xmlns:a16="http://schemas.microsoft.com/office/drawing/2014/main" id="{00000000-0000-0000-0000-000000000000}"/>
                              </a:ext>
                            </a:extLst>
                          </pic:cNvPr>
                          <pic:cNvPicPr>
                            <a:picLocks noChangeAspect="1"/>
                          </pic:cNvPicPr>
                        </pic:nvPicPr>
                        <pic:blipFill>
                          <a:blip r:embed="rId72"/>
                          <a:stretch>
                            <a:fillRect/>
                          </a:stretch>
                        </pic:blipFill>
                        <pic:spPr>
                          <a:xfrm>
                            <a:off x="0" y="0"/>
                            <a:ext cx="2070731" cy="1786893"/>
                          </a:xfrm>
                          <a:prstGeom prst="rect">
                            <a:avLst/>
                          </a:prstGeom>
                          <a:noFill/>
                          <a:ln>
                            <a:noFill/>
                            <a:prstDash/>
                          </a:ln>
                        </pic:spPr>
                      </pic:pic>
                      <wps:wsp>
                        <wps:cNvPr id="57" name="AutoShape 139"/>
                        <wps:cNvSpPr/>
                        <wps:spPr>
                          <a:xfrm>
                            <a:off x="732150" y="444499"/>
                            <a:ext cx="914400" cy="342900"/>
                          </a:xfrm>
                          <a:custGeom>
                            <a:avLst>
                              <a:gd name="f0" fmla="val -12345"/>
                              <a:gd name="f1" fmla="val -10240"/>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180"/>
                              <a:gd name="f17" fmla="*/ f5 1 21600"/>
                              <a:gd name="f18" fmla="*/ f6 1 21600"/>
                              <a:gd name="f19" fmla="val f7"/>
                              <a:gd name="f20" fmla="val f8"/>
                              <a:gd name="f21" fmla="pin -2147483647 f0 2147483647"/>
                              <a:gd name="f22" fmla="pin -2147483647 f1 2147483647"/>
                              <a:gd name="f23" fmla="*/ f16 f2 1"/>
                              <a:gd name="f24" fmla="+- f20 0 f19"/>
                              <a:gd name="f25" fmla="val f21"/>
                              <a:gd name="f26" fmla="val f22"/>
                              <a:gd name="f27" fmla="*/ f21 f17 1"/>
                              <a:gd name="f28" fmla="*/ f22 f18 1"/>
                              <a:gd name="f29" fmla="*/ f23 1 f4"/>
                              <a:gd name="f30" fmla="*/ f24 1 21600"/>
                              <a:gd name="f31" fmla="+- f25 0 10800"/>
                              <a:gd name="f32" fmla="+- f26 0 10800"/>
                              <a:gd name="f33" fmla="+- f26 0 21600"/>
                              <a:gd name="f34" fmla="+- f25 0 21600"/>
                              <a:gd name="f35" fmla="*/ f25 f17 1"/>
                              <a:gd name="f36" fmla="*/ f26 f18 1"/>
                              <a:gd name="f37" fmla="+- f29 0 f3"/>
                              <a:gd name="f38" fmla="*/ 0 f30 1"/>
                              <a:gd name="f39" fmla="*/ 21600 f30 1"/>
                              <a:gd name="f40" fmla="abs f31"/>
                              <a:gd name="f41" fmla="abs f32"/>
                              <a:gd name="f42" fmla="+- f40 0 f41"/>
                              <a:gd name="f43" fmla="+- f41 0 f40"/>
                              <a:gd name="f44" fmla="*/ f38 1 f30"/>
                              <a:gd name="f45" fmla="*/ f39 1 f30"/>
                              <a:gd name="f46" fmla="?: f32 f9 f42"/>
                              <a:gd name="f47" fmla="?: f32 f42 f9"/>
                              <a:gd name="f48" fmla="?: f31 f9 f43"/>
                              <a:gd name="f49" fmla="?: f31 f43 f9"/>
                              <a:gd name="f50" fmla="*/ f44 f17 1"/>
                              <a:gd name="f51" fmla="*/ f45 f17 1"/>
                              <a:gd name="f52" fmla="*/ f45 f18 1"/>
                              <a:gd name="f53" fmla="*/ f44 f18 1"/>
                              <a:gd name="f54" fmla="?: f25 f9 f46"/>
                              <a:gd name="f55" fmla="?: f25 f9 f47"/>
                              <a:gd name="f56" fmla="?: f33 f48 f9"/>
                              <a:gd name="f57" fmla="?: f33 f49 f9"/>
                              <a:gd name="f58" fmla="?: f34 f47 f9"/>
                              <a:gd name="f59" fmla="?: f34 f46 f9"/>
                              <a:gd name="f60" fmla="?: f26 f9 f49"/>
                              <a:gd name="f61" fmla="?: f26 f9 f48"/>
                              <a:gd name="f62" fmla="?: f54 f25 0"/>
                              <a:gd name="f63" fmla="?: f54 f26 6280"/>
                              <a:gd name="f64" fmla="?: f55 f25 0"/>
                              <a:gd name="f65" fmla="?: f55 f26 15320"/>
                              <a:gd name="f66" fmla="?: f56 f25 6280"/>
                              <a:gd name="f67" fmla="?: f56 f26 21600"/>
                              <a:gd name="f68" fmla="?: f57 f25 15320"/>
                              <a:gd name="f69" fmla="?: f57 f26 21600"/>
                              <a:gd name="f70" fmla="?: f58 f25 21600"/>
                              <a:gd name="f71" fmla="?: f58 f26 15320"/>
                              <a:gd name="f72" fmla="?: f59 f25 21600"/>
                              <a:gd name="f73" fmla="?: f59 f26 6280"/>
                              <a:gd name="f74" fmla="?: f60 f25 15320"/>
                              <a:gd name="f75" fmla="?: f60 f26 0"/>
                              <a:gd name="f76" fmla="?: f61 f25 6280"/>
                              <a:gd name="f77" fmla="?: f61 f26 0"/>
                            </a:gdLst>
                            <a:ahLst>
                              <a:ahXY gdRefX="f0" minX="f15" maxX="f10" gdRefY="f1" minY="f15" maxY="f10">
                                <a:pos x="f27" y="f28"/>
                              </a:ahXY>
                            </a:ahLst>
                            <a:cxnLst>
                              <a:cxn ang="3cd4">
                                <a:pos x="hc" y="t"/>
                              </a:cxn>
                              <a:cxn ang="0">
                                <a:pos x="r" y="vc"/>
                              </a:cxn>
                              <a:cxn ang="cd4">
                                <a:pos x="hc" y="b"/>
                              </a:cxn>
                              <a:cxn ang="cd2">
                                <a:pos x="l" y="vc"/>
                              </a:cxn>
                              <a:cxn ang="f37">
                                <a:pos x="f35" y="f36"/>
                              </a:cxn>
                            </a:cxnLst>
                            <a:rect l="f50" t="f53" r="f51" b="f52"/>
                            <a:pathLst>
                              <a:path w="21600" h="21600">
                                <a:moveTo>
                                  <a:pt x="f7" y="f7"/>
                                </a:moveTo>
                                <a:lnTo>
                                  <a:pt x="f7" y="f11"/>
                                </a:lnTo>
                                <a:lnTo>
                                  <a:pt x="f62" y="f63"/>
                                </a:lnTo>
                                <a:lnTo>
                                  <a:pt x="f7" y="f12"/>
                                </a:lnTo>
                                <a:lnTo>
                                  <a:pt x="f7" y="f13"/>
                                </a:lnTo>
                                <a:lnTo>
                                  <a:pt x="f64" y="f65"/>
                                </a:lnTo>
                                <a:lnTo>
                                  <a:pt x="f7" y="f14"/>
                                </a:lnTo>
                                <a:lnTo>
                                  <a:pt x="f7" y="f8"/>
                                </a:lnTo>
                                <a:lnTo>
                                  <a:pt x="f11" y="f8"/>
                                </a:lnTo>
                                <a:lnTo>
                                  <a:pt x="f66" y="f67"/>
                                </a:lnTo>
                                <a:lnTo>
                                  <a:pt x="f12" y="f8"/>
                                </a:lnTo>
                                <a:lnTo>
                                  <a:pt x="f13" y="f8"/>
                                </a:lnTo>
                                <a:lnTo>
                                  <a:pt x="f68" y="f69"/>
                                </a:lnTo>
                                <a:lnTo>
                                  <a:pt x="f14" y="f8"/>
                                </a:lnTo>
                                <a:lnTo>
                                  <a:pt x="f8" y="f8"/>
                                </a:lnTo>
                                <a:lnTo>
                                  <a:pt x="f8" y="f14"/>
                                </a:lnTo>
                                <a:lnTo>
                                  <a:pt x="f70" y="f71"/>
                                </a:lnTo>
                                <a:lnTo>
                                  <a:pt x="f8" y="f13"/>
                                </a:lnTo>
                                <a:lnTo>
                                  <a:pt x="f8" y="f12"/>
                                </a:lnTo>
                                <a:lnTo>
                                  <a:pt x="f72" y="f73"/>
                                </a:lnTo>
                                <a:lnTo>
                                  <a:pt x="f8" y="f11"/>
                                </a:lnTo>
                                <a:lnTo>
                                  <a:pt x="f8" y="f7"/>
                                </a:lnTo>
                                <a:lnTo>
                                  <a:pt x="f14" y="f7"/>
                                </a:lnTo>
                                <a:lnTo>
                                  <a:pt x="f74" y="f75"/>
                                </a:lnTo>
                                <a:lnTo>
                                  <a:pt x="f13" y="f7"/>
                                </a:lnTo>
                                <a:lnTo>
                                  <a:pt x="f12" y="f7"/>
                                </a:lnTo>
                                <a:lnTo>
                                  <a:pt x="f76" y="f77"/>
                                </a:lnTo>
                                <a:lnTo>
                                  <a:pt x="f11" y="f7"/>
                                </a:lnTo>
                                <a:lnTo>
                                  <a:pt x="f7" y="f7"/>
                                </a:lnTo>
                                <a:close/>
                              </a:path>
                            </a:pathLst>
                          </a:custGeom>
                          <a:solidFill>
                            <a:srgbClr val="FFFFFF"/>
                          </a:solidFill>
                          <a:ln w="9528" cap="flat">
                            <a:solidFill>
                              <a:srgbClr val="0000FF"/>
                            </a:solidFill>
                            <a:prstDash val="solid"/>
                            <a:miter/>
                          </a:ln>
                        </wps:spPr>
                        <wps:txbx>
                          <w:txbxContent>
                            <w:p w14:paraId="1C8D2992" w14:textId="77777777" w:rsidR="008722ED" w:rsidRDefault="008722ED">
                              <w:pPr>
                                <w:rPr>
                                  <w:sz w:val="16"/>
                                  <w:szCs w:val="16"/>
                                </w:rPr>
                              </w:pPr>
                              <w:r>
                                <w:rPr>
                                  <w:sz w:val="16"/>
                                  <w:szCs w:val="16"/>
                                </w:rPr>
                                <w:t>The number of model input (s).</w:t>
                              </w:r>
                            </w:p>
                          </w:txbxContent>
                        </wps:txbx>
                        <wps:bodyPr vert="horz" wrap="square" lIns="91440" tIns="45720" rIns="91440" bIns="45720" anchor="t" anchorCtr="0" compatLnSpc="0">
                          <a:noAutofit/>
                        </wps:bodyPr>
                      </wps:wsp>
                      <wps:wsp>
                        <wps:cNvPr id="58" name="AutoShape 140"/>
                        <wps:cNvSpPr/>
                        <wps:spPr>
                          <a:xfrm>
                            <a:off x="846450" y="1015999"/>
                            <a:ext cx="1143000" cy="228600"/>
                          </a:xfrm>
                          <a:custGeom>
                            <a:avLst>
                              <a:gd name="f0" fmla="val 16644"/>
                              <a:gd name="f1" fmla="val 42540"/>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180"/>
                              <a:gd name="f17" fmla="*/ f5 1 21600"/>
                              <a:gd name="f18" fmla="*/ f6 1 21600"/>
                              <a:gd name="f19" fmla="val f7"/>
                              <a:gd name="f20" fmla="val f8"/>
                              <a:gd name="f21" fmla="pin -2147483647 f0 2147483647"/>
                              <a:gd name="f22" fmla="pin -2147483647 f1 2147483647"/>
                              <a:gd name="f23" fmla="*/ f16 f2 1"/>
                              <a:gd name="f24" fmla="+- f20 0 f19"/>
                              <a:gd name="f25" fmla="val f21"/>
                              <a:gd name="f26" fmla="val f22"/>
                              <a:gd name="f27" fmla="*/ f21 f17 1"/>
                              <a:gd name="f28" fmla="*/ f22 f18 1"/>
                              <a:gd name="f29" fmla="*/ f23 1 f4"/>
                              <a:gd name="f30" fmla="*/ f24 1 21600"/>
                              <a:gd name="f31" fmla="+- f25 0 10800"/>
                              <a:gd name="f32" fmla="+- f26 0 10800"/>
                              <a:gd name="f33" fmla="+- f26 0 21600"/>
                              <a:gd name="f34" fmla="+- f25 0 21600"/>
                              <a:gd name="f35" fmla="*/ f25 f17 1"/>
                              <a:gd name="f36" fmla="*/ f26 f18 1"/>
                              <a:gd name="f37" fmla="+- f29 0 f3"/>
                              <a:gd name="f38" fmla="*/ 0 f30 1"/>
                              <a:gd name="f39" fmla="*/ 21600 f30 1"/>
                              <a:gd name="f40" fmla="abs f31"/>
                              <a:gd name="f41" fmla="abs f32"/>
                              <a:gd name="f42" fmla="+- f40 0 f41"/>
                              <a:gd name="f43" fmla="+- f41 0 f40"/>
                              <a:gd name="f44" fmla="*/ f38 1 f30"/>
                              <a:gd name="f45" fmla="*/ f39 1 f30"/>
                              <a:gd name="f46" fmla="?: f32 f9 f42"/>
                              <a:gd name="f47" fmla="?: f32 f42 f9"/>
                              <a:gd name="f48" fmla="?: f31 f9 f43"/>
                              <a:gd name="f49" fmla="?: f31 f43 f9"/>
                              <a:gd name="f50" fmla="*/ f44 f17 1"/>
                              <a:gd name="f51" fmla="*/ f45 f17 1"/>
                              <a:gd name="f52" fmla="*/ f45 f18 1"/>
                              <a:gd name="f53" fmla="*/ f44 f18 1"/>
                              <a:gd name="f54" fmla="?: f25 f9 f46"/>
                              <a:gd name="f55" fmla="?: f25 f9 f47"/>
                              <a:gd name="f56" fmla="?: f33 f48 f9"/>
                              <a:gd name="f57" fmla="?: f33 f49 f9"/>
                              <a:gd name="f58" fmla="?: f34 f47 f9"/>
                              <a:gd name="f59" fmla="?: f34 f46 f9"/>
                              <a:gd name="f60" fmla="?: f26 f9 f49"/>
                              <a:gd name="f61" fmla="?: f26 f9 f48"/>
                              <a:gd name="f62" fmla="?: f54 f25 0"/>
                              <a:gd name="f63" fmla="?: f54 f26 6280"/>
                              <a:gd name="f64" fmla="?: f55 f25 0"/>
                              <a:gd name="f65" fmla="?: f55 f26 15320"/>
                              <a:gd name="f66" fmla="?: f56 f25 6280"/>
                              <a:gd name="f67" fmla="?: f56 f26 21600"/>
                              <a:gd name="f68" fmla="?: f57 f25 15320"/>
                              <a:gd name="f69" fmla="?: f57 f26 21600"/>
                              <a:gd name="f70" fmla="?: f58 f25 21600"/>
                              <a:gd name="f71" fmla="?: f58 f26 15320"/>
                              <a:gd name="f72" fmla="?: f59 f25 21600"/>
                              <a:gd name="f73" fmla="?: f59 f26 6280"/>
                              <a:gd name="f74" fmla="?: f60 f25 15320"/>
                              <a:gd name="f75" fmla="?: f60 f26 0"/>
                              <a:gd name="f76" fmla="?: f61 f25 6280"/>
                              <a:gd name="f77" fmla="?: f61 f26 0"/>
                            </a:gdLst>
                            <a:ahLst>
                              <a:ahXY gdRefX="f0" minX="f15" maxX="f10" gdRefY="f1" minY="f15" maxY="f10">
                                <a:pos x="f27" y="f28"/>
                              </a:ahXY>
                            </a:ahLst>
                            <a:cxnLst>
                              <a:cxn ang="3cd4">
                                <a:pos x="hc" y="t"/>
                              </a:cxn>
                              <a:cxn ang="0">
                                <a:pos x="r" y="vc"/>
                              </a:cxn>
                              <a:cxn ang="cd4">
                                <a:pos x="hc" y="b"/>
                              </a:cxn>
                              <a:cxn ang="cd2">
                                <a:pos x="l" y="vc"/>
                              </a:cxn>
                              <a:cxn ang="f37">
                                <a:pos x="f35" y="f36"/>
                              </a:cxn>
                            </a:cxnLst>
                            <a:rect l="f50" t="f53" r="f51" b="f52"/>
                            <a:pathLst>
                              <a:path w="21600" h="21600">
                                <a:moveTo>
                                  <a:pt x="f7" y="f7"/>
                                </a:moveTo>
                                <a:lnTo>
                                  <a:pt x="f7" y="f11"/>
                                </a:lnTo>
                                <a:lnTo>
                                  <a:pt x="f62" y="f63"/>
                                </a:lnTo>
                                <a:lnTo>
                                  <a:pt x="f7" y="f12"/>
                                </a:lnTo>
                                <a:lnTo>
                                  <a:pt x="f7" y="f13"/>
                                </a:lnTo>
                                <a:lnTo>
                                  <a:pt x="f64" y="f65"/>
                                </a:lnTo>
                                <a:lnTo>
                                  <a:pt x="f7" y="f14"/>
                                </a:lnTo>
                                <a:lnTo>
                                  <a:pt x="f7" y="f8"/>
                                </a:lnTo>
                                <a:lnTo>
                                  <a:pt x="f11" y="f8"/>
                                </a:lnTo>
                                <a:lnTo>
                                  <a:pt x="f66" y="f67"/>
                                </a:lnTo>
                                <a:lnTo>
                                  <a:pt x="f12" y="f8"/>
                                </a:lnTo>
                                <a:lnTo>
                                  <a:pt x="f13" y="f8"/>
                                </a:lnTo>
                                <a:lnTo>
                                  <a:pt x="f68" y="f69"/>
                                </a:lnTo>
                                <a:lnTo>
                                  <a:pt x="f14" y="f8"/>
                                </a:lnTo>
                                <a:lnTo>
                                  <a:pt x="f8" y="f8"/>
                                </a:lnTo>
                                <a:lnTo>
                                  <a:pt x="f8" y="f14"/>
                                </a:lnTo>
                                <a:lnTo>
                                  <a:pt x="f70" y="f71"/>
                                </a:lnTo>
                                <a:lnTo>
                                  <a:pt x="f8" y="f13"/>
                                </a:lnTo>
                                <a:lnTo>
                                  <a:pt x="f8" y="f12"/>
                                </a:lnTo>
                                <a:lnTo>
                                  <a:pt x="f72" y="f73"/>
                                </a:lnTo>
                                <a:lnTo>
                                  <a:pt x="f8" y="f11"/>
                                </a:lnTo>
                                <a:lnTo>
                                  <a:pt x="f8" y="f7"/>
                                </a:lnTo>
                                <a:lnTo>
                                  <a:pt x="f14" y="f7"/>
                                </a:lnTo>
                                <a:lnTo>
                                  <a:pt x="f74" y="f75"/>
                                </a:lnTo>
                                <a:lnTo>
                                  <a:pt x="f13" y="f7"/>
                                </a:lnTo>
                                <a:lnTo>
                                  <a:pt x="f12" y="f7"/>
                                </a:lnTo>
                                <a:lnTo>
                                  <a:pt x="f76" y="f77"/>
                                </a:lnTo>
                                <a:lnTo>
                                  <a:pt x="f11" y="f7"/>
                                </a:lnTo>
                                <a:lnTo>
                                  <a:pt x="f7" y="f7"/>
                                </a:lnTo>
                                <a:close/>
                              </a:path>
                            </a:pathLst>
                          </a:custGeom>
                          <a:solidFill>
                            <a:srgbClr val="FFFFFF"/>
                          </a:solidFill>
                          <a:ln w="9528" cap="flat">
                            <a:solidFill>
                              <a:srgbClr val="0000FF"/>
                            </a:solidFill>
                            <a:prstDash val="solid"/>
                            <a:miter/>
                          </a:ln>
                        </wps:spPr>
                        <wps:txbx>
                          <w:txbxContent>
                            <w:p w14:paraId="5218CABF" w14:textId="77777777" w:rsidR="008722ED" w:rsidRDefault="008722ED">
                              <w:pPr>
                                <w:rPr>
                                  <w:sz w:val="16"/>
                                  <w:szCs w:val="16"/>
                                </w:rPr>
                              </w:pPr>
                              <w:r>
                                <w:rPr>
                                  <w:sz w:val="16"/>
                                  <w:szCs w:val="16"/>
                                </w:rPr>
                                <w:t>The full path of the file</w:t>
                              </w:r>
                            </w:p>
                          </w:txbxContent>
                        </wps:txbx>
                        <wps:bodyPr vert="horz" wrap="square" lIns="91440" tIns="45720" rIns="91440" bIns="45720" anchor="t" anchorCtr="0" compatLnSpc="0">
                          <a:noAutofit/>
                        </wps:bodyPr>
                      </wps:wsp>
                    </wpg:wgp>
                  </a:graphicData>
                </a:graphic>
                <wp14:sizeRelH relativeFrom="margin">
                  <wp14:pctWidth>0</wp14:pctWidth>
                </wp14:sizeRelH>
                <wp14:sizeRelV relativeFrom="margin">
                  <wp14:pctHeight>0</wp14:pctHeight>
                </wp14:sizeRelV>
              </wp:anchor>
            </w:drawing>
          </mc:Choice>
          <mc:Fallback>
            <w:pict>
              <v:group w14:anchorId="25771BF3" id="Group 376" o:spid="_x0000_s1036" style="position:absolute;left:0;text-align:left;margin-left:111.8pt;margin-top:0;width:163pt;height:140.7pt;z-index:251671552;mso-position-horizontal:right;mso-position-horizontal-relative:margin;mso-width-relative:margin;mso-height-relative:margin" coordsize="20707,17868"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FobWVkIEFt&#10;aW5lIE1vdXRhb3VmaWsAAAAFkAMAAgAAABQAABCwkAQAAgAAABQAABDEkpEAAgAAAAM2OQAAkpIA&#10;AgAAAAM2OQAA6hwABwAACAwAAAik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W0Bp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">
                <v:shape id="Picture 277" o:spid="_x0000_s1037" type="#_x0000_t75" style="position:absolute;width:20707;height:17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">
                  <v:imagedata r:id="rId73" o:title=""/>
                  <v:path arrowok="t"/>
                </v:shape>
                <v:shape id="AutoShape 139" o:spid="_x0000_s1038" style="position:absolute;left:7321;top:4444;width:9144;height:3429;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" adj="-11796480,,5400" path="m,l,3590,-12345,-10240,,8970r,3660l,15320r,2690l,21600r3590,l6280,21600r2690,l12630,21600r2690,l18010,21600r3590,l21600,18010r,-2690l21600,12630r,-3660l21600,6280r,-2690l21600,,18010,,15320,,12630,,8970,,6280,,3590,,,xe" strokecolor="blue" strokeweight=".26467mm">
                  <v:stroke joinstyle="miter"/>
                  <v:formulas/>
                  <v:path arrowok="t" o:connecttype="custom" o:connectlocs="457200,0;914400,171450;457200,342900;0,171450;-522605,-162560" o:connectangles="270,0,90,180,90" textboxrect="0,0,21600,21600"/>
                  <v:textbox>
                    <w:txbxContent>
                      <w:p w14:paraId="1C8D2992" w14:textId="77777777" w:rsidR="008722ED" w:rsidRDefault="008722ED">
                        <w:pPr>
                          <w:rPr>
                            <w:sz w:val="16"/>
                            <w:szCs w:val="16"/>
                          </w:rPr>
                        </w:pPr>
                        <w:r>
                          <w:rPr>
                            <w:sz w:val="16"/>
                            <w:szCs w:val="16"/>
                          </w:rPr>
                          <w:t>The number of model input (s).</w:t>
                        </w:r>
                      </w:p>
                    </w:txbxContent>
                  </v:textbox>
                </v:shape>
                <v:shape id="AutoShape 140" o:spid="_x0000_s1039" style="position:absolute;left:8464;top:10159;width:11430;height:2286;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" adj="-11796480,,5400" path="m,l,3590,,6280,,8970r,3660l,15320r,2690l,21600r3590,l6280,21600r2690,l12630,21600r4014,20940l18010,21600r3590,l21600,18010r,-2690l21600,12630r,-3660l21600,6280r,-2690l21600,,18010,,15320,,12630,,8970,,6280,,3590,,,xe" strokecolor="blue" strokeweight=".26467mm">
                  <v:stroke joinstyle="miter"/>
                  <v:formulas/>
                  <v:path arrowok="t" o:connecttype="custom" o:connectlocs="571500,0;1143000,114300;571500,228600;0,114300;880745,450215" o:connectangles="270,0,90,180,90" textboxrect="0,0,21600,21600"/>
                  <v:textbox>
                    <w:txbxContent>
                      <w:p w14:paraId="5218CABF" w14:textId="77777777" w:rsidR="008722ED" w:rsidRDefault="008722ED">
                        <w:pPr>
                          <w:rPr>
                            <w:sz w:val="16"/>
                            <w:szCs w:val="16"/>
                          </w:rPr>
                        </w:pPr>
                        <w:r>
                          <w:rPr>
                            <w:sz w:val="16"/>
                            <w:szCs w:val="16"/>
                          </w:rPr>
                          <w:t>The full path of the file</w:t>
                        </w:r>
                      </w:p>
                    </w:txbxContent>
                  </v:textbox>
                </v:shape>
                <w10:wrap type="square" anchorx="margin"/>
              </v:group>
            </w:pict>
          </mc:Fallback>
        </mc:AlternateContent>
      </w:r>
      <w:r>
        <w:t xml:space="preserve">Click the Define Model Input button </w:t>
      </w:r>
      <w:r>
        <w:rPr>
          <w:noProof/>
          <w:lang w:eastAsia="en-CA"/>
        </w:rPr>
        <w:drawing>
          <wp:inline distT="0" distB="0" distL="0" distR="0" wp14:anchorId="485D3045" wp14:editId="3A11B450">
            <wp:extent cx="131335" cy="138431"/>
            <wp:effectExtent l="0" t="0" r="2015" b="0"/>
            <wp:docPr id="59"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31335" cy="138431"/>
                    </a:xfrm>
                    <a:prstGeom prst="rect">
                      <a:avLst/>
                    </a:prstGeom>
                    <a:noFill/>
                    <a:ln>
                      <a:noFill/>
                      <a:prstDash/>
                    </a:ln>
                  </pic:spPr>
                </pic:pic>
              </a:graphicData>
            </a:graphic>
          </wp:inline>
        </w:drawing>
      </w:r>
      <w:r>
        <w:t xml:space="preserve"> located at the far right of the </w:t>
      </w:r>
      <w:r>
        <w:rPr>
          <w:b/>
        </w:rPr>
        <w:t>Model input</w:t>
      </w:r>
      <w:r>
        <w:t xml:space="preserve"> field. Two dialogs will appear; the first dialog is the Model Input </w:t>
      </w:r>
      <w:r w:rsidR="00860E6D">
        <w:t xml:space="preserve">File manager </w:t>
      </w:r>
      <w:r>
        <w:t>and the second is a model specific dialog (in this case “</w:t>
      </w:r>
      <w:r w:rsidRPr="00A873FC">
        <w:t xml:space="preserve">DegreeDay (Annual)”) </w:t>
      </w:r>
      <w:r>
        <w:t>which varies with the model selected.</w:t>
      </w:r>
    </w:p>
    <w:p w14:paraId="2608A746" w14:textId="77777777" w:rsidR="002F0BFE" w:rsidRDefault="002F0BFE">
      <w:pPr>
        <w:jc w:val="both"/>
        <w:rPr>
          <w:b/>
        </w:rPr>
      </w:pPr>
    </w:p>
    <w:p w14:paraId="3505F695" w14:textId="36B957BF" w:rsidR="002F0BFE" w:rsidRDefault="0047240C">
      <w:pPr>
        <w:jc w:val="both"/>
      </w:pPr>
      <w:r>
        <w:t>Click the New button </w:t>
      </w:r>
      <w:r>
        <w:rPr>
          <w:noProof/>
          <w:lang w:eastAsia="en-CA"/>
        </w:rPr>
        <w:drawing>
          <wp:inline distT="0" distB="0" distL="0" distR="0" wp14:anchorId="543F3475" wp14:editId="17CC4CB7">
            <wp:extent cx="157477" cy="147959"/>
            <wp:effectExtent l="0" t="0" r="0" b="4441"/>
            <wp:docPr id="60" name="Picture 16" descr="New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a:stretch>
                      <a:fillRect/>
                    </a:stretch>
                  </pic:blipFill>
                  <pic:spPr>
                    <a:xfrm>
                      <a:off x="0" y="0"/>
                      <a:ext cx="157477" cy="147959"/>
                    </a:xfrm>
                    <a:prstGeom prst="rect">
                      <a:avLst/>
                    </a:prstGeom>
                    <a:noFill/>
                    <a:ln>
                      <a:noFill/>
                      <a:prstDash/>
                    </a:ln>
                  </pic:spPr>
                </pic:pic>
              </a:graphicData>
            </a:graphic>
          </wp:inline>
        </w:drawing>
      </w:r>
      <w:r>
        <w:t xml:space="preserve"> in the Model Input </w:t>
      </w:r>
      <w:r w:rsidR="00482348">
        <w:t>File M</w:t>
      </w:r>
      <w:r w:rsidR="00482348">
        <w:t>anager</w:t>
      </w:r>
      <w:r w:rsidR="00482348">
        <w:t xml:space="preserve"> </w:t>
      </w:r>
      <w:r>
        <w:t xml:space="preserve">dialog and type in </w:t>
      </w:r>
      <w:r>
        <w:rPr>
          <w:rFonts w:ascii="Courier New" w:hAnsi="Courier New" w:cs="Courier New"/>
          <w:iCs/>
        </w:rPr>
        <w:t>3°C</w:t>
      </w:r>
      <w:r>
        <w:t xml:space="preserve"> as the name of the new set of parameter values to be defined. A new file with the name </w:t>
      </w:r>
      <w:r w:rsidRPr="00A873FC">
        <w:t xml:space="preserve">3°C.dd </w:t>
      </w:r>
      <w:r>
        <w:t xml:space="preserve">will be created in the </w:t>
      </w:r>
      <w:r>
        <w:rPr>
          <w:u w:val="single"/>
        </w:rPr>
        <w:t>\Model Input\</w:t>
      </w:r>
      <w:r>
        <w:t xml:space="preserve"> sub-directory of the project.</w:t>
      </w:r>
    </w:p>
    <w:p w14:paraId="40D176EA" w14:textId="77777777" w:rsidR="002F0BFE" w:rsidRDefault="002F0BFE">
      <w:pPr>
        <w:jc w:val="both"/>
      </w:pPr>
    </w:p>
    <w:p w14:paraId="3ECBBF1B" w14:textId="67836932" w:rsidR="002F0BFE" w:rsidRDefault="002F0BFE">
      <w:pPr>
        <w:jc w:val="both"/>
      </w:pPr>
    </w:p>
    <w:p w14:paraId="296F4F51" w14:textId="376784B9" w:rsidR="002F0BFE" w:rsidRDefault="00482348">
      <w:pPr>
        <w:jc w:val="both"/>
      </w:pPr>
      <w:r>
        <w:rPr>
          <w:noProof/>
          <w:lang w:eastAsia="en-CA"/>
        </w:rPr>
        <w:drawing>
          <wp:anchor distT="0" distB="0" distL="114300" distR="114300" simplePos="0" relativeHeight="251640832" behindDoc="0" locked="0" layoutInCell="1" allowOverlap="1" wp14:anchorId="13A7C4A7" wp14:editId="3575120F">
            <wp:simplePos x="0" y="0"/>
            <wp:positionH relativeFrom="margin">
              <wp:posOffset>4491990</wp:posOffset>
            </wp:positionH>
            <wp:positionV relativeFrom="paragraph">
              <wp:posOffset>68580</wp:posOffset>
            </wp:positionV>
            <wp:extent cx="2073910" cy="1820545"/>
            <wp:effectExtent l="0" t="0" r="2540" b="8255"/>
            <wp:wrapTight wrapText="bothSides">
              <wp:wrapPolygon edited="0">
                <wp:start x="0" y="0"/>
                <wp:lineTo x="0" y="21472"/>
                <wp:lineTo x="21428" y="21472"/>
                <wp:lineTo x="21428" y="0"/>
                <wp:lineTo x="0" y="0"/>
              </wp:wrapPolygon>
            </wp:wrapTight>
            <wp:docPr id="6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073910" cy="182054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2E42AE78" w14:textId="7F6803E3" w:rsidR="002F0BFE" w:rsidRDefault="0047240C">
      <w:pPr>
        <w:jc w:val="both"/>
      </w:pPr>
      <w:r>
        <w:t xml:space="preserve">To edit the parameters of this new file, select it in the Model Input Editor dialog list field. For this example, type </w:t>
      </w:r>
      <w:r>
        <w:rPr>
          <w:rFonts w:ascii="Courier New" w:hAnsi="Courier New" w:cs="Courier New"/>
        </w:rPr>
        <w:t>3</w:t>
      </w:r>
      <w:r>
        <w:t xml:space="preserve"> in the </w:t>
      </w:r>
      <w:r>
        <w:rPr>
          <w:b/>
          <w:bCs/>
        </w:rPr>
        <w:t>Degree-day threshold</w:t>
      </w:r>
      <w:r>
        <w:t xml:space="preserve"> field of the DegreeDay (Daily) dialog and then click OK in the Model Input </w:t>
      </w:r>
      <w:r w:rsidR="00FD3D10">
        <w:t xml:space="preserve">File Manager </w:t>
      </w:r>
      <w:r w:rsidR="00FD3D10">
        <w:t xml:space="preserve"> </w:t>
      </w:r>
      <w:r>
        <w:t xml:space="preserve">dialog to save your new parameters. </w:t>
      </w:r>
    </w:p>
    <w:p w14:paraId="4F2BF57A" w14:textId="77777777" w:rsidR="002F0BFE" w:rsidRDefault="002F0BFE">
      <w:pPr>
        <w:jc w:val="both"/>
      </w:pPr>
    </w:p>
    <w:p w14:paraId="647538E3" w14:textId="77777777" w:rsidR="00D82787" w:rsidRDefault="00D82787" w:rsidP="00D82787">
      <w:pPr>
        <w:jc w:val="both"/>
      </w:pPr>
    </w:p>
    <w:p w14:paraId="00144811" w14:textId="77777777" w:rsidR="00D82787" w:rsidRDefault="00D82787" w:rsidP="00D82787">
      <w:pPr>
        <w:jc w:val="both"/>
      </w:pPr>
      <w:r>
        <w:t xml:space="preserve">Because the “DegreeDay (Annual)” model is deterministic, there is no need to replicate the runs which means that, in this case, the value in the </w:t>
      </w:r>
      <w:r>
        <w:rPr>
          <w:b/>
          <w:bCs/>
        </w:rPr>
        <w:t>Replication</w:t>
      </w:r>
      <w:r>
        <w:t xml:space="preserve"> field can be left at 1.</w:t>
      </w:r>
    </w:p>
    <w:p w14:paraId="251D615C" w14:textId="77777777" w:rsidR="00D82787" w:rsidRDefault="00D82787" w:rsidP="00D82787">
      <w:pPr>
        <w:jc w:val="both"/>
      </w:pPr>
    </w:p>
    <w:p w14:paraId="732CCE34" w14:textId="77777777" w:rsidR="00D82787" w:rsidRDefault="00D82787" w:rsidP="00D82787">
      <w:pPr>
        <w:jc w:val="both"/>
      </w:pPr>
      <w:r>
        <w:t xml:space="preserve">NOTE: The greyed field to the right of the </w:t>
      </w:r>
      <w:r>
        <w:rPr>
          <w:b/>
        </w:rPr>
        <w:t>Replication</w:t>
      </w:r>
      <w:r>
        <w:t xml:space="preserve"> field always displays whether a model is stochastic or deterministic. Stochastic models usually require replication.</w:t>
      </w:r>
    </w:p>
    <w:p w14:paraId="18EF88D2" w14:textId="77777777" w:rsidR="002F0BFE" w:rsidRDefault="002F0BFE">
      <w:pPr>
        <w:jc w:val="both"/>
        <w:rPr>
          <w:color w:val="FF0000"/>
        </w:rPr>
      </w:pPr>
    </w:p>
    <w:p w14:paraId="3860915E" w14:textId="77777777" w:rsidR="002F0BFE" w:rsidRDefault="002F0BFE">
      <w:pPr>
        <w:jc w:val="both"/>
      </w:pPr>
    </w:p>
    <w:p w14:paraId="6BB59C03" w14:textId="77777777" w:rsidR="002F0BFE" w:rsidRDefault="0047240C" w:rsidP="00270473">
      <w:pPr>
        <w:pStyle w:val="Titre2"/>
      </w:pPr>
      <w:bookmarkStart w:id="36" w:name="_Toc162664038"/>
      <w:bookmarkStart w:id="37" w:name="_Toc348007264"/>
      <w:bookmarkStart w:id="38" w:name="_Toc487030111"/>
      <w:bookmarkStart w:id="39" w:name="_Toc46901514"/>
      <w:r>
        <w:t>Step 4: Defining an analysis</w:t>
      </w:r>
      <w:bookmarkEnd w:id="36"/>
      <w:r>
        <w:t xml:space="preserve"> to interpret the results</w:t>
      </w:r>
      <w:bookmarkEnd w:id="37"/>
      <w:bookmarkEnd w:id="38"/>
      <w:bookmarkEnd w:id="39"/>
    </w:p>
    <w:p w14:paraId="312F0944" w14:textId="77777777" w:rsidR="002F0BFE" w:rsidRDefault="002F0BFE">
      <w:pPr>
        <w:jc w:val="both"/>
      </w:pPr>
    </w:p>
    <w:p w14:paraId="74833803" w14:textId="1892C9ED" w:rsidR="002F0BFE" w:rsidRDefault="0047240C">
      <w:pPr>
        <w:jc w:val="both"/>
      </w:pPr>
      <w:r>
        <w:rPr>
          <w:noProof/>
          <w:lang w:eastAsia="en-CA"/>
        </w:rPr>
        <w:drawing>
          <wp:anchor distT="0" distB="0" distL="114300" distR="114300" simplePos="0" relativeHeight="251643904" behindDoc="0" locked="0" layoutInCell="1" allowOverlap="1" wp14:anchorId="16FDFC8F" wp14:editId="5A6DBE15">
            <wp:simplePos x="0" y="0"/>
            <wp:positionH relativeFrom="margin">
              <wp:posOffset>4209305</wp:posOffset>
            </wp:positionH>
            <wp:positionV relativeFrom="paragraph">
              <wp:posOffset>2080</wp:posOffset>
            </wp:positionV>
            <wp:extent cx="2377440" cy="2088517"/>
            <wp:effectExtent l="0" t="0" r="3810" b="6985"/>
            <wp:wrapTight wrapText="bothSides">
              <wp:wrapPolygon edited="0">
                <wp:start x="0" y="0"/>
                <wp:lineTo x="0" y="21475"/>
                <wp:lineTo x="21462" y="21475"/>
                <wp:lineTo x="21462" y="0"/>
                <wp:lineTo x="0" y="0"/>
              </wp:wrapPolygon>
            </wp:wrapTight>
            <wp:docPr id="62" name="Picture 2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377440" cy="2088517"/>
                    </a:xfrm>
                    <a:prstGeom prst="rect">
                      <a:avLst/>
                    </a:prstGeom>
                    <a:noFill/>
                    <a:ln>
                      <a:noFill/>
                      <a:prstDash/>
                    </a:ln>
                  </pic:spPr>
                </pic:pic>
              </a:graphicData>
            </a:graphic>
          </wp:anchor>
        </w:drawing>
      </w:r>
      <w:r>
        <w:t xml:space="preserve">Select a </w:t>
      </w:r>
      <w:r w:rsidR="00505889">
        <w:t>component</w:t>
      </w:r>
      <w:r>
        <w:t xml:space="preserve"> (in this case, </w:t>
      </w:r>
      <w:r w:rsidR="00505889" w:rsidRPr="00781545">
        <w:rPr>
          <w:rFonts w:ascii="Courier New" w:hAnsi="Courier New" w:cs="Courier New"/>
          <w:i/>
        </w:rPr>
        <w:t>Exemple 1: 2008-2010</w:t>
      </w:r>
      <w:r>
        <w:t>) to which you want to add an analysis and click the Add Analysis button </w:t>
      </w:r>
      <w:r>
        <w:rPr>
          <w:noProof/>
          <w:lang w:eastAsia="en-CA"/>
        </w:rPr>
        <w:drawing>
          <wp:inline distT="0" distB="0" distL="0" distR="0" wp14:anchorId="1AE5EB86" wp14:editId="018933F9">
            <wp:extent cx="138431" cy="138431"/>
            <wp:effectExtent l="0" t="0" r="0" b="0"/>
            <wp:docPr id="63"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8431" cy="138431"/>
                    </a:xfrm>
                    <a:prstGeom prst="rect">
                      <a:avLst/>
                    </a:prstGeom>
                    <a:noFill/>
                    <a:ln>
                      <a:noFill/>
                      <a:prstDash/>
                    </a:ln>
                  </pic:spPr>
                </pic:pic>
              </a:graphicData>
            </a:graphic>
          </wp:inline>
        </w:drawing>
      </w:r>
      <w:r>
        <w:t xml:space="preserve"> in the first row of the Project window’s toolbar, or select [Project] and then [Add Analysis…] from the menu bar. </w:t>
      </w:r>
    </w:p>
    <w:p w14:paraId="6908C1C6" w14:textId="77777777" w:rsidR="002F0BFE" w:rsidRDefault="002F0BFE">
      <w:pPr>
        <w:jc w:val="both"/>
      </w:pPr>
    </w:p>
    <w:p w14:paraId="0FFEBE58" w14:textId="546A22EF" w:rsidR="002F0BFE" w:rsidRDefault="0047240C">
      <w:pPr>
        <w:jc w:val="both"/>
      </w:pPr>
      <w:r>
        <w:t xml:space="preserve">This will open the Analysis Editor dialog which is composed of 6 tabs: </w:t>
      </w:r>
      <w:r>
        <w:rPr>
          <w:i/>
        </w:rPr>
        <w:t>General</w:t>
      </w:r>
      <w:r>
        <w:t xml:space="preserve">, </w:t>
      </w:r>
      <w:r>
        <w:rPr>
          <w:i/>
        </w:rPr>
        <w:t>Where</w:t>
      </w:r>
      <w:r>
        <w:t xml:space="preserve">, </w:t>
      </w:r>
      <w:r>
        <w:rPr>
          <w:i/>
        </w:rPr>
        <w:t>When</w:t>
      </w:r>
      <w:r>
        <w:t>,</w:t>
      </w:r>
      <w:r w:rsidR="00AE6A12">
        <w:t xml:space="preserve"> </w:t>
      </w:r>
      <w:r>
        <w:rPr>
          <w:i/>
        </w:rPr>
        <w:t>What,</w:t>
      </w:r>
      <w:r w:rsidR="00AE6A12">
        <w:rPr>
          <w:i/>
        </w:rPr>
        <w:t xml:space="preserve"> </w:t>
      </w:r>
      <w:r w:rsidR="00FD3D10">
        <w:rPr>
          <w:i/>
        </w:rPr>
        <w:t>W</w:t>
      </w:r>
      <w:r>
        <w:rPr>
          <w:i/>
        </w:rPr>
        <w:t>hich</w:t>
      </w:r>
      <w:r>
        <w:t xml:space="preserve"> and </w:t>
      </w:r>
      <w:r>
        <w:rPr>
          <w:i/>
        </w:rPr>
        <w:t>How</w:t>
      </w:r>
      <w:r>
        <w:t>. For a complete description of each tab, please refer to the manual</w:t>
      </w:r>
    </w:p>
    <w:p w14:paraId="3AD901A6" w14:textId="77777777" w:rsidR="002F0BFE" w:rsidRDefault="002F0BFE">
      <w:pPr>
        <w:jc w:val="both"/>
      </w:pPr>
    </w:p>
    <w:p w14:paraId="32210251" w14:textId="77777777" w:rsidR="002F0BFE" w:rsidRDefault="0047240C">
      <w:pPr>
        <w:jc w:val="both"/>
      </w:pPr>
      <w:r>
        <w:t xml:space="preserve">In the </w:t>
      </w:r>
      <w:r>
        <w:rPr>
          <w:i/>
        </w:rPr>
        <w:t>General</w:t>
      </w:r>
      <w:r>
        <w:t xml:space="preserve"> tab, type </w:t>
      </w:r>
      <w:r>
        <w:rPr>
          <w:rFonts w:ascii="Courier New" w:hAnsi="Courier New" w:cs="Courier New"/>
          <w:iCs/>
        </w:rPr>
        <w:t>Subset</w:t>
      </w:r>
      <w:r>
        <w:t xml:space="preserve"> in the </w:t>
      </w:r>
      <w:r>
        <w:rPr>
          <w:b/>
        </w:rPr>
        <w:t>Name</w:t>
      </w:r>
      <w:r>
        <w:t xml:space="preserve"> field, this will be the name of your analysis (in the Project window). </w:t>
      </w:r>
    </w:p>
    <w:p w14:paraId="5D0A0C52" w14:textId="77777777" w:rsidR="002F0BFE" w:rsidRDefault="002F0BFE">
      <w:pPr>
        <w:jc w:val="both"/>
      </w:pPr>
    </w:p>
    <w:p w14:paraId="65877EF4" w14:textId="77777777" w:rsidR="002F0BFE" w:rsidRDefault="002F0BFE">
      <w:pPr>
        <w:jc w:val="both"/>
      </w:pPr>
    </w:p>
    <w:p w14:paraId="1A1E3654" w14:textId="77777777" w:rsidR="002F0BFE" w:rsidRDefault="0047240C">
      <w:pPr>
        <w:jc w:val="both"/>
      </w:pPr>
      <w:r>
        <w:t xml:space="preserve">You may also enter a useful description of the analysis to be performed (in the </w:t>
      </w:r>
      <w:r>
        <w:rPr>
          <w:b/>
        </w:rPr>
        <w:t>Description</w:t>
      </w:r>
      <w:r>
        <w:t xml:space="preserve"> field) which you will be able to see in the Execute Message Log window. </w:t>
      </w:r>
    </w:p>
    <w:p w14:paraId="1416E645" w14:textId="77777777" w:rsidR="002F0BFE" w:rsidRDefault="002F0BFE">
      <w:pPr>
        <w:jc w:val="both"/>
      </w:pPr>
    </w:p>
    <w:p w14:paraId="4D8CAFEB" w14:textId="479B4767" w:rsidR="002F0BFE" w:rsidRDefault="00564C5E">
      <w:pPr>
        <w:jc w:val="both"/>
      </w:pPr>
      <w:r>
        <w:rPr>
          <w:noProof/>
          <w:lang w:eastAsia="en-CA"/>
        </w:rPr>
        <w:lastRenderedPageBreak/>
        <w:drawing>
          <wp:anchor distT="0" distB="0" distL="114300" distR="114300" simplePos="0" relativeHeight="251645952" behindDoc="0" locked="0" layoutInCell="1" allowOverlap="1" wp14:anchorId="5E63DD8E" wp14:editId="158ED3B7">
            <wp:simplePos x="0" y="0"/>
            <wp:positionH relativeFrom="margin">
              <wp:align>right</wp:align>
            </wp:positionH>
            <wp:positionV relativeFrom="paragraph">
              <wp:posOffset>293194</wp:posOffset>
            </wp:positionV>
            <wp:extent cx="2210433" cy="2016764"/>
            <wp:effectExtent l="0" t="0" r="0" b="2540"/>
            <wp:wrapTight wrapText="bothSides">
              <wp:wrapPolygon edited="0">
                <wp:start x="0" y="0"/>
                <wp:lineTo x="0" y="21423"/>
                <wp:lineTo x="21414" y="21423"/>
                <wp:lineTo x="21414" y="0"/>
                <wp:lineTo x="0" y="0"/>
              </wp:wrapPolygon>
            </wp:wrapTight>
            <wp:docPr id="65" name="Picture 2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10433" cy="2016764"/>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7240C">
        <w:t xml:space="preserve">In the </w:t>
      </w:r>
      <w:r w:rsidR="0047240C">
        <w:rPr>
          <w:i/>
        </w:rPr>
        <w:t>Where</w:t>
      </w:r>
      <w:r w:rsidR="0047240C">
        <w:t xml:space="preserve"> tab, check </w:t>
      </w:r>
      <w:r w:rsidR="0047240C">
        <w:rPr>
          <w:noProof/>
          <w:lang w:eastAsia="en-CA"/>
        </w:rPr>
        <w:drawing>
          <wp:inline distT="0" distB="0" distL="0" distR="0" wp14:anchorId="079B8518" wp14:editId="744D8E95">
            <wp:extent cx="147959" cy="147959"/>
            <wp:effectExtent l="0" t="0" r="4441" b="4441"/>
            <wp:docPr id="64" name="Picture 28"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rsidR="0047240C">
        <w:t xml:space="preserve"> the “</w:t>
      </w:r>
      <w:r w:rsidR="0047240C">
        <w:rPr>
          <w:rFonts w:ascii="Courier New" w:hAnsi="Courier New" w:cs="Courier New"/>
        </w:rPr>
        <w:t>Select a subset of locations</w:t>
      </w:r>
      <w:r w:rsidR="0047240C">
        <w:t xml:space="preserve">” checkbox, this will open your location list and allow you to select one or more locations. </w:t>
      </w:r>
    </w:p>
    <w:p w14:paraId="2945B5D2" w14:textId="5ADF67BB" w:rsidR="002F0BFE" w:rsidRDefault="002F0BFE">
      <w:pPr>
        <w:jc w:val="both"/>
      </w:pPr>
    </w:p>
    <w:p w14:paraId="725CFEE5" w14:textId="77777777" w:rsidR="002F0BFE" w:rsidRDefault="0047240C">
      <w:pPr>
        <w:jc w:val="both"/>
      </w:pPr>
      <w:r>
        <w:t xml:space="preserve">For this example, check </w:t>
      </w:r>
      <w:r>
        <w:rPr>
          <w:noProof/>
          <w:lang w:eastAsia="en-CA"/>
        </w:rPr>
        <w:drawing>
          <wp:inline distT="0" distB="0" distL="0" distR="0" wp14:anchorId="42D2140F" wp14:editId="10586B87">
            <wp:extent cx="147959" cy="147959"/>
            <wp:effectExtent l="0" t="0" r="4441" b="4441"/>
            <wp:docPr id="66" name="Picture 29"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t xml:space="preserve"> the </w:t>
      </w:r>
      <w:r>
        <w:rPr>
          <w:rFonts w:ascii="Courier New" w:hAnsi="Courier New" w:cs="Courier New"/>
          <w:iCs/>
        </w:rPr>
        <w:t xml:space="preserve">St-Alban and Scott </w:t>
      </w:r>
      <w:r>
        <w:rPr>
          <w:iCs/>
        </w:rPr>
        <w:t>locations</w:t>
      </w:r>
      <w:r>
        <w:t>.</w:t>
      </w:r>
    </w:p>
    <w:p w14:paraId="74AB8D93" w14:textId="77777777" w:rsidR="002F0BFE" w:rsidRDefault="002F0BFE">
      <w:pPr>
        <w:jc w:val="both"/>
      </w:pPr>
    </w:p>
    <w:p w14:paraId="7463404D" w14:textId="77777777" w:rsidR="002F0BFE" w:rsidRDefault="0047240C">
      <w:pPr>
        <w:jc w:val="both"/>
      </w:pPr>
      <w:r>
        <w:t xml:space="preserve">In the </w:t>
      </w:r>
      <w:r>
        <w:rPr>
          <w:i/>
        </w:rPr>
        <w:t>When</w:t>
      </w:r>
      <w:r>
        <w:t xml:space="preserve"> tab, check </w:t>
      </w:r>
      <w:r>
        <w:rPr>
          <w:noProof/>
          <w:lang w:eastAsia="en-CA"/>
        </w:rPr>
        <w:drawing>
          <wp:inline distT="0" distB="0" distL="0" distR="0" wp14:anchorId="2B21D8FC" wp14:editId="4C8E0533">
            <wp:extent cx="147959" cy="147959"/>
            <wp:effectExtent l="0" t="0" r="4441" b="4441"/>
            <wp:docPr id="67" name="Picture 30"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t xml:space="preserve"> the “</w:t>
      </w:r>
      <w:r>
        <w:rPr>
          <w:rFonts w:ascii="Courier New" w:hAnsi="Courier New" w:cs="Courier New"/>
        </w:rPr>
        <w:t>Select a period</w:t>
      </w:r>
      <w:r>
        <w:t xml:space="preserve">” checkbox and type </w:t>
      </w:r>
      <w:r>
        <w:rPr>
          <w:rFonts w:ascii="Courier New" w:hAnsi="Courier New" w:cs="Courier New"/>
        </w:rPr>
        <w:t>2008/04/01</w:t>
      </w:r>
      <w:r>
        <w:t xml:space="preserve"> in the </w:t>
      </w:r>
      <w:r>
        <w:rPr>
          <w:b/>
        </w:rPr>
        <w:t>Beginning</w:t>
      </w:r>
      <w:r>
        <w:t xml:space="preserve"> field and </w:t>
      </w:r>
      <w:r>
        <w:rPr>
          <w:rFonts w:ascii="Courier New" w:hAnsi="Courier New" w:cs="Courier New"/>
        </w:rPr>
        <w:t>2009/08/31</w:t>
      </w:r>
      <w:r>
        <w:t xml:space="preserve"> in the </w:t>
      </w:r>
      <w:r>
        <w:rPr>
          <w:b/>
        </w:rPr>
        <w:t>End</w:t>
      </w:r>
      <w:r>
        <w:t xml:space="preserve"> field. </w:t>
      </w:r>
    </w:p>
    <w:p w14:paraId="1EA6CC93" w14:textId="77777777" w:rsidR="002F0BFE" w:rsidRDefault="002F0BFE">
      <w:pPr>
        <w:jc w:val="both"/>
      </w:pPr>
    </w:p>
    <w:p w14:paraId="0002EDF6" w14:textId="77777777" w:rsidR="002F0BFE" w:rsidRDefault="0047240C">
      <w:pPr>
        <w:jc w:val="both"/>
      </w:pPr>
      <w:r>
        <w:t>Since the “Example 1” simulation covers the years 2008 to 2010, this will limit the period covered by the “Subset” analysis from April 1</w:t>
      </w:r>
      <w:r>
        <w:rPr>
          <w:vertAlign w:val="superscript"/>
        </w:rPr>
        <w:t>st</w:t>
      </w:r>
      <w:r>
        <w:t xml:space="preserve"> 2008 to August 31</w:t>
      </w:r>
      <w:r>
        <w:rPr>
          <w:vertAlign w:val="superscript"/>
        </w:rPr>
        <w:t>st</w:t>
      </w:r>
      <w:r>
        <w:t xml:space="preserve"> 2009. </w:t>
      </w:r>
    </w:p>
    <w:p w14:paraId="0B6F9F95" w14:textId="77777777" w:rsidR="002F0BFE" w:rsidRDefault="002F0BFE">
      <w:pPr>
        <w:jc w:val="both"/>
      </w:pPr>
    </w:p>
    <w:p w14:paraId="5449C6DC" w14:textId="77777777" w:rsidR="002F0BFE" w:rsidRDefault="0047240C">
      <w:pPr>
        <w:jc w:val="both"/>
      </w:pPr>
      <w:r>
        <w:rPr>
          <w:noProof/>
          <w:lang w:eastAsia="en-CA"/>
        </w:rPr>
        <w:drawing>
          <wp:anchor distT="0" distB="0" distL="114300" distR="114300" simplePos="0" relativeHeight="251659264" behindDoc="0" locked="0" layoutInCell="1" allowOverlap="1" wp14:anchorId="7F6A6491" wp14:editId="675BBBD8">
            <wp:simplePos x="0" y="0"/>
            <wp:positionH relativeFrom="margin">
              <wp:align>right</wp:align>
            </wp:positionH>
            <wp:positionV relativeFrom="paragraph">
              <wp:posOffset>55617</wp:posOffset>
            </wp:positionV>
            <wp:extent cx="2240279" cy="2018025"/>
            <wp:effectExtent l="0" t="0" r="8255" b="1905"/>
            <wp:wrapTight wrapText="bothSides">
              <wp:wrapPolygon edited="0">
                <wp:start x="0" y="0"/>
                <wp:lineTo x="0" y="21416"/>
                <wp:lineTo x="21496" y="21416"/>
                <wp:lineTo x="21496" y="0"/>
                <wp:lineTo x="0" y="0"/>
              </wp:wrapPolygon>
            </wp:wrapTight>
            <wp:docPr id="68" name="Picture 3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240279" cy="2018025"/>
                    </a:xfrm>
                    <a:prstGeom prst="rect">
                      <a:avLst/>
                    </a:prstGeom>
                    <a:noFill/>
                    <a:ln>
                      <a:noFill/>
                      <a:prstDash/>
                    </a:ln>
                  </pic:spPr>
                </pic:pic>
              </a:graphicData>
            </a:graphic>
          </wp:anchor>
        </w:drawing>
      </w:r>
      <w:r>
        <w:t xml:space="preserve">By default, the </w:t>
      </w:r>
      <w:r>
        <w:rPr>
          <w:i/>
        </w:rPr>
        <w:t>When</w:t>
      </w:r>
      <w:r>
        <w:t xml:space="preserve"> tab is set for coverage of a “Continuous” time period using boundaries defined by the beginning and end dates entered in the appropriate fields. As a result, data from the entire period covered between the beginning and end dates are used by BioSIM to compute a single value. </w:t>
      </w:r>
    </w:p>
    <w:p w14:paraId="2D5EC248" w14:textId="77777777" w:rsidR="002F0BFE" w:rsidRDefault="002F0BFE">
      <w:pPr>
        <w:jc w:val="both"/>
      </w:pPr>
    </w:p>
    <w:p w14:paraId="27501528" w14:textId="5F4E6EF0" w:rsidR="002F0BFE" w:rsidRDefault="0047240C">
      <w:pPr>
        <w:jc w:val="both"/>
      </w:pPr>
      <w:r>
        <w:t xml:space="preserve">Click the Year by Year button </w:t>
      </w:r>
      <w:r>
        <w:rPr>
          <w:noProof/>
          <w:lang w:eastAsia="en-CA"/>
        </w:rPr>
        <w:drawing>
          <wp:inline distT="0" distB="0" distL="0" distR="0" wp14:anchorId="51DE52CF" wp14:editId="591BC1B0">
            <wp:extent cx="979509" cy="249748"/>
            <wp:effectExtent l="0" t="0" r="0" b="0"/>
            <wp:docPr id="69" name="Picture 31" descr="Year_by_Year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rcRect/>
                    <a:stretch>
                      <a:fillRect/>
                    </a:stretch>
                  </pic:blipFill>
                  <pic:spPr>
                    <a:xfrm>
                      <a:off x="0" y="0"/>
                      <a:ext cx="1005073" cy="256266"/>
                    </a:xfrm>
                    <a:prstGeom prst="rect">
                      <a:avLst/>
                    </a:prstGeom>
                    <a:noFill/>
                    <a:ln>
                      <a:noFill/>
                      <a:prstDash/>
                    </a:ln>
                  </pic:spPr>
                </pic:pic>
              </a:graphicData>
            </a:graphic>
          </wp:inline>
        </w:drawing>
      </w:r>
      <w:r>
        <w:t>. This will make BioSIM use data from the period covered between the beginning and end dates on a year by year basis. Thus, it will use the April 1</w:t>
      </w:r>
      <w:r>
        <w:rPr>
          <w:vertAlign w:val="superscript"/>
        </w:rPr>
        <w:t>st</w:t>
      </w:r>
      <w:r>
        <w:t xml:space="preserve"> to August 31</w:t>
      </w:r>
      <w:r>
        <w:rPr>
          <w:vertAlign w:val="superscript"/>
        </w:rPr>
        <w:t>st</w:t>
      </w:r>
      <w:r>
        <w:t xml:space="preserve"> periods for 2008 and 2009. Data outside the specified dates, year by year, will be disregarded during computation.</w:t>
      </w:r>
    </w:p>
    <w:p w14:paraId="46486092" w14:textId="0B51F9D0" w:rsidR="002F0BFE" w:rsidRDefault="002F0BFE">
      <w:pPr>
        <w:jc w:val="both"/>
      </w:pPr>
    </w:p>
    <w:p w14:paraId="61AD8DFD" w14:textId="62E96605" w:rsidR="002F0BFE" w:rsidRDefault="00564C5E">
      <w:pPr>
        <w:jc w:val="both"/>
      </w:pPr>
      <w:r w:rsidRPr="00505889">
        <w:rPr>
          <w:noProof/>
          <w:lang w:eastAsia="en-CA"/>
        </w:rPr>
        <w:drawing>
          <wp:anchor distT="0" distB="0" distL="114300" distR="114300" simplePos="0" relativeHeight="251732992" behindDoc="0" locked="0" layoutInCell="1" allowOverlap="1" wp14:anchorId="49AB7A58" wp14:editId="622CE075">
            <wp:simplePos x="0" y="0"/>
            <wp:positionH relativeFrom="margin">
              <wp:align>right</wp:align>
            </wp:positionH>
            <wp:positionV relativeFrom="paragraph">
              <wp:posOffset>4445</wp:posOffset>
            </wp:positionV>
            <wp:extent cx="2294890" cy="2129790"/>
            <wp:effectExtent l="0" t="0" r="0" b="3810"/>
            <wp:wrapSquare wrapText="bothSides"/>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294890" cy="2129790"/>
                    </a:xfrm>
                    <a:prstGeom prst="rect">
                      <a:avLst/>
                    </a:prstGeom>
                  </pic:spPr>
                </pic:pic>
              </a:graphicData>
            </a:graphic>
            <wp14:sizeRelH relativeFrom="margin">
              <wp14:pctWidth>0</wp14:pctWidth>
            </wp14:sizeRelH>
            <wp14:sizeRelV relativeFrom="margin">
              <wp14:pctHeight>0</wp14:pctHeight>
            </wp14:sizeRelV>
          </wp:anchor>
        </w:drawing>
      </w:r>
      <w:r w:rsidR="0047240C">
        <w:t xml:space="preserve">In the </w:t>
      </w:r>
      <w:r w:rsidR="0047240C">
        <w:rPr>
          <w:i/>
        </w:rPr>
        <w:t>Which</w:t>
      </w:r>
      <w:r w:rsidR="0047240C">
        <w:t xml:space="preserve"> tab, check </w:t>
      </w:r>
      <w:r w:rsidR="0047240C">
        <w:rPr>
          <w:noProof/>
          <w:lang w:eastAsia="en-CA"/>
        </w:rPr>
        <w:drawing>
          <wp:inline distT="0" distB="0" distL="0" distR="0" wp14:anchorId="38186B82" wp14:editId="1BE11E44">
            <wp:extent cx="147959" cy="147959"/>
            <wp:effectExtent l="0" t="0" r="4441" b="4441"/>
            <wp:docPr id="71" name="Picture 32"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rsidR="0047240C">
        <w:t xml:space="preserve"> the “</w:t>
      </w:r>
      <w:r w:rsidR="0047240C">
        <w:rPr>
          <w:rFonts w:ascii="Courier New" w:hAnsi="Courier New" w:cs="Courier New"/>
        </w:rPr>
        <w:t>Select variables</w:t>
      </w:r>
      <w:r w:rsidR="0047240C">
        <w:t xml:space="preserve">” checkbox and select the checkboxes of the variables you are interested in. </w:t>
      </w:r>
    </w:p>
    <w:p w14:paraId="5A2D11A7" w14:textId="27EE9EE4" w:rsidR="002F0BFE" w:rsidRDefault="002F0BFE"/>
    <w:p w14:paraId="0E0B1F58" w14:textId="0FB1CD2C" w:rsidR="002F0BFE" w:rsidRDefault="0047240C">
      <w:r>
        <w:t xml:space="preserve">For this example, check </w:t>
      </w:r>
      <w:r>
        <w:rPr>
          <w:noProof/>
          <w:lang w:eastAsia="en-CA"/>
        </w:rPr>
        <w:drawing>
          <wp:inline distT="0" distB="0" distL="0" distR="0" wp14:anchorId="2652C77C" wp14:editId="50BB9D0A">
            <wp:extent cx="147959" cy="147959"/>
            <wp:effectExtent l="0" t="0" r="4441" b="4441"/>
            <wp:docPr id="72" name="Picture 33"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t xml:space="preserve"> </w:t>
      </w:r>
      <w:r>
        <w:rPr>
          <w:rFonts w:ascii="Courier New" w:hAnsi="Courier New" w:cs="Courier New"/>
        </w:rPr>
        <w:t>Tmin</w:t>
      </w:r>
      <w:r>
        <w:t xml:space="preserve"> and </w:t>
      </w:r>
      <w:r>
        <w:rPr>
          <w:rFonts w:ascii="Courier New" w:hAnsi="Courier New" w:cs="Courier New"/>
        </w:rPr>
        <w:t>Tmax</w:t>
      </w:r>
      <w:r>
        <w:t>.</w:t>
      </w:r>
    </w:p>
    <w:p w14:paraId="5BBE271E" w14:textId="77777777" w:rsidR="002F0BFE" w:rsidRDefault="002F0BFE"/>
    <w:p w14:paraId="28EF93EC" w14:textId="77777777" w:rsidR="002F0BFE" w:rsidRDefault="002F0BFE"/>
    <w:p w14:paraId="0A0A9F67" w14:textId="77777777" w:rsidR="002F0BFE" w:rsidRDefault="0047240C">
      <w:r>
        <w:t xml:space="preserve">In the </w:t>
      </w:r>
      <w:r>
        <w:rPr>
          <w:i/>
        </w:rPr>
        <w:t>How</w:t>
      </w:r>
      <w:r>
        <w:t xml:space="preserve"> tab, check </w:t>
      </w:r>
      <w:r>
        <w:rPr>
          <w:noProof/>
          <w:lang w:eastAsia="en-CA"/>
        </w:rPr>
        <w:drawing>
          <wp:inline distT="0" distB="0" distL="0" distR="0" wp14:anchorId="48845CED" wp14:editId="18EDD734">
            <wp:extent cx="147959" cy="147959"/>
            <wp:effectExtent l="0" t="0" r="4441" b="4441"/>
            <wp:docPr id="73" name="Picture 34"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t xml:space="preserve"> the “</w:t>
      </w:r>
      <w:r>
        <w:rPr>
          <w:rFonts w:ascii="Courier New" w:hAnsi="Courier New" w:cs="Courier New"/>
        </w:rPr>
        <w:t>Define time transformation</w:t>
      </w:r>
      <w:r>
        <w:t xml:space="preserve">” checkbox. </w:t>
      </w:r>
    </w:p>
    <w:p w14:paraId="5491DDA7" w14:textId="77777777" w:rsidR="002F0BFE" w:rsidRDefault="0047240C">
      <w:r>
        <w:t>Then, select “</w:t>
      </w:r>
      <w:r>
        <w:rPr>
          <w:rFonts w:ascii="Courier New" w:hAnsi="Courier New" w:cs="Courier New"/>
        </w:rPr>
        <w:t>Monthly</w:t>
      </w:r>
      <w:r>
        <w:t xml:space="preserve">” from the right hand side </w:t>
      </w:r>
    </w:p>
    <w:p w14:paraId="7AF12216" w14:textId="77777777" w:rsidR="002F0BFE" w:rsidRDefault="0047240C">
      <w:r>
        <w:rPr>
          <w:noProof/>
          <w:lang w:eastAsia="en-CA"/>
        </w:rPr>
        <w:lastRenderedPageBreak/>
        <w:drawing>
          <wp:anchor distT="0" distB="0" distL="114300" distR="114300" simplePos="0" relativeHeight="251660288" behindDoc="0" locked="0" layoutInCell="1" allowOverlap="1" wp14:anchorId="776596F7" wp14:editId="7200C7FE">
            <wp:simplePos x="0" y="0"/>
            <wp:positionH relativeFrom="margin">
              <wp:align>right</wp:align>
            </wp:positionH>
            <wp:positionV relativeFrom="paragraph">
              <wp:posOffset>207601</wp:posOffset>
            </wp:positionV>
            <wp:extent cx="2298701" cy="2018666"/>
            <wp:effectExtent l="0" t="0" r="6350" b="635"/>
            <wp:wrapTight wrapText="bothSides">
              <wp:wrapPolygon edited="0">
                <wp:start x="0" y="0"/>
                <wp:lineTo x="0" y="21403"/>
                <wp:lineTo x="21481" y="21403"/>
                <wp:lineTo x="21481" y="0"/>
                <wp:lineTo x="0" y="0"/>
              </wp:wrapPolygon>
            </wp:wrapTight>
            <wp:docPr id="74" name="Picture 3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298701" cy="2018666"/>
                    </a:xfrm>
                    <a:prstGeom prst="rect">
                      <a:avLst/>
                    </a:prstGeom>
                    <a:noFill/>
                    <a:ln>
                      <a:noFill/>
                      <a:prstDash/>
                    </a:ln>
                  </pic:spPr>
                </pic:pic>
              </a:graphicData>
            </a:graphic>
          </wp:anchor>
        </w:drawing>
      </w:r>
      <w:r>
        <w:t xml:space="preserve">drop-down list of the </w:t>
      </w:r>
      <w:r>
        <w:rPr>
          <w:b/>
        </w:rPr>
        <w:t>Temporal transformation of type</w:t>
      </w:r>
      <w:r>
        <w:t xml:space="preserve"> field and “For each year” from the right hand side drop-down list of the </w:t>
      </w:r>
      <w:r>
        <w:rPr>
          <w:b/>
        </w:rPr>
        <w:t>Temporal transformation of mode</w:t>
      </w:r>
      <w:r>
        <w:t xml:space="preserve"> field.</w:t>
      </w:r>
    </w:p>
    <w:p w14:paraId="0FB59EB4" w14:textId="77777777" w:rsidR="002F0BFE" w:rsidRDefault="0047240C">
      <w:r>
        <w:t>Make sure that the default “</w:t>
      </w:r>
      <w:r>
        <w:rPr>
          <w:rFonts w:ascii="Courier New" w:hAnsi="Courier New" w:cs="Courier New"/>
        </w:rPr>
        <w:t>Statistic</w:t>
      </w:r>
      <w:r>
        <w:t xml:space="preserve">” radio button </w:t>
      </w:r>
      <w:r>
        <w:rPr>
          <w:noProof/>
          <w:lang w:eastAsia="en-CA"/>
        </w:rPr>
        <w:drawing>
          <wp:inline distT="0" distB="0" distL="0" distR="0" wp14:anchorId="11292155" wp14:editId="71F063B0">
            <wp:extent cx="133346" cy="133346"/>
            <wp:effectExtent l="0" t="0" r="4" b="4"/>
            <wp:docPr id="75" name="Picture 35"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rcRect/>
                    <a:stretch>
                      <a:fillRect/>
                    </a:stretch>
                  </pic:blipFill>
                  <pic:spPr>
                    <a:xfrm>
                      <a:off x="0" y="0"/>
                      <a:ext cx="133346" cy="133346"/>
                    </a:xfrm>
                    <a:prstGeom prst="rect">
                      <a:avLst/>
                    </a:prstGeom>
                    <a:noFill/>
                    <a:ln>
                      <a:noFill/>
                      <a:prstDash/>
                    </a:ln>
                  </pic:spPr>
                </pic:pic>
              </a:graphicData>
            </a:graphic>
          </wp:inline>
        </w:drawing>
      </w:r>
      <w:r>
        <w:t xml:space="preserve"> is selected and that the drop-down list on the right is set to “</w:t>
      </w:r>
      <w:r>
        <w:rPr>
          <w:rFonts w:ascii="Courier New" w:hAnsi="Courier New" w:cs="Courier New"/>
        </w:rPr>
        <w:t>All statistics</w:t>
      </w:r>
      <w:r>
        <w:t xml:space="preserve">”. </w:t>
      </w:r>
    </w:p>
    <w:p w14:paraId="45962AD8" w14:textId="77777777" w:rsidR="002F0BFE" w:rsidRDefault="0047240C">
      <w:r>
        <w:t xml:space="preserve">Uncheck </w:t>
      </w:r>
      <w:r>
        <w:rPr>
          <w:noProof/>
          <w:lang w:eastAsia="en-CA"/>
        </w:rPr>
        <w:drawing>
          <wp:inline distT="0" distB="0" distL="0" distR="0" wp14:anchorId="2E2D3E6A" wp14:editId="18C03C81">
            <wp:extent cx="138431" cy="138431"/>
            <wp:effectExtent l="0" t="0" r="0" b="0"/>
            <wp:docPr id="76" name="Picture 36" descr="Un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rcRect/>
                    <a:stretch>
                      <a:fillRect/>
                    </a:stretch>
                  </pic:blipFill>
                  <pic:spPr>
                    <a:xfrm>
                      <a:off x="0" y="0"/>
                      <a:ext cx="138431" cy="138431"/>
                    </a:xfrm>
                    <a:prstGeom prst="rect">
                      <a:avLst/>
                    </a:prstGeom>
                    <a:noFill/>
                    <a:ln>
                      <a:noFill/>
                      <a:prstDash/>
                    </a:ln>
                  </pic:spPr>
                </pic:pic>
              </a:graphicData>
            </a:graphic>
          </wp:inline>
        </w:drawing>
      </w:r>
      <w:r>
        <w:t xml:space="preserve"> the “</w:t>
      </w:r>
      <w:r>
        <w:rPr>
          <w:rFonts w:ascii="Courier New" w:hAnsi="Courier New" w:cs="Courier New"/>
        </w:rPr>
        <w:t>Over replications</w:t>
      </w:r>
      <w:r>
        <w:t>” checkbox and then click OK to save the specifications entered for all tabs.</w:t>
      </w:r>
    </w:p>
    <w:p w14:paraId="2CF676F0" w14:textId="77777777" w:rsidR="002F0BFE" w:rsidRDefault="002F0BFE">
      <w:pPr>
        <w:jc w:val="both"/>
      </w:pPr>
    </w:p>
    <w:p w14:paraId="063DA032" w14:textId="77777777" w:rsidR="002F0BFE" w:rsidRDefault="0047240C">
      <w:pPr>
        <w:jc w:val="both"/>
      </w:pPr>
      <w:r>
        <w:rPr>
          <w:noProof/>
          <w:lang w:eastAsia="en-CA"/>
        </w:rPr>
        <w:drawing>
          <wp:anchor distT="0" distB="0" distL="114300" distR="114300" simplePos="0" relativeHeight="251648000" behindDoc="0" locked="0" layoutInCell="1" allowOverlap="1" wp14:anchorId="21DDEC18" wp14:editId="30509BB2">
            <wp:simplePos x="0" y="0"/>
            <wp:positionH relativeFrom="margin">
              <wp:align>right</wp:align>
            </wp:positionH>
            <wp:positionV relativeFrom="paragraph">
              <wp:posOffset>879168</wp:posOffset>
            </wp:positionV>
            <wp:extent cx="1587600" cy="1198800"/>
            <wp:effectExtent l="0" t="0" r="0" b="1905"/>
            <wp:wrapTight wrapText="bothSides">
              <wp:wrapPolygon edited="0">
                <wp:start x="0" y="0"/>
                <wp:lineTo x="0" y="21291"/>
                <wp:lineTo x="21254" y="21291"/>
                <wp:lineTo x="21254" y="0"/>
                <wp:lineTo x="0" y="0"/>
              </wp:wrapPolygon>
            </wp:wrapTight>
            <wp:docPr id="7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587600" cy="11988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t xml:space="preserve">Before running the </w:t>
      </w:r>
      <w:r w:rsidR="0059084E">
        <w:t xml:space="preserve">weather generation </w:t>
      </w:r>
      <w:r>
        <w:t>and the analysis, make sure that the simulation “</w:t>
      </w:r>
      <w:r>
        <w:rPr>
          <w:rFonts w:ascii="Courier New" w:hAnsi="Courier New" w:cs="Courier New"/>
        </w:rPr>
        <w:t>Example 1</w:t>
      </w:r>
      <w:r>
        <w:t>” and the analysis “</w:t>
      </w:r>
      <w:r>
        <w:rPr>
          <w:rFonts w:ascii="Courier New" w:hAnsi="Courier New" w:cs="Courier New"/>
        </w:rPr>
        <w:t>Subset</w:t>
      </w:r>
      <w:r>
        <w:t xml:space="preserve">” checkboxes are checked </w:t>
      </w:r>
      <w:r>
        <w:rPr>
          <w:noProof/>
          <w:lang w:eastAsia="en-CA"/>
        </w:rPr>
        <w:drawing>
          <wp:inline distT="0" distB="0" distL="0" distR="0" wp14:anchorId="5FDE9F85" wp14:editId="7A9AA993">
            <wp:extent cx="147959" cy="147959"/>
            <wp:effectExtent l="0" t="0" r="4441" b="4441"/>
            <wp:docPr id="78" name="Picture 37"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t xml:space="preserve"> in the Project window. Then, click the Execute Checked button </w:t>
      </w:r>
      <w:r>
        <w:rPr>
          <w:noProof/>
          <w:lang w:eastAsia="en-CA"/>
        </w:rPr>
        <w:drawing>
          <wp:inline distT="0" distB="0" distL="0" distR="0" wp14:anchorId="1A685AB3" wp14:editId="306C46E4">
            <wp:extent cx="138431" cy="138431"/>
            <wp:effectExtent l="0" t="0" r="0" b="0"/>
            <wp:docPr id="79" name="Pictur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38431" cy="138431"/>
                    </a:xfrm>
                    <a:prstGeom prst="rect">
                      <a:avLst/>
                    </a:prstGeom>
                    <a:noFill/>
                    <a:ln>
                      <a:noFill/>
                      <a:prstDash/>
                    </a:ln>
                  </pic:spPr>
                </pic:pic>
              </a:graphicData>
            </a:graphic>
          </wp:inline>
        </w:drawing>
      </w:r>
      <w:r>
        <w:t xml:space="preserve"> on the main window’s toolbar, or select [Project] and then [Execute Checked] from the menu bar. </w:t>
      </w:r>
    </w:p>
    <w:p w14:paraId="05374AD3" w14:textId="77777777" w:rsidR="002F0BFE" w:rsidRDefault="002F0BFE">
      <w:pPr>
        <w:jc w:val="both"/>
      </w:pPr>
    </w:p>
    <w:p w14:paraId="353E3E05" w14:textId="77777777" w:rsidR="002F0BFE" w:rsidRDefault="0047240C">
      <w:pPr>
        <w:jc w:val="both"/>
      </w:pPr>
      <w:r>
        <w:t xml:space="preserve">The BioSIM progress bar will briefly appear before the results become visible in the </w:t>
      </w:r>
      <w:r w:rsidR="0059084E">
        <w:rPr>
          <w:i/>
        </w:rPr>
        <w:t>Spreadsheet</w:t>
      </w:r>
      <w:r>
        <w:t xml:space="preserve"> window. </w:t>
      </w:r>
    </w:p>
    <w:p w14:paraId="2FDE1697" w14:textId="77777777" w:rsidR="002F0BFE" w:rsidRDefault="002F0BFE">
      <w:pPr>
        <w:jc w:val="both"/>
      </w:pPr>
    </w:p>
    <w:p w14:paraId="76157159" w14:textId="77777777" w:rsidR="002F0BFE" w:rsidRDefault="0047240C">
      <w:pPr>
        <w:jc w:val="both"/>
      </w:pPr>
      <w:r>
        <w:t xml:space="preserve">Please note that when the Execute Checked button </w:t>
      </w:r>
      <w:r>
        <w:rPr>
          <w:noProof/>
          <w:lang w:eastAsia="en-CA"/>
        </w:rPr>
        <w:drawing>
          <wp:inline distT="0" distB="0" distL="0" distR="0" wp14:anchorId="44E865B4" wp14:editId="2292922B">
            <wp:extent cx="138431" cy="138431"/>
            <wp:effectExtent l="0" t="0" r="0" b="0"/>
            <wp:docPr id="80" name="Picture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38431" cy="138431"/>
                    </a:xfrm>
                    <a:prstGeom prst="rect">
                      <a:avLst/>
                    </a:prstGeom>
                    <a:noFill/>
                    <a:ln>
                      <a:noFill/>
                      <a:prstDash/>
                    </a:ln>
                  </pic:spPr>
                </pic:pic>
              </a:graphicData>
            </a:graphic>
          </wp:inline>
        </w:drawing>
      </w:r>
      <w:r>
        <w:t xml:space="preserve"> is clicked, results are created/updated for all checked components of the project.</w:t>
      </w:r>
    </w:p>
    <w:p w14:paraId="2FAA6303" w14:textId="77777777" w:rsidR="002F0BFE" w:rsidRDefault="002F0BFE">
      <w:pPr>
        <w:jc w:val="both"/>
        <w:rPr>
          <w:b/>
          <w:bCs/>
        </w:rPr>
      </w:pPr>
    </w:p>
    <w:p w14:paraId="36A53159" w14:textId="77777777" w:rsidR="002F0BFE" w:rsidRDefault="0047240C">
      <w:pPr>
        <w:jc w:val="both"/>
      </w:pPr>
      <w:r>
        <w:rPr>
          <w:b/>
          <w:bCs/>
        </w:rPr>
        <w:t>To view the results:</w:t>
      </w:r>
      <w:r>
        <w:t> </w:t>
      </w:r>
    </w:p>
    <w:p w14:paraId="7A62F334" w14:textId="77777777" w:rsidR="002F0BFE" w:rsidRDefault="002F0BFE">
      <w:pPr>
        <w:jc w:val="both"/>
      </w:pPr>
    </w:p>
    <w:p w14:paraId="411903DB" w14:textId="77777777" w:rsidR="002F0BFE" w:rsidRDefault="0047240C">
      <w:pPr>
        <w:jc w:val="both"/>
      </w:pPr>
      <w:r>
        <w:t>Select the “</w:t>
      </w:r>
      <w:r>
        <w:rPr>
          <w:rFonts w:ascii="Courier New" w:hAnsi="Courier New" w:cs="Courier New"/>
        </w:rPr>
        <w:t>Subset</w:t>
      </w:r>
      <w:r>
        <w:t xml:space="preserve">” analysis in the Project window. The numerical results for this analysis can be viewed in the </w:t>
      </w:r>
      <w:r w:rsidR="0059084E">
        <w:rPr>
          <w:i/>
        </w:rPr>
        <w:t>Spreads</w:t>
      </w:r>
      <w:r w:rsidR="007B6634">
        <w:rPr>
          <w:i/>
        </w:rPr>
        <w:t>h</w:t>
      </w:r>
      <w:r w:rsidR="0059084E">
        <w:rPr>
          <w:i/>
        </w:rPr>
        <w:t>eet</w:t>
      </w:r>
      <w:r>
        <w:t xml:space="preserve"> window. </w:t>
      </w:r>
    </w:p>
    <w:p w14:paraId="77B5CD09" w14:textId="77777777" w:rsidR="0059084E" w:rsidRDefault="0059084E">
      <w:pPr>
        <w:jc w:val="both"/>
      </w:pPr>
    </w:p>
    <w:p w14:paraId="6CDDA904" w14:textId="77777777" w:rsidR="00D76BCD" w:rsidRDefault="00D76BCD">
      <w:pPr>
        <w:jc w:val="both"/>
      </w:pPr>
      <w:r>
        <w:rPr>
          <w:noProof/>
          <w:lang w:eastAsia="en-CA"/>
        </w:rPr>
        <w:drawing>
          <wp:inline distT="0" distB="0" distL="0" distR="0" wp14:anchorId="7E4BEA0B" wp14:editId="09356734">
            <wp:extent cx="3593300" cy="1486382"/>
            <wp:effectExtent l="0" t="0" r="762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7899" cy="1492421"/>
                    </a:xfrm>
                    <a:prstGeom prst="rect">
                      <a:avLst/>
                    </a:prstGeom>
                  </pic:spPr>
                </pic:pic>
              </a:graphicData>
            </a:graphic>
          </wp:inline>
        </w:drawing>
      </w:r>
    </w:p>
    <w:p w14:paraId="0B0A075B" w14:textId="15148AD5" w:rsidR="00D76BCD" w:rsidRDefault="00D76BCD">
      <w:pPr>
        <w:jc w:val="both"/>
        <w:rPr>
          <w:sz w:val="14"/>
          <w:szCs w:val="14"/>
        </w:rPr>
      </w:pPr>
      <w:r>
        <w:rPr>
          <w:sz w:val="14"/>
          <w:szCs w:val="14"/>
        </w:rPr>
        <w:t>BioSIM always shows the child component’s results in the temporal format (all years) of the parent component. Therefore, missing values (-999) are used to fill the cells that were outside the desired period for the child component</w:t>
      </w:r>
    </w:p>
    <w:p w14:paraId="501EBCE2" w14:textId="77777777" w:rsidR="00D76BCD" w:rsidRDefault="00D76BCD">
      <w:pPr>
        <w:jc w:val="both"/>
      </w:pPr>
    </w:p>
    <w:p w14:paraId="1487C25D" w14:textId="775AD399" w:rsidR="002F0BFE" w:rsidRDefault="0047240C">
      <w:pPr>
        <w:jc w:val="both"/>
      </w:pPr>
      <w:r>
        <w:t xml:space="preserve">The drop-down list you see in the upper right corner of the </w:t>
      </w:r>
      <w:r w:rsidR="0059084E">
        <w:t>spreadsheet</w:t>
      </w:r>
      <w:r>
        <w:t xml:space="preserve"> window allows you to choose the statistic for which you want to view the current results. </w:t>
      </w:r>
    </w:p>
    <w:p w14:paraId="3738396F" w14:textId="77777777" w:rsidR="002F0BFE" w:rsidRDefault="002F0BFE">
      <w:pPr>
        <w:jc w:val="both"/>
      </w:pPr>
    </w:p>
    <w:p w14:paraId="03003464" w14:textId="77777777" w:rsidR="002F0BFE" w:rsidRDefault="0047240C">
      <w:pPr>
        <w:jc w:val="both"/>
      </w:pPr>
      <w:r>
        <w:t>For example, if you select “</w:t>
      </w:r>
      <w:r>
        <w:rPr>
          <w:rFonts w:ascii="Courier New" w:hAnsi="Courier New" w:cs="Courier New"/>
        </w:rPr>
        <w:t>Nb Values</w:t>
      </w:r>
      <w:r>
        <w:t>”, you will be able to see how many values were used to calculate the statistics.</w:t>
      </w:r>
    </w:p>
    <w:p w14:paraId="39E6845F" w14:textId="77777777" w:rsidR="002F0BFE" w:rsidRDefault="002F0BFE">
      <w:pPr>
        <w:jc w:val="both"/>
      </w:pPr>
    </w:p>
    <w:p w14:paraId="5B70F226" w14:textId="77777777" w:rsidR="002F0BFE" w:rsidRDefault="002F0BFE">
      <w:pPr>
        <w:jc w:val="both"/>
      </w:pPr>
    </w:p>
    <w:p w14:paraId="17069125" w14:textId="77777777" w:rsidR="002F0BFE" w:rsidRDefault="0047240C" w:rsidP="00270473">
      <w:pPr>
        <w:pStyle w:val="Titre2"/>
      </w:pPr>
      <w:bookmarkStart w:id="40" w:name="_Toc348007265"/>
      <w:bookmarkStart w:id="41" w:name="_Toc487030112"/>
      <w:bookmarkStart w:id="42" w:name="_Toc46901515"/>
      <w:r>
        <w:t>Step 5: Adding a component onto another component</w:t>
      </w:r>
      <w:bookmarkEnd w:id="40"/>
      <w:bookmarkEnd w:id="41"/>
      <w:bookmarkEnd w:id="42"/>
    </w:p>
    <w:p w14:paraId="71FAFD26" w14:textId="77777777" w:rsidR="002F0BFE" w:rsidRDefault="002F0BFE">
      <w:pPr>
        <w:jc w:val="both"/>
      </w:pPr>
    </w:p>
    <w:p w14:paraId="44CE8A4C" w14:textId="77777777" w:rsidR="002F0BFE" w:rsidRDefault="0047240C">
      <w:pPr>
        <w:jc w:val="both"/>
      </w:pPr>
      <w:r>
        <w:lastRenderedPageBreak/>
        <w:t>In the Project window, select the “</w:t>
      </w:r>
      <w:r>
        <w:rPr>
          <w:rFonts w:ascii="Courier New" w:hAnsi="Courier New" w:cs="Courier New"/>
        </w:rPr>
        <w:t>Subset</w:t>
      </w:r>
      <w:r>
        <w:t>” analysis and add a new analysis to it by clicking the Add Analysis button</w:t>
      </w:r>
      <w:r>
        <w:rPr>
          <w:noProof/>
          <w:lang w:eastAsia="en-CA"/>
        </w:rPr>
        <w:drawing>
          <wp:inline distT="0" distB="0" distL="0" distR="0" wp14:anchorId="206B2E8B" wp14:editId="4AE55A5F">
            <wp:extent cx="138431" cy="138431"/>
            <wp:effectExtent l="0" t="0" r="0" b="0"/>
            <wp:docPr id="84"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8431" cy="138431"/>
                    </a:xfrm>
                    <a:prstGeom prst="rect">
                      <a:avLst/>
                    </a:prstGeom>
                    <a:noFill/>
                    <a:ln>
                      <a:noFill/>
                      <a:prstDash/>
                    </a:ln>
                  </pic:spPr>
                </pic:pic>
              </a:graphicData>
            </a:graphic>
          </wp:inline>
        </w:drawing>
      </w:r>
      <w:r>
        <w:t xml:space="preserve">. This will open the Analysis Editor dialog. </w:t>
      </w:r>
    </w:p>
    <w:p w14:paraId="429C6A3D" w14:textId="77777777" w:rsidR="002F0BFE" w:rsidRDefault="0047240C">
      <w:r>
        <w:t xml:space="preserve"> </w:t>
      </w:r>
    </w:p>
    <w:p w14:paraId="05A47DD5" w14:textId="73B8C19B" w:rsidR="002F0BFE" w:rsidRDefault="0047240C">
      <w:r>
        <w:t xml:space="preserve">In the </w:t>
      </w:r>
      <w:r>
        <w:rPr>
          <w:i/>
        </w:rPr>
        <w:t>General</w:t>
      </w:r>
      <w:r>
        <w:t xml:space="preserve"> tab, type </w:t>
      </w:r>
      <w:r w:rsidR="00A77430">
        <w:rPr>
          <w:rFonts w:ascii="Courier New" w:hAnsi="Courier New" w:cs="Courier New"/>
        </w:rPr>
        <w:t xml:space="preserve">Mean </w:t>
      </w:r>
      <w:r>
        <w:rPr>
          <w:rFonts w:ascii="Courier New" w:hAnsi="Courier New" w:cs="Courier New"/>
        </w:rPr>
        <w:t xml:space="preserve">of </w:t>
      </w:r>
      <w:r w:rsidR="00A77430">
        <w:rPr>
          <w:rFonts w:ascii="Courier New" w:hAnsi="Courier New" w:cs="Courier New"/>
        </w:rPr>
        <w:t>temperature</w:t>
      </w:r>
      <w:r w:rsidR="00A77430">
        <w:t xml:space="preserve"> </w:t>
      </w:r>
      <w:r>
        <w:t xml:space="preserve">in the </w:t>
      </w:r>
      <w:r>
        <w:rPr>
          <w:b/>
        </w:rPr>
        <w:t>Name</w:t>
      </w:r>
      <w:r>
        <w:t xml:space="preserve"> field. </w:t>
      </w:r>
    </w:p>
    <w:p w14:paraId="127BF56D" w14:textId="77777777" w:rsidR="002F0BFE" w:rsidRDefault="002F0BFE"/>
    <w:p w14:paraId="38830E0C" w14:textId="77777777" w:rsidR="002F0BFE" w:rsidRDefault="0047240C">
      <w:r>
        <w:t xml:space="preserve">For this example, there is no need to modify anything in the </w:t>
      </w:r>
      <w:r>
        <w:rPr>
          <w:i/>
        </w:rPr>
        <w:t>Where, When,</w:t>
      </w:r>
      <w:r>
        <w:t xml:space="preserve"> </w:t>
      </w:r>
      <w:r>
        <w:rPr>
          <w:i/>
        </w:rPr>
        <w:t>what and which</w:t>
      </w:r>
      <w:r>
        <w:t xml:space="preserve"> tabs.</w:t>
      </w:r>
    </w:p>
    <w:p w14:paraId="16BEA5B9" w14:textId="77777777" w:rsidR="002F0BFE" w:rsidRDefault="002F0BFE"/>
    <w:p w14:paraId="2AE86900" w14:textId="77777777" w:rsidR="002F0BFE" w:rsidRDefault="002F0BFE"/>
    <w:p w14:paraId="3110E0B8" w14:textId="77777777" w:rsidR="002F0BFE" w:rsidRDefault="002F0BFE"/>
    <w:p w14:paraId="6F89C3C4" w14:textId="11E84D19" w:rsidR="002F0BFE" w:rsidRDefault="0047240C">
      <w:r>
        <w:t xml:space="preserve">In the </w:t>
      </w:r>
      <w:r>
        <w:rPr>
          <w:i/>
        </w:rPr>
        <w:t>How</w:t>
      </w:r>
      <w:r>
        <w:t xml:space="preserve"> tab, select “</w:t>
      </w:r>
      <w:r w:rsidR="00505889" w:rsidRPr="00781545">
        <w:rPr>
          <w:rFonts w:ascii="Courier New" w:hAnsi="Courier New" w:cs="Courier New"/>
          <w:i/>
        </w:rPr>
        <w:t>Mean</w:t>
      </w:r>
      <w:r>
        <w:t xml:space="preserve">” from the drop-down list to the right of the </w:t>
      </w:r>
      <w:r>
        <w:rPr>
          <w:b/>
        </w:rPr>
        <w:t>Statistic to work on</w:t>
      </w:r>
      <w:r>
        <w:t xml:space="preserve"> field. This will instruct BioSIM to use the </w:t>
      </w:r>
      <w:r w:rsidR="009D0B53">
        <w:t xml:space="preserve">mean </w:t>
      </w:r>
      <w:r>
        <w:t xml:space="preserve">among the results of the parent analysis. </w:t>
      </w:r>
    </w:p>
    <w:p w14:paraId="132816A4" w14:textId="60D3A3F6" w:rsidR="002F0BFE" w:rsidRDefault="002F0BFE"/>
    <w:p w14:paraId="03F93C5E" w14:textId="77777777" w:rsidR="002F0BFE" w:rsidRDefault="0047240C">
      <w:r>
        <w:t xml:space="preserve">Check </w:t>
      </w:r>
      <w:r>
        <w:rPr>
          <w:noProof/>
          <w:lang w:eastAsia="en-CA"/>
        </w:rPr>
        <w:drawing>
          <wp:inline distT="0" distB="0" distL="0" distR="0" wp14:anchorId="0747B651" wp14:editId="6529EED5">
            <wp:extent cx="147959" cy="147959"/>
            <wp:effectExtent l="0" t="0" r="4441" b="4441"/>
            <wp:docPr id="86" name="Picture 43"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t xml:space="preserve"> the “</w:t>
      </w:r>
      <w:r>
        <w:rPr>
          <w:rFonts w:ascii="Courier New" w:hAnsi="Courier New" w:cs="Courier New"/>
        </w:rPr>
        <w:t>Define time transformation</w:t>
      </w:r>
      <w:r>
        <w:t xml:space="preserve">” checkbox to activate the right hand side drop-down lists of the </w:t>
      </w:r>
      <w:r>
        <w:rPr>
          <w:b/>
        </w:rPr>
        <w:t xml:space="preserve">Temporal transformation of type </w:t>
      </w:r>
      <w:r>
        <w:t xml:space="preserve">and </w:t>
      </w:r>
      <w:r>
        <w:rPr>
          <w:b/>
        </w:rPr>
        <w:t xml:space="preserve">Temporal transformation of mode </w:t>
      </w:r>
      <w:r>
        <w:t>fields and select “</w:t>
      </w:r>
      <w:r>
        <w:rPr>
          <w:rFonts w:ascii="Courier New" w:hAnsi="Courier New" w:cs="Courier New"/>
        </w:rPr>
        <w:t>Annual</w:t>
      </w:r>
      <w:r>
        <w:t>” and “</w:t>
      </w:r>
      <w:r>
        <w:rPr>
          <w:rFonts w:ascii="Courier New" w:hAnsi="Courier New" w:cs="Courier New"/>
        </w:rPr>
        <w:t>For each year</w:t>
      </w:r>
      <w:r>
        <w:t xml:space="preserve">” respectively. </w:t>
      </w:r>
    </w:p>
    <w:p w14:paraId="0B8D8AC3" w14:textId="0D8BBDC6" w:rsidR="002F0BFE" w:rsidRDefault="00D76BCD">
      <w:r w:rsidRPr="00D76BCD">
        <w:rPr>
          <w:noProof/>
          <w:lang w:eastAsia="en-CA"/>
        </w:rPr>
        <w:drawing>
          <wp:anchor distT="0" distB="0" distL="114300" distR="114300" simplePos="0" relativeHeight="251734016" behindDoc="0" locked="0" layoutInCell="1" allowOverlap="1" wp14:anchorId="59B00DB8" wp14:editId="367CE1F5">
            <wp:simplePos x="0" y="0"/>
            <wp:positionH relativeFrom="margin">
              <wp:align>right</wp:align>
            </wp:positionH>
            <wp:positionV relativeFrom="paragraph">
              <wp:posOffset>127000</wp:posOffset>
            </wp:positionV>
            <wp:extent cx="2595409" cy="2407789"/>
            <wp:effectExtent l="0" t="0" r="0" b="0"/>
            <wp:wrapSquare wrapText="bothSides"/>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595409" cy="2407789"/>
                    </a:xfrm>
                    <a:prstGeom prst="rect">
                      <a:avLst/>
                    </a:prstGeom>
                  </pic:spPr>
                </pic:pic>
              </a:graphicData>
            </a:graphic>
          </wp:anchor>
        </w:drawing>
      </w:r>
    </w:p>
    <w:p w14:paraId="50111F8C" w14:textId="77777777" w:rsidR="002F0BFE" w:rsidRDefault="0047240C">
      <w:r>
        <w:t>Make sure that the default “</w:t>
      </w:r>
      <w:r>
        <w:rPr>
          <w:rFonts w:ascii="Courier New" w:hAnsi="Courier New" w:cs="Courier New"/>
        </w:rPr>
        <w:t>Statistic</w:t>
      </w:r>
      <w:r>
        <w:t xml:space="preserve">” radio button </w:t>
      </w:r>
      <w:r>
        <w:rPr>
          <w:noProof/>
          <w:lang w:eastAsia="en-CA"/>
        </w:rPr>
        <w:drawing>
          <wp:inline distT="0" distB="0" distL="0" distR="0" wp14:anchorId="14BC3E11" wp14:editId="14A5E01B">
            <wp:extent cx="133346" cy="133346"/>
            <wp:effectExtent l="0" t="0" r="4" b="4"/>
            <wp:docPr id="87" name="Picture 44"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rcRect/>
                    <a:stretch>
                      <a:fillRect/>
                    </a:stretch>
                  </pic:blipFill>
                  <pic:spPr>
                    <a:xfrm>
                      <a:off x="0" y="0"/>
                      <a:ext cx="133346" cy="133346"/>
                    </a:xfrm>
                    <a:prstGeom prst="rect">
                      <a:avLst/>
                    </a:prstGeom>
                    <a:noFill/>
                    <a:ln>
                      <a:noFill/>
                      <a:prstDash/>
                    </a:ln>
                  </pic:spPr>
                </pic:pic>
              </a:graphicData>
            </a:graphic>
          </wp:inline>
        </w:drawing>
      </w:r>
      <w:r>
        <w:t xml:space="preserve"> is selected and that the drop-down list on the right is set to “</w:t>
      </w:r>
      <w:r>
        <w:rPr>
          <w:rFonts w:ascii="Courier New" w:hAnsi="Courier New" w:cs="Courier New"/>
        </w:rPr>
        <w:t>All statistics</w:t>
      </w:r>
      <w:r>
        <w:t xml:space="preserve">”. </w:t>
      </w:r>
    </w:p>
    <w:p w14:paraId="3BF42D5A" w14:textId="77777777" w:rsidR="002F0BFE" w:rsidRDefault="002F0BFE"/>
    <w:p w14:paraId="217CBA54" w14:textId="77777777" w:rsidR="002F0BFE" w:rsidRDefault="0047240C">
      <w:r>
        <w:t>Uncheck</w:t>
      </w:r>
      <w:r>
        <w:rPr>
          <w:noProof/>
          <w:lang w:eastAsia="en-CA"/>
        </w:rPr>
        <w:drawing>
          <wp:inline distT="0" distB="0" distL="0" distR="0" wp14:anchorId="3A931BB0" wp14:editId="389A0B66">
            <wp:extent cx="138431" cy="138431"/>
            <wp:effectExtent l="0" t="0" r="0" b="0"/>
            <wp:docPr id="88" name="Picture 45" descr="Un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rcRect/>
                    <a:stretch>
                      <a:fillRect/>
                    </a:stretch>
                  </pic:blipFill>
                  <pic:spPr>
                    <a:xfrm>
                      <a:off x="0" y="0"/>
                      <a:ext cx="138431" cy="138431"/>
                    </a:xfrm>
                    <a:prstGeom prst="rect">
                      <a:avLst/>
                    </a:prstGeom>
                    <a:noFill/>
                    <a:ln>
                      <a:noFill/>
                      <a:prstDash/>
                    </a:ln>
                  </pic:spPr>
                </pic:pic>
              </a:graphicData>
            </a:graphic>
          </wp:inline>
        </w:drawing>
      </w:r>
      <w:r>
        <w:t xml:space="preserve"> the “</w:t>
      </w:r>
      <w:r>
        <w:rPr>
          <w:rFonts w:ascii="Courier New" w:hAnsi="Courier New" w:cs="Courier New"/>
        </w:rPr>
        <w:t>Over replications</w:t>
      </w:r>
      <w:r>
        <w:t>” checkbox and then click OK to save the specifications entered for all tabs.</w:t>
      </w:r>
    </w:p>
    <w:p w14:paraId="4904D9D1" w14:textId="77777777" w:rsidR="002F0BFE" w:rsidRDefault="002F0BFE"/>
    <w:p w14:paraId="5A2514B2" w14:textId="003CD94A" w:rsidR="002F0BFE" w:rsidRDefault="0047240C">
      <w:pPr>
        <w:jc w:val="both"/>
      </w:pPr>
      <w:r>
        <w:t>Before running this new analysis</w:t>
      </w:r>
      <w:r>
        <w:rPr>
          <w:b/>
        </w:rPr>
        <w:t>,</w:t>
      </w:r>
      <w:r>
        <w:t xml:space="preserve"> uncheck </w:t>
      </w:r>
      <w:r>
        <w:rPr>
          <w:noProof/>
          <w:lang w:eastAsia="en-CA"/>
        </w:rPr>
        <w:drawing>
          <wp:inline distT="0" distB="0" distL="0" distR="0" wp14:anchorId="08B42771" wp14:editId="0259D64C">
            <wp:extent cx="138431" cy="138431"/>
            <wp:effectExtent l="0" t="0" r="0" b="0"/>
            <wp:docPr id="89" name="Picture 46" descr="Un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rcRect/>
                    <a:stretch>
                      <a:fillRect/>
                    </a:stretch>
                  </pic:blipFill>
                  <pic:spPr>
                    <a:xfrm>
                      <a:off x="0" y="0"/>
                      <a:ext cx="138431" cy="138431"/>
                    </a:xfrm>
                    <a:prstGeom prst="rect">
                      <a:avLst/>
                    </a:prstGeom>
                    <a:noFill/>
                    <a:ln>
                      <a:noFill/>
                      <a:prstDash/>
                    </a:ln>
                  </pic:spPr>
                </pic:pic>
              </a:graphicData>
            </a:graphic>
          </wp:inline>
        </w:drawing>
      </w:r>
      <w:r>
        <w:t xml:space="preserve"> </w:t>
      </w:r>
      <w:r w:rsidR="009D0B53">
        <w:t>all component</w:t>
      </w:r>
      <w:r>
        <w:t xml:space="preserve"> because they have already been executed and it is not necessary to run them again. </w:t>
      </w:r>
    </w:p>
    <w:p w14:paraId="5B97CE79" w14:textId="77777777" w:rsidR="002F0BFE" w:rsidRDefault="002F0BFE">
      <w:pPr>
        <w:jc w:val="both"/>
      </w:pPr>
    </w:p>
    <w:p w14:paraId="69D8E1AE" w14:textId="756CFE2C" w:rsidR="002F0BFE" w:rsidRDefault="0047240C">
      <w:pPr>
        <w:jc w:val="both"/>
      </w:pPr>
      <w:r>
        <w:t xml:space="preserve">To select only the </w:t>
      </w:r>
      <w:r w:rsidR="009D0B53">
        <w:t xml:space="preserve">component </w:t>
      </w:r>
      <w:r>
        <w:t xml:space="preserve">you are interested in executing, hold down CTRL and check </w:t>
      </w:r>
      <w:r>
        <w:rPr>
          <w:noProof/>
          <w:lang w:eastAsia="en-CA"/>
        </w:rPr>
        <w:drawing>
          <wp:inline distT="0" distB="0" distL="0" distR="0" wp14:anchorId="4B7ED695" wp14:editId="5BFAFC14">
            <wp:extent cx="138431" cy="138431"/>
            <wp:effectExtent l="0" t="0" r="0" b="0"/>
            <wp:docPr id="90" name="Picture 47" descr="Un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rcRect/>
                    <a:stretch>
                      <a:fillRect/>
                    </a:stretch>
                  </pic:blipFill>
                  <pic:spPr>
                    <a:xfrm>
                      <a:off x="0" y="0"/>
                      <a:ext cx="138431" cy="138431"/>
                    </a:xfrm>
                    <a:prstGeom prst="rect">
                      <a:avLst/>
                    </a:prstGeom>
                    <a:noFill/>
                    <a:ln>
                      <a:noFill/>
                      <a:prstDash/>
                    </a:ln>
                  </pic:spPr>
                </pic:pic>
              </a:graphicData>
            </a:graphic>
          </wp:inline>
        </w:drawing>
      </w:r>
      <w:r>
        <w:t xml:space="preserve"> the </w:t>
      </w:r>
      <w:r w:rsidR="009D0B53">
        <w:t xml:space="preserve">component </w:t>
      </w:r>
      <w:r>
        <w:t>checkboxes (next to the component in the Project window). Make sure that the new analysis “</w:t>
      </w:r>
      <w:r w:rsidR="00D76BCD">
        <w:rPr>
          <w:rFonts w:ascii="Courier New" w:hAnsi="Courier New" w:cs="Courier New"/>
          <w:iCs/>
        </w:rPr>
        <w:t>mean</w:t>
      </w:r>
      <w:r>
        <w:rPr>
          <w:iCs/>
        </w:rPr>
        <w:t>”</w:t>
      </w:r>
      <w:r>
        <w:t xml:space="preserve"> checkbox is checked </w:t>
      </w:r>
      <w:r>
        <w:rPr>
          <w:noProof/>
          <w:lang w:eastAsia="en-CA"/>
        </w:rPr>
        <w:drawing>
          <wp:inline distT="0" distB="0" distL="0" distR="0" wp14:anchorId="46A575F7" wp14:editId="54AB5162">
            <wp:extent cx="147959" cy="147959"/>
            <wp:effectExtent l="0" t="0" r="4441" b="4441"/>
            <wp:docPr id="91" name="Picture 48"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t xml:space="preserve"> and then click the Execute Checked button </w:t>
      </w:r>
      <w:r>
        <w:rPr>
          <w:noProof/>
          <w:lang w:eastAsia="en-CA"/>
        </w:rPr>
        <w:drawing>
          <wp:inline distT="0" distB="0" distL="0" distR="0" wp14:anchorId="4B5DEF79" wp14:editId="6DB8CABF">
            <wp:extent cx="138431" cy="138431"/>
            <wp:effectExtent l="0" t="0" r="0" b="0"/>
            <wp:docPr id="92" name="Picture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38431" cy="138431"/>
                    </a:xfrm>
                    <a:prstGeom prst="rect">
                      <a:avLst/>
                    </a:prstGeom>
                    <a:noFill/>
                    <a:ln>
                      <a:noFill/>
                      <a:prstDash/>
                    </a:ln>
                  </pic:spPr>
                </pic:pic>
              </a:graphicData>
            </a:graphic>
          </wp:inline>
        </w:drawing>
      </w:r>
      <w:r>
        <w:t xml:space="preserve"> on the main window’s toolbar, or select [Project] and then [Execute Checked] from the menu bar.</w:t>
      </w:r>
    </w:p>
    <w:p w14:paraId="4056B55D" w14:textId="77777777" w:rsidR="002F0BFE" w:rsidRDefault="002F0BFE">
      <w:pPr>
        <w:jc w:val="both"/>
      </w:pPr>
    </w:p>
    <w:p w14:paraId="597892DD" w14:textId="77777777" w:rsidR="002F0BFE" w:rsidRDefault="0047240C">
      <w:pPr>
        <w:jc w:val="both"/>
      </w:pPr>
      <w:r>
        <w:t>The BioSIM progress bar will appear briefly.</w:t>
      </w:r>
    </w:p>
    <w:p w14:paraId="01A71F93" w14:textId="77777777" w:rsidR="002F0BFE" w:rsidRDefault="002F0BFE">
      <w:pPr>
        <w:jc w:val="both"/>
      </w:pPr>
    </w:p>
    <w:p w14:paraId="0373047A" w14:textId="77777777" w:rsidR="002F0BFE" w:rsidRDefault="0047240C">
      <w:pPr>
        <w:jc w:val="both"/>
        <w:rPr>
          <w:b/>
        </w:rPr>
      </w:pPr>
      <w:r>
        <w:rPr>
          <w:b/>
        </w:rPr>
        <w:t>Understanding these new results:</w:t>
      </w:r>
    </w:p>
    <w:p w14:paraId="6E7F6707" w14:textId="0F195481" w:rsidR="002F0BFE" w:rsidRDefault="002F0BFE">
      <w:pPr>
        <w:jc w:val="both"/>
      </w:pPr>
    </w:p>
    <w:p w14:paraId="28A07169" w14:textId="68AF8F80" w:rsidR="002F0BFE" w:rsidRDefault="00D7714D">
      <w:pPr>
        <w:jc w:val="both"/>
      </w:pPr>
      <w:r>
        <w:t>T</w:t>
      </w:r>
      <w:r w:rsidR="0047240C">
        <w:t xml:space="preserve">he main window’s </w:t>
      </w:r>
      <w:r w:rsidR="0047240C">
        <w:rPr>
          <w:i/>
        </w:rPr>
        <w:t>Data</w:t>
      </w:r>
      <w:r w:rsidR="0047240C">
        <w:t xml:space="preserve"> tab for this new analysis to be the Air Temperature (April to August) per year for each location. </w:t>
      </w:r>
    </w:p>
    <w:p w14:paraId="2E2B9918" w14:textId="3221145E" w:rsidR="002F0BFE" w:rsidRDefault="00D7714D">
      <w:pPr>
        <w:jc w:val="both"/>
      </w:pPr>
      <w:r>
        <w:rPr>
          <w:noProof/>
          <w:lang w:eastAsia="en-CA"/>
        </w:rPr>
        <w:drawing>
          <wp:anchor distT="0" distB="0" distL="114300" distR="114300" simplePos="0" relativeHeight="251751424" behindDoc="0" locked="0" layoutInCell="1" allowOverlap="1" wp14:anchorId="46A2D217" wp14:editId="1F73C007">
            <wp:simplePos x="0" y="0"/>
            <wp:positionH relativeFrom="margin">
              <wp:align>right</wp:align>
            </wp:positionH>
            <wp:positionV relativeFrom="paragraph">
              <wp:posOffset>5080</wp:posOffset>
            </wp:positionV>
            <wp:extent cx="3728085" cy="1228725"/>
            <wp:effectExtent l="0" t="0" r="5715" b="9525"/>
            <wp:wrapSquare wrapText="bothSides"/>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728085" cy="1228725"/>
                    </a:xfrm>
                    <a:prstGeom prst="rect">
                      <a:avLst/>
                    </a:prstGeom>
                  </pic:spPr>
                </pic:pic>
              </a:graphicData>
            </a:graphic>
            <wp14:sizeRelH relativeFrom="margin">
              <wp14:pctWidth>0</wp14:pctWidth>
            </wp14:sizeRelH>
            <wp14:sizeRelV relativeFrom="margin">
              <wp14:pctHeight>0</wp14:pctHeight>
            </wp14:sizeRelV>
          </wp:anchor>
        </w:drawing>
      </w:r>
    </w:p>
    <w:p w14:paraId="599D004A" w14:textId="715FC528" w:rsidR="002F0BFE" w:rsidRDefault="0047240C">
      <w:pPr>
        <w:jc w:val="both"/>
      </w:pPr>
      <w:r>
        <w:t xml:space="preserve">To see the </w:t>
      </w:r>
      <w:r w:rsidR="00E27C81">
        <w:t xml:space="preserve">lowest or highest monthly mean values, </w:t>
      </w:r>
      <w:r>
        <w:t xml:space="preserve">select </w:t>
      </w:r>
      <w:r w:rsidR="00E27C81" w:rsidRPr="00781545">
        <w:rPr>
          <w:rFonts w:ascii="Courier New" w:hAnsi="Courier New" w:cs="Courier New"/>
          <w:i/>
        </w:rPr>
        <w:t>Lowest</w:t>
      </w:r>
      <w:r w:rsidR="00E27C81">
        <w:rPr>
          <w:rFonts w:ascii="Courier New" w:hAnsi="Courier New" w:cs="Courier New"/>
        </w:rPr>
        <w:t xml:space="preserve"> or </w:t>
      </w:r>
      <w:r w:rsidR="00E27C81" w:rsidRPr="00781545">
        <w:rPr>
          <w:rFonts w:ascii="Courier New" w:hAnsi="Courier New" w:cs="Courier New"/>
          <w:i/>
        </w:rPr>
        <w:t>Highest</w:t>
      </w:r>
      <w:r w:rsidR="00E27C81">
        <w:t xml:space="preserve"> </w:t>
      </w:r>
      <w:r>
        <w:t xml:space="preserve">in the drop-down list. </w:t>
      </w:r>
    </w:p>
    <w:p w14:paraId="7720F72A" w14:textId="77777777" w:rsidR="002F0BFE" w:rsidRDefault="002F0BFE">
      <w:pPr>
        <w:jc w:val="both"/>
      </w:pPr>
    </w:p>
    <w:p w14:paraId="46B6EFC2" w14:textId="4E3C2F27" w:rsidR="002F0BFE" w:rsidRDefault="002F0BFE">
      <w:pPr>
        <w:jc w:val="both"/>
      </w:pPr>
    </w:p>
    <w:p w14:paraId="7318B5B9" w14:textId="41A060F1" w:rsidR="002F0BFE" w:rsidRDefault="002F0BFE">
      <w:pPr>
        <w:jc w:val="both"/>
      </w:pPr>
    </w:p>
    <w:p w14:paraId="28BB9E9E" w14:textId="10B1F497" w:rsidR="002F0BFE" w:rsidRDefault="0047240C" w:rsidP="00270473">
      <w:pPr>
        <w:pStyle w:val="Titre2"/>
      </w:pPr>
      <w:bookmarkStart w:id="43" w:name="_Toc348007266"/>
      <w:bookmarkStart w:id="44" w:name="_Toc487030113"/>
      <w:bookmarkStart w:id="45" w:name="_Toc46901516"/>
      <w:r>
        <w:lastRenderedPageBreak/>
        <w:t>Step 6: Exporting the results</w:t>
      </w:r>
      <w:bookmarkEnd w:id="43"/>
      <w:bookmarkEnd w:id="44"/>
      <w:bookmarkEnd w:id="45"/>
    </w:p>
    <w:p w14:paraId="40C0E5F8" w14:textId="1D2A8C8E" w:rsidR="002F0BFE" w:rsidRDefault="002F0BFE">
      <w:pPr>
        <w:jc w:val="both"/>
      </w:pPr>
    </w:p>
    <w:p w14:paraId="43433B60" w14:textId="6E926E08" w:rsidR="002F0BFE" w:rsidRDefault="00564C5E">
      <w:pPr>
        <w:jc w:val="both"/>
      </w:pPr>
      <w:r>
        <w:rPr>
          <w:noProof/>
          <w:lang w:eastAsia="en-CA"/>
        </w:rPr>
        <w:drawing>
          <wp:anchor distT="0" distB="0" distL="114300" distR="114300" simplePos="0" relativeHeight="251637758" behindDoc="0" locked="0" layoutInCell="1" allowOverlap="1" wp14:anchorId="08558D82" wp14:editId="2F16CD22">
            <wp:simplePos x="0" y="0"/>
            <wp:positionH relativeFrom="margin">
              <wp:align>right</wp:align>
            </wp:positionH>
            <wp:positionV relativeFrom="paragraph">
              <wp:posOffset>5715</wp:posOffset>
            </wp:positionV>
            <wp:extent cx="1409700" cy="3905885"/>
            <wp:effectExtent l="0" t="0" r="0" b="0"/>
            <wp:wrapSquare wrapText="bothSides"/>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409700" cy="3905885"/>
                    </a:xfrm>
                    <a:prstGeom prst="rect">
                      <a:avLst/>
                    </a:prstGeom>
                  </pic:spPr>
                </pic:pic>
              </a:graphicData>
            </a:graphic>
          </wp:anchor>
        </w:drawing>
      </w:r>
      <w:r w:rsidR="0047240C">
        <w:rPr>
          <w:bCs/>
        </w:rPr>
        <w:t>To export the results of your analysis</w:t>
      </w:r>
      <w:r w:rsidR="0047240C">
        <w:t xml:space="preserve">, select the columns you want to export in the upper list field of the Export window; in this example, check </w:t>
      </w:r>
      <w:r w:rsidR="0047240C">
        <w:rPr>
          <w:noProof/>
          <w:lang w:eastAsia="en-CA"/>
        </w:rPr>
        <w:drawing>
          <wp:inline distT="0" distB="0" distL="0" distR="0" wp14:anchorId="3E6CDAA8" wp14:editId="710D459B">
            <wp:extent cx="147959" cy="147959"/>
            <wp:effectExtent l="0" t="0" r="4441" b="4441"/>
            <wp:docPr id="95" name="Picture 50"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rsidR="0047240C">
        <w:t xml:space="preserve"> </w:t>
      </w:r>
      <w:r w:rsidR="0047240C">
        <w:rPr>
          <w:rFonts w:ascii="Courier New" w:hAnsi="Courier New" w:cs="Courier New"/>
        </w:rPr>
        <w:t>Name</w:t>
      </w:r>
      <w:r w:rsidR="0047240C">
        <w:t xml:space="preserve">, </w:t>
      </w:r>
      <w:r w:rsidR="0047240C">
        <w:rPr>
          <w:rFonts w:ascii="Courier New" w:hAnsi="Courier New" w:cs="Courier New"/>
        </w:rPr>
        <w:t>Latitude</w:t>
      </w:r>
      <w:r w:rsidR="0047240C">
        <w:t xml:space="preserve">, </w:t>
      </w:r>
      <w:r w:rsidR="0047240C">
        <w:rPr>
          <w:rFonts w:ascii="Courier New" w:hAnsi="Courier New" w:cs="Courier New"/>
        </w:rPr>
        <w:t>Longitude</w:t>
      </w:r>
      <w:r w:rsidR="0047240C">
        <w:t xml:space="preserve">, </w:t>
      </w:r>
      <w:r w:rsidR="0047240C">
        <w:rPr>
          <w:rFonts w:ascii="Courier New" w:hAnsi="Courier New" w:cs="Courier New"/>
        </w:rPr>
        <w:t>Time</w:t>
      </w:r>
      <w:r w:rsidR="0047240C">
        <w:t xml:space="preserve"> and </w:t>
      </w:r>
      <w:r w:rsidR="00D7714D">
        <w:rPr>
          <w:rFonts w:ascii="Courier New" w:hAnsi="Courier New" w:cs="Courier New"/>
        </w:rPr>
        <w:t>Minimum and Maximum A</w:t>
      </w:r>
      <w:r w:rsidR="0047240C">
        <w:rPr>
          <w:rFonts w:ascii="Courier New" w:hAnsi="Courier New" w:cs="Courier New"/>
        </w:rPr>
        <w:t>ir</w:t>
      </w:r>
      <w:r w:rsidR="0047240C">
        <w:t xml:space="preserve"> </w:t>
      </w:r>
      <w:r w:rsidR="0047240C">
        <w:rPr>
          <w:rFonts w:ascii="Courier New" w:hAnsi="Courier New" w:cs="Courier New"/>
        </w:rPr>
        <w:t>Temperature</w:t>
      </w:r>
      <w:r w:rsidR="0047240C">
        <w:t xml:space="preserve">. You must also select the statistics you want to export from the scroll down menu in the lower list field of the Export window; in this case, choose </w:t>
      </w:r>
      <w:r w:rsidR="0047240C">
        <w:rPr>
          <w:rFonts w:ascii="Courier New" w:hAnsi="Courier New" w:cs="Courier New"/>
        </w:rPr>
        <w:t>Mean.</w:t>
      </w:r>
      <w:r w:rsidR="0047240C">
        <w:t xml:space="preserve"> </w:t>
      </w:r>
    </w:p>
    <w:p w14:paraId="0549BB61" w14:textId="77777777" w:rsidR="002F0BFE" w:rsidRDefault="002F0BFE">
      <w:pPr>
        <w:jc w:val="both"/>
      </w:pPr>
    </w:p>
    <w:p w14:paraId="78A6221F" w14:textId="203E3FB1" w:rsidR="002F0BFE" w:rsidRDefault="0047240C">
      <w:pPr>
        <w:jc w:val="both"/>
      </w:pPr>
      <w:r>
        <w:rPr>
          <w:noProof/>
          <w:lang w:eastAsia="en-CA"/>
        </w:rPr>
        <mc:AlternateContent>
          <mc:Choice Requires="wps">
            <w:drawing>
              <wp:anchor distT="0" distB="0" distL="114300" distR="114300" simplePos="0" relativeHeight="251705344" behindDoc="0" locked="0" layoutInCell="1" allowOverlap="1" wp14:anchorId="25343EB3" wp14:editId="449EF0A1">
                <wp:simplePos x="0" y="0"/>
                <wp:positionH relativeFrom="column">
                  <wp:posOffset>5585657</wp:posOffset>
                </wp:positionH>
                <wp:positionV relativeFrom="paragraph">
                  <wp:posOffset>111672</wp:posOffset>
                </wp:positionV>
                <wp:extent cx="914400" cy="809628"/>
                <wp:effectExtent l="285750" t="609600" r="19050" b="28572"/>
                <wp:wrapNone/>
                <wp:docPr id="96" name="AutoShape 354"/>
                <wp:cNvGraphicFramePr/>
                <a:graphic xmlns:a="http://schemas.openxmlformats.org/drawingml/2006/main">
                  <a:graphicData uri="http://schemas.microsoft.com/office/word/2010/wordprocessingShape">
                    <wps:wsp>
                      <wps:cNvSpPr/>
                      <wps:spPr>
                        <a:xfrm>
                          <a:off x="0" y="0"/>
                          <a:ext cx="914400" cy="809628"/>
                        </a:xfrm>
                        <a:custGeom>
                          <a:avLst>
                            <a:gd name="f0" fmla="val -5737"/>
                            <a:gd name="f1" fmla="val -15191"/>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180"/>
                            <a:gd name="f17" fmla="*/ f5 1 21600"/>
                            <a:gd name="f18" fmla="*/ f6 1 21600"/>
                            <a:gd name="f19" fmla="val f7"/>
                            <a:gd name="f20" fmla="val f8"/>
                            <a:gd name="f21" fmla="pin -2147483647 f0 2147483647"/>
                            <a:gd name="f22" fmla="pin -2147483647 f1 2147483647"/>
                            <a:gd name="f23" fmla="*/ f16 f2 1"/>
                            <a:gd name="f24" fmla="+- f20 0 f19"/>
                            <a:gd name="f25" fmla="val f21"/>
                            <a:gd name="f26" fmla="val f22"/>
                            <a:gd name="f27" fmla="*/ f21 f17 1"/>
                            <a:gd name="f28" fmla="*/ f22 f18 1"/>
                            <a:gd name="f29" fmla="*/ f23 1 f4"/>
                            <a:gd name="f30" fmla="*/ f24 1 21600"/>
                            <a:gd name="f31" fmla="+- f25 0 10800"/>
                            <a:gd name="f32" fmla="+- f26 0 10800"/>
                            <a:gd name="f33" fmla="+- f26 0 21600"/>
                            <a:gd name="f34" fmla="+- f25 0 21600"/>
                            <a:gd name="f35" fmla="*/ f25 f17 1"/>
                            <a:gd name="f36" fmla="*/ f26 f18 1"/>
                            <a:gd name="f37" fmla="+- f29 0 f3"/>
                            <a:gd name="f38" fmla="*/ 0 f30 1"/>
                            <a:gd name="f39" fmla="*/ 21600 f30 1"/>
                            <a:gd name="f40" fmla="abs f31"/>
                            <a:gd name="f41" fmla="abs f32"/>
                            <a:gd name="f42" fmla="+- f40 0 f41"/>
                            <a:gd name="f43" fmla="+- f41 0 f40"/>
                            <a:gd name="f44" fmla="*/ f38 1 f30"/>
                            <a:gd name="f45" fmla="*/ f39 1 f30"/>
                            <a:gd name="f46" fmla="?: f32 f9 f42"/>
                            <a:gd name="f47" fmla="?: f32 f42 f9"/>
                            <a:gd name="f48" fmla="?: f31 f9 f43"/>
                            <a:gd name="f49" fmla="?: f31 f43 f9"/>
                            <a:gd name="f50" fmla="*/ f44 f17 1"/>
                            <a:gd name="f51" fmla="*/ f45 f17 1"/>
                            <a:gd name="f52" fmla="*/ f45 f18 1"/>
                            <a:gd name="f53" fmla="*/ f44 f18 1"/>
                            <a:gd name="f54" fmla="?: f25 f9 f46"/>
                            <a:gd name="f55" fmla="?: f25 f9 f47"/>
                            <a:gd name="f56" fmla="?: f33 f48 f9"/>
                            <a:gd name="f57" fmla="?: f33 f49 f9"/>
                            <a:gd name="f58" fmla="?: f34 f47 f9"/>
                            <a:gd name="f59" fmla="?: f34 f46 f9"/>
                            <a:gd name="f60" fmla="?: f26 f9 f49"/>
                            <a:gd name="f61" fmla="?: f26 f9 f48"/>
                            <a:gd name="f62" fmla="?: f54 f25 0"/>
                            <a:gd name="f63" fmla="?: f54 f26 6280"/>
                            <a:gd name="f64" fmla="?: f55 f25 0"/>
                            <a:gd name="f65" fmla="?: f55 f26 15320"/>
                            <a:gd name="f66" fmla="?: f56 f25 6280"/>
                            <a:gd name="f67" fmla="?: f56 f26 21600"/>
                            <a:gd name="f68" fmla="?: f57 f25 15320"/>
                            <a:gd name="f69" fmla="?: f57 f26 21600"/>
                            <a:gd name="f70" fmla="?: f58 f25 21600"/>
                            <a:gd name="f71" fmla="?: f58 f26 15320"/>
                            <a:gd name="f72" fmla="?: f59 f25 21600"/>
                            <a:gd name="f73" fmla="?: f59 f26 6280"/>
                            <a:gd name="f74" fmla="?: f60 f25 15320"/>
                            <a:gd name="f75" fmla="?: f60 f26 0"/>
                            <a:gd name="f76" fmla="?: f61 f25 6280"/>
                            <a:gd name="f77" fmla="?: f61 f26 0"/>
                          </a:gdLst>
                          <a:ahLst>
                            <a:ahXY gdRefX="f0" minX="f15" maxX="f10" gdRefY="f1" minY="f15" maxY="f10">
                              <a:pos x="f27" y="f28"/>
                            </a:ahXY>
                          </a:ahLst>
                          <a:cxnLst>
                            <a:cxn ang="3cd4">
                              <a:pos x="hc" y="t"/>
                            </a:cxn>
                            <a:cxn ang="0">
                              <a:pos x="r" y="vc"/>
                            </a:cxn>
                            <a:cxn ang="cd4">
                              <a:pos x="hc" y="b"/>
                            </a:cxn>
                            <a:cxn ang="cd2">
                              <a:pos x="l" y="vc"/>
                            </a:cxn>
                            <a:cxn ang="f37">
                              <a:pos x="f35" y="f36"/>
                            </a:cxn>
                          </a:cxnLst>
                          <a:rect l="f50" t="f53" r="f51" b="f52"/>
                          <a:pathLst>
                            <a:path w="21600" h="21600">
                              <a:moveTo>
                                <a:pt x="f7" y="f7"/>
                              </a:moveTo>
                              <a:lnTo>
                                <a:pt x="f7" y="f11"/>
                              </a:lnTo>
                              <a:lnTo>
                                <a:pt x="f62" y="f63"/>
                              </a:lnTo>
                              <a:lnTo>
                                <a:pt x="f7" y="f12"/>
                              </a:lnTo>
                              <a:lnTo>
                                <a:pt x="f7" y="f13"/>
                              </a:lnTo>
                              <a:lnTo>
                                <a:pt x="f64" y="f65"/>
                              </a:lnTo>
                              <a:lnTo>
                                <a:pt x="f7" y="f14"/>
                              </a:lnTo>
                              <a:lnTo>
                                <a:pt x="f7" y="f8"/>
                              </a:lnTo>
                              <a:lnTo>
                                <a:pt x="f11" y="f8"/>
                              </a:lnTo>
                              <a:lnTo>
                                <a:pt x="f66" y="f67"/>
                              </a:lnTo>
                              <a:lnTo>
                                <a:pt x="f12" y="f8"/>
                              </a:lnTo>
                              <a:lnTo>
                                <a:pt x="f13" y="f8"/>
                              </a:lnTo>
                              <a:lnTo>
                                <a:pt x="f68" y="f69"/>
                              </a:lnTo>
                              <a:lnTo>
                                <a:pt x="f14" y="f8"/>
                              </a:lnTo>
                              <a:lnTo>
                                <a:pt x="f8" y="f8"/>
                              </a:lnTo>
                              <a:lnTo>
                                <a:pt x="f8" y="f14"/>
                              </a:lnTo>
                              <a:lnTo>
                                <a:pt x="f70" y="f71"/>
                              </a:lnTo>
                              <a:lnTo>
                                <a:pt x="f8" y="f13"/>
                              </a:lnTo>
                              <a:lnTo>
                                <a:pt x="f8" y="f12"/>
                              </a:lnTo>
                              <a:lnTo>
                                <a:pt x="f72" y="f73"/>
                              </a:lnTo>
                              <a:lnTo>
                                <a:pt x="f8" y="f11"/>
                              </a:lnTo>
                              <a:lnTo>
                                <a:pt x="f8" y="f7"/>
                              </a:lnTo>
                              <a:lnTo>
                                <a:pt x="f14" y="f7"/>
                              </a:lnTo>
                              <a:lnTo>
                                <a:pt x="f74" y="f75"/>
                              </a:lnTo>
                              <a:lnTo>
                                <a:pt x="f13" y="f7"/>
                              </a:lnTo>
                              <a:lnTo>
                                <a:pt x="f12" y="f7"/>
                              </a:lnTo>
                              <a:lnTo>
                                <a:pt x="f76" y="f77"/>
                              </a:lnTo>
                              <a:lnTo>
                                <a:pt x="f11" y="f7"/>
                              </a:lnTo>
                              <a:lnTo>
                                <a:pt x="f7" y="f7"/>
                              </a:lnTo>
                              <a:close/>
                            </a:path>
                          </a:pathLst>
                        </a:custGeom>
                        <a:solidFill>
                          <a:srgbClr val="FFFFFF"/>
                        </a:solidFill>
                        <a:ln w="9528" cap="flat">
                          <a:solidFill>
                            <a:srgbClr val="0000FF"/>
                          </a:solidFill>
                          <a:prstDash val="solid"/>
                          <a:miter/>
                        </a:ln>
                      </wps:spPr>
                      <wps:txbx>
                        <w:txbxContent>
                          <w:p w14:paraId="1B3D3B67" w14:textId="77777777" w:rsidR="008722ED" w:rsidRDefault="008722ED">
                            <w:r>
                              <w:rPr>
                                <w:sz w:val="16"/>
                              </w:rPr>
                              <w:t>Send the results of the current component outside To Calc (spreadsheet for LibreOffice)</w:t>
                            </w:r>
                          </w:p>
                        </w:txbxContent>
                      </wps:txbx>
                      <wps:bodyPr vert="horz" wrap="square" lIns="91440" tIns="45720" rIns="91440" bIns="45720" anchor="t" anchorCtr="0" compatLnSpc="0">
                        <a:noAutofit/>
                      </wps:bodyPr>
                    </wps:wsp>
                  </a:graphicData>
                </a:graphic>
              </wp:anchor>
            </w:drawing>
          </mc:Choice>
          <mc:Fallback>
            <w:pict>
              <v:shape w14:anchorId="25343EB3" id="AutoShape 354" o:spid="_x0000_s1040" style="position:absolute;left:0;text-align:left;margin-left:439.8pt;margin-top:8.8pt;width:1in;height:63.75pt;z-index:251705344;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" adj="-11796480,,5400" path="m,l,3590,,6280,,8970r,3660l,15320r,2690l,21600r3590,l6280,21600r2690,l12630,21600r2690,l18010,21600r3590,l21600,18010r,-2690l21600,12630r,-3660l21600,6280r,-2690l21600,,18010,,15320,,12630,,8970,,-5737,-15191,3590,,,xe" strokecolor="blue" strokeweight=".26467mm">
                <v:stroke joinstyle="miter"/>
                <v:formulas/>
                <v:path arrowok="t" o:connecttype="custom" o:connectlocs="457200,0;914400,404814;457200,809628;0,404814;-242866,-569401" o:connectangles="270,0,90,180,90" textboxrect="0,0,21600,21600"/>
                <v:textbox>
                  <w:txbxContent>
                    <w:p w14:paraId="1B3D3B67" w14:textId="77777777" w:rsidR="008722ED" w:rsidRDefault="008722ED">
                      <w:r>
                        <w:rPr>
                          <w:sz w:val="16"/>
                        </w:rPr>
                        <w:t>Send the results of the current component outside To Calc (spreadsheet for LibreOffice)</w:t>
                      </w:r>
                    </w:p>
                  </w:txbxContent>
                </v:textbox>
              </v:shape>
            </w:pict>
          </mc:Fallback>
        </mc:AlternateContent>
      </w:r>
      <w:r>
        <w:t xml:space="preserve">The To Spreadsheet button </w:t>
      </w:r>
      <w:r>
        <w:rPr>
          <w:noProof/>
          <w:lang w:eastAsia="en-CA"/>
        </w:rPr>
        <w:drawing>
          <wp:inline distT="0" distB="0" distL="0" distR="0" wp14:anchorId="6457D26D" wp14:editId="18307A7D">
            <wp:extent cx="134215" cy="142875"/>
            <wp:effectExtent l="0" t="0" r="0" b="9525"/>
            <wp:docPr id="97" name="Picture 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34215" cy="142875"/>
                    </a:xfrm>
                    <a:prstGeom prst="rect">
                      <a:avLst/>
                    </a:prstGeom>
                    <a:noFill/>
                    <a:ln>
                      <a:noFill/>
                      <a:prstDash/>
                    </a:ln>
                  </pic:spPr>
                </pic:pic>
              </a:graphicData>
            </a:graphic>
          </wp:inline>
        </w:drawing>
      </w:r>
      <w:r>
        <w:t xml:space="preserve"> allows you to export the results as a CSV file in the </w:t>
      </w:r>
      <w:r>
        <w:rPr>
          <w:u w:val="single"/>
        </w:rPr>
        <w:t>\Output\</w:t>
      </w:r>
      <w:r>
        <w:t xml:space="preserve"> sub-directory and simultaneously open it in the spreadsheet of your choice (e.g. Excel</w:t>
      </w:r>
      <w:r w:rsidR="00D7714D">
        <w:t xml:space="preserve"> or LibreOffice</w:t>
      </w:r>
      <w:r>
        <w:t xml:space="preserve">). </w:t>
      </w:r>
    </w:p>
    <w:p w14:paraId="1877EDB5" w14:textId="77777777" w:rsidR="002F0BFE" w:rsidRDefault="002F0BFE">
      <w:pPr>
        <w:jc w:val="both"/>
      </w:pPr>
    </w:p>
    <w:p w14:paraId="4BE708B4" w14:textId="77777777" w:rsidR="002F0BFE" w:rsidRDefault="0047240C">
      <w:pPr>
        <w:jc w:val="both"/>
      </w:pPr>
      <w:r>
        <w:t>Try sending this export to your spreadsheet software now.</w:t>
      </w:r>
      <w:r>
        <w:rPr>
          <w:lang w:eastAsia="fr-CA"/>
        </w:rPr>
        <w:t xml:space="preserve"> </w:t>
      </w:r>
    </w:p>
    <w:p w14:paraId="7945B3F5" w14:textId="77777777" w:rsidR="002F0BFE" w:rsidRDefault="002F0BFE">
      <w:pPr>
        <w:jc w:val="both"/>
      </w:pPr>
    </w:p>
    <w:p w14:paraId="0215C4A7" w14:textId="77777777" w:rsidR="002F0BFE" w:rsidRDefault="0047240C">
      <w:pPr>
        <w:jc w:val="both"/>
      </w:pPr>
      <w:r>
        <w:t xml:space="preserve">If BioSIM is unable to find the spreadsheet software on your computer, a dialog will appear allowing you to browse and indicate to BioSIM where to find it. </w:t>
      </w:r>
    </w:p>
    <w:p w14:paraId="1825FDE2" w14:textId="77777777" w:rsidR="002F0BFE" w:rsidRDefault="002F0BFE">
      <w:pPr>
        <w:jc w:val="both"/>
      </w:pPr>
    </w:p>
    <w:p w14:paraId="048977F6" w14:textId="2B1304BE" w:rsidR="002F0BFE" w:rsidRDefault="0047240C">
      <w:pPr>
        <w:jc w:val="both"/>
      </w:pPr>
      <w:r>
        <w:t xml:space="preserve">NOTE: If you do not specify a name in the </w:t>
      </w:r>
      <w:r>
        <w:rPr>
          <w:b/>
        </w:rPr>
        <w:t>File name</w:t>
      </w:r>
      <w:r>
        <w:t xml:space="preserve"> field of the Export window by default, BioSIM will assign the component’s name to the export file, in this case, “Export (</w:t>
      </w:r>
      <w:r w:rsidR="00E27C81">
        <w:t>Mean</w:t>
      </w:r>
      <w:r>
        <w:t xml:space="preserve">).csv”. </w:t>
      </w:r>
    </w:p>
    <w:p w14:paraId="13A9BAA7" w14:textId="4A3995A2" w:rsidR="001840E9" w:rsidRDefault="001840E9">
      <w:pPr>
        <w:jc w:val="both"/>
      </w:pPr>
    </w:p>
    <w:p w14:paraId="1E2E4B0F" w14:textId="15E8893F" w:rsidR="001840E9" w:rsidRDefault="001840E9">
      <w:pPr>
        <w:jc w:val="both"/>
      </w:pPr>
      <w:r>
        <w:t>The export check beside the export name let to automatically export the result at the project execution.</w:t>
      </w:r>
    </w:p>
    <w:p w14:paraId="28CBCCF8" w14:textId="77777777" w:rsidR="002F0BFE" w:rsidRDefault="002F0BFE">
      <w:pPr>
        <w:jc w:val="both"/>
      </w:pPr>
    </w:p>
    <w:p w14:paraId="2D830D34" w14:textId="77777777" w:rsidR="002F0BFE" w:rsidRDefault="002F0BFE">
      <w:pPr>
        <w:jc w:val="both"/>
      </w:pPr>
    </w:p>
    <w:p w14:paraId="179E45D5" w14:textId="77777777" w:rsidR="002F0BFE" w:rsidRDefault="002F0BFE">
      <w:pPr>
        <w:jc w:val="both"/>
        <w:rPr>
          <w:b/>
        </w:rPr>
      </w:pPr>
    </w:p>
    <w:p w14:paraId="2DE9A9DD" w14:textId="77777777" w:rsidR="002F0BFE" w:rsidRDefault="002F0BFE">
      <w:pPr>
        <w:jc w:val="both"/>
        <w:rPr>
          <w:b/>
        </w:rPr>
      </w:pPr>
    </w:p>
    <w:p w14:paraId="78264093" w14:textId="77777777" w:rsidR="002F0BFE" w:rsidRDefault="002F0BFE">
      <w:pPr>
        <w:jc w:val="both"/>
        <w:rPr>
          <w:b/>
        </w:rPr>
      </w:pPr>
    </w:p>
    <w:p w14:paraId="6E883791" w14:textId="77777777" w:rsidR="002F0BFE" w:rsidRDefault="002F0BFE">
      <w:pPr>
        <w:jc w:val="both"/>
        <w:rPr>
          <w:b/>
        </w:rPr>
      </w:pPr>
    </w:p>
    <w:p w14:paraId="7BD1C7A1" w14:textId="77777777" w:rsidR="002F0BFE" w:rsidRDefault="0047240C">
      <w:pPr>
        <w:pStyle w:val="Titre1"/>
      </w:pPr>
      <w:bookmarkStart w:id="46" w:name="_Toc348007267"/>
      <w:bookmarkStart w:id="47" w:name="_Toc487030114"/>
      <w:bookmarkStart w:id="48" w:name="_Toc46901517"/>
      <w:r>
        <w:lastRenderedPageBreak/>
        <w:t>3 Example 2</w:t>
      </w:r>
      <w:bookmarkEnd w:id="46"/>
      <w:bookmarkEnd w:id="47"/>
      <w:bookmarkEnd w:id="48"/>
    </w:p>
    <w:p w14:paraId="39E477C1" w14:textId="77777777" w:rsidR="002F0BFE" w:rsidRDefault="0047240C">
      <w:r>
        <w:t>The objective of the second example is to show you how to extract an event from a Phenology model.</w:t>
      </w:r>
    </w:p>
    <w:p w14:paraId="0CD30228" w14:textId="77777777" w:rsidR="002F0BFE" w:rsidRDefault="002F0BFE"/>
    <w:p w14:paraId="1606603F" w14:textId="77777777" w:rsidR="002F0BFE" w:rsidRDefault="002F0BFE"/>
    <w:p w14:paraId="0DA70EB5" w14:textId="77777777" w:rsidR="002F0BFE" w:rsidRDefault="0047240C" w:rsidP="00270473">
      <w:pPr>
        <w:pStyle w:val="Titre2"/>
      </w:pPr>
      <w:bookmarkStart w:id="49" w:name="_Toc348007268"/>
      <w:bookmarkStart w:id="50" w:name="_Toc487030115"/>
      <w:bookmarkStart w:id="51" w:name="_Toc46901518"/>
      <w:r>
        <w:t>Step 1: Defining a new group of components</w:t>
      </w:r>
      <w:bookmarkEnd w:id="49"/>
      <w:bookmarkEnd w:id="50"/>
      <w:bookmarkEnd w:id="51"/>
    </w:p>
    <w:p w14:paraId="5CEBE39C" w14:textId="77777777" w:rsidR="002F0BFE" w:rsidRDefault="0047240C">
      <w:r>
        <w:rPr>
          <w:noProof/>
          <w:lang w:eastAsia="en-CA"/>
        </w:rPr>
        <mc:AlternateContent>
          <mc:Choice Requires="wpg">
            <w:drawing>
              <wp:anchor distT="0" distB="0" distL="114300" distR="114300" simplePos="0" relativeHeight="251673600" behindDoc="0" locked="0" layoutInCell="1" allowOverlap="1" wp14:anchorId="16D7CD8D" wp14:editId="18981A4B">
                <wp:simplePos x="0" y="0"/>
                <wp:positionH relativeFrom="margin">
                  <wp:align>right</wp:align>
                </wp:positionH>
                <wp:positionV relativeFrom="paragraph">
                  <wp:posOffset>4095</wp:posOffset>
                </wp:positionV>
                <wp:extent cx="1919609" cy="1677667"/>
                <wp:effectExtent l="0" t="0" r="4445" b="0"/>
                <wp:wrapSquare wrapText="bothSides"/>
                <wp:docPr id="98" name="Group 378"/>
                <wp:cNvGraphicFramePr/>
                <a:graphic xmlns:a="http://schemas.openxmlformats.org/drawingml/2006/main">
                  <a:graphicData uri="http://schemas.microsoft.com/office/word/2010/wordprocessingGroup">
                    <wpg:wgp>
                      <wpg:cNvGrpSpPr/>
                      <wpg:grpSpPr>
                        <a:xfrm>
                          <a:off x="0" y="0"/>
                          <a:ext cx="1919609" cy="1677667"/>
                          <a:chOff x="0" y="0"/>
                          <a:chExt cx="1919609" cy="1677667"/>
                        </a:xfrm>
                      </wpg:grpSpPr>
                      <pic:pic xmlns:pic="http://schemas.openxmlformats.org/drawingml/2006/picture">
                        <pic:nvPicPr>
                          <pic:cNvPr id="99" name="Picture 310">
                            <a:extLst>
                              <a:ext uri="{FF2B5EF4-FFF2-40B4-BE49-F238E27FC236}">
                                <a16:creationId xmlns:a16="http://schemas.microsoft.com/office/drawing/2014/main" id="{00000000-0000-0000-0000-000000000000}"/>
                              </a:ext>
                            </a:extLst>
                          </pic:cNvPr>
                          <pic:cNvPicPr>
                            <a:picLocks noChangeAspect="1"/>
                          </pic:cNvPicPr>
                        </pic:nvPicPr>
                        <pic:blipFill>
                          <a:blip r:embed="rId91"/>
                          <a:stretch>
                            <a:fillRect/>
                          </a:stretch>
                        </pic:blipFill>
                        <pic:spPr>
                          <a:xfrm>
                            <a:off x="0" y="0"/>
                            <a:ext cx="1919609" cy="1677667"/>
                          </a:xfrm>
                          <a:prstGeom prst="rect">
                            <a:avLst/>
                          </a:prstGeom>
                          <a:noFill/>
                          <a:ln>
                            <a:noFill/>
                            <a:prstDash/>
                          </a:ln>
                        </pic:spPr>
                      </pic:pic>
                      <wps:wsp>
                        <wps:cNvPr id="100" name="AutoShape 132"/>
                        <wps:cNvSpPr/>
                        <wps:spPr>
                          <a:xfrm>
                            <a:off x="174952" y="888331"/>
                            <a:ext cx="1600035" cy="685745"/>
                          </a:xfrm>
                          <a:custGeom>
                            <a:avLst>
                              <a:gd name="f0" fmla="val 14931"/>
                              <a:gd name="f1" fmla="val -22680"/>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180"/>
                              <a:gd name="f17" fmla="*/ f5 1 21600"/>
                              <a:gd name="f18" fmla="*/ f6 1 21600"/>
                              <a:gd name="f19" fmla="val f7"/>
                              <a:gd name="f20" fmla="val f8"/>
                              <a:gd name="f21" fmla="pin -2147483647 f0 2147483647"/>
                              <a:gd name="f22" fmla="pin -2147483647 f1 2147483647"/>
                              <a:gd name="f23" fmla="*/ f16 f2 1"/>
                              <a:gd name="f24" fmla="+- f20 0 f19"/>
                              <a:gd name="f25" fmla="val f21"/>
                              <a:gd name="f26" fmla="val f22"/>
                              <a:gd name="f27" fmla="*/ f21 f17 1"/>
                              <a:gd name="f28" fmla="*/ f22 f18 1"/>
                              <a:gd name="f29" fmla="*/ f23 1 f4"/>
                              <a:gd name="f30" fmla="*/ f24 1 21600"/>
                              <a:gd name="f31" fmla="+- f25 0 10800"/>
                              <a:gd name="f32" fmla="+- f26 0 10800"/>
                              <a:gd name="f33" fmla="+- f26 0 21600"/>
                              <a:gd name="f34" fmla="+- f25 0 21600"/>
                              <a:gd name="f35" fmla="*/ f25 f17 1"/>
                              <a:gd name="f36" fmla="*/ f26 f18 1"/>
                              <a:gd name="f37" fmla="+- f29 0 f3"/>
                              <a:gd name="f38" fmla="*/ 0 f30 1"/>
                              <a:gd name="f39" fmla="*/ 21600 f30 1"/>
                              <a:gd name="f40" fmla="abs f31"/>
                              <a:gd name="f41" fmla="abs f32"/>
                              <a:gd name="f42" fmla="+- f40 0 f41"/>
                              <a:gd name="f43" fmla="+- f41 0 f40"/>
                              <a:gd name="f44" fmla="*/ f38 1 f30"/>
                              <a:gd name="f45" fmla="*/ f39 1 f30"/>
                              <a:gd name="f46" fmla="?: f32 f9 f42"/>
                              <a:gd name="f47" fmla="?: f32 f42 f9"/>
                              <a:gd name="f48" fmla="?: f31 f9 f43"/>
                              <a:gd name="f49" fmla="?: f31 f43 f9"/>
                              <a:gd name="f50" fmla="*/ f44 f17 1"/>
                              <a:gd name="f51" fmla="*/ f45 f17 1"/>
                              <a:gd name="f52" fmla="*/ f45 f18 1"/>
                              <a:gd name="f53" fmla="*/ f44 f18 1"/>
                              <a:gd name="f54" fmla="?: f25 f9 f46"/>
                              <a:gd name="f55" fmla="?: f25 f9 f47"/>
                              <a:gd name="f56" fmla="?: f33 f48 f9"/>
                              <a:gd name="f57" fmla="?: f33 f49 f9"/>
                              <a:gd name="f58" fmla="?: f34 f47 f9"/>
                              <a:gd name="f59" fmla="?: f34 f46 f9"/>
                              <a:gd name="f60" fmla="?: f26 f9 f49"/>
                              <a:gd name="f61" fmla="?: f26 f9 f48"/>
                              <a:gd name="f62" fmla="?: f54 f25 0"/>
                              <a:gd name="f63" fmla="?: f54 f26 6280"/>
                              <a:gd name="f64" fmla="?: f55 f25 0"/>
                              <a:gd name="f65" fmla="?: f55 f26 15320"/>
                              <a:gd name="f66" fmla="?: f56 f25 6280"/>
                              <a:gd name="f67" fmla="?: f56 f26 21600"/>
                              <a:gd name="f68" fmla="?: f57 f25 15320"/>
                              <a:gd name="f69" fmla="?: f57 f26 21600"/>
                              <a:gd name="f70" fmla="?: f58 f25 21600"/>
                              <a:gd name="f71" fmla="?: f58 f26 15320"/>
                              <a:gd name="f72" fmla="?: f59 f25 21600"/>
                              <a:gd name="f73" fmla="?: f59 f26 6280"/>
                              <a:gd name="f74" fmla="?: f60 f25 15320"/>
                              <a:gd name="f75" fmla="?: f60 f26 0"/>
                              <a:gd name="f76" fmla="?: f61 f25 6280"/>
                              <a:gd name="f77" fmla="?: f61 f26 0"/>
                            </a:gdLst>
                            <a:ahLst>
                              <a:ahXY gdRefX="f0" minX="f15" maxX="f10" gdRefY="f1" minY="f15" maxY="f10">
                                <a:pos x="f27" y="f28"/>
                              </a:ahXY>
                            </a:ahLst>
                            <a:cxnLst>
                              <a:cxn ang="3cd4">
                                <a:pos x="hc" y="t"/>
                              </a:cxn>
                              <a:cxn ang="0">
                                <a:pos x="r" y="vc"/>
                              </a:cxn>
                              <a:cxn ang="cd4">
                                <a:pos x="hc" y="b"/>
                              </a:cxn>
                              <a:cxn ang="cd2">
                                <a:pos x="l" y="vc"/>
                              </a:cxn>
                              <a:cxn ang="f37">
                                <a:pos x="f35" y="f36"/>
                              </a:cxn>
                            </a:cxnLst>
                            <a:rect l="f50" t="f53" r="f51" b="f52"/>
                            <a:pathLst>
                              <a:path w="21600" h="21600">
                                <a:moveTo>
                                  <a:pt x="f7" y="f7"/>
                                </a:moveTo>
                                <a:lnTo>
                                  <a:pt x="f7" y="f11"/>
                                </a:lnTo>
                                <a:lnTo>
                                  <a:pt x="f62" y="f63"/>
                                </a:lnTo>
                                <a:lnTo>
                                  <a:pt x="f7" y="f12"/>
                                </a:lnTo>
                                <a:lnTo>
                                  <a:pt x="f7" y="f13"/>
                                </a:lnTo>
                                <a:lnTo>
                                  <a:pt x="f64" y="f65"/>
                                </a:lnTo>
                                <a:lnTo>
                                  <a:pt x="f7" y="f14"/>
                                </a:lnTo>
                                <a:lnTo>
                                  <a:pt x="f7" y="f8"/>
                                </a:lnTo>
                                <a:lnTo>
                                  <a:pt x="f11" y="f8"/>
                                </a:lnTo>
                                <a:lnTo>
                                  <a:pt x="f66" y="f67"/>
                                </a:lnTo>
                                <a:lnTo>
                                  <a:pt x="f12" y="f8"/>
                                </a:lnTo>
                                <a:lnTo>
                                  <a:pt x="f13" y="f8"/>
                                </a:lnTo>
                                <a:lnTo>
                                  <a:pt x="f68" y="f69"/>
                                </a:lnTo>
                                <a:lnTo>
                                  <a:pt x="f14" y="f8"/>
                                </a:lnTo>
                                <a:lnTo>
                                  <a:pt x="f8" y="f8"/>
                                </a:lnTo>
                                <a:lnTo>
                                  <a:pt x="f8" y="f14"/>
                                </a:lnTo>
                                <a:lnTo>
                                  <a:pt x="f70" y="f71"/>
                                </a:lnTo>
                                <a:lnTo>
                                  <a:pt x="f8" y="f13"/>
                                </a:lnTo>
                                <a:lnTo>
                                  <a:pt x="f8" y="f12"/>
                                </a:lnTo>
                                <a:lnTo>
                                  <a:pt x="f72" y="f73"/>
                                </a:lnTo>
                                <a:lnTo>
                                  <a:pt x="f8" y="f11"/>
                                </a:lnTo>
                                <a:lnTo>
                                  <a:pt x="f8" y="f7"/>
                                </a:lnTo>
                                <a:lnTo>
                                  <a:pt x="f14" y="f7"/>
                                </a:lnTo>
                                <a:lnTo>
                                  <a:pt x="f74" y="f75"/>
                                </a:lnTo>
                                <a:lnTo>
                                  <a:pt x="f13" y="f7"/>
                                </a:lnTo>
                                <a:lnTo>
                                  <a:pt x="f12" y="f7"/>
                                </a:lnTo>
                                <a:lnTo>
                                  <a:pt x="f76" y="f77"/>
                                </a:lnTo>
                                <a:lnTo>
                                  <a:pt x="f11" y="f7"/>
                                </a:lnTo>
                                <a:lnTo>
                                  <a:pt x="f7" y="f7"/>
                                </a:lnTo>
                                <a:close/>
                              </a:path>
                            </a:pathLst>
                          </a:custGeom>
                          <a:solidFill>
                            <a:srgbClr val="FFFFFF"/>
                          </a:solidFill>
                          <a:ln w="9528" cap="flat">
                            <a:solidFill>
                              <a:srgbClr val="0000FF"/>
                            </a:solidFill>
                            <a:prstDash val="solid"/>
                            <a:miter/>
                          </a:ln>
                        </wps:spPr>
                        <wps:txbx>
                          <w:txbxContent>
                            <w:p w14:paraId="41D024ED" w14:textId="77777777" w:rsidR="008722ED" w:rsidRDefault="008722ED">
                              <w:r>
                                <w:rPr>
                                  <w:b/>
                                  <w:sz w:val="14"/>
                                  <w:szCs w:val="14"/>
                                </w:rPr>
                                <w:t>Reminder:</w:t>
                              </w:r>
                              <w:r>
                                <w:rPr>
                                  <w:sz w:val="14"/>
                                  <w:szCs w:val="14"/>
                                </w:rPr>
                                <w:t xml:space="preserve"> To add a component into another, select the parent component and then, click the appropriate button in the toolbar’s first row to add a child component to it.</w:t>
                              </w:r>
                            </w:p>
                          </w:txbxContent>
                        </wps:txbx>
                        <wps:bodyPr vert="horz" wrap="square" lIns="91440" tIns="45720" rIns="91440" bIns="45720" anchor="t" anchorCtr="0" compatLnSpc="0">
                          <a:noAutofit/>
                        </wps:bodyPr>
                      </wps:wsp>
                    </wpg:wgp>
                  </a:graphicData>
                </a:graphic>
              </wp:anchor>
            </w:drawing>
          </mc:Choice>
          <mc:Fallback>
            <w:pict>
              <v:group w14:anchorId="16D7CD8D" id="Group 378" o:spid="_x0000_s1041" style="position:absolute;margin-left:99.95pt;margin-top:.3pt;width:151.15pt;height:132.1pt;z-index:251673600;mso-position-horizontal:right;mso-position-horizontal-relative:margin" coordsize="19196,167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Fo&#10;bWVkIEFtaW5lIE1vdXRhb3VmaWsAAAAFkAMAAgAAABQAABCwkAQAAgAAABQAABDEkpEAAgAAAAMx&#10;MQAAkpIAAgAAAAMxMQAA6hwABwAACAwAAAik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jAxNzowNjoyOSAxNTo1ODoz&#10;OAAyMDE3OjA2OjI5IDE1OjU4OjM4AAAAQQBoAG0AZQBkACAAQQBtAGkAbgBlACAATQBvAHUAdABh&#10;AG8AdQBmAGkAawAAAP/hCyl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3LTA2LTI5&#10;VDE1OjU4OjM4LjExMz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BaG1lZCBBbWluZSBNb3V0YW91Zmlr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TgBZ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">
                <v:shape id="Picture 310" o:spid="_x0000_s1042" type="#_x0000_t75" style="position:absolute;width:19196;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">
                  <v:imagedata r:id="rId92" o:title=""/>
                  <v:path arrowok="t"/>
                </v:shape>
                <v:shape id="AutoShape 132" o:spid="_x0000_s1043" style="position:absolute;left:1749;top:8883;width:16000;height:6857;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" adj="-11796480,,5400" path="m,l,3590,,6280,,8970r,3660l,15320r,2690l,21600r3590,l6280,21600r2690,l12630,21600r2690,l18010,21600r3590,l21600,18010r,-2690l21600,12630r,-3660l21600,6280r,-2690l21600,,18010,,14931,-22680,12630,,8970,,6280,,3590,,,xe" strokecolor="blue" strokeweight=".26467mm">
                  <v:stroke joinstyle="miter"/>
                  <v:formulas/>
                  <v:path arrowok="t" o:connecttype="custom" o:connectlocs="800018,0;1600035,342873;800018,685745;0,342873;1106024,-720032" o:connectangles="270,0,90,180,90" textboxrect="0,0,21600,21600"/>
                  <v:textbox>
                    <w:txbxContent>
                      <w:p w14:paraId="41D024ED" w14:textId="77777777" w:rsidR="008722ED" w:rsidRDefault="008722ED">
                        <w:r>
                          <w:rPr>
                            <w:b/>
                            <w:sz w:val="14"/>
                            <w:szCs w:val="14"/>
                          </w:rPr>
                          <w:t>Reminder:</w:t>
                        </w:r>
                        <w:r>
                          <w:rPr>
                            <w:sz w:val="14"/>
                            <w:szCs w:val="14"/>
                          </w:rPr>
                          <w:t xml:space="preserve"> To add a component into another, select the parent component and then, click the appropriate button in the toolbar’s first row to add a child component to it.</w:t>
                        </w:r>
                      </w:p>
                    </w:txbxContent>
                  </v:textbox>
                </v:shape>
                <w10:wrap type="square" anchorx="margin"/>
              </v:group>
            </w:pict>
          </mc:Fallback>
        </mc:AlternateContent>
      </w:r>
    </w:p>
    <w:p w14:paraId="6087B7CE" w14:textId="7381F71A" w:rsidR="002F0BFE" w:rsidRDefault="0047240C">
      <w:pPr>
        <w:jc w:val="both"/>
      </w:pPr>
      <w:r>
        <w:t>In this second example, we will skip over certain steps explained earlier. If you do not remember how to proceed,</w:t>
      </w:r>
      <w:r w:rsidR="003D3F9F">
        <w:t xml:space="preserve"> </w:t>
      </w:r>
      <w:r>
        <w:t>please refer to the previous example.</w:t>
      </w:r>
    </w:p>
    <w:p w14:paraId="51A33566" w14:textId="77777777" w:rsidR="002F0BFE" w:rsidRDefault="002F0BFE">
      <w:pPr>
        <w:jc w:val="both"/>
      </w:pPr>
    </w:p>
    <w:p w14:paraId="7D44628B" w14:textId="77777777" w:rsidR="002F0BFE" w:rsidRDefault="0047240C">
      <w:pPr>
        <w:jc w:val="both"/>
      </w:pPr>
      <w:r>
        <w:t>Select the main group called “</w:t>
      </w:r>
      <w:r>
        <w:rPr>
          <w:rFonts w:ascii="Courier New" w:hAnsi="Courier New" w:cs="Courier New"/>
        </w:rPr>
        <w:t>Project</w:t>
      </w:r>
      <w:r>
        <w:t>” in the Project window and add a new group to it (</w:t>
      </w:r>
      <w:r>
        <w:rPr>
          <w:noProof/>
          <w:lang w:eastAsia="en-CA"/>
        </w:rPr>
        <w:drawing>
          <wp:inline distT="0" distB="0" distL="0" distR="0" wp14:anchorId="337B7DA1" wp14:editId="238F4A74">
            <wp:extent cx="138431" cy="138431"/>
            <wp:effectExtent l="0" t="0" r="0" b="0"/>
            <wp:docPr id="101" name="Picture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38431" cy="138431"/>
                    </a:xfrm>
                    <a:prstGeom prst="rect">
                      <a:avLst/>
                    </a:prstGeom>
                    <a:noFill/>
                    <a:ln>
                      <a:noFill/>
                      <a:prstDash/>
                    </a:ln>
                  </pic:spPr>
                </pic:pic>
              </a:graphicData>
            </a:graphic>
          </wp:inline>
        </w:drawing>
      </w:r>
      <w:r>
        <w:t xml:space="preserve">). Rename this group </w:t>
      </w:r>
      <w:r>
        <w:rPr>
          <w:rFonts w:ascii="Courier New" w:hAnsi="Courier New"/>
        </w:rPr>
        <w:t>Phenology</w:t>
      </w:r>
      <w:r>
        <w:t xml:space="preserve">. </w:t>
      </w:r>
    </w:p>
    <w:p w14:paraId="43855C31" w14:textId="77777777" w:rsidR="002F0BFE" w:rsidRDefault="002F0BFE"/>
    <w:p w14:paraId="6E2E9AA4" w14:textId="77777777" w:rsidR="002F0BFE" w:rsidRDefault="002F0BFE"/>
    <w:p w14:paraId="0CEF736D" w14:textId="77777777" w:rsidR="002F0BFE" w:rsidRDefault="002F0BFE"/>
    <w:p w14:paraId="592BDB29" w14:textId="77777777" w:rsidR="002F0BFE" w:rsidRDefault="0047240C" w:rsidP="00270473">
      <w:pPr>
        <w:pStyle w:val="Titre2"/>
      </w:pPr>
      <w:bookmarkStart w:id="52" w:name="_Toc348007269"/>
      <w:bookmarkStart w:id="53" w:name="_Toc487030116"/>
      <w:bookmarkStart w:id="54" w:name="_Toc46901519"/>
      <w:r>
        <w:t>Step 2: Defining a new simulation</w:t>
      </w:r>
      <w:bookmarkEnd w:id="52"/>
      <w:bookmarkEnd w:id="53"/>
      <w:bookmarkEnd w:id="54"/>
      <w:r>
        <w:t xml:space="preserve"> </w:t>
      </w:r>
    </w:p>
    <w:p w14:paraId="0283A770" w14:textId="1963ED13" w:rsidR="002F0BFE" w:rsidRDefault="0047240C">
      <w:pPr>
        <w:jc w:val="both"/>
      </w:pPr>
      <w:r>
        <w:rPr>
          <w:noProof/>
          <w:lang w:eastAsia="en-CA"/>
        </w:rPr>
        <w:drawing>
          <wp:anchor distT="0" distB="0" distL="114300" distR="114300" simplePos="0" relativeHeight="251688960" behindDoc="0" locked="0" layoutInCell="1" allowOverlap="1" wp14:anchorId="4B280A20" wp14:editId="06031FD9">
            <wp:simplePos x="0" y="0"/>
            <wp:positionH relativeFrom="margin">
              <wp:align>right</wp:align>
            </wp:positionH>
            <wp:positionV relativeFrom="paragraph">
              <wp:posOffset>34071</wp:posOffset>
            </wp:positionV>
            <wp:extent cx="2653405" cy="1962146"/>
            <wp:effectExtent l="0" t="0" r="0" b="635"/>
            <wp:wrapSquare wrapText="bothSides"/>
            <wp:docPr id="102" name="Picture 2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653405" cy="1962146"/>
                    </a:xfrm>
                    <a:prstGeom prst="rect">
                      <a:avLst/>
                    </a:prstGeom>
                    <a:noFill/>
                    <a:ln>
                      <a:noFill/>
                      <a:prstDash/>
                    </a:ln>
                  </pic:spPr>
                </pic:pic>
              </a:graphicData>
            </a:graphic>
          </wp:anchor>
        </w:drawing>
      </w:r>
      <w:r>
        <w:t>Select the “</w:t>
      </w:r>
      <w:r>
        <w:rPr>
          <w:rFonts w:ascii="Courier New" w:hAnsi="Courier New" w:cs="Courier New"/>
        </w:rPr>
        <w:t>Phenology</w:t>
      </w:r>
      <w:r>
        <w:t xml:space="preserve">” group you just created and </w:t>
      </w:r>
      <w:r w:rsidR="001840E9">
        <w:t xml:space="preserve">add a </w:t>
      </w:r>
      <w:r>
        <w:t xml:space="preserve">Weather Generation </w:t>
      </w:r>
      <w:r w:rsidR="001840E9">
        <w:t>(</w:t>
      </w:r>
      <w:r>
        <w:rPr>
          <w:noProof/>
          <w:lang w:eastAsia="en-CA"/>
        </w:rPr>
        <w:drawing>
          <wp:inline distT="0" distB="0" distL="0" distR="0" wp14:anchorId="14D7C8ED" wp14:editId="3543E3C5">
            <wp:extent cx="142875" cy="142875"/>
            <wp:effectExtent l="0" t="0" r="9525" b="9525"/>
            <wp:docPr id="103"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42875" cy="142875"/>
                    </a:xfrm>
                    <a:prstGeom prst="rect">
                      <a:avLst/>
                    </a:prstGeom>
                    <a:noFill/>
                    <a:ln>
                      <a:noFill/>
                      <a:prstDash/>
                    </a:ln>
                  </pic:spPr>
                </pic:pic>
              </a:graphicData>
            </a:graphic>
          </wp:inline>
        </w:drawing>
      </w:r>
      <w:r w:rsidR="001840E9">
        <w:t>)</w:t>
      </w:r>
      <w:r>
        <w:t xml:space="preserve">. </w:t>
      </w:r>
    </w:p>
    <w:p w14:paraId="0FBB2A9D" w14:textId="77777777" w:rsidR="002F0BFE" w:rsidRDefault="002F0BFE">
      <w:pPr>
        <w:jc w:val="both"/>
      </w:pPr>
    </w:p>
    <w:p w14:paraId="1A5E81FC" w14:textId="77777777" w:rsidR="002F0BFE" w:rsidRDefault="0047240C">
      <w:pPr>
        <w:jc w:val="both"/>
      </w:pPr>
      <w:r>
        <w:t xml:space="preserve">This will open the Weather Generation Editor dialog with which a new Weather Generation can be defined. </w:t>
      </w:r>
    </w:p>
    <w:p w14:paraId="36AD6CD3" w14:textId="77777777" w:rsidR="002F0BFE" w:rsidRDefault="002F0BFE">
      <w:pPr>
        <w:jc w:val="both"/>
        <w:rPr>
          <w:b/>
        </w:rPr>
      </w:pPr>
    </w:p>
    <w:p w14:paraId="3634B10C" w14:textId="77777777" w:rsidR="002F0BFE" w:rsidRDefault="0047240C">
      <w:pPr>
        <w:jc w:val="both"/>
      </w:pPr>
      <w:r>
        <w:t xml:space="preserve">Type </w:t>
      </w:r>
      <w:r>
        <w:rPr>
          <w:rFonts w:ascii="Courier New" w:hAnsi="Courier New" w:cs="Courier New"/>
          <w:iCs/>
        </w:rPr>
        <w:t xml:space="preserve">Example 2 </w:t>
      </w:r>
      <w:r>
        <w:rPr>
          <w:iCs/>
        </w:rPr>
        <w:t xml:space="preserve">in the </w:t>
      </w:r>
      <w:r>
        <w:rPr>
          <w:b/>
          <w:iCs/>
        </w:rPr>
        <w:t>Name</w:t>
      </w:r>
      <w:r>
        <w:rPr>
          <w:iCs/>
        </w:rPr>
        <w:t xml:space="preserve"> field,</w:t>
      </w:r>
      <w:r>
        <w:rPr>
          <w:rFonts w:ascii="Courier New" w:hAnsi="Courier New" w:cs="Courier New"/>
          <w:iCs/>
        </w:rPr>
        <w:t xml:space="preserve"> </w:t>
      </w:r>
      <w:r>
        <w:t xml:space="preserve">this name will appear in the Project window. Because you have already defined a WG Input parameter set in the previous example (2008-2010), you can now select it directly in the drop-down list next to the Weather generator field and use it in this example. </w:t>
      </w:r>
    </w:p>
    <w:p w14:paraId="1E78DD66" w14:textId="77777777" w:rsidR="002F0BFE" w:rsidRDefault="002F0BFE">
      <w:pPr>
        <w:jc w:val="both"/>
      </w:pPr>
    </w:p>
    <w:p w14:paraId="1DD242D6" w14:textId="77777777" w:rsidR="002F0BFE" w:rsidRDefault="0047240C">
      <w:pPr>
        <w:jc w:val="both"/>
      </w:pPr>
      <w:r>
        <w:t xml:space="preserve">Select “Specific Locations” from the drop-down list next to the Location list field (also defined in the previous example). </w:t>
      </w:r>
    </w:p>
    <w:p w14:paraId="265AC8BC" w14:textId="77777777" w:rsidR="002F0BFE" w:rsidRDefault="002F0BFE">
      <w:pPr>
        <w:jc w:val="both"/>
      </w:pPr>
    </w:p>
    <w:p w14:paraId="03D3A898" w14:textId="77777777" w:rsidR="002F0BFE" w:rsidRDefault="0047240C">
      <w:pPr>
        <w:jc w:val="both"/>
      </w:pPr>
      <w:r>
        <w:t>NOTE: if a modification is made to the input parameters of a model, a weather generator or a location list set, all simulations using these sets will use the new set of parameters at the next execution. Therefore, if you want to keep your original input parameters for a given simulation, you must create a new set of input parameters for each new simulation.</w:t>
      </w:r>
    </w:p>
    <w:p w14:paraId="69F78FF4" w14:textId="77777777" w:rsidR="002F0BFE" w:rsidRDefault="002F0BFE">
      <w:pPr>
        <w:jc w:val="both"/>
      </w:pPr>
    </w:p>
    <w:p w14:paraId="595A8172" w14:textId="77777777" w:rsidR="002F0BFE" w:rsidRDefault="002F0BFE">
      <w:pPr>
        <w:jc w:val="both"/>
        <w:rPr>
          <w:color w:val="FF0000"/>
        </w:rPr>
      </w:pPr>
    </w:p>
    <w:p w14:paraId="0024CB49" w14:textId="77777777" w:rsidR="002F0BFE" w:rsidRDefault="0047240C">
      <w:pPr>
        <w:tabs>
          <w:tab w:val="left" w:pos="2258"/>
        </w:tabs>
        <w:jc w:val="both"/>
        <w:rPr>
          <w:color w:val="FF0000"/>
        </w:rPr>
      </w:pPr>
      <w:r>
        <w:rPr>
          <w:color w:val="FF0000"/>
        </w:rPr>
        <w:tab/>
      </w:r>
    </w:p>
    <w:p w14:paraId="1E974CF8" w14:textId="20DA5209" w:rsidR="002F0BFE" w:rsidRDefault="0047240C">
      <w:pPr>
        <w:jc w:val="both"/>
      </w:pPr>
      <w:r>
        <w:rPr>
          <w:noProof/>
          <w:color w:val="FF0000"/>
          <w:lang w:eastAsia="en-CA"/>
        </w:rPr>
        <w:lastRenderedPageBreak/>
        <w:drawing>
          <wp:anchor distT="0" distB="0" distL="114300" distR="114300" simplePos="0" relativeHeight="251651072" behindDoc="0" locked="0" layoutInCell="1" allowOverlap="1" wp14:anchorId="0885D4D6" wp14:editId="784E4644">
            <wp:simplePos x="0" y="0"/>
            <wp:positionH relativeFrom="margin">
              <wp:align>right</wp:align>
            </wp:positionH>
            <wp:positionV relativeFrom="paragraph">
              <wp:posOffset>439529</wp:posOffset>
            </wp:positionV>
            <wp:extent cx="2638428" cy="2407286"/>
            <wp:effectExtent l="0" t="0" r="9525" b="0"/>
            <wp:wrapTight wrapText="bothSides">
              <wp:wrapPolygon edited="0">
                <wp:start x="0" y="0"/>
                <wp:lineTo x="0" y="21366"/>
                <wp:lineTo x="21522" y="21366"/>
                <wp:lineTo x="21522" y="0"/>
                <wp:lineTo x="0" y="0"/>
              </wp:wrapPolygon>
            </wp:wrapTight>
            <wp:docPr id="104" name="Picture 3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638428" cy="2407286"/>
                    </a:xfrm>
                    <a:prstGeom prst="rect">
                      <a:avLst/>
                    </a:prstGeom>
                    <a:noFill/>
                    <a:ln>
                      <a:noFill/>
                      <a:prstDash/>
                    </a:ln>
                  </pic:spPr>
                </pic:pic>
              </a:graphicData>
            </a:graphic>
          </wp:anchor>
        </w:drawing>
      </w:r>
      <w:r>
        <w:t xml:space="preserve">Select a weather generation (in this case, </w:t>
      </w:r>
      <w:r>
        <w:rPr>
          <w:rFonts w:ascii="Courier New" w:hAnsi="Courier New" w:cs="Courier New"/>
        </w:rPr>
        <w:t>Example 2</w:t>
      </w:r>
      <w:r>
        <w:t xml:space="preserve">) to which you want to add an model and </w:t>
      </w:r>
      <w:r w:rsidR="001840E9">
        <w:t xml:space="preserve">a </w:t>
      </w:r>
      <w:r>
        <w:t xml:space="preserve">Model Execution </w:t>
      </w:r>
      <w:r w:rsidR="001840E9">
        <w:t>(</w:t>
      </w:r>
      <w:r>
        <w:rPr>
          <w:noProof/>
          <w:lang w:eastAsia="en-CA"/>
        </w:rPr>
        <w:drawing>
          <wp:inline distT="0" distB="0" distL="0" distR="0" wp14:anchorId="4A05FCD3" wp14:editId="62C1175F">
            <wp:extent cx="138431" cy="138431"/>
            <wp:effectExtent l="0" t="0" r="0" b="0"/>
            <wp:docPr id="105" name="Picture 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8431" cy="138431"/>
                    </a:xfrm>
                    <a:prstGeom prst="rect">
                      <a:avLst/>
                    </a:prstGeom>
                    <a:noFill/>
                    <a:ln>
                      <a:noFill/>
                      <a:prstDash/>
                    </a:ln>
                  </pic:spPr>
                </pic:pic>
              </a:graphicData>
            </a:graphic>
          </wp:inline>
        </w:drawing>
      </w:r>
      <w:r w:rsidR="001840E9">
        <w:t>).</w:t>
      </w:r>
      <w:r>
        <w:t xml:space="preserve"> </w:t>
      </w:r>
    </w:p>
    <w:p w14:paraId="2D708855" w14:textId="77777777" w:rsidR="002F0BFE" w:rsidRDefault="002F0BFE">
      <w:pPr>
        <w:jc w:val="both"/>
        <w:rPr>
          <w:color w:val="FF0000"/>
        </w:rPr>
      </w:pPr>
    </w:p>
    <w:p w14:paraId="512AFC9F" w14:textId="77777777" w:rsidR="002F0BFE" w:rsidRDefault="0047240C">
      <w:pPr>
        <w:jc w:val="both"/>
      </w:pPr>
      <w:r>
        <w:t xml:space="preserve">In the Model Execution Editor dialog, type </w:t>
      </w:r>
      <w:r>
        <w:rPr>
          <w:rFonts w:ascii="Courier New" w:hAnsi="Courier New" w:cs="Courier New"/>
          <w:iCs/>
        </w:rPr>
        <w:t xml:space="preserve">Spruce Budworm Biology </w:t>
      </w:r>
      <w:r>
        <w:rPr>
          <w:iCs/>
        </w:rPr>
        <w:t xml:space="preserve">in the Name field and </w:t>
      </w:r>
      <w:r>
        <w:t>select “</w:t>
      </w:r>
      <w:r>
        <w:rPr>
          <w:rFonts w:ascii="Courier New" w:hAnsi="Courier New" w:cs="Courier New"/>
          <w:iCs/>
        </w:rPr>
        <w:t>Spruce Budworm Biology</w:t>
      </w:r>
      <w:r>
        <w:t xml:space="preserve">” from the drop-down list next to the Model field. This is the simulation model you will be using in this example. </w:t>
      </w:r>
    </w:p>
    <w:p w14:paraId="792A2E22" w14:textId="77777777" w:rsidR="002F0BFE" w:rsidRDefault="002F0BFE">
      <w:pPr>
        <w:jc w:val="both"/>
      </w:pPr>
    </w:p>
    <w:p w14:paraId="6238CE67" w14:textId="77777777" w:rsidR="002F0BFE" w:rsidRDefault="0047240C">
      <w:pPr>
        <w:jc w:val="both"/>
      </w:pPr>
      <w:r>
        <w:t>You will be using the default values for the parameters of the “Spruce Budworm Biology” model; therefore, the Model field’s drop-down list can be left on “</w:t>
      </w:r>
      <w:r>
        <w:rPr>
          <w:rFonts w:ascii="Courier New" w:hAnsi="Courier New" w:cs="Courier New"/>
          <w:iCs/>
        </w:rPr>
        <w:t>Default</w:t>
      </w:r>
      <w:r>
        <w:t>”.</w:t>
      </w:r>
    </w:p>
    <w:p w14:paraId="38532F98" w14:textId="77777777" w:rsidR="002F0BFE" w:rsidRDefault="002F0BFE">
      <w:pPr>
        <w:jc w:val="both"/>
      </w:pPr>
    </w:p>
    <w:p w14:paraId="6A559C74" w14:textId="77777777" w:rsidR="002F0BFE" w:rsidRDefault="002F0BFE">
      <w:pPr>
        <w:jc w:val="both"/>
      </w:pPr>
    </w:p>
    <w:p w14:paraId="715FFDDB" w14:textId="77777777" w:rsidR="002F0BFE" w:rsidRDefault="0047240C">
      <w:pPr>
        <w:jc w:val="both"/>
      </w:pPr>
      <w:r>
        <w:t xml:space="preserve">Although this simulation is based on historical daily data (2008-2010), because the “Spruce Budworm Biology” model is stochastic, you need to replicate the runs. Type </w:t>
      </w:r>
      <w:r>
        <w:rPr>
          <w:rFonts w:ascii="Courier New" w:hAnsi="Courier New" w:cs="Courier New"/>
        </w:rPr>
        <w:t>10</w:t>
      </w:r>
      <w:r>
        <w:t xml:space="preserve"> in the </w:t>
      </w:r>
      <w:r>
        <w:rPr>
          <w:bCs/>
        </w:rPr>
        <w:t>Replication</w:t>
      </w:r>
      <w:r>
        <w:t xml:space="preserve"> field.</w:t>
      </w:r>
    </w:p>
    <w:p w14:paraId="0A9AB419" w14:textId="77777777" w:rsidR="002F0BFE" w:rsidRDefault="002F0BFE">
      <w:pPr>
        <w:jc w:val="both"/>
      </w:pPr>
    </w:p>
    <w:p w14:paraId="6BFBC82B" w14:textId="61CF65B8" w:rsidR="002F0BFE" w:rsidRDefault="0047240C">
      <w:pPr>
        <w:jc w:val="both"/>
      </w:pPr>
      <w:r>
        <w:t>This completes the specifications of the new simulation. Click OK to save the current settings and return to the main BioSIM window.</w:t>
      </w:r>
    </w:p>
    <w:p w14:paraId="6C7E350F" w14:textId="77777777" w:rsidR="00DA2175" w:rsidRDefault="00DA2175">
      <w:pPr>
        <w:jc w:val="both"/>
      </w:pPr>
    </w:p>
    <w:p w14:paraId="353B1674" w14:textId="77777777" w:rsidR="002F0BFE" w:rsidRDefault="002F0BFE">
      <w:pPr>
        <w:jc w:val="both"/>
        <w:rPr>
          <w:color w:val="FF0000"/>
        </w:rPr>
      </w:pPr>
    </w:p>
    <w:p w14:paraId="36D92B4B" w14:textId="77777777" w:rsidR="002F0BFE" w:rsidRDefault="0047240C" w:rsidP="00270473">
      <w:pPr>
        <w:pStyle w:val="Titre2"/>
      </w:pPr>
      <w:bookmarkStart w:id="55" w:name="_Toc348007270"/>
      <w:bookmarkStart w:id="56" w:name="_Toc487030117"/>
      <w:bookmarkStart w:id="57" w:name="_Toc46901520"/>
      <w:r>
        <w:t>Step 3: Defining an average output analysis</w:t>
      </w:r>
      <w:bookmarkEnd w:id="55"/>
      <w:bookmarkEnd w:id="56"/>
      <w:bookmarkEnd w:id="57"/>
    </w:p>
    <w:p w14:paraId="445EBD34" w14:textId="77777777" w:rsidR="002F0BFE" w:rsidRDefault="0047240C">
      <w:pPr>
        <w:jc w:val="both"/>
      </w:pPr>
      <w:r>
        <w:t>Select a “</w:t>
      </w:r>
      <w:r>
        <w:rPr>
          <w:rFonts w:ascii="Courier New" w:hAnsi="Courier New" w:cs="Courier New"/>
          <w:iCs/>
        </w:rPr>
        <w:t>Spruce Budworm Biology</w:t>
      </w:r>
      <w:r>
        <w:t>” Model Execution and add an analysis to it (</w:t>
      </w:r>
      <w:r>
        <w:rPr>
          <w:noProof/>
          <w:lang w:eastAsia="en-CA"/>
        </w:rPr>
        <w:drawing>
          <wp:inline distT="0" distB="0" distL="0" distR="0" wp14:anchorId="24AA86DB" wp14:editId="3D045640">
            <wp:extent cx="142875" cy="142875"/>
            <wp:effectExtent l="0" t="0" r="9525" b="9525"/>
            <wp:docPr id="106" name="Picture 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42875" cy="142875"/>
                    </a:xfrm>
                    <a:prstGeom prst="rect">
                      <a:avLst/>
                    </a:prstGeom>
                    <a:noFill/>
                    <a:ln>
                      <a:noFill/>
                      <a:prstDash/>
                    </a:ln>
                  </pic:spPr>
                </pic:pic>
              </a:graphicData>
            </a:graphic>
          </wp:inline>
        </w:drawing>
      </w:r>
      <w:r>
        <w:t xml:space="preserve">). </w:t>
      </w:r>
    </w:p>
    <w:p w14:paraId="018D4F62" w14:textId="77777777" w:rsidR="002F0BFE" w:rsidRDefault="002F0BFE">
      <w:pPr>
        <w:jc w:val="both"/>
      </w:pPr>
    </w:p>
    <w:p w14:paraId="252B0DC3" w14:textId="676696E5" w:rsidR="002F0BFE" w:rsidRDefault="0047240C">
      <w:pPr>
        <w:jc w:val="both"/>
      </w:pPr>
      <w:r>
        <w:t xml:space="preserve">In the </w:t>
      </w:r>
      <w:r>
        <w:rPr>
          <w:i/>
        </w:rPr>
        <w:t>General</w:t>
      </w:r>
      <w:r>
        <w:t xml:space="preserve"> tab of the Analysis Editor dialog, type </w:t>
      </w:r>
      <w:r>
        <w:rPr>
          <w:rFonts w:ascii="Courier New" w:hAnsi="Courier New" w:cs="Courier New"/>
          <w:iCs/>
        </w:rPr>
        <w:t>Average Output</w:t>
      </w:r>
      <w:r>
        <w:t xml:space="preserve"> in the </w:t>
      </w:r>
      <w:r>
        <w:rPr>
          <w:b/>
        </w:rPr>
        <w:t>Name</w:t>
      </w:r>
      <w:r>
        <w:t xml:space="preserve"> field, leave all other tabs (</w:t>
      </w:r>
      <w:r>
        <w:rPr>
          <w:i/>
        </w:rPr>
        <w:t>Where</w:t>
      </w:r>
      <w:r>
        <w:t xml:space="preserve">, </w:t>
      </w:r>
      <w:r>
        <w:rPr>
          <w:i/>
        </w:rPr>
        <w:t>When</w:t>
      </w:r>
      <w:r>
        <w:t xml:space="preserve">, </w:t>
      </w:r>
      <w:r>
        <w:rPr>
          <w:i/>
        </w:rPr>
        <w:t>What, Which</w:t>
      </w:r>
      <w:r>
        <w:t xml:space="preserve"> and </w:t>
      </w:r>
      <w:r>
        <w:rPr>
          <w:i/>
        </w:rPr>
        <w:t>How</w:t>
      </w:r>
      <w:r>
        <w:t xml:space="preserve">) on their default parameters and click OK to save your new analysis. </w:t>
      </w:r>
    </w:p>
    <w:p w14:paraId="7FBBBD4A" w14:textId="73D06694" w:rsidR="002F0BFE" w:rsidRDefault="002F0BFE">
      <w:pPr>
        <w:jc w:val="both"/>
      </w:pPr>
    </w:p>
    <w:p w14:paraId="1CFC3C45" w14:textId="47CA30FB" w:rsidR="00E05007" w:rsidRDefault="003378AE">
      <w:pPr>
        <w:jc w:val="both"/>
      </w:pPr>
      <w:r>
        <w:rPr>
          <w:noProof/>
          <w:lang w:eastAsia="en-CA"/>
        </w:rPr>
        <w:drawing>
          <wp:anchor distT="0" distB="0" distL="114300" distR="114300" simplePos="0" relativeHeight="251712512" behindDoc="0" locked="0" layoutInCell="1" allowOverlap="1" wp14:anchorId="374BB41D" wp14:editId="5D0774C0">
            <wp:simplePos x="0" y="0"/>
            <wp:positionH relativeFrom="margin">
              <wp:align>right</wp:align>
            </wp:positionH>
            <wp:positionV relativeFrom="paragraph">
              <wp:posOffset>6350</wp:posOffset>
            </wp:positionV>
            <wp:extent cx="3676650" cy="591399"/>
            <wp:effectExtent l="0" t="0" r="0" b="0"/>
            <wp:wrapSquare wrapText="bothSides"/>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676650" cy="591399"/>
                    </a:xfrm>
                    <a:prstGeom prst="rect">
                      <a:avLst/>
                    </a:prstGeom>
                  </pic:spPr>
                </pic:pic>
              </a:graphicData>
            </a:graphic>
          </wp:anchor>
        </w:drawing>
      </w:r>
      <w:r>
        <w:t>In order to a</w:t>
      </w:r>
      <w:r w:rsidR="00E05007">
        <w:t>utomatically export outputs</w:t>
      </w:r>
      <w:r>
        <w:t>, enter the file name under the Export region of the page. Select the box next to it once you have entered the file name.</w:t>
      </w:r>
    </w:p>
    <w:p w14:paraId="047024FB" w14:textId="6E1A74FE" w:rsidR="00E05007" w:rsidRDefault="00E05007">
      <w:pPr>
        <w:jc w:val="both"/>
      </w:pPr>
    </w:p>
    <w:p w14:paraId="2D02CCD2" w14:textId="36076EC6" w:rsidR="00E05007" w:rsidRDefault="00E05007">
      <w:pPr>
        <w:jc w:val="both"/>
      </w:pPr>
    </w:p>
    <w:p w14:paraId="6059C837" w14:textId="75B1F0E1" w:rsidR="002F0BFE" w:rsidRDefault="0047240C">
      <w:pPr>
        <w:jc w:val="both"/>
      </w:pPr>
      <w:r>
        <w:t>NOTE: An average output analysis is used to compute means over replications.</w:t>
      </w:r>
      <w:r w:rsidR="00182060" w:rsidRPr="00182060">
        <w:t xml:space="preserve"> </w:t>
      </w:r>
    </w:p>
    <w:p w14:paraId="5919F2C0" w14:textId="5C975D8D" w:rsidR="00E05007" w:rsidRDefault="00E05007">
      <w:pPr>
        <w:jc w:val="both"/>
      </w:pPr>
    </w:p>
    <w:p w14:paraId="6F62BFAB" w14:textId="77777777" w:rsidR="002F0BFE" w:rsidRDefault="002F0BFE">
      <w:pPr>
        <w:jc w:val="both"/>
      </w:pPr>
    </w:p>
    <w:p w14:paraId="3A5FED38" w14:textId="77777777" w:rsidR="002F0BFE" w:rsidRDefault="0047240C" w:rsidP="00270473">
      <w:pPr>
        <w:pStyle w:val="Titre2"/>
      </w:pPr>
      <w:bookmarkStart w:id="58" w:name="_Toc314486218"/>
      <w:bookmarkStart w:id="59" w:name="_Toc314578119"/>
      <w:bookmarkStart w:id="60" w:name="_Toc314486219"/>
      <w:bookmarkStart w:id="61" w:name="_Toc314578120"/>
      <w:bookmarkStart w:id="62" w:name="_Toc314486220"/>
      <w:bookmarkStart w:id="63" w:name="_Toc314578121"/>
      <w:bookmarkStart w:id="64" w:name="_Toc314486221"/>
      <w:bookmarkStart w:id="65" w:name="_Toc314578122"/>
      <w:bookmarkStart w:id="66" w:name="_Toc348007271"/>
      <w:bookmarkStart w:id="67" w:name="_Toc487030118"/>
      <w:bookmarkStart w:id="68" w:name="_Toc46901521"/>
      <w:bookmarkEnd w:id="58"/>
      <w:bookmarkEnd w:id="59"/>
      <w:bookmarkEnd w:id="60"/>
      <w:bookmarkEnd w:id="61"/>
      <w:bookmarkEnd w:id="62"/>
      <w:bookmarkEnd w:id="63"/>
      <w:bookmarkEnd w:id="64"/>
      <w:bookmarkEnd w:id="65"/>
      <w:r>
        <w:t>Step 4: Defining and running an event extraction analysis</w:t>
      </w:r>
      <w:bookmarkEnd w:id="66"/>
      <w:bookmarkEnd w:id="67"/>
      <w:bookmarkEnd w:id="68"/>
    </w:p>
    <w:p w14:paraId="0D1C5EFB" w14:textId="77777777" w:rsidR="002F0BFE" w:rsidRDefault="0047240C">
      <w:r>
        <w:t>Select the “</w:t>
      </w:r>
      <w:r>
        <w:rPr>
          <w:rFonts w:ascii="Courier New" w:hAnsi="Courier New" w:cs="Courier New"/>
          <w:iCs/>
        </w:rPr>
        <w:t>Spruce Budworm Biology</w:t>
      </w:r>
      <w:r>
        <w:t>” Model Execution again and add another analysis to it (</w:t>
      </w:r>
      <w:r>
        <w:rPr>
          <w:noProof/>
          <w:lang w:eastAsia="en-CA"/>
        </w:rPr>
        <w:drawing>
          <wp:inline distT="0" distB="0" distL="0" distR="0" wp14:anchorId="6A6DB528" wp14:editId="0DCBAC8E">
            <wp:extent cx="142875" cy="142875"/>
            <wp:effectExtent l="0" t="0" r="9525" b="9525"/>
            <wp:docPr id="107" name="Picture 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42875" cy="142875"/>
                    </a:xfrm>
                    <a:prstGeom prst="rect">
                      <a:avLst/>
                    </a:prstGeom>
                    <a:noFill/>
                    <a:ln>
                      <a:noFill/>
                      <a:prstDash/>
                    </a:ln>
                  </pic:spPr>
                </pic:pic>
              </a:graphicData>
            </a:graphic>
          </wp:inline>
        </w:drawing>
      </w:r>
      <w:r>
        <w:t xml:space="preserve">). </w:t>
      </w:r>
    </w:p>
    <w:p w14:paraId="14746A4D" w14:textId="77777777" w:rsidR="002F0BFE" w:rsidRDefault="002F0BFE"/>
    <w:p w14:paraId="511EB868" w14:textId="77777777" w:rsidR="002F0BFE" w:rsidRDefault="0047240C">
      <w:r>
        <w:t xml:space="preserve">In the </w:t>
      </w:r>
      <w:r>
        <w:rPr>
          <w:i/>
        </w:rPr>
        <w:t>General</w:t>
      </w:r>
      <w:r>
        <w:t xml:space="preserve"> tab of the Analysis Editor dialog, type </w:t>
      </w:r>
      <w:r>
        <w:rPr>
          <w:rFonts w:ascii="Courier New" w:hAnsi="Courier New" w:cs="Courier New"/>
          <w:iCs/>
        </w:rPr>
        <w:t>Date of Peaks</w:t>
      </w:r>
      <w:r>
        <w:t xml:space="preserve"> in the </w:t>
      </w:r>
      <w:r>
        <w:rPr>
          <w:b/>
        </w:rPr>
        <w:t>Name</w:t>
      </w:r>
      <w:r>
        <w:t xml:space="preserve"> field. </w:t>
      </w:r>
    </w:p>
    <w:p w14:paraId="22953C9C" w14:textId="77777777" w:rsidR="002F0BFE" w:rsidRDefault="002F0BFE"/>
    <w:p w14:paraId="5242E372" w14:textId="77777777" w:rsidR="002F0BFE" w:rsidRDefault="0047240C">
      <w:r>
        <w:rPr>
          <w:noProof/>
          <w:lang w:eastAsia="en-CA"/>
        </w:rPr>
        <w:lastRenderedPageBreak/>
        <w:drawing>
          <wp:anchor distT="0" distB="0" distL="114300" distR="114300" simplePos="0" relativeHeight="251662336" behindDoc="0" locked="0" layoutInCell="1" allowOverlap="1" wp14:anchorId="59A78213" wp14:editId="0BFC19AF">
            <wp:simplePos x="0" y="0"/>
            <wp:positionH relativeFrom="margin">
              <wp:align>right</wp:align>
            </wp:positionH>
            <wp:positionV relativeFrom="paragraph">
              <wp:posOffset>6087</wp:posOffset>
            </wp:positionV>
            <wp:extent cx="2864486" cy="2515871"/>
            <wp:effectExtent l="0" t="0" r="0" b="0"/>
            <wp:wrapTight wrapText="bothSides">
              <wp:wrapPolygon edited="0">
                <wp:start x="0" y="0"/>
                <wp:lineTo x="0" y="21426"/>
                <wp:lineTo x="21404" y="21426"/>
                <wp:lineTo x="21404" y="0"/>
                <wp:lineTo x="0" y="0"/>
              </wp:wrapPolygon>
            </wp:wrapTight>
            <wp:docPr id="108" name="Picture 3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864486" cy="2515871"/>
                    </a:xfrm>
                    <a:prstGeom prst="rect">
                      <a:avLst/>
                    </a:prstGeom>
                    <a:noFill/>
                    <a:ln>
                      <a:noFill/>
                      <a:prstDash/>
                    </a:ln>
                  </pic:spPr>
                </pic:pic>
              </a:graphicData>
            </a:graphic>
          </wp:anchor>
        </w:drawing>
      </w:r>
      <w:r>
        <w:t xml:space="preserve">Leave the </w:t>
      </w:r>
      <w:r>
        <w:rPr>
          <w:i/>
        </w:rPr>
        <w:t>Where</w:t>
      </w:r>
      <w:r>
        <w:t xml:space="preserve">, </w:t>
      </w:r>
      <w:r>
        <w:rPr>
          <w:i/>
        </w:rPr>
        <w:t>When, What</w:t>
      </w:r>
      <w:r>
        <w:t xml:space="preserve"> tabs to their default settings.</w:t>
      </w:r>
    </w:p>
    <w:p w14:paraId="6B1C5DC9" w14:textId="77777777" w:rsidR="002F0BFE" w:rsidRDefault="002F0BFE"/>
    <w:p w14:paraId="3A46CBE6" w14:textId="77777777" w:rsidR="002F0BFE" w:rsidRDefault="0047240C">
      <w:r>
        <w:t xml:space="preserve">In the </w:t>
      </w:r>
      <w:r>
        <w:rPr>
          <w:i/>
        </w:rPr>
        <w:t>Which</w:t>
      </w:r>
      <w:r>
        <w:t xml:space="preserve"> tab, check </w:t>
      </w:r>
      <w:r>
        <w:rPr>
          <w:noProof/>
          <w:lang w:eastAsia="en-CA"/>
        </w:rPr>
        <w:drawing>
          <wp:inline distT="0" distB="0" distL="0" distR="0" wp14:anchorId="5496A65D" wp14:editId="32791CB8">
            <wp:extent cx="147959" cy="147959"/>
            <wp:effectExtent l="0" t="0" r="4441" b="4441"/>
            <wp:docPr id="109" name="Picture 56"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t xml:space="preserve"> the “</w:t>
      </w:r>
      <w:r>
        <w:rPr>
          <w:rFonts w:ascii="Courier New" w:hAnsi="Courier New" w:cs="Courier New"/>
        </w:rPr>
        <w:t>Select variables</w:t>
      </w:r>
      <w:r>
        <w:t xml:space="preserve">” checkbox and then, check </w:t>
      </w:r>
      <w:r>
        <w:rPr>
          <w:noProof/>
          <w:lang w:eastAsia="en-CA"/>
        </w:rPr>
        <w:drawing>
          <wp:inline distT="0" distB="0" distL="0" distR="0" wp14:anchorId="6B4F9E00" wp14:editId="686D5A10">
            <wp:extent cx="147959" cy="147959"/>
            <wp:effectExtent l="0" t="0" r="4441" b="4441"/>
            <wp:docPr id="110" name="Picture 57"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t xml:space="preserve"> </w:t>
      </w:r>
      <w:r>
        <w:rPr>
          <w:rFonts w:ascii="Courier New" w:hAnsi="Courier New" w:cs="Courier New"/>
        </w:rPr>
        <w:t>L3</w:t>
      </w:r>
      <w:r>
        <w:t xml:space="preserve">, </w:t>
      </w:r>
      <w:r>
        <w:rPr>
          <w:rFonts w:ascii="Courier New" w:hAnsi="Courier New" w:cs="Courier New"/>
        </w:rPr>
        <w:t>L4</w:t>
      </w:r>
      <w:r>
        <w:t xml:space="preserve">, </w:t>
      </w:r>
      <w:r>
        <w:rPr>
          <w:rFonts w:ascii="Courier New" w:hAnsi="Courier New" w:cs="Courier New"/>
        </w:rPr>
        <w:t>L5</w:t>
      </w:r>
      <w:r>
        <w:t xml:space="preserve"> and </w:t>
      </w:r>
      <w:r>
        <w:rPr>
          <w:rFonts w:ascii="Courier New" w:hAnsi="Courier New" w:cs="Courier New"/>
        </w:rPr>
        <w:t>L6.</w:t>
      </w:r>
    </w:p>
    <w:p w14:paraId="49091557" w14:textId="77777777" w:rsidR="002F0BFE" w:rsidRDefault="002F0BFE">
      <w:pPr>
        <w:jc w:val="both"/>
      </w:pPr>
    </w:p>
    <w:p w14:paraId="7C847BD3" w14:textId="77777777" w:rsidR="002F0BFE" w:rsidRDefault="0047240C">
      <w:pPr>
        <w:jc w:val="both"/>
      </w:pPr>
      <w:r>
        <w:t xml:space="preserve">In the </w:t>
      </w:r>
      <w:r>
        <w:rPr>
          <w:i/>
        </w:rPr>
        <w:t>How</w:t>
      </w:r>
      <w:r>
        <w:t xml:space="preserve"> tab, define the event to be extracted from the results of the parent component (the Example 2 simulation). </w:t>
      </w:r>
    </w:p>
    <w:p w14:paraId="018F49F6" w14:textId="77777777" w:rsidR="002F0BFE" w:rsidRDefault="002F0BFE">
      <w:pPr>
        <w:jc w:val="both"/>
      </w:pPr>
    </w:p>
    <w:p w14:paraId="71152307" w14:textId="77777777" w:rsidR="002F0BFE" w:rsidRDefault="0047240C">
      <w:pPr>
        <w:jc w:val="both"/>
      </w:pPr>
      <w:r>
        <w:t xml:space="preserve">NOTE: The greyed left hand side drop-down lists of the </w:t>
      </w:r>
      <w:r>
        <w:rPr>
          <w:b/>
        </w:rPr>
        <w:t>Temporal transformation of type</w:t>
      </w:r>
      <w:r>
        <w:t xml:space="preserve"> and </w:t>
      </w:r>
      <w:r>
        <w:rPr>
          <w:b/>
        </w:rPr>
        <w:t xml:space="preserve">Temporal transformation of mode </w:t>
      </w:r>
      <w:r>
        <w:t xml:space="preserve">fields display the output time format of the parent component. </w:t>
      </w:r>
    </w:p>
    <w:p w14:paraId="52EDBA61" w14:textId="77777777" w:rsidR="002F0BFE" w:rsidRDefault="002F0BFE">
      <w:pPr>
        <w:jc w:val="both"/>
      </w:pPr>
    </w:p>
    <w:p w14:paraId="051403C4" w14:textId="77777777" w:rsidR="002F0BFE" w:rsidRDefault="0047240C">
      <w:pPr>
        <w:jc w:val="both"/>
      </w:pPr>
      <w:r>
        <w:t xml:space="preserve">Check </w:t>
      </w:r>
      <w:r>
        <w:rPr>
          <w:noProof/>
          <w:lang w:eastAsia="en-CA"/>
        </w:rPr>
        <w:drawing>
          <wp:inline distT="0" distB="0" distL="0" distR="0" wp14:anchorId="4624FF97" wp14:editId="146E0D4A">
            <wp:extent cx="147959" cy="147959"/>
            <wp:effectExtent l="0" t="0" r="4441" b="4441"/>
            <wp:docPr id="111" name="Picture 58"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t xml:space="preserve"> the “</w:t>
      </w:r>
      <w:r>
        <w:rPr>
          <w:rFonts w:ascii="Courier New" w:hAnsi="Courier New" w:cs="Courier New"/>
        </w:rPr>
        <w:t>Define time transformation</w:t>
      </w:r>
      <w:r>
        <w:t>” checkbox and select the “</w:t>
      </w:r>
      <w:r>
        <w:rPr>
          <w:rFonts w:ascii="Courier New" w:hAnsi="Courier New" w:cs="Courier New"/>
        </w:rPr>
        <w:t>Event</w:t>
      </w:r>
      <w:r>
        <w:t xml:space="preserve">” radio button. This will activate the drop-down list and allow you to select the event type you want to analyse. </w:t>
      </w:r>
    </w:p>
    <w:p w14:paraId="6BE13896" w14:textId="77777777" w:rsidR="002F0BFE" w:rsidRDefault="002F0BFE">
      <w:pPr>
        <w:jc w:val="both"/>
      </w:pPr>
    </w:p>
    <w:p w14:paraId="3A44D026" w14:textId="77777777" w:rsidR="002F0BFE" w:rsidRDefault="0047240C">
      <w:pPr>
        <w:jc w:val="both"/>
      </w:pPr>
      <w:r>
        <w:t xml:space="preserve">For this analysis, you want BioSIM to determine the </w:t>
      </w:r>
      <w:r>
        <w:rPr>
          <w:iCs/>
        </w:rPr>
        <w:t>day when the variables (i.e., frequencies of 3</w:t>
      </w:r>
      <w:r>
        <w:rPr>
          <w:iCs/>
          <w:vertAlign w:val="superscript"/>
        </w:rPr>
        <w:t>rd</w:t>
      </w:r>
      <w:r>
        <w:rPr>
          <w:iCs/>
        </w:rPr>
        <w:t>, 4</w:t>
      </w:r>
      <w:r>
        <w:rPr>
          <w:iCs/>
          <w:vertAlign w:val="superscript"/>
        </w:rPr>
        <w:t>th</w:t>
      </w:r>
      <w:r>
        <w:rPr>
          <w:iCs/>
        </w:rPr>
        <w:t>, 5</w:t>
      </w:r>
      <w:r>
        <w:rPr>
          <w:iCs/>
          <w:vertAlign w:val="superscript"/>
        </w:rPr>
        <w:t>th</w:t>
      </w:r>
      <w:r>
        <w:rPr>
          <w:iCs/>
        </w:rPr>
        <w:t xml:space="preserve"> and 6</w:t>
      </w:r>
      <w:r>
        <w:rPr>
          <w:iCs/>
          <w:vertAlign w:val="superscript"/>
        </w:rPr>
        <w:t>th</w:t>
      </w:r>
      <w:r>
        <w:rPr>
          <w:iCs/>
        </w:rPr>
        <w:t xml:space="preserve"> instars) are at their maximum which means you need to select “</w:t>
      </w:r>
      <w:r>
        <w:rPr>
          <w:rFonts w:ascii="Courier New" w:hAnsi="Courier New" w:cs="Courier New"/>
          <w:iCs/>
        </w:rPr>
        <w:t>Time when variables are maximum</w:t>
      </w:r>
      <w:r>
        <w:rPr>
          <w:iCs/>
        </w:rPr>
        <w:t>” from the drop-down list</w:t>
      </w:r>
      <w:r>
        <w:t xml:space="preserve">. </w:t>
      </w:r>
    </w:p>
    <w:p w14:paraId="7CF20CCE" w14:textId="3B531BEC" w:rsidR="002F0BFE" w:rsidRDefault="002F0BFE">
      <w:pPr>
        <w:jc w:val="both"/>
      </w:pPr>
    </w:p>
    <w:p w14:paraId="37CAFE51" w14:textId="111C3C33" w:rsidR="0075444E" w:rsidRDefault="0075444E">
      <w:pPr>
        <w:jc w:val="both"/>
      </w:pPr>
    </w:p>
    <w:p w14:paraId="033E38B0" w14:textId="77777777" w:rsidR="00980A09" w:rsidRDefault="00980A09">
      <w:pPr>
        <w:jc w:val="both"/>
      </w:pPr>
    </w:p>
    <w:p w14:paraId="6CE23438" w14:textId="77777777" w:rsidR="002F0BFE" w:rsidRDefault="002F0BFE">
      <w:pPr>
        <w:jc w:val="both"/>
      </w:pPr>
    </w:p>
    <w:p w14:paraId="3CFA2C13" w14:textId="511860A6" w:rsidR="002F0BFE" w:rsidRDefault="001B17D8" w:rsidP="00270473">
      <w:pPr>
        <w:pStyle w:val="Titre2"/>
      </w:pPr>
      <w:bookmarkStart w:id="69" w:name="_Toc314578125"/>
      <w:bookmarkStart w:id="70" w:name="_Toc314578127"/>
      <w:bookmarkStart w:id="71" w:name="_Toc314578129"/>
      <w:bookmarkStart w:id="72" w:name="_Toc314578131"/>
      <w:bookmarkStart w:id="73" w:name="_Toc348007272"/>
      <w:bookmarkStart w:id="74" w:name="_Toc487030119"/>
      <w:bookmarkStart w:id="75" w:name="_Toc46901522"/>
      <w:bookmarkEnd w:id="69"/>
      <w:bookmarkEnd w:id="70"/>
      <w:bookmarkEnd w:id="71"/>
      <w:bookmarkEnd w:id="72"/>
      <w:r>
        <w:t>Step 5</w:t>
      </w:r>
      <w:r w:rsidR="0047240C">
        <w:t>: Running the checked components</w:t>
      </w:r>
      <w:bookmarkEnd w:id="73"/>
      <w:bookmarkEnd w:id="74"/>
      <w:bookmarkEnd w:id="75"/>
    </w:p>
    <w:p w14:paraId="6479A5C0" w14:textId="77777777" w:rsidR="002F0BFE" w:rsidRDefault="002F0BFE">
      <w:pPr>
        <w:jc w:val="both"/>
      </w:pPr>
    </w:p>
    <w:p w14:paraId="29D89037" w14:textId="77777777" w:rsidR="002F0BFE" w:rsidRDefault="0047240C">
      <w:pPr>
        <w:jc w:val="both"/>
      </w:pPr>
      <w:r>
        <w:t>Before running this new analysis</w:t>
      </w:r>
      <w:r>
        <w:rPr>
          <w:b/>
        </w:rPr>
        <w:t>,</w:t>
      </w:r>
      <w:r>
        <w:t xml:space="preserve"> make sure that the “Climatology” group and all of its components are unchecked </w:t>
      </w:r>
      <w:r>
        <w:rPr>
          <w:noProof/>
          <w:lang w:eastAsia="en-CA"/>
        </w:rPr>
        <w:drawing>
          <wp:inline distT="0" distB="0" distL="0" distR="0" wp14:anchorId="5D0083A8" wp14:editId="77C7B193">
            <wp:extent cx="147959" cy="147959"/>
            <wp:effectExtent l="0" t="0" r="4441" b="4441"/>
            <wp:docPr id="112" name="Picture 60" descr="Un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rcRect/>
                    <a:stretch>
                      <a:fillRect/>
                    </a:stretch>
                  </pic:blipFill>
                  <pic:spPr>
                    <a:xfrm>
                      <a:off x="0" y="0"/>
                      <a:ext cx="147959" cy="147959"/>
                    </a:xfrm>
                    <a:prstGeom prst="rect">
                      <a:avLst/>
                    </a:prstGeom>
                    <a:noFill/>
                    <a:ln>
                      <a:noFill/>
                      <a:prstDash/>
                    </a:ln>
                  </pic:spPr>
                </pic:pic>
              </a:graphicData>
            </a:graphic>
          </wp:inline>
        </w:drawing>
      </w:r>
      <w:r>
        <w:t xml:space="preserve"> because they have already been executed and it is not necessary to run them again. Then, Execute (</w:t>
      </w:r>
      <w:r>
        <w:rPr>
          <w:noProof/>
          <w:lang w:eastAsia="en-CA"/>
        </w:rPr>
        <w:drawing>
          <wp:inline distT="0" distB="0" distL="0" distR="0" wp14:anchorId="42F443AC" wp14:editId="2AA6683C">
            <wp:extent cx="138431" cy="138431"/>
            <wp:effectExtent l="0" t="0" r="0" b="0"/>
            <wp:docPr id="113" name="Picture 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38431" cy="138431"/>
                    </a:xfrm>
                    <a:prstGeom prst="rect">
                      <a:avLst/>
                    </a:prstGeom>
                    <a:noFill/>
                    <a:ln>
                      <a:noFill/>
                      <a:prstDash/>
                    </a:ln>
                  </pic:spPr>
                </pic:pic>
              </a:graphicData>
            </a:graphic>
          </wp:inline>
        </w:drawing>
      </w:r>
      <w:r>
        <w:t xml:space="preserve">) your project for a second time (all “Phenology” group components). </w:t>
      </w:r>
    </w:p>
    <w:p w14:paraId="7421632C" w14:textId="77777777" w:rsidR="002F0BFE" w:rsidRDefault="002F0BFE">
      <w:pPr>
        <w:jc w:val="both"/>
      </w:pPr>
    </w:p>
    <w:p w14:paraId="3FE67CFB" w14:textId="77777777" w:rsidR="002F0BFE" w:rsidRDefault="0047240C">
      <w:pPr>
        <w:jc w:val="both"/>
      </w:pPr>
      <w:r>
        <w:t xml:space="preserve">You will see the BioSIM progress bar briefly before the results appear in the </w:t>
      </w:r>
      <w:r>
        <w:rPr>
          <w:i/>
        </w:rPr>
        <w:t>Data</w:t>
      </w:r>
      <w:r>
        <w:t xml:space="preserve"> tab of the main window.</w:t>
      </w:r>
    </w:p>
    <w:p w14:paraId="0855758A" w14:textId="77777777" w:rsidR="002F0BFE" w:rsidRDefault="002F0BFE">
      <w:pPr>
        <w:jc w:val="both"/>
      </w:pPr>
    </w:p>
    <w:p w14:paraId="518AE621" w14:textId="77777777" w:rsidR="002F0BFE" w:rsidRDefault="0047240C">
      <w:pPr>
        <w:jc w:val="both"/>
      </w:pPr>
      <w:r>
        <w:t>NOTE: The current number of checked components is always displayed in the bottom right corner of the Project window (Nb runs =).</w:t>
      </w:r>
    </w:p>
    <w:p w14:paraId="58AB6644" w14:textId="77777777" w:rsidR="002F0BFE" w:rsidRDefault="002F0BFE">
      <w:pPr>
        <w:jc w:val="both"/>
        <w:rPr>
          <w:b/>
          <w:bCs/>
        </w:rPr>
      </w:pPr>
    </w:p>
    <w:p w14:paraId="427F1638" w14:textId="77777777" w:rsidR="002F0BFE" w:rsidRDefault="0047240C">
      <w:pPr>
        <w:jc w:val="both"/>
        <w:rPr>
          <w:b/>
          <w:bCs/>
        </w:rPr>
      </w:pPr>
      <w:r>
        <w:rPr>
          <w:b/>
          <w:bCs/>
        </w:rPr>
        <w:t>Interpreting the results:</w:t>
      </w:r>
    </w:p>
    <w:p w14:paraId="2084422E" w14:textId="5BC89574" w:rsidR="002F0BFE" w:rsidRDefault="002F0BFE">
      <w:pPr>
        <w:jc w:val="both"/>
      </w:pPr>
    </w:p>
    <w:p w14:paraId="0CEB9E67" w14:textId="2428174A" w:rsidR="002F0BFE" w:rsidRDefault="0047240C">
      <w:pPr>
        <w:jc w:val="both"/>
      </w:pPr>
      <w:r>
        <w:t xml:space="preserve">1- “Date of Peaks” analysis: </w:t>
      </w:r>
    </w:p>
    <w:p w14:paraId="46289807" w14:textId="31124893" w:rsidR="002F0BFE" w:rsidRDefault="002878BF">
      <w:pPr>
        <w:jc w:val="both"/>
      </w:pPr>
      <w:r>
        <w:rPr>
          <w:noProof/>
          <w:lang w:eastAsia="en-CA"/>
        </w:rPr>
        <w:drawing>
          <wp:anchor distT="0" distB="0" distL="114300" distR="114300" simplePos="0" relativeHeight="251689984" behindDoc="0" locked="0" layoutInCell="1" allowOverlap="1" wp14:anchorId="169FCE28" wp14:editId="4ADEF134">
            <wp:simplePos x="0" y="0"/>
            <wp:positionH relativeFrom="margin">
              <wp:align>right</wp:align>
            </wp:positionH>
            <wp:positionV relativeFrom="paragraph">
              <wp:posOffset>-353476</wp:posOffset>
            </wp:positionV>
            <wp:extent cx="3808800" cy="1299600"/>
            <wp:effectExtent l="0" t="0" r="1270" b="0"/>
            <wp:wrapTight wrapText="bothSides">
              <wp:wrapPolygon edited="0">
                <wp:start x="0" y="0"/>
                <wp:lineTo x="0" y="21220"/>
                <wp:lineTo x="21499" y="21220"/>
                <wp:lineTo x="21499" y="0"/>
                <wp:lineTo x="0" y="0"/>
              </wp:wrapPolygon>
            </wp:wrapTight>
            <wp:docPr id="114" name="Picture 1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808800" cy="12996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E5D30BE" w14:textId="0DE1C46F" w:rsidR="002F0BFE" w:rsidRDefault="0047240C">
      <w:pPr>
        <w:jc w:val="both"/>
      </w:pPr>
      <w:r>
        <w:t xml:space="preserve">The results represent the dates when each larval stage should be at its maximum for each year at each location. </w:t>
      </w:r>
    </w:p>
    <w:p w14:paraId="7823A796" w14:textId="77777777" w:rsidR="002F0BFE" w:rsidRDefault="002F0BFE">
      <w:pPr>
        <w:jc w:val="both"/>
      </w:pPr>
    </w:p>
    <w:p w14:paraId="0AE11909" w14:textId="77777777" w:rsidR="002F0BFE" w:rsidRDefault="0047240C">
      <w:pPr>
        <w:jc w:val="both"/>
      </w:pPr>
      <w:r>
        <w:lastRenderedPageBreak/>
        <w:t>NOTE: Make sure that the statistic you are looking at is “Mean”.</w:t>
      </w:r>
    </w:p>
    <w:p w14:paraId="788A2557" w14:textId="77777777" w:rsidR="002F0BFE" w:rsidRDefault="002F0BFE">
      <w:pPr>
        <w:jc w:val="both"/>
      </w:pPr>
    </w:p>
    <w:p w14:paraId="66C767D9" w14:textId="77777777" w:rsidR="002F0BFE" w:rsidRDefault="0047240C">
      <w:pPr>
        <w:jc w:val="both"/>
      </w:pPr>
      <w:r>
        <w:t xml:space="preserve">You can modify the date format in the </w:t>
      </w:r>
      <w:r>
        <w:rPr>
          <w:i/>
        </w:rPr>
        <w:t>Region</w:t>
      </w:r>
      <w:r>
        <w:t xml:space="preserve"> page of the Options dialog (see the manual for details) </w:t>
      </w:r>
    </w:p>
    <w:p w14:paraId="0AE7E9BE" w14:textId="77777777" w:rsidR="002F0BFE" w:rsidRDefault="002F0BFE">
      <w:pPr>
        <w:jc w:val="both"/>
      </w:pPr>
    </w:p>
    <w:p w14:paraId="7DFEE5CD" w14:textId="6F6AF391" w:rsidR="002F0BFE" w:rsidRDefault="0047240C">
      <w:pPr>
        <w:jc w:val="both"/>
      </w:pPr>
      <w:r>
        <w:t>2- “Average Output” analysis:</w:t>
      </w:r>
    </w:p>
    <w:p w14:paraId="36C2EA20" w14:textId="34148705" w:rsidR="002F0BFE" w:rsidRDefault="00781545">
      <w:pPr>
        <w:jc w:val="both"/>
      </w:pPr>
      <w:r>
        <w:rPr>
          <w:noProof/>
          <w:lang w:eastAsia="en-CA"/>
        </w:rPr>
        <w:drawing>
          <wp:inline distT="0" distB="0" distL="0" distR="0" wp14:anchorId="43B65CED" wp14:editId="56B9F780">
            <wp:extent cx="6463862" cy="1718441"/>
            <wp:effectExtent l="0" t="0" r="0" b="0"/>
            <wp:docPr id="115" name="Picture 3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6484341" cy="1723885"/>
                    </a:xfrm>
                    <a:prstGeom prst="rect">
                      <a:avLst/>
                    </a:prstGeom>
                    <a:noFill/>
                    <a:ln>
                      <a:noFill/>
                      <a:prstDash/>
                    </a:ln>
                  </pic:spPr>
                </pic:pic>
              </a:graphicData>
            </a:graphic>
          </wp:inline>
        </w:drawing>
      </w:r>
    </w:p>
    <w:p w14:paraId="6E9CA2D1" w14:textId="20C15632" w:rsidR="002F0BFE" w:rsidRDefault="0047240C">
      <w:pPr>
        <w:jc w:val="both"/>
      </w:pPr>
      <w:r>
        <w:t>The results represent the average of the 10 replications for the frequency of each larval stage for each day of each year for all locations.</w:t>
      </w:r>
    </w:p>
    <w:p w14:paraId="0A1F19ED" w14:textId="3D40D632" w:rsidR="002F0BFE" w:rsidRDefault="002F0BFE">
      <w:pPr>
        <w:jc w:val="both"/>
      </w:pPr>
    </w:p>
    <w:p w14:paraId="0B5829B6" w14:textId="208BFD2A" w:rsidR="009D3B53" w:rsidRDefault="009D3B53" w:rsidP="009D3B53">
      <w:pPr>
        <w:jc w:val="both"/>
      </w:pPr>
    </w:p>
    <w:p w14:paraId="357BE8B5" w14:textId="2327DAEE" w:rsidR="0038219A" w:rsidRDefault="0038219A" w:rsidP="009D3B53">
      <w:pPr>
        <w:jc w:val="both"/>
      </w:pPr>
    </w:p>
    <w:p w14:paraId="2B208BF5" w14:textId="6B8A26DD" w:rsidR="00D07DAF" w:rsidRDefault="001B17D8" w:rsidP="00D07DAF">
      <w:pPr>
        <w:pStyle w:val="Titre2"/>
      </w:pPr>
      <w:bookmarkStart w:id="76" w:name="_Toc46901523"/>
      <w:r>
        <w:t>Step 6</w:t>
      </w:r>
      <w:r w:rsidR="00D07DAF">
        <w:t>: For R user: add automatic execution of R script</w:t>
      </w:r>
      <w:bookmarkEnd w:id="76"/>
    </w:p>
    <w:p w14:paraId="46418F0E" w14:textId="6BEF6E12" w:rsidR="00D07DAF" w:rsidRDefault="00845E62" w:rsidP="0038219A">
      <w:pPr>
        <w:jc w:val="both"/>
      </w:pPr>
      <w:r w:rsidRPr="00182060">
        <w:rPr>
          <w:noProof/>
          <w:lang w:eastAsia="en-CA"/>
        </w:rPr>
        <w:drawing>
          <wp:anchor distT="0" distB="0" distL="114300" distR="114300" simplePos="0" relativeHeight="251741184" behindDoc="0" locked="0" layoutInCell="1" allowOverlap="1" wp14:anchorId="7620861B" wp14:editId="0E67B68F">
            <wp:simplePos x="0" y="0"/>
            <wp:positionH relativeFrom="margin">
              <wp:align>right</wp:align>
            </wp:positionH>
            <wp:positionV relativeFrom="paragraph">
              <wp:posOffset>2540</wp:posOffset>
            </wp:positionV>
            <wp:extent cx="3774440" cy="2488565"/>
            <wp:effectExtent l="0" t="0" r="0" b="6985"/>
            <wp:wrapSquare wrapText="bothSides"/>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774440" cy="2488565"/>
                    </a:xfrm>
                    <a:prstGeom prst="rect">
                      <a:avLst/>
                    </a:prstGeom>
                  </pic:spPr>
                </pic:pic>
              </a:graphicData>
            </a:graphic>
            <wp14:sizeRelH relativeFrom="margin">
              <wp14:pctWidth>0</wp14:pctWidth>
            </wp14:sizeRelH>
            <wp14:sizeRelV relativeFrom="margin">
              <wp14:pctHeight>0</wp14:pctHeight>
            </wp14:sizeRelV>
          </wp:anchor>
        </w:drawing>
      </w:r>
    </w:p>
    <w:p w14:paraId="4300B447" w14:textId="563C8CB9" w:rsidR="0038219A" w:rsidRDefault="0038219A" w:rsidP="0038219A">
      <w:pPr>
        <w:jc w:val="both"/>
      </w:pPr>
      <w:r>
        <w:t xml:space="preserve">To use R, begin by setting the R path. Click on the options button  </w:t>
      </w:r>
      <w:r>
        <w:rPr>
          <w:noProof/>
          <w:lang w:eastAsia="en-CA"/>
        </w:rPr>
        <w:drawing>
          <wp:inline distT="0" distB="0" distL="0" distR="0" wp14:anchorId="31D49590" wp14:editId="437A87E2">
            <wp:extent cx="289888" cy="283446"/>
            <wp:effectExtent l="0" t="0" r="0" b="254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7121" cy="290518"/>
                    </a:xfrm>
                    <a:prstGeom prst="rect">
                      <a:avLst/>
                    </a:prstGeom>
                  </pic:spPr>
                </pic:pic>
              </a:graphicData>
            </a:graphic>
          </wp:inline>
        </w:drawing>
      </w:r>
      <w:r>
        <w:t xml:space="preserve"> and go down to the Applications Link. Two columns will appear, “Application Name” and “Application File Path”. In the file path next to Script, enter the path to Rscript.exe in the bin sub directory of the R installation directory.</w:t>
      </w:r>
      <w:r w:rsidR="003602F2">
        <w:t xml:space="preserve"> </w:t>
      </w:r>
      <w:r>
        <w:t xml:space="preserve">Click OK to save. </w:t>
      </w:r>
    </w:p>
    <w:p w14:paraId="0D10EF6C" w14:textId="77777777" w:rsidR="0038219A" w:rsidRDefault="0038219A" w:rsidP="0038219A">
      <w:pPr>
        <w:jc w:val="both"/>
      </w:pPr>
    </w:p>
    <w:p w14:paraId="5DBDBDBA" w14:textId="77777777" w:rsidR="0038219A" w:rsidRDefault="0038219A" w:rsidP="0038219A">
      <w:pPr>
        <w:jc w:val="both"/>
      </w:pPr>
    </w:p>
    <w:p w14:paraId="53246AF3" w14:textId="77777777" w:rsidR="0038219A" w:rsidRDefault="0038219A" w:rsidP="0038219A">
      <w:pPr>
        <w:jc w:val="both"/>
      </w:pPr>
    </w:p>
    <w:p w14:paraId="1ACE9E3E" w14:textId="77777777" w:rsidR="0038219A" w:rsidRDefault="0038219A" w:rsidP="0038219A">
      <w:pPr>
        <w:jc w:val="both"/>
      </w:pPr>
      <w:r>
        <w:rPr>
          <w:noProof/>
          <w:lang w:eastAsia="en-CA"/>
        </w:rPr>
        <w:lastRenderedPageBreak/>
        <w:drawing>
          <wp:anchor distT="0" distB="0" distL="114300" distR="114300" simplePos="0" relativeHeight="251740160" behindDoc="0" locked="0" layoutInCell="1" allowOverlap="1" wp14:anchorId="4EBBC962" wp14:editId="4841E4AD">
            <wp:simplePos x="0" y="0"/>
            <wp:positionH relativeFrom="margin">
              <wp:align>right</wp:align>
            </wp:positionH>
            <wp:positionV relativeFrom="paragraph">
              <wp:posOffset>195887</wp:posOffset>
            </wp:positionV>
            <wp:extent cx="3336605" cy="2658579"/>
            <wp:effectExtent l="0" t="0" r="0" b="8890"/>
            <wp:wrapSquare wrapText="bothSides"/>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336605" cy="2658579"/>
                    </a:xfrm>
                    <a:prstGeom prst="rect">
                      <a:avLst/>
                    </a:prstGeom>
                  </pic:spPr>
                </pic:pic>
              </a:graphicData>
            </a:graphic>
          </wp:anchor>
        </w:drawing>
      </w:r>
      <w:r>
        <w:t xml:space="preserve">Next select the analysis “Average Output”, and click on the R script button </w:t>
      </w:r>
      <w:r>
        <w:rPr>
          <w:noProof/>
          <w:lang w:eastAsia="en-CA"/>
        </w:rPr>
        <w:drawing>
          <wp:inline distT="0" distB="0" distL="0" distR="0" wp14:anchorId="78A31BB1" wp14:editId="246A43BF">
            <wp:extent cx="295275" cy="295275"/>
            <wp:effectExtent l="0" t="0" r="9525" b="9525"/>
            <wp:docPr id="235"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5275" cy="295275"/>
                    </a:xfrm>
                    <a:prstGeom prst="rect">
                      <a:avLst/>
                    </a:prstGeom>
                  </pic:spPr>
                </pic:pic>
              </a:graphicData>
            </a:graphic>
          </wp:inline>
        </w:drawing>
      </w:r>
      <w:r>
        <w:t xml:space="preserve"> to add an execution of a script. A script pop-up will appear, with two drop-down lists. One is to enter the script and the other is for the script input file name (output of BioSIM in the Output sub-director”).</w:t>
      </w:r>
    </w:p>
    <w:p w14:paraId="6A7A2EC4" w14:textId="07448DE8" w:rsidR="0038219A" w:rsidRDefault="0038219A" w:rsidP="0038219A">
      <w:pPr>
        <w:jc w:val="both"/>
      </w:pPr>
    </w:p>
    <w:p w14:paraId="3B5D37F2" w14:textId="684B5771" w:rsidR="0038219A" w:rsidRDefault="0038219A" w:rsidP="0038219A">
      <w:pPr>
        <w:jc w:val="both"/>
      </w:pPr>
      <w:r>
        <w:t xml:space="preserve">For the input file name select or type “SBW_TimeSeries.csv”. </w:t>
      </w:r>
    </w:p>
    <w:p w14:paraId="6C04C1FD" w14:textId="77777777" w:rsidR="0038219A" w:rsidRDefault="0038219A" w:rsidP="0038219A">
      <w:pPr>
        <w:jc w:val="both"/>
      </w:pPr>
    </w:p>
    <w:p w14:paraId="3727D913" w14:textId="138EED36" w:rsidR="0038219A" w:rsidRDefault="0038219A" w:rsidP="0038219A">
      <w:pPr>
        <w:jc w:val="both"/>
      </w:pPr>
      <w:r>
        <w:t xml:space="preserve">For Script, click on edit </w:t>
      </w:r>
      <w:r>
        <w:rPr>
          <w:noProof/>
          <w:lang w:eastAsia="en-CA"/>
        </w:rPr>
        <w:drawing>
          <wp:inline distT="0" distB="0" distL="0" distR="0" wp14:anchorId="7A6BDEEB" wp14:editId="1753D14A">
            <wp:extent cx="257175" cy="304800"/>
            <wp:effectExtent l="0" t="0" r="9525"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7175" cy="304800"/>
                    </a:xfrm>
                    <a:prstGeom prst="rect">
                      <a:avLst/>
                    </a:prstGeom>
                  </pic:spPr>
                </pic:pic>
              </a:graphicData>
            </a:graphic>
          </wp:inline>
        </w:drawing>
      </w:r>
      <w:r>
        <w:t xml:space="preserve"> button and enter “TimeSeries.R”. BioSIM will create a skeleton of R script and open it into a text editor.  </w:t>
      </w:r>
    </w:p>
    <w:p w14:paraId="6D2EF5D9" w14:textId="77AE50F6" w:rsidR="0038219A" w:rsidRDefault="0038219A" w:rsidP="0038219A">
      <w:pPr>
        <w:jc w:val="both"/>
      </w:pPr>
    </w:p>
    <w:p w14:paraId="7564E09B" w14:textId="5A718FB6" w:rsidR="0038219A" w:rsidRDefault="0038219A" w:rsidP="0038219A">
      <w:pPr>
        <w:jc w:val="both"/>
      </w:pPr>
      <w:r>
        <w:t>Copy the following script at the end of the file:</w:t>
      </w:r>
    </w:p>
    <w:p w14:paraId="51A3319A" w14:textId="37827007" w:rsidR="0038219A" w:rsidRDefault="0038219A" w:rsidP="0038219A">
      <w:pPr>
        <w:jc w:val="both"/>
      </w:pPr>
    </w:p>
    <w:p w14:paraId="11980CE8" w14:textId="77777777" w:rsidR="00855AD4" w:rsidRPr="00781545" w:rsidRDefault="00855AD4" w:rsidP="00781545">
      <w:pPr>
        <w:shd w:val="clear" w:color="auto" w:fill="D9D9D9" w:themeFill="background1" w:themeFillShade="D9"/>
        <w:jc w:val="both"/>
        <w:rPr>
          <w:rFonts w:ascii="Courier New" w:hAnsi="Courier New" w:cs="Courier New"/>
          <w:b/>
          <w:i/>
          <w:sz w:val="20"/>
        </w:rPr>
      </w:pPr>
      <w:r w:rsidRPr="00781545">
        <w:rPr>
          <w:rFonts w:ascii="Courier New" w:hAnsi="Courier New" w:cs="Courier New"/>
          <w:b/>
          <w:i/>
          <w:sz w:val="20"/>
        </w:rPr>
        <w:t>#use only the first year of the first location</w:t>
      </w:r>
    </w:p>
    <w:p w14:paraId="1133DCC0" w14:textId="77777777" w:rsidR="00855AD4" w:rsidRPr="00781545" w:rsidRDefault="00855AD4" w:rsidP="00781545">
      <w:pPr>
        <w:shd w:val="clear" w:color="auto" w:fill="D9D9D9" w:themeFill="background1" w:themeFillShade="D9"/>
        <w:jc w:val="both"/>
        <w:rPr>
          <w:rFonts w:ascii="Courier New" w:hAnsi="Courier New" w:cs="Courier New"/>
          <w:b/>
          <w:i/>
          <w:sz w:val="20"/>
        </w:rPr>
      </w:pPr>
      <w:r w:rsidRPr="00781545">
        <w:rPr>
          <w:rFonts w:ascii="Courier New" w:hAnsi="Courier New" w:cs="Courier New"/>
          <w:b/>
          <w:i/>
          <w:sz w:val="20"/>
        </w:rPr>
        <w:t>Esim &lt;- Esim[ Esim[,1]==unique(Esim[,1])[1]&amp;Esim[,2]==unique(Esim[,2])[1],]</w:t>
      </w:r>
    </w:p>
    <w:p w14:paraId="0DA87BA2" w14:textId="77777777" w:rsidR="00855AD4" w:rsidRPr="00781545" w:rsidRDefault="00855AD4" w:rsidP="00781545">
      <w:pPr>
        <w:shd w:val="clear" w:color="auto" w:fill="D9D9D9" w:themeFill="background1" w:themeFillShade="D9"/>
        <w:jc w:val="both"/>
        <w:rPr>
          <w:rFonts w:ascii="Courier New" w:hAnsi="Courier New" w:cs="Courier New"/>
          <w:b/>
          <w:i/>
          <w:sz w:val="20"/>
        </w:rPr>
      </w:pPr>
    </w:p>
    <w:p w14:paraId="139BAD14" w14:textId="77777777" w:rsidR="00855AD4" w:rsidRPr="00781545" w:rsidRDefault="00855AD4" w:rsidP="00781545">
      <w:pPr>
        <w:shd w:val="clear" w:color="auto" w:fill="D9D9D9" w:themeFill="background1" w:themeFillShade="D9"/>
        <w:jc w:val="both"/>
        <w:rPr>
          <w:rFonts w:ascii="Courier New" w:hAnsi="Courier New" w:cs="Courier New"/>
          <w:b/>
          <w:i/>
          <w:sz w:val="20"/>
        </w:rPr>
      </w:pPr>
    </w:p>
    <w:p w14:paraId="564B86B8" w14:textId="77777777" w:rsidR="00855AD4" w:rsidRPr="00781545" w:rsidRDefault="00855AD4" w:rsidP="00781545">
      <w:pPr>
        <w:shd w:val="clear" w:color="auto" w:fill="D9D9D9" w:themeFill="background1" w:themeFillShade="D9"/>
        <w:jc w:val="both"/>
        <w:rPr>
          <w:rFonts w:ascii="Courier New" w:hAnsi="Courier New" w:cs="Courier New"/>
          <w:b/>
          <w:i/>
          <w:sz w:val="20"/>
        </w:rPr>
      </w:pPr>
      <w:r w:rsidRPr="00781545">
        <w:rPr>
          <w:rFonts w:ascii="Courier New" w:hAnsi="Courier New" w:cs="Courier New"/>
          <w:b/>
          <w:i/>
          <w:sz w:val="20"/>
        </w:rPr>
        <w:t>Esim$Date &lt;- paste(Esim$Year,formatC(Esim$Month, width=2, flag="0"),formatC(Esim$Day, width=2, flag="0"), sep="-")</w:t>
      </w:r>
    </w:p>
    <w:p w14:paraId="2A7C325D" w14:textId="77777777" w:rsidR="00855AD4" w:rsidRPr="00781545" w:rsidRDefault="00855AD4" w:rsidP="00781545">
      <w:pPr>
        <w:shd w:val="clear" w:color="auto" w:fill="D9D9D9" w:themeFill="background1" w:themeFillShade="D9"/>
        <w:jc w:val="both"/>
        <w:rPr>
          <w:rFonts w:ascii="Courier New" w:hAnsi="Courier New" w:cs="Courier New"/>
          <w:b/>
          <w:i/>
          <w:sz w:val="20"/>
        </w:rPr>
      </w:pPr>
      <w:r w:rsidRPr="00781545">
        <w:rPr>
          <w:rFonts w:ascii="Courier New" w:hAnsi="Courier New" w:cs="Courier New"/>
          <w:b/>
          <w:i/>
          <w:sz w:val="20"/>
        </w:rPr>
        <w:t>Esim$date &lt;- as.POSIXct(Esim$Date)</w:t>
      </w:r>
    </w:p>
    <w:p w14:paraId="79A4D460" w14:textId="77777777" w:rsidR="00855AD4" w:rsidRPr="00781545" w:rsidRDefault="00855AD4" w:rsidP="00781545">
      <w:pPr>
        <w:shd w:val="clear" w:color="auto" w:fill="D9D9D9" w:themeFill="background1" w:themeFillShade="D9"/>
        <w:jc w:val="both"/>
        <w:rPr>
          <w:rFonts w:ascii="Courier New" w:hAnsi="Courier New" w:cs="Courier New"/>
          <w:b/>
          <w:i/>
          <w:sz w:val="20"/>
        </w:rPr>
      </w:pPr>
    </w:p>
    <w:p w14:paraId="437468BA"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#select variable to plot</w:t>
      </w:r>
    </w:p>
    <w:p w14:paraId="63E2792A"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variables &lt;- c("L2","L3","L4","L5","L6","Pupae","Adults");</w:t>
      </w:r>
    </w:p>
    <w:p w14:paraId="69745459"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Resolution=300</w:t>
      </w:r>
    </w:p>
    <w:p w14:paraId="2ED4C0D6"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png(file=GetFilePath("../Images/TimeSeries.png"), height=11, width=8.5, units = "in", res = Resolution, pointsize = 10)</w:t>
      </w:r>
    </w:p>
    <w:p w14:paraId="32F697CD"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                       bott,left,top,righ</w:t>
      </w:r>
    </w:p>
    <w:p w14:paraId="392A66F2"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par(mfcol=c(1,1), mar=c(2.5, 4, 3, 1), oma = c(0, 0, 0, 0), font.main=1, cex.main = 1.5, cex=2, cex.lab=1.2)</w:t>
      </w:r>
    </w:p>
    <w:p w14:paraId="0C2747FC"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t>yLim = range(Esim[,variables])</w:t>
      </w:r>
    </w:p>
    <w:p w14:paraId="5A013CED"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t>test1&lt;-Esim[,variables]&gt;0.01</w:t>
      </w:r>
    </w:p>
    <w:p w14:paraId="7C8B3AA4"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t>test2 &lt;- apply(test1, 1, function(x) {any(x)})</w:t>
      </w:r>
    </w:p>
    <w:p w14:paraId="0455B106"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t>xLim = range(Esim[test2,]$date)</w:t>
      </w:r>
    </w:p>
    <w:p w14:paraId="2DF54A60"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r>
    </w:p>
    <w:p w14:paraId="363320D0"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t>color &lt;- rainbow(length(variables)+1, alpha=0.75)</w:t>
      </w:r>
    </w:p>
    <w:p w14:paraId="2EE15A7F"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t>plot(NA, type="n", las=TRUE, xlim=xLim, ylim=yLim, xlab="", ylab="", frame=FALSE , xaxt = "n" )</w:t>
      </w:r>
    </w:p>
    <w:p w14:paraId="165992DB"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t>dates_pos &lt;- seq(min(xLim), max(xLim), by="weeks")</w:t>
      </w:r>
    </w:p>
    <w:p w14:paraId="05639170"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lang w:val="fr-CA"/>
        </w:rPr>
      </w:pPr>
      <w:r w:rsidRPr="00781545">
        <w:rPr>
          <w:rFonts w:ascii="Courier New" w:hAnsi="Courier New" w:cs="Courier New"/>
          <w:b/>
          <w:i/>
          <w:sz w:val="20"/>
          <w:highlight w:val="lightGray"/>
        </w:rPr>
        <w:tab/>
      </w:r>
      <w:r w:rsidRPr="00781545">
        <w:rPr>
          <w:rFonts w:ascii="Courier New" w:hAnsi="Courier New" w:cs="Courier New"/>
          <w:b/>
          <w:i/>
          <w:sz w:val="20"/>
          <w:highlight w:val="lightGray"/>
          <w:lang w:val="fr-CA"/>
        </w:rPr>
        <w:t>axis(1, dates_pos, format(dates_pos, "%b %d"), cex.axis = 1.0)</w:t>
      </w:r>
    </w:p>
    <w:p w14:paraId="57CF19CD"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lang w:val="fr-CA"/>
        </w:rPr>
        <w:tab/>
      </w:r>
      <w:r w:rsidRPr="00781545">
        <w:rPr>
          <w:rFonts w:ascii="Courier New" w:hAnsi="Courier New" w:cs="Courier New"/>
          <w:b/>
          <w:i/>
          <w:sz w:val="20"/>
          <w:highlight w:val="lightGray"/>
        </w:rPr>
        <w:t>for(v in c(1:length(variables)))</w:t>
      </w:r>
    </w:p>
    <w:p w14:paraId="3F1DBC71"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t>{</w:t>
      </w:r>
    </w:p>
    <w:p w14:paraId="72D31543"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r>
      <w:r w:rsidRPr="00781545">
        <w:rPr>
          <w:rFonts w:ascii="Courier New" w:hAnsi="Courier New" w:cs="Courier New"/>
          <w:b/>
          <w:i/>
          <w:sz w:val="20"/>
          <w:highlight w:val="lightGray"/>
        </w:rPr>
        <w:tab/>
        <w:t>lines(Esim[,variables[v]]~Esim$date, col=color[v],lwd=5, lty = (v-1)%%3+1)</w:t>
      </w:r>
    </w:p>
    <w:p w14:paraId="26E39FDB"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t>}</w:t>
      </w:r>
    </w:p>
    <w:p w14:paraId="0578596C"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r>
    </w:p>
    <w:p w14:paraId="750B34EF" w14:textId="3DF1C8CF"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t xml:space="preserve">legend('topright', legend=c(variables), lty=(c(1:length(variables))-1)%%3+1, lwd=5, col=color, bty = "n", cex=1.25, seg.len=3) </w:t>
      </w:r>
    </w:p>
    <w:p w14:paraId="49FAB793"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t xml:space="preserve">mtext("SBW stage [%]", 2,cex=3, line=2.5) </w:t>
      </w:r>
    </w:p>
    <w:p w14:paraId="32615AE5"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t xml:space="preserve">mtext(paste("SBW stage,",unique(Esim[,1]), unique(Esim[,2])), 3, cex=3, line=1) </w:t>
      </w:r>
    </w:p>
    <w:p w14:paraId="5BE8CA86"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p>
    <w:p w14:paraId="0CAE4D86"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 Turn off device driver (to flush output to image)</w:t>
      </w:r>
    </w:p>
    <w:p w14:paraId="634BE6C4" w14:textId="10A4EC00" w:rsidR="0038219A" w:rsidRPr="00781545" w:rsidRDefault="00855AD4" w:rsidP="00781545">
      <w:pPr>
        <w:shd w:val="clear" w:color="auto" w:fill="D9D9D9" w:themeFill="background1" w:themeFillShade="D9"/>
        <w:jc w:val="both"/>
        <w:rPr>
          <w:rFonts w:ascii="Courier New" w:hAnsi="Courier New" w:cs="Courier New"/>
          <w:b/>
          <w:i/>
          <w:sz w:val="20"/>
        </w:rPr>
      </w:pPr>
      <w:r w:rsidRPr="00781545">
        <w:rPr>
          <w:rFonts w:ascii="Courier New" w:hAnsi="Courier New" w:cs="Courier New"/>
          <w:b/>
          <w:i/>
          <w:sz w:val="20"/>
          <w:highlight w:val="lightGray"/>
        </w:rPr>
        <w:t>dev.off()</w:t>
      </w:r>
    </w:p>
    <w:p w14:paraId="71E0CD7C" w14:textId="77777777" w:rsidR="0038219A" w:rsidRPr="00781545" w:rsidRDefault="0038219A" w:rsidP="0038219A">
      <w:pPr>
        <w:jc w:val="both"/>
        <w:rPr>
          <w:rFonts w:ascii="Courier New" w:hAnsi="Courier New" w:cs="Courier New"/>
          <w:b/>
          <w:i/>
          <w:sz w:val="20"/>
        </w:rPr>
      </w:pPr>
    </w:p>
    <w:p w14:paraId="5837F78B" w14:textId="00242A8D" w:rsidR="0038219A" w:rsidRDefault="0038219A" w:rsidP="0038219A">
      <w:pPr>
        <w:jc w:val="both"/>
      </w:pPr>
    </w:p>
    <w:p w14:paraId="06812636" w14:textId="7289F5EA" w:rsidR="00855AD4" w:rsidRDefault="00D07DAF" w:rsidP="0038219A">
      <w:pPr>
        <w:jc w:val="both"/>
      </w:pPr>
      <w:r>
        <w:rPr>
          <w:noProof/>
          <w:lang w:eastAsia="en-CA"/>
        </w:rPr>
        <w:drawing>
          <wp:anchor distT="0" distB="0" distL="114300" distR="114300" simplePos="0" relativeHeight="251743232" behindDoc="0" locked="0" layoutInCell="1" allowOverlap="1" wp14:anchorId="4C797620" wp14:editId="06009BCC">
            <wp:simplePos x="0" y="0"/>
            <wp:positionH relativeFrom="margin">
              <wp:align>right</wp:align>
            </wp:positionH>
            <wp:positionV relativeFrom="paragraph">
              <wp:posOffset>3810</wp:posOffset>
            </wp:positionV>
            <wp:extent cx="2192020" cy="874395"/>
            <wp:effectExtent l="0" t="0" r="0" b="1905"/>
            <wp:wrapSquare wrapText="bothSides"/>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192020" cy="874395"/>
                    </a:xfrm>
                    <a:prstGeom prst="rect">
                      <a:avLst/>
                    </a:prstGeom>
                  </pic:spPr>
                </pic:pic>
              </a:graphicData>
            </a:graphic>
            <wp14:sizeRelH relativeFrom="margin">
              <wp14:pctWidth>0</wp14:pctWidth>
            </wp14:sizeRelH>
            <wp14:sizeRelV relativeFrom="margin">
              <wp14:pctHeight>0</wp14:pctHeight>
            </wp14:sizeRelV>
          </wp:anchor>
        </w:drawing>
      </w:r>
      <w:r w:rsidR="00855AD4">
        <w:t>Select only the script component and execute. Normally, if all works correctly, a new image will be created in the images sub-directory of the project.</w:t>
      </w:r>
    </w:p>
    <w:p w14:paraId="421AFBE9" w14:textId="234CC1E7" w:rsidR="00855AD4" w:rsidRDefault="00855AD4" w:rsidP="0038219A">
      <w:pPr>
        <w:jc w:val="both"/>
      </w:pPr>
    </w:p>
    <w:p w14:paraId="5DA20852" w14:textId="4768EC32" w:rsidR="0038219A" w:rsidRDefault="0038219A" w:rsidP="009D3B53">
      <w:pPr>
        <w:jc w:val="both"/>
      </w:pPr>
    </w:p>
    <w:p w14:paraId="5044D048" w14:textId="598E46EA" w:rsidR="009D3B53" w:rsidRDefault="00CD04C2" w:rsidP="009D3B53">
      <w:pPr>
        <w:jc w:val="both"/>
      </w:pPr>
      <w:r>
        <w:t>The following graphic will be available</w:t>
      </w:r>
      <w:r w:rsidR="00D07DAF" w:rsidRPr="00D07DAF">
        <w:rPr>
          <w:noProof/>
          <w:lang w:eastAsia="en-CA"/>
        </w:rPr>
        <w:t xml:space="preserve"> </w:t>
      </w:r>
    </w:p>
    <w:p w14:paraId="7AF73797" w14:textId="0E621722" w:rsidR="009D3B53" w:rsidRDefault="00D07DAF" w:rsidP="009D3B53">
      <w:pPr>
        <w:jc w:val="both"/>
      </w:pPr>
      <w:r>
        <w:rPr>
          <w:noProof/>
          <w:lang w:eastAsia="en-CA"/>
        </w:rPr>
        <w:drawing>
          <wp:anchor distT="0" distB="0" distL="114300" distR="114300" simplePos="0" relativeHeight="251742208" behindDoc="0" locked="0" layoutInCell="1" allowOverlap="1" wp14:anchorId="4D675C5E" wp14:editId="1D26387F">
            <wp:simplePos x="0" y="0"/>
            <wp:positionH relativeFrom="margin">
              <wp:align>left</wp:align>
            </wp:positionH>
            <wp:positionV relativeFrom="paragraph">
              <wp:posOffset>242033</wp:posOffset>
            </wp:positionV>
            <wp:extent cx="3866525" cy="4234421"/>
            <wp:effectExtent l="0" t="0" r="635" b="0"/>
            <wp:wrapSquare wrapText="bothSides"/>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866525" cy="4234421"/>
                    </a:xfrm>
                    <a:prstGeom prst="rect">
                      <a:avLst/>
                    </a:prstGeom>
                  </pic:spPr>
                </pic:pic>
              </a:graphicData>
            </a:graphic>
          </wp:anchor>
        </w:drawing>
      </w:r>
    </w:p>
    <w:p w14:paraId="791C8919" w14:textId="4BD5A68F" w:rsidR="009D3B53" w:rsidRDefault="009D3B53" w:rsidP="009D3B53">
      <w:pPr>
        <w:jc w:val="both"/>
      </w:pPr>
    </w:p>
    <w:p w14:paraId="56C47DFD" w14:textId="79EF0A32" w:rsidR="009D3B53" w:rsidRDefault="009D3B53" w:rsidP="009D3B53">
      <w:pPr>
        <w:jc w:val="both"/>
      </w:pPr>
    </w:p>
    <w:p w14:paraId="4B224121" w14:textId="47E65446" w:rsidR="009D3B53" w:rsidRDefault="009D3B53" w:rsidP="009D3B53">
      <w:pPr>
        <w:jc w:val="both"/>
      </w:pPr>
    </w:p>
    <w:p w14:paraId="30AB0C5B" w14:textId="77777777" w:rsidR="002F0BFE" w:rsidRDefault="0047240C">
      <w:pPr>
        <w:pStyle w:val="Titre1"/>
      </w:pPr>
      <w:bookmarkStart w:id="77" w:name="_Toc162664040"/>
      <w:bookmarkStart w:id="78" w:name="_Toc348007274"/>
      <w:bookmarkStart w:id="79" w:name="_Toc487030121"/>
      <w:bookmarkStart w:id="80" w:name="_Toc46901524"/>
      <w:r>
        <w:lastRenderedPageBreak/>
        <w:t>4 Example 3</w:t>
      </w:r>
      <w:bookmarkEnd w:id="77"/>
      <w:r>
        <w:t>: Mapping</w:t>
      </w:r>
      <w:bookmarkEnd w:id="78"/>
      <w:bookmarkEnd w:id="79"/>
      <w:bookmarkEnd w:id="80"/>
    </w:p>
    <w:p w14:paraId="2D05BEF9" w14:textId="77777777" w:rsidR="002F0BFE" w:rsidRDefault="002F0BFE"/>
    <w:p w14:paraId="507C2DF9" w14:textId="77777777" w:rsidR="002F0BFE" w:rsidRDefault="0047240C" w:rsidP="00270473">
      <w:pPr>
        <w:pStyle w:val="Titre2"/>
      </w:pPr>
      <w:bookmarkStart w:id="81" w:name="_Toc162664041"/>
      <w:bookmarkStart w:id="82" w:name="_Toc348007275"/>
      <w:bookmarkStart w:id="83" w:name="_Toc487030122"/>
      <w:bookmarkStart w:id="84" w:name="_Toc46901525"/>
      <w:r>
        <w:t xml:space="preserve">Step 1: Defining a </w:t>
      </w:r>
      <w:bookmarkEnd w:id="81"/>
      <w:bookmarkEnd w:id="82"/>
      <w:r>
        <w:t>Weather Execution and Model Execution</w:t>
      </w:r>
      <w:bookmarkEnd w:id="83"/>
      <w:bookmarkEnd w:id="84"/>
    </w:p>
    <w:p w14:paraId="46FC894A" w14:textId="77777777" w:rsidR="002F0BFE" w:rsidRDefault="002F0BFE">
      <w:pPr>
        <w:jc w:val="both"/>
      </w:pPr>
    </w:p>
    <w:p w14:paraId="6F126143" w14:textId="4C9EA31B" w:rsidR="002F0BFE" w:rsidRDefault="0047240C">
      <w:pPr>
        <w:jc w:val="both"/>
      </w:pPr>
      <w:r>
        <w:t>In the Project window, select the “</w:t>
      </w:r>
      <w:r>
        <w:rPr>
          <w:rFonts w:ascii="Courier New" w:hAnsi="Courier New" w:cs="Courier New"/>
        </w:rPr>
        <w:t>Climatology</w:t>
      </w:r>
      <w:r>
        <w:t xml:space="preserve">” group and </w:t>
      </w:r>
      <w:r w:rsidR="00CD04C2">
        <w:t xml:space="preserve">a </w:t>
      </w:r>
      <w:r>
        <w:t>Weather Generation</w:t>
      </w:r>
      <w:r w:rsidR="002E6E55">
        <w:t>(</w:t>
      </w:r>
      <w:r w:rsidR="002E6E55">
        <w:rPr>
          <w:noProof/>
          <w:lang w:eastAsia="en-CA"/>
        </w:rPr>
        <w:drawing>
          <wp:inline distT="0" distB="0" distL="0" distR="0" wp14:anchorId="32247494" wp14:editId="3B992264">
            <wp:extent cx="142875" cy="142875"/>
            <wp:effectExtent l="0" t="0" r="9525" b="9525"/>
            <wp:docPr id="243" name="Picture 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42875" cy="142875"/>
                    </a:xfrm>
                    <a:prstGeom prst="rect">
                      <a:avLst/>
                    </a:prstGeom>
                    <a:noFill/>
                    <a:ln>
                      <a:noFill/>
                      <a:prstDash/>
                    </a:ln>
                  </pic:spPr>
                </pic:pic>
              </a:graphicData>
            </a:graphic>
          </wp:inline>
        </w:drawing>
      </w:r>
      <w:r w:rsidR="002E6E55">
        <w:t>)</w:t>
      </w:r>
      <w:r w:rsidR="00CD04C2">
        <w:t xml:space="preserve">. </w:t>
      </w:r>
      <w:r>
        <w:t xml:space="preserve">Leave the </w:t>
      </w:r>
      <w:r>
        <w:rPr>
          <w:b/>
        </w:rPr>
        <w:t>Weather generator</w:t>
      </w:r>
      <w:r>
        <w:t xml:space="preserve"> </w:t>
      </w:r>
      <w:r>
        <w:rPr>
          <w:b/>
        </w:rPr>
        <w:t>Input</w:t>
      </w:r>
      <w:r>
        <w:t xml:space="preserve"> fields’ drop-down lists on “</w:t>
      </w:r>
      <w:r>
        <w:rPr>
          <w:rFonts w:ascii="Courier New" w:hAnsi="Courier New" w:cs="Courier New"/>
        </w:rPr>
        <w:t>Default</w:t>
      </w:r>
      <w:r>
        <w:t xml:space="preserve">” (the weather generator will use the Canada-USA 1981-2010 Normals database as default). </w:t>
      </w:r>
    </w:p>
    <w:p w14:paraId="2F2A3AE1" w14:textId="77777777" w:rsidR="002F0BFE" w:rsidRDefault="002F0BFE">
      <w:pPr>
        <w:jc w:val="both"/>
        <w:rPr>
          <w:szCs w:val="24"/>
        </w:rPr>
      </w:pPr>
    </w:p>
    <w:p w14:paraId="0221A72E" w14:textId="77777777" w:rsidR="002F0BFE" w:rsidRDefault="0047240C">
      <w:pPr>
        <w:jc w:val="both"/>
      </w:pPr>
      <w:r>
        <w:rPr>
          <w:szCs w:val="24"/>
        </w:rPr>
        <w:t>Click the Define Location List button (</w:t>
      </w:r>
      <w:r>
        <w:rPr>
          <w:noProof/>
          <w:szCs w:val="24"/>
          <w:lang w:eastAsia="en-CA"/>
        </w:rPr>
        <w:drawing>
          <wp:inline distT="0" distB="0" distL="0" distR="0" wp14:anchorId="29069085" wp14:editId="7BE30EB6">
            <wp:extent cx="101827" cy="101827"/>
            <wp:effectExtent l="0" t="0" r="0" b="0"/>
            <wp:docPr id="127" name="Picture 1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01827" cy="101827"/>
                    </a:xfrm>
                    <a:prstGeom prst="rect">
                      <a:avLst/>
                    </a:prstGeom>
                    <a:noFill/>
                    <a:ln>
                      <a:noFill/>
                      <a:prstDash/>
                    </a:ln>
                  </pic:spPr>
                </pic:pic>
              </a:graphicData>
            </a:graphic>
          </wp:inline>
        </w:drawing>
      </w:r>
      <w:r>
        <w:rPr>
          <w:szCs w:val="24"/>
        </w:rPr>
        <w:t xml:space="preserve">) on the right hand side of the </w:t>
      </w:r>
      <w:r>
        <w:rPr>
          <w:b/>
          <w:szCs w:val="24"/>
        </w:rPr>
        <w:t>Locations File</w:t>
      </w:r>
      <w:r>
        <w:rPr>
          <w:szCs w:val="24"/>
        </w:rPr>
        <w:t xml:space="preserve"> field in the </w:t>
      </w:r>
      <w:r>
        <w:t xml:space="preserve">Weather Generation </w:t>
      </w:r>
      <w:r>
        <w:rPr>
          <w:szCs w:val="24"/>
        </w:rPr>
        <w:t xml:space="preserve">Editor dialog. </w:t>
      </w:r>
    </w:p>
    <w:p w14:paraId="6017303A" w14:textId="77777777" w:rsidR="002F0BFE" w:rsidRDefault="002F0BFE">
      <w:pPr>
        <w:jc w:val="both"/>
        <w:rPr>
          <w:szCs w:val="24"/>
        </w:rPr>
      </w:pPr>
    </w:p>
    <w:p w14:paraId="74A21AD4" w14:textId="77777777" w:rsidR="002F0BFE" w:rsidRDefault="0047240C">
      <w:pPr>
        <w:jc w:val="both"/>
      </w:pPr>
      <w:r>
        <w:rPr>
          <w:szCs w:val="24"/>
        </w:rPr>
        <w:t xml:space="preserve">Then, click the New button </w:t>
      </w:r>
      <w:r>
        <w:rPr>
          <w:noProof/>
          <w:lang w:eastAsia="en-CA"/>
        </w:rPr>
        <w:drawing>
          <wp:inline distT="0" distB="0" distL="0" distR="0" wp14:anchorId="50B8587F" wp14:editId="4B27EE0E">
            <wp:extent cx="152403" cy="142875"/>
            <wp:effectExtent l="0" t="0" r="0" b="9525"/>
            <wp:docPr id="128" name="Picture 68" descr="New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a:stretch>
                      <a:fillRect/>
                    </a:stretch>
                  </pic:blipFill>
                  <pic:spPr>
                    <a:xfrm>
                      <a:off x="0" y="0"/>
                      <a:ext cx="152403" cy="142875"/>
                    </a:xfrm>
                    <a:prstGeom prst="rect">
                      <a:avLst/>
                    </a:prstGeom>
                    <a:noFill/>
                    <a:ln>
                      <a:noFill/>
                      <a:prstDash/>
                    </a:ln>
                  </pic:spPr>
                </pic:pic>
              </a:graphicData>
            </a:graphic>
          </wp:inline>
        </w:drawing>
      </w:r>
      <w:r>
        <w:t xml:space="preserve"> </w:t>
      </w:r>
      <w:r>
        <w:rPr>
          <w:szCs w:val="24"/>
        </w:rPr>
        <w:t xml:space="preserve">in the </w:t>
      </w:r>
      <w:r w:rsidR="0029444F">
        <w:rPr>
          <w:szCs w:val="24"/>
        </w:rPr>
        <w:t>Location File Manager</w:t>
      </w:r>
      <w:r>
        <w:rPr>
          <w:szCs w:val="24"/>
        </w:rPr>
        <w:t xml:space="preserve"> dialog and type in </w:t>
      </w:r>
      <w:r>
        <w:rPr>
          <w:rFonts w:ascii="Courier New" w:hAnsi="Courier New" w:cs="Courier New"/>
          <w:iCs/>
          <w:szCs w:val="24"/>
        </w:rPr>
        <w:t xml:space="preserve">Random Locations </w:t>
      </w:r>
      <w:r>
        <w:rPr>
          <w:iCs/>
          <w:szCs w:val="24"/>
        </w:rPr>
        <w:t>as the name of your new location list</w:t>
      </w:r>
      <w:r>
        <w:rPr>
          <w:rFonts w:ascii="Courier New" w:hAnsi="Courier New" w:cs="Courier New"/>
          <w:iCs/>
          <w:szCs w:val="24"/>
        </w:rPr>
        <w:t>.</w:t>
      </w:r>
      <w:r>
        <w:t xml:space="preserve"> A new file with the name </w:t>
      </w:r>
      <w:r>
        <w:rPr>
          <w:color w:val="0000FF"/>
        </w:rPr>
        <w:t xml:space="preserve">Random Locations.csv </w:t>
      </w:r>
      <w:r>
        <w:t xml:space="preserve">will be created in the </w:t>
      </w:r>
      <w:r>
        <w:rPr>
          <w:u w:val="single"/>
        </w:rPr>
        <w:t>\Loc\</w:t>
      </w:r>
      <w:r>
        <w:t xml:space="preserve"> sub-directory of the project.</w:t>
      </w:r>
    </w:p>
    <w:p w14:paraId="09EC2E3B" w14:textId="012BD1C4" w:rsidR="002F0BFE" w:rsidRDefault="0047240C">
      <w:pPr>
        <w:jc w:val="both"/>
        <w:rPr>
          <w:rFonts w:ascii="Courier New" w:hAnsi="Courier New" w:cs="Courier New"/>
          <w:szCs w:val="24"/>
        </w:rPr>
      </w:pPr>
      <w:r>
        <w:rPr>
          <w:rFonts w:ascii="Courier New" w:hAnsi="Courier New" w:cs="Courier New"/>
          <w:szCs w:val="24"/>
        </w:rPr>
        <w:t xml:space="preserve"> </w:t>
      </w:r>
    </w:p>
    <w:p w14:paraId="44B6409C" w14:textId="091AF857" w:rsidR="002F0BFE" w:rsidRDefault="00DE6783">
      <w:pPr>
        <w:jc w:val="both"/>
      </w:pPr>
      <w:r>
        <w:rPr>
          <w:noProof/>
          <w:lang w:eastAsia="en-CA"/>
        </w:rPr>
        <w:drawing>
          <wp:anchor distT="0" distB="0" distL="114300" distR="114300" simplePos="0" relativeHeight="251665408" behindDoc="0" locked="0" layoutInCell="1" allowOverlap="1" wp14:anchorId="55E47AD5" wp14:editId="566C43BB">
            <wp:simplePos x="0" y="0"/>
            <wp:positionH relativeFrom="margin">
              <wp:align>right</wp:align>
            </wp:positionH>
            <wp:positionV relativeFrom="paragraph">
              <wp:posOffset>38056</wp:posOffset>
            </wp:positionV>
            <wp:extent cx="2467610" cy="3509010"/>
            <wp:effectExtent l="0" t="0" r="8890" b="0"/>
            <wp:wrapTight wrapText="bothSides">
              <wp:wrapPolygon edited="0">
                <wp:start x="0" y="0"/>
                <wp:lineTo x="0" y="21459"/>
                <wp:lineTo x="21511" y="21459"/>
                <wp:lineTo x="21511" y="0"/>
                <wp:lineTo x="0" y="0"/>
              </wp:wrapPolygon>
            </wp:wrapTight>
            <wp:docPr id="129" name="Picture 367" descr="1_Location_Generator_dialog_Ex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rcRect/>
                    <a:stretch>
                      <a:fillRect/>
                    </a:stretch>
                  </pic:blipFill>
                  <pic:spPr>
                    <a:xfrm>
                      <a:off x="0" y="0"/>
                      <a:ext cx="2467610" cy="350901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7240C">
        <w:t>In the Location List Editor dialog,</w:t>
      </w:r>
      <w:r w:rsidR="0047240C">
        <w:rPr>
          <w:rFonts w:ascii="Courier New" w:hAnsi="Courier New" w:cs="Courier New"/>
          <w:szCs w:val="24"/>
        </w:rPr>
        <w:t xml:space="preserve"> </w:t>
      </w:r>
      <w:r w:rsidR="0047240C">
        <w:rPr>
          <w:szCs w:val="24"/>
        </w:rPr>
        <w:t xml:space="preserve">click the Generate button </w:t>
      </w:r>
      <w:r w:rsidR="0047240C">
        <w:rPr>
          <w:noProof/>
          <w:szCs w:val="24"/>
          <w:lang w:eastAsia="en-CA"/>
        </w:rPr>
        <w:drawing>
          <wp:inline distT="0" distB="0" distL="0" distR="0" wp14:anchorId="4531C3D3" wp14:editId="213250B1">
            <wp:extent cx="152403" cy="134471"/>
            <wp:effectExtent l="0" t="0" r="0" b="0"/>
            <wp:docPr id="130" name="Picture 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52403" cy="134471"/>
                    </a:xfrm>
                    <a:prstGeom prst="rect">
                      <a:avLst/>
                    </a:prstGeom>
                    <a:noFill/>
                    <a:ln>
                      <a:noFill/>
                      <a:prstDash/>
                    </a:ln>
                  </pic:spPr>
                </pic:pic>
              </a:graphicData>
            </a:graphic>
          </wp:inline>
        </w:drawing>
      </w:r>
      <w:r w:rsidR="0047240C">
        <w:rPr>
          <w:szCs w:val="24"/>
        </w:rPr>
        <w:t xml:space="preserve"> to open the Location Generator dialog which can </w:t>
      </w:r>
      <w:r w:rsidR="0047240C">
        <w:t>generate points from weather stations or DEM’s.</w:t>
      </w:r>
    </w:p>
    <w:p w14:paraId="1ED97CD6" w14:textId="77777777" w:rsidR="002F0BFE" w:rsidRDefault="002F0BFE">
      <w:pPr>
        <w:jc w:val="both"/>
        <w:rPr>
          <w:szCs w:val="24"/>
        </w:rPr>
      </w:pPr>
    </w:p>
    <w:p w14:paraId="1896E141" w14:textId="77777777" w:rsidR="002F0BFE" w:rsidRDefault="0047240C">
      <w:pPr>
        <w:jc w:val="both"/>
      </w:pPr>
      <w:r>
        <w:rPr>
          <w:szCs w:val="24"/>
        </w:rPr>
        <w:t xml:space="preserve">In this dialog, </w:t>
      </w:r>
      <w:r>
        <w:rPr>
          <w:bCs/>
          <w:szCs w:val="24"/>
        </w:rPr>
        <w:t>select “</w:t>
      </w:r>
      <w:r>
        <w:rPr>
          <w:rFonts w:ascii="Courier New" w:hAnsi="Courier New" w:cs="Courier New"/>
          <w:bCs/>
          <w:szCs w:val="24"/>
        </w:rPr>
        <w:t>Digital Elevation Map (DEM)</w:t>
      </w:r>
      <w:r>
        <w:rPr>
          <w:bCs/>
          <w:szCs w:val="24"/>
        </w:rPr>
        <w:t xml:space="preserve">” in the </w:t>
      </w:r>
      <w:r>
        <w:rPr>
          <w:szCs w:val="24"/>
        </w:rPr>
        <w:t xml:space="preserve">drop-down list of the </w:t>
      </w:r>
      <w:r>
        <w:rPr>
          <w:b/>
          <w:bCs/>
          <w:szCs w:val="24"/>
        </w:rPr>
        <w:t>Generate from</w:t>
      </w:r>
      <w:r>
        <w:rPr>
          <w:bCs/>
          <w:szCs w:val="24"/>
        </w:rPr>
        <w:t xml:space="preserve"> field</w:t>
      </w:r>
      <w:r>
        <w:rPr>
          <w:szCs w:val="24"/>
        </w:rPr>
        <w:t xml:space="preserve"> and “</w:t>
      </w:r>
      <w:r>
        <w:rPr>
          <w:rFonts w:ascii="Courier New" w:hAnsi="Courier New" w:cs="Courier New"/>
          <w:iCs/>
          <w:szCs w:val="24"/>
        </w:rPr>
        <w:t>At Random</w:t>
      </w:r>
      <w:r>
        <w:rPr>
          <w:iCs/>
          <w:szCs w:val="24"/>
        </w:rPr>
        <w:t xml:space="preserve">” in the drop-down list of </w:t>
      </w:r>
      <w:r>
        <w:rPr>
          <w:szCs w:val="24"/>
        </w:rPr>
        <w:t xml:space="preserve">the </w:t>
      </w:r>
      <w:r>
        <w:rPr>
          <w:b/>
          <w:bCs/>
          <w:szCs w:val="24"/>
        </w:rPr>
        <w:t xml:space="preserve">Generation type </w:t>
      </w:r>
      <w:r>
        <w:rPr>
          <w:szCs w:val="24"/>
        </w:rPr>
        <w:t xml:space="preserve">field. </w:t>
      </w:r>
    </w:p>
    <w:p w14:paraId="6F4C4756" w14:textId="77777777" w:rsidR="002F0BFE" w:rsidRDefault="002F0BFE">
      <w:pPr>
        <w:jc w:val="both"/>
        <w:rPr>
          <w:szCs w:val="24"/>
        </w:rPr>
      </w:pPr>
    </w:p>
    <w:p w14:paraId="2911013C" w14:textId="25D3FBAB" w:rsidR="00C963FB" w:rsidRDefault="0047240C" w:rsidP="00C963FB">
      <w:pPr>
        <w:rPr>
          <w:ins w:id="85" w:author="St-Amant, Rémi" w:date="2020-08-05T13:13:00Z"/>
          <w:lang w:val="en-US"/>
        </w:rPr>
      </w:pPr>
      <w:r>
        <w:rPr>
          <w:szCs w:val="24"/>
        </w:rPr>
        <w:t xml:space="preserve">In the </w:t>
      </w:r>
      <w:r>
        <w:rPr>
          <w:b/>
          <w:bCs/>
          <w:szCs w:val="24"/>
        </w:rPr>
        <w:t>DEM</w:t>
      </w:r>
      <w:r>
        <w:rPr>
          <w:szCs w:val="24"/>
        </w:rPr>
        <w:t xml:space="preserve"> field’s </w:t>
      </w:r>
      <w:r>
        <w:rPr>
          <w:iCs/>
          <w:szCs w:val="24"/>
        </w:rPr>
        <w:t>drop-down list</w:t>
      </w:r>
      <w:r>
        <w:rPr>
          <w:szCs w:val="24"/>
        </w:rPr>
        <w:t>, select “</w:t>
      </w:r>
      <w:r>
        <w:rPr>
          <w:rFonts w:ascii="Courier New" w:hAnsi="Courier New" w:cs="Courier New"/>
          <w:iCs/>
          <w:szCs w:val="24"/>
        </w:rPr>
        <w:t>Quebec30s.tif</w:t>
      </w:r>
      <w:r>
        <w:rPr>
          <w:iCs/>
          <w:szCs w:val="24"/>
        </w:rPr>
        <w:t xml:space="preserve">” </w:t>
      </w:r>
      <w:r>
        <w:rPr>
          <w:szCs w:val="24"/>
        </w:rPr>
        <w:t xml:space="preserve">(this DEM of Quebec comes with </w:t>
      </w:r>
      <w:r w:rsidR="002E6E55">
        <w:rPr>
          <w:szCs w:val="24"/>
        </w:rPr>
        <w:t>the demo</w:t>
      </w:r>
      <w:r>
        <w:rPr>
          <w:szCs w:val="24"/>
        </w:rPr>
        <w:t xml:space="preserve">). </w:t>
      </w:r>
      <w:ins w:id="86" w:author="St-Amant, Rémi" w:date="2020-08-05T13:13:00Z">
        <w:r w:rsidR="00C963FB">
          <w:rPr>
            <w:szCs w:val="24"/>
          </w:rPr>
          <w:t>“</w:t>
        </w:r>
        <w:r w:rsidR="00C963FB">
          <w:rPr>
            <w:rFonts w:ascii="Courier New" w:hAnsi="Courier New" w:cs="Courier New"/>
            <w:iCs/>
            <w:szCs w:val="24"/>
          </w:rPr>
          <w:t>Quebec30s.tif</w:t>
        </w:r>
        <w:r w:rsidR="00C963FB">
          <w:rPr>
            <w:iCs/>
            <w:szCs w:val="24"/>
          </w:rPr>
          <w:t>”</w:t>
        </w:r>
        <w:r w:rsidR="00C963FB">
          <w:rPr>
            <w:iCs/>
            <w:szCs w:val="24"/>
          </w:rPr>
          <w:t xml:space="preserve"> </w:t>
        </w:r>
        <w:r w:rsidR="00C963FB">
          <w:rPr>
            <w:lang w:val="en-US"/>
          </w:rPr>
          <w:t>DEM can be f</w:t>
        </w:r>
        <w:r w:rsidR="00C963FB">
          <w:rPr>
            <w:lang w:val="en-US"/>
          </w:rPr>
          <w:t>i</w:t>
        </w:r>
        <w:r w:rsidR="00C963FB">
          <w:rPr>
            <w:lang w:val="en-US"/>
          </w:rPr>
          <w:t>n</w:t>
        </w:r>
        <w:r w:rsidR="00C963FB">
          <w:rPr>
            <w:lang w:val="en-US"/>
          </w:rPr>
          <w:t>d</w:t>
        </w:r>
        <w:r w:rsidR="00C963FB">
          <w:rPr>
            <w:lang w:val="en-US"/>
          </w:rPr>
          <w:t xml:space="preserve"> in the BioSIM demo </w:t>
        </w:r>
      </w:ins>
      <w:ins w:id="87" w:author="St-Amant, Rémi" w:date="2020-08-05T13:14:00Z">
        <w:r w:rsidR="00C963FB">
          <w:rPr>
            <w:lang w:val="en-US"/>
          </w:rPr>
          <w:t>Map</w:t>
        </w:r>
      </w:ins>
      <w:ins w:id="88" w:author="St-Amant, Rémi" w:date="2020-08-05T13:13:00Z">
        <w:r w:rsidR="00C963FB">
          <w:rPr>
            <w:lang w:val="en-US"/>
          </w:rPr>
          <w:t xml:space="preserve">Input sub-directory. If you execute the demo from scratch, copy this file into the </w:t>
        </w:r>
      </w:ins>
      <w:ins w:id="89" w:author="St-Amant, Rémi" w:date="2020-08-05T13:14:00Z">
        <w:r w:rsidR="00C963FB">
          <w:rPr>
            <w:lang w:val="en-US"/>
          </w:rPr>
          <w:t>Map</w:t>
        </w:r>
      </w:ins>
      <w:ins w:id="90" w:author="St-Amant, Rémi" w:date="2020-08-05T13:13:00Z">
        <w:r w:rsidR="00C963FB">
          <w:rPr>
            <w:lang w:val="en-US"/>
          </w:rPr>
          <w:t>Input sub-directory of your current project.</w:t>
        </w:r>
      </w:ins>
    </w:p>
    <w:p w14:paraId="0C6925BB" w14:textId="77777777" w:rsidR="00C963FB" w:rsidRDefault="00C963FB" w:rsidP="00C963FB">
      <w:pPr>
        <w:rPr>
          <w:ins w:id="91" w:author="St-Amant, Rémi" w:date="2020-08-05T13:13:00Z"/>
          <w:lang w:val="en-US"/>
        </w:rPr>
      </w:pPr>
    </w:p>
    <w:p w14:paraId="5C59AE71" w14:textId="7CE423B0" w:rsidR="002F0BFE" w:rsidRPr="00C963FB" w:rsidRDefault="002F0BFE">
      <w:pPr>
        <w:jc w:val="both"/>
        <w:rPr>
          <w:lang w:val="en-US"/>
          <w:rPrChange w:id="92" w:author="St-Amant, Rémi" w:date="2020-08-05T13:13:00Z">
            <w:rPr/>
          </w:rPrChange>
        </w:rPr>
      </w:pPr>
    </w:p>
    <w:p w14:paraId="77861D28" w14:textId="77777777" w:rsidR="002F0BFE" w:rsidRDefault="002F0BFE">
      <w:pPr>
        <w:jc w:val="both"/>
        <w:rPr>
          <w:szCs w:val="24"/>
        </w:rPr>
      </w:pPr>
    </w:p>
    <w:p w14:paraId="6F198E40" w14:textId="77777777" w:rsidR="002F0BFE" w:rsidRDefault="0047240C">
      <w:pPr>
        <w:jc w:val="both"/>
      </w:pPr>
      <w:r>
        <w:rPr>
          <w:szCs w:val="24"/>
        </w:rPr>
        <w:t xml:space="preserve">NOTE: If you want to use a different DEM you can link it to BioSIM with the browse button </w:t>
      </w:r>
      <w:r>
        <w:rPr>
          <w:noProof/>
          <w:szCs w:val="24"/>
          <w:lang w:eastAsia="en-CA"/>
        </w:rPr>
        <w:drawing>
          <wp:inline distT="0" distB="0" distL="0" distR="0" wp14:anchorId="224E6461" wp14:editId="346D9B0E">
            <wp:extent cx="243202" cy="119384"/>
            <wp:effectExtent l="0" t="0" r="4448" b="0"/>
            <wp:docPr id="131" name="Picture 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rcRect/>
                    <a:stretch>
                      <a:fillRect/>
                    </a:stretch>
                  </pic:blipFill>
                  <pic:spPr>
                    <a:xfrm>
                      <a:off x="0" y="0"/>
                      <a:ext cx="243202" cy="119384"/>
                    </a:xfrm>
                    <a:prstGeom prst="rect">
                      <a:avLst/>
                    </a:prstGeom>
                    <a:noFill/>
                    <a:ln>
                      <a:noFill/>
                      <a:prstDash/>
                    </a:ln>
                  </pic:spPr>
                </pic:pic>
              </a:graphicData>
            </a:graphic>
          </wp:inline>
        </w:drawing>
      </w:r>
      <w:r>
        <w:rPr>
          <w:szCs w:val="24"/>
        </w:rPr>
        <w:t xml:space="preserve"> to the right of the </w:t>
      </w:r>
      <w:r>
        <w:rPr>
          <w:b/>
          <w:bCs/>
          <w:szCs w:val="24"/>
        </w:rPr>
        <w:t>DEM</w:t>
      </w:r>
      <w:r>
        <w:rPr>
          <w:szCs w:val="24"/>
        </w:rPr>
        <w:t xml:space="preserve"> field’s drop-down list. This will open the Linked Data Editor dialog at the </w:t>
      </w:r>
      <w:r>
        <w:rPr>
          <w:i/>
          <w:szCs w:val="24"/>
        </w:rPr>
        <w:t>Input Maps</w:t>
      </w:r>
      <w:r>
        <w:rPr>
          <w:szCs w:val="24"/>
        </w:rPr>
        <w:t xml:space="preserve"> tab where you can link a new map by clicking on the Link New File button </w:t>
      </w:r>
      <w:r>
        <w:rPr>
          <w:noProof/>
          <w:szCs w:val="24"/>
          <w:lang w:eastAsia="en-CA"/>
        </w:rPr>
        <w:drawing>
          <wp:inline distT="0" distB="0" distL="0" distR="0" wp14:anchorId="6BE23C4E" wp14:editId="61305C78">
            <wp:extent cx="161921" cy="147959"/>
            <wp:effectExtent l="0" t="0" r="0" b="4441"/>
            <wp:docPr id="132" name="Picture 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161921" cy="147959"/>
                    </a:xfrm>
                    <a:prstGeom prst="rect">
                      <a:avLst/>
                    </a:prstGeom>
                    <a:noFill/>
                    <a:ln>
                      <a:noFill/>
                      <a:prstDash/>
                    </a:ln>
                  </pic:spPr>
                </pic:pic>
              </a:graphicData>
            </a:graphic>
          </wp:inline>
        </w:drawing>
      </w:r>
      <w:r>
        <w:rPr>
          <w:szCs w:val="24"/>
        </w:rPr>
        <w:t>.</w:t>
      </w:r>
    </w:p>
    <w:p w14:paraId="42731DDE" w14:textId="77777777" w:rsidR="002F0BFE" w:rsidRDefault="002F0BFE">
      <w:pPr>
        <w:jc w:val="both"/>
        <w:rPr>
          <w:szCs w:val="24"/>
        </w:rPr>
      </w:pPr>
    </w:p>
    <w:p w14:paraId="554DA7C9" w14:textId="77777777" w:rsidR="002F0BFE" w:rsidRDefault="0047240C">
      <w:pPr>
        <w:jc w:val="both"/>
      </w:pPr>
      <w:r>
        <w:rPr>
          <w:szCs w:val="24"/>
        </w:rPr>
        <w:t xml:space="preserve">In the </w:t>
      </w:r>
      <w:r>
        <w:rPr>
          <w:b/>
          <w:bCs/>
          <w:szCs w:val="24"/>
        </w:rPr>
        <w:t>Nb. of points</w:t>
      </w:r>
      <w:r>
        <w:rPr>
          <w:szCs w:val="24"/>
        </w:rPr>
        <w:t xml:space="preserve"> field, type </w:t>
      </w:r>
      <w:r>
        <w:rPr>
          <w:rFonts w:ascii="Courier New" w:hAnsi="Courier New" w:cs="Courier New"/>
          <w:iCs/>
          <w:szCs w:val="24"/>
        </w:rPr>
        <w:t>300</w:t>
      </w:r>
      <w:r>
        <w:rPr>
          <w:szCs w:val="24"/>
        </w:rPr>
        <w:t xml:space="preserve"> and click OK. </w:t>
      </w:r>
      <w:r>
        <w:t>Please refer to the manual for guidelines concerning the minimum number of points required.</w:t>
      </w:r>
    </w:p>
    <w:p w14:paraId="1F2AB791" w14:textId="77777777" w:rsidR="002F0BFE" w:rsidRDefault="002F0BFE">
      <w:pPr>
        <w:jc w:val="both"/>
        <w:rPr>
          <w:szCs w:val="24"/>
        </w:rPr>
      </w:pPr>
    </w:p>
    <w:p w14:paraId="44D0FE95" w14:textId="40EFF2F9" w:rsidR="002F0BFE" w:rsidRDefault="0047240C">
      <w:pPr>
        <w:jc w:val="both"/>
      </w:pPr>
      <w:r>
        <w:t>The BioSIM progress bar will briefly appear.</w:t>
      </w:r>
      <w:r>
        <w:rPr>
          <w:szCs w:val="24"/>
        </w:rPr>
        <w:t xml:space="preserve"> This will generate a list of 300 random locations (and their elevations) from the input DEM Quebec30s.tif. </w:t>
      </w:r>
      <w:r>
        <w:t>Click OK in the</w:t>
      </w:r>
      <w:r>
        <w:rPr>
          <w:szCs w:val="24"/>
        </w:rPr>
        <w:t xml:space="preserve"> </w:t>
      </w:r>
      <w:r w:rsidR="0029444F">
        <w:rPr>
          <w:szCs w:val="24"/>
        </w:rPr>
        <w:t>Location File Manager</w:t>
      </w:r>
      <w:r>
        <w:rPr>
          <w:szCs w:val="24"/>
        </w:rPr>
        <w:t xml:space="preserve"> dialog</w:t>
      </w:r>
      <w:r>
        <w:t xml:space="preserve"> </w:t>
      </w:r>
      <w:r>
        <w:rPr>
          <w:szCs w:val="24"/>
        </w:rPr>
        <w:t>to save your new “Random Locations” list.</w:t>
      </w:r>
    </w:p>
    <w:p w14:paraId="20C369DB" w14:textId="0EFEB294" w:rsidR="002F0BFE" w:rsidRDefault="002F0BFE">
      <w:pPr>
        <w:jc w:val="both"/>
        <w:rPr>
          <w:szCs w:val="24"/>
        </w:rPr>
      </w:pPr>
    </w:p>
    <w:p w14:paraId="03C0B43B" w14:textId="6065C1A0" w:rsidR="002F0BFE" w:rsidRDefault="0047240C">
      <w:pPr>
        <w:jc w:val="both"/>
      </w:pPr>
      <w:r>
        <w:t xml:space="preserve">Because these simulations are based on Normals (as defined earlier by selecting “Default” in the </w:t>
      </w:r>
      <w:r>
        <w:rPr>
          <w:b/>
        </w:rPr>
        <w:t>Weather generator</w:t>
      </w:r>
      <w:r>
        <w:t xml:space="preserve"> field of the Simulation Editor dialog) weather will be stochastic. Thus, you need to replicate the runs. As an adequate amount of replications, type </w:t>
      </w:r>
      <w:r>
        <w:rPr>
          <w:rFonts w:ascii="Courier New" w:hAnsi="Courier New" w:cs="Courier New"/>
        </w:rPr>
        <w:t>10</w:t>
      </w:r>
      <w:r>
        <w:t xml:space="preserve"> in the </w:t>
      </w:r>
      <w:r>
        <w:rPr>
          <w:b/>
          <w:bCs/>
        </w:rPr>
        <w:t>Replication</w:t>
      </w:r>
      <w:r>
        <w:t xml:space="preserve"> field of the Simulation Editor dialog. Please refer to the manual for guidelines concerning the minimum number of replications required.</w:t>
      </w:r>
    </w:p>
    <w:p w14:paraId="12CEDB5B" w14:textId="77777777" w:rsidR="002F0BFE" w:rsidRDefault="002F0BFE">
      <w:pPr>
        <w:jc w:val="both"/>
      </w:pPr>
    </w:p>
    <w:p w14:paraId="24C1F413" w14:textId="21EF35C5" w:rsidR="002F0BFE" w:rsidRDefault="0047240C">
      <w:pPr>
        <w:jc w:val="both"/>
      </w:pPr>
      <w:r>
        <w:t xml:space="preserve">Select a weather generation « </w:t>
      </w:r>
      <w:r>
        <w:rPr>
          <w:rFonts w:ascii="Courier New" w:hAnsi="Courier New" w:cs="Courier New"/>
        </w:rPr>
        <w:t>Example 3»</w:t>
      </w:r>
      <w:r>
        <w:t xml:space="preserve"> to which you want to add an Model and click the Add Model Execution button </w:t>
      </w:r>
      <w:r>
        <w:rPr>
          <w:noProof/>
          <w:lang w:eastAsia="en-CA"/>
        </w:rPr>
        <w:drawing>
          <wp:inline distT="0" distB="0" distL="0" distR="0" wp14:anchorId="1758433C" wp14:editId="30180DE5">
            <wp:extent cx="138431" cy="138431"/>
            <wp:effectExtent l="0" t="0" r="0" b="0"/>
            <wp:docPr id="133" name="Picture 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8431" cy="138431"/>
                    </a:xfrm>
                    <a:prstGeom prst="rect">
                      <a:avLst/>
                    </a:prstGeom>
                    <a:noFill/>
                    <a:ln>
                      <a:noFill/>
                      <a:prstDash/>
                    </a:ln>
                  </pic:spPr>
                </pic:pic>
              </a:graphicData>
            </a:graphic>
          </wp:inline>
        </w:drawing>
      </w:r>
      <w:r>
        <w:t xml:space="preserve"> in the first row of the Project window’s toolbar, or select [Project] and then [Add Model Execution …] from the menu bar. </w:t>
      </w:r>
    </w:p>
    <w:p w14:paraId="3FBD315A" w14:textId="77777777" w:rsidR="002F0BFE" w:rsidRDefault="002F0BFE">
      <w:pPr>
        <w:jc w:val="both"/>
      </w:pPr>
    </w:p>
    <w:p w14:paraId="581B293A" w14:textId="470CD13C" w:rsidR="002F0BFE" w:rsidRDefault="002F0BFE">
      <w:pPr>
        <w:jc w:val="both"/>
        <w:rPr>
          <w:color w:val="FF0000"/>
        </w:rPr>
      </w:pPr>
    </w:p>
    <w:p w14:paraId="2509869D" w14:textId="3E49472D" w:rsidR="002F0BFE" w:rsidRDefault="0047240C">
      <w:pPr>
        <w:jc w:val="both"/>
      </w:pPr>
      <w:r>
        <w:rPr>
          <w:color w:val="000000"/>
        </w:rPr>
        <w:t xml:space="preserve">In the Model Execution Editor dialog, type </w:t>
      </w:r>
      <w:r>
        <w:rPr>
          <w:rFonts w:ascii="Courier New" w:hAnsi="Courier New" w:cs="Courier New"/>
          <w:iCs/>
          <w:color w:val="000000"/>
        </w:rPr>
        <w:t>Degree</w:t>
      </w:r>
      <w:r w:rsidR="00647624">
        <w:rPr>
          <w:rFonts w:ascii="Courier New" w:hAnsi="Courier New" w:cs="Courier New"/>
          <w:iCs/>
          <w:color w:val="000000"/>
        </w:rPr>
        <w:t>D</w:t>
      </w:r>
      <w:r>
        <w:rPr>
          <w:rFonts w:ascii="Courier New" w:hAnsi="Courier New" w:cs="Courier New"/>
          <w:iCs/>
          <w:color w:val="000000"/>
        </w:rPr>
        <w:t>ay</w:t>
      </w:r>
      <w:r>
        <w:rPr>
          <w:iCs/>
          <w:color w:val="000000"/>
        </w:rPr>
        <w:t xml:space="preserve"> in the </w:t>
      </w:r>
      <w:r>
        <w:rPr>
          <w:b/>
          <w:iCs/>
          <w:color w:val="000000"/>
        </w:rPr>
        <w:t>Name</w:t>
      </w:r>
      <w:r>
        <w:rPr>
          <w:iCs/>
          <w:color w:val="000000"/>
        </w:rPr>
        <w:t xml:space="preserve"> field</w:t>
      </w:r>
      <w:r>
        <w:rPr>
          <w:color w:val="000000"/>
        </w:rPr>
        <w:t xml:space="preserve"> and select “</w:t>
      </w:r>
      <w:r>
        <w:rPr>
          <w:rFonts w:ascii="Courier New" w:hAnsi="Courier New" w:cs="Courier New"/>
          <w:iCs/>
          <w:color w:val="000000"/>
        </w:rPr>
        <w:t>DegreeDay(Annual)</w:t>
      </w:r>
      <w:r>
        <w:rPr>
          <w:color w:val="000000"/>
        </w:rPr>
        <w:t xml:space="preserve">” from the </w:t>
      </w:r>
      <w:r>
        <w:rPr>
          <w:b/>
          <w:color w:val="000000"/>
        </w:rPr>
        <w:t>Model</w:t>
      </w:r>
      <w:r>
        <w:rPr>
          <w:color w:val="000000"/>
        </w:rPr>
        <w:t xml:space="preserve"> field’s drop-down list (this is the model that you will be using in this example). </w:t>
      </w:r>
    </w:p>
    <w:p w14:paraId="797E0821" w14:textId="77777777" w:rsidR="002F0BFE" w:rsidRDefault="002F0BFE">
      <w:pPr>
        <w:jc w:val="both"/>
      </w:pPr>
    </w:p>
    <w:p w14:paraId="730AC4AF" w14:textId="6C52454D" w:rsidR="002F0BFE" w:rsidRDefault="002F0BFE">
      <w:pPr>
        <w:jc w:val="both"/>
      </w:pPr>
    </w:p>
    <w:p w14:paraId="7F286096" w14:textId="3E0C6E82" w:rsidR="002F0BFE" w:rsidRDefault="0047240C">
      <w:pPr>
        <w:jc w:val="both"/>
      </w:pPr>
      <w:r>
        <w:t>You have now defined all your simulation parameters, click OK to save the current settings and return to the main BioSIM window.</w:t>
      </w:r>
    </w:p>
    <w:p w14:paraId="7DF84584" w14:textId="77777777" w:rsidR="00647624" w:rsidRDefault="00647624">
      <w:pPr>
        <w:jc w:val="both"/>
      </w:pPr>
    </w:p>
    <w:p w14:paraId="4B0E53CD" w14:textId="7F34EA22" w:rsidR="002F0BFE" w:rsidRDefault="002F0BFE">
      <w:pPr>
        <w:jc w:val="both"/>
      </w:pPr>
    </w:p>
    <w:p w14:paraId="7FB1BC4E" w14:textId="61819A4C" w:rsidR="002F0BFE" w:rsidRDefault="0047240C" w:rsidP="00270473">
      <w:pPr>
        <w:pStyle w:val="Titre2"/>
      </w:pPr>
      <w:bookmarkStart w:id="93" w:name="_Toc348007276"/>
      <w:bookmarkStart w:id="94" w:name="_Toc487030123"/>
      <w:bookmarkStart w:id="95" w:name="_Toc46901526"/>
      <w:r>
        <w:t>Step 2: Defining a subset analysis</w:t>
      </w:r>
      <w:bookmarkEnd w:id="93"/>
      <w:bookmarkEnd w:id="94"/>
      <w:bookmarkEnd w:id="95"/>
      <w:r>
        <w:t> </w:t>
      </w:r>
    </w:p>
    <w:p w14:paraId="6091FE8F" w14:textId="77777777" w:rsidR="002F0BFE" w:rsidRDefault="002F0BFE">
      <w:bookmarkStart w:id="96" w:name="_Toc162664042"/>
    </w:p>
    <w:p w14:paraId="5BDFA876" w14:textId="1C3C58C6" w:rsidR="002F0BFE" w:rsidRDefault="0047240C">
      <w:r>
        <w:t>Select the Model “</w:t>
      </w:r>
      <w:r>
        <w:rPr>
          <w:rFonts w:ascii="Courier New" w:hAnsi="Courier New" w:cs="Courier New"/>
        </w:rPr>
        <w:t>Degree</w:t>
      </w:r>
      <w:r w:rsidR="00647624">
        <w:rPr>
          <w:rFonts w:ascii="Courier New" w:hAnsi="Courier New" w:cs="Courier New"/>
        </w:rPr>
        <w:t>D</w:t>
      </w:r>
      <w:r>
        <w:rPr>
          <w:rFonts w:ascii="Courier New" w:hAnsi="Courier New" w:cs="Courier New"/>
        </w:rPr>
        <w:t>ay</w:t>
      </w:r>
      <w:r>
        <w:t>” and add an Analysis to it (</w:t>
      </w:r>
      <w:r>
        <w:rPr>
          <w:noProof/>
          <w:lang w:eastAsia="en-CA"/>
        </w:rPr>
        <w:drawing>
          <wp:inline distT="0" distB="0" distL="0" distR="0" wp14:anchorId="25D9CD67" wp14:editId="2FA9BFA3">
            <wp:extent cx="142875" cy="142875"/>
            <wp:effectExtent l="0" t="0" r="9525" b="9525"/>
            <wp:docPr id="134" name="Picture 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42875" cy="142875"/>
                    </a:xfrm>
                    <a:prstGeom prst="rect">
                      <a:avLst/>
                    </a:prstGeom>
                    <a:noFill/>
                    <a:ln>
                      <a:noFill/>
                      <a:prstDash/>
                    </a:ln>
                  </pic:spPr>
                </pic:pic>
              </a:graphicData>
            </a:graphic>
          </wp:inline>
        </w:drawing>
      </w:r>
      <w:r>
        <w:t>).</w:t>
      </w:r>
    </w:p>
    <w:p w14:paraId="2E4EA204" w14:textId="77777777" w:rsidR="002F0BFE" w:rsidRDefault="002F0BFE"/>
    <w:p w14:paraId="59CED5F9" w14:textId="7D1E0D47" w:rsidR="002F0BFE" w:rsidRDefault="0047240C" w:rsidP="00647624">
      <w:r>
        <w:t xml:space="preserve">In the </w:t>
      </w:r>
      <w:r>
        <w:rPr>
          <w:i/>
        </w:rPr>
        <w:t>General</w:t>
      </w:r>
      <w:r>
        <w:t xml:space="preserve"> tab of the Analysis Editor dialog, type </w:t>
      </w:r>
      <w:r w:rsidR="00647624">
        <w:rPr>
          <w:rFonts w:ascii="Courier New" w:hAnsi="Courier New" w:cs="Courier New"/>
        </w:rPr>
        <w:t>Average</w:t>
      </w:r>
      <w:r>
        <w:rPr>
          <w:rFonts w:ascii="Courier New" w:hAnsi="Courier New" w:cs="Courier New"/>
        </w:rPr>
        <w:t xml:space="preserve"> </w:t>
      </w:r>
      <w:r>
        <w:rPr>
          <w:iCs/>
        </w:rPr>
        <w:t xml:space="preserve">in the </w:t>
      </w:r>
      <w:r>
        <w:rPr>
          <w:b/>
          <w:iCs/>
        </w:rPr>
        <w:t>Name</w:t>
      </w:r>
      <w:r>
        <w:rPr>
          <w:iCs/>
        </w:rPr>
        <w:t xml:space="preserve"> field</w:t>
      </w:r>
      <w:r>
        <w:t xml:space="preserve"> and click OK to save these parameters (leave all other tabs on their default parameters).</w:t>
      </w:r>
    </w:p>
    <w:p w14:paraId="42E8C719" w14:textId="77777777" w:rsidR="00647624" w:rsidRDefault="00647624" w:rsidP="00647624"/>
    <w:p w14:paraId="6EF39BB4" w14:textId="010CD88F" w:rsidR="002F0BFE" w:rsidRDefault="002F0BFE"/>
    <w:p w14:paraId="12A937F6" w14:textId="3B6852C6" w:rsidR="002F0BFE" w:rsidRDefault="007A41A1" w:rsidP="00270473">
      <w:pPr>
        <w:pStyle w:val="Titre2"/>
      </w:pPr>
      <w:bookmarkStart w:id="97" w:name="_Toc348007277"/>
      <w:bookmarkStart w:id="98" w:name="_Toc487030124"/>
      <w:bookmarkStart w:id="99" w:name="_Toc46901527"/>
      <w:r>
        <w:rPr>
          <w:noProof/>
          <w:lang w:val="en-CA" w:eastAsia="en-CA"/>
        </w:rPr>
        <w:drawing>
          <wp:anchor distT="0" distB="0" distL="114300" distR="114300" simplePos="0" relativeHeight="251714560" behindDoc="0" locked="0" layoutInCell="1" allowOverlap="1" wp14:anchorId="7BE3A58E" wp14:editId="5E5C23B1">
            <wp:simplePos x="0" y="0"/>
            <wp:positionH relativeFrom="margin">
              <wp:align>right</wp:align>
            </wp:positionH>
            <wp:positionV relativeFrom="paragraph">
              <wp:posOffset>134620</wp:posOffset>
            </wp:positionV>
            <wp:extent cx="3237865" cy="2026285"/>
            <wp:effectExtent l="0" t="0" r="635"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2020-07-08 10_50_52-Mapping.png"/>
                    <pic:cNvPicPr/>
                  </pic:nvPicPr>
                  <pic:blipFill>
                    <a:blip r:embed="rId110">
                      <a:extLst>
                        <a:ext uri="{28A0092B-C50C-407E-A947-70E740481C1C}">
                          <a14:useLocalDpi xmlns:a14="http://schemas.microsoft.com/office/drawing/2010/main" val="0"/>
                        </a:ext>
                      </a:extLst>
                    </a:blip>
                    <a:stretch>
                      <a:fillRect/>
                    </a:stretch>
                  </pic:blipFill>
                  <pic:spPr>
                    <a:xfrm>
                      <a:off x="0" y="0"/>
                      <a:ext cx="3237865" cy="2026285"/>
                    </a:xfrm>
                    <a:prstGeom prst="rect">
                      <a:avLst/>
                    </a:prstGeom>
                  </pic:spPr>
                </pic:pic>
              </a:graphicData>
            </a:graphic>
            <wp14:sizeRelH relativeFrom="margin">
              <wp14:pctWidth>0</wp14:pctWidth>
            </wp14:sizeRelH>
            <wp14:sizeRelV relativeFrom="margin">
              <wp14:pctHeight>0</wp14:pctHeight>
            </wp14:sizeRelV>
          </wp:anchor>
        </w:drawing>
      </w:r>
      <w:r w:rsidR="0047240C">
        <w:t>Step 3: Defining a mapping</w:t>
      </w:r>
      <w:bookmarkEnd w:id="97"/>
      <w:bookmarkEnd w:id="98"/>
      <w:bookmarkEnd w:id="99"/>
      <w:r w:rsidR="0047240C">
        <w:t xml:space="preserve"> </w:t>
      </w:r>
      <w:bookmarkEnd w:id="96"/>
    </w:p>
    <w:p w14:paraId="00D49DAE" w14:textId="19FDDBF1" w:rsidR="002F0BFE" w:rsidRDefault="002F0BFE">
      <w:pPr>
        <w:jc w:val="both"/>
      </w:pPr>
    </w:p>
    <w:p w14:paraId="77B1D05C" w14:textId="1D63B809" w:rsidR="002F0BFE" w:rsidRDefault="0047240C">
      <w:pPr>
        <w:jc w:val="both"/>
      </w:pPr>
      <w:r>
        <w:t>Select the analysis “</w:t>
      </w:r>
      <w:r w:rsidR="00647624">
        <w:t>Average</w:t>
      </w:r>
      <w:r>
        <w:t xml:space="preserve">” you just created and click the Add Mapping button </w:t>
      </w:r>
      <w:r>
        <w:rPr>
          <w:noProof/>
          <w:lang w:eastAsia="en-CA"/>
        </w:rPr>
        <w:drawing>
          <wp:inline distT="0" distB="0" distL="0" distR="0" wp14:anchorId="15AAD684" wp14:editId="55F43515">
            <wp:extent cx="142875" cy="142875"/>
            <wp:effectExtent l="0" t="0" r="9525" b="9525"/>
            <wp:docPr id="138" name="Picture 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42875" cy="142875"/>
                    </a:xfrm>
                    <a:prstGeom prst="rect">
                      <a:avLst/>
                    </a:prstGeom>
                    <a:noFill/>
                    <a:ln>
                      <a:noFill/>
                      <a:prstDash/>
                    </a:ln>
                  </pic:spPr>
                </pic:pic>
              </a:graphicData>
            </a:graphic>
          </wp:inline>
        </w:drawing>
      </w:r>
      <w:r>
        <w:t xml:space="preserve"> in the first row of the Project window’s toolbar or select [Project] and then [Add Mapping…] from the menu bar. This will open the Mapping dialog.</w:t>
      </w:r>
    </w:p>
    <w:p w14:paraId="7B934371" w14:textId="37C51C5A" w:rsidR="002F0BFE" w:rsidRDefault="002F0BFE">
      <w:pPr>
        <w:jc w:val="both"/>
      </w:pPr>
    </w:p>
    <w:p w14:paraId="5B8F52B1" w14:textId="2534B473" w:rsidR="002F0BFE" w:rsidRDefault="0047240C">
      <w:pPr>
        <w:jc w:val="both"/>
      </w:pPr>
      <w:r>
        <w:t xml:space="preserve">The </w:t>
      </w:r>
      <w:r>
        <w:rPr>
          <w:b/>
        </w:rPr>
        <w:t>Nb of maps created</w:t>
      </w:r>
      <w:r>
        <w:t xml:space="preserve"> field (greyed) shows the final number of maps that will be created from the parent component (the “</w:t>
      </w:r>
      <w:r w:rsidR="00647624">
        <w:t>Average</w:t>
      </w:r>
      <w:r>
        <w:t xml:space="preserve">” analysis). In this case, 1 maps will be created: </w:t>
      </w:r>
      <w:r w:rsidR="00647624">
        <w:t xml:space="preserve">1 replication X </w:t>
      </w:r>
      <w:r>
        <w:t>1 variables X 1 year X 1 parameter set.</w:t>
      </w:r>
    </w:p>
    <w:p w14:paraId="246427E5" w14:textId="23DB76DA" w:rsidR="002F0BFE" w:rsidRDefault="002F0BFE">
      <w:pPr>
        <w:jc w:val="both"/>
      </w:pPr>
    </w:p>
    <w:p w14:paraId="315B3CA2" w14:textId="179794F3" w:rsidR="002F0BFE" w:rsidRDefault="0047240C">
      <w:pPr>
        <w:jc w:val="both"/>
      </w:pPr>
      <w:r>
        <w:t xml:space="preserve">In the </w:t>
      </w:r>
      <w:r>
        <w:rPr>
          <w:b/>
        </w:rPr>
        <w:t>Name</w:t>
      </w:r>
      <w:r>
        <w:t xml:space="preserve"> field, type </w:t>
      </w:r>
      <w:r>
        <w:rPr>
          <w:rFonts w:ascii="Courier New" w:hAnsi="Courier New" w:cs="Courier New"/>
          <w:iCs/>
        </w:rPr>
        <w:t>Ex 3</w:t>
      </w:r>
      <w:r>
        <w:t xml:space="preserve">. </w:t>
      </w:r>
    </w:p>
    <w:p w14:paraId="1431CE6C" w14:textId="77777777" w:rsidR="002F0BFE" w:rsidRDefault="002F0BFE">
      <w:pPr>
        <w:jc w:val="both"/>
      </w:pPr>
    </w:p>
    <w:p w14:paraId="55C8C838" w14:textId="2C52CDAD" w:rsidR="002F0BFE" w:rsidRDefault="0047240C">
      <w:pPr>
        <w:jc w:val="both"/>
      </w:pPr>
      <w:r>
        <w:lastRenderedPageBreak/>
        <w:t xml:space="preserve">The </w:t>
      </w:r>
      <w:r>
        <w:rPr>
          <w:b/>
        </w:rPr>
        <w:t>Description</w:t>
      </w:r>
      <w:r>
        <w:t xml:space="preserve"> field allows you to enter a useful description of the mapping to be performed.</w:t>
      </w:r>
    </w:p>
    <w:p w14:paraId="12B5F506" w14:textId="77777777" w:rsidR="002F0BFE" w:rsidRDefault="002F0BFE">
      <w:pPr>
        <w:jc w:val="both"/>
      </w:pPr>
    </w:p>
    <w:p w14:paraId="69859123" w14:textId="439F4CC6" w:rsidR="002F0BFE" w:rsidRDefault="0047240C">
      <w:pPr>
        <w:jc w:val="both"/>
      </w:pPr>
      <w:r>
        <w:rPr>
          <w:szCs w:val="24"/>
        </w:rPr>
        <w:t>Select “</w:t>
      </w:r>
      <w:r>
        <w:rPr>
          <w:rFonts w:ascii="Courier New" w:hAnsi="Courier New" w:cs="Courier New"/>
          <w:szCs w:val="24"/>
        </w:rPr>
        <w:t>Universal Kriging</w:t>
      </w:r>
      <w:r>
        <w:rPr>
          <w:szCs w:val="24"/>
        </w:rPr>
        <w:t xml:space="preserve">” from the drop-down list next to the </w:t>
      </w:r>
      <w:r>
        <w:rPr>
          <w:b/>
          <w:szCs w:val="24"/>
        </w:rPr>
        <w:t>Interpolation method</w:t>
      </w:r>
      <w:r>
        <w:rPr>
          <w:szCs w:val="24"/>
        </w:rPr>
        <w:t xml:space="preserve"> field.</w:t>
      </w:r>
    </w:p>
    <w:p w14:paraId="441DE121" w14:textId="77777777" w:rsidR="002F0BFE" w:rsidRDefault="002F0BFE">
      <w:pPr>
        <w:jc w:val="both"/>
      </w:pPr>
    </w:p>
    <w:p w14:paraId="49527AAA" w14:textId="77777777" w:rsidR="002F0BFE" w:rsidRDefault="0047240C">
      <w:pPr>
        <w:jc w:val="both"/>
      </w:pPr>
      <w:r>
        <w:rPr>
          <w:szCs w:val="24"/>
        </w:rPr>
        <w:t>Select “</w:t>
      </w:r>
      <w:r>
        <w:rPr>
          <w:rFonts w:ascii="Courier New" w:hAnsi="Courier New" w:cs="Courier New"/>
          <w:iCs/>
          <w:szCs w:val="24"/>
        </w:rPr>
        <w:t>Quebec30s.tif</w:t>
      </w:r>
      <w:r>
        <w:rPr>
          <w:iCs/>
          <w:szCs w:val="24"/>
        </w:rPr>
        <w:t xml:space="preserve">” (same map from which your random locations list was extracted) </w:t>
      </w:r>
      <w:r>
        <w:rPr>
          <w:szCs w:val="24"/>
        </w:rPr>
        <w:t xml:space="preserve">from the drop-down list next to the </w:t>
      </w:r>
      <w:r>
        <w:rPr>
          <w:b/>
          <w:bCs/>
          <w:szCs w:val="24"/>
        </w:rPr>
        <w:t>Input DEM</w:t>
      </w:r>
      <w:r>
        <w:rPr>
          <w:szCs w:val="24"/>
        </w:rPr>
        <w:t xml:space="preserve"> field.</w:t>
      </w:r>
    </w:p>
    <w:p w14:paraId="7C38B720" w14:textId="713C7187" w:rsidR="002F0BFE" w:rsidRDefault="002F0BFE">
      <w:pPr>
        <w:jc w:val="both"/>
        <w:rPr>
          <w:szCs w:val="24"/>
        </w:rPr>
      </w:pPr>
    </w:p>
    <w:p w14:paraId="26D651FE" w14:textId="2235CD15" w:rsidR="002F0BFE" w:rsidRDefault="0047240C">
      <w:pPr>
        <w:jc w:val="both"/>
      </w:pPr>
      <w:r>
        <w:rPr>
          <w:szCs w:val="24"/>
        </w:rPr>
        <w:t xml:space="preserve">BioSIM uses an automatic scheme based on time (%t), parameter (%p), component (%c) and variable (%v) references to name output maps with minimal need for user input. The user can choose the information and specify the format used to name output maps. In the </w:t>
      </w:r>
      <w:r>
        <w:rPr>
          <w:b/>
          <w:szCs w:val="24"/>
        </w:rPr>
        <w:t>Output map name</w:t>
      </w:r>
      <w:r>
        <w:rPr>
          <w:szCs w:val="24"/>
        </w:rPr>
        <w:t xml:space="preserve"> field, keep “</w:t>
      </w:r>
      <w:r>
        <w:rPr>
          <w:rFonts w:ascii="Courier New" w:hAnsi="Courier New" w:cs="Courier New"/>
          <w:szCs w:val="24"/>
        </w:rPr>
        <w:t>%c%v</w:t>
      </w:r>
      <w:r>
        <w:rPr>
          <w:szCs w:val="24"/>
        </w:rPr>
        <w:t>”, delete</w:t>
      </w:r>
      <w:r>
        <w:rPr>
          <w:rFonts w:ascii="Courier New" w:hAnsi="Courier New" w:cs="Courier New"/>
          <w:szCs w:val="24"/>
        </w:rPr>
        <w:t xml:space="preserve"> %t</w:t>
      </w:r>
      <w:r>
        <w:rPr>
          <w:szCs w:val="24"/>
        </w:rPr>
        <w:t xml:space="preserve"> and add parentheses around the %v then, click OK. </w:t>
      </w:r>
    </w:p>
    <w:p w14:paraId="0714516C" w14:textId="77777777" w:rsidR="002F0BFE" w:rsidRDefault="002F0BFE">
      <w:pPr>
        <w:jc w:val="both"/>
        <w:rPr>
          <w:szCs w:val="24"/>
        </w:rPr>
      </w:pPr>
    </w:p>
    <w:p w14:paraId="31844F09" w14:textId="1DDE763D" w:rsidR="002F0BFE" w:rsidRDefault="0047240C">
      <w:pPr>
        <w:jc w:val="both"/>
      </w:pPr>
      <w:r>
        <w:rPr>
          <w:szCs w:val="24"/>
        </w:rPr>
        <w:t xml:space="preserve">Because you chose to keep “%c(%v)” in the </w:t>
      </w:r>
      <w:r>
        <w:rPr>
          <w:b/>
          <w:szCs w:val="24"/>
        </w:rPr>
        <w:t>Output map name</w:t>
      </w:r>
      <w:r>
        <w:rPr>
          <w:szCs w:val="24"/>
        </w:rPr>
        <w:t xml:space="preserve"> field, the name of the output map file will include the component name followed by the name of the variable in parenthesis (e.g. Ex 3(DegreeDay).tif ). </w:t>
      </w:r>
    </w:p>
    <w:p w14:paraId="3BD8EBF4" w14:textId="2998BA97" w:rsidR="002F0BFE" w:rsidRDefault="002F0BFE">
      <w:pPr>
        <w:jc w:val="both"/>
        <w:rPr>
          <w:szCs w:val="24"/>
        </w:rPr>
      </w:pPr>
    </w:p>
    <w:p w14:paraId="0BE0C7C3" w14:textId="11E72623" w:rsidR="002F0BFE" w:rsidRDefault="0047240C">
      <w:pPr>
        <w:jc w:val="both"/>
        <w:rPr>
          <w:szCs w:val="24"/>
        </w:rPr>
      </w:pPr>
      <w:r>
        <w:rPr>
          <w:szCs w:val="24"/>
        </w:rPr>
        <w:t xml:space="preserve">Since the temporal dimension of the parent component of this mapping example is 1, and no parameter variation was used, you do not have to specify the temporal reference (%t) or the parameter reference (%p) in the output map name.   </w:t>
      </w:r>
    </w:p>
    <w:p w14:paraId="6BAED445" w14:textId="77777777" w:rsidR="00983809" w:rsidRDefault="00983809">
      <w:pPr>
        <w:jc w:val="both"/>
        <w:rPr>
          <w:szCs w:val="24"/>
        </w:rPr>
      </w:pPr>
    </w:p>
    <w:p w14:paraId="495C2854" w14:textId="7CD7E58B" w:rsidR="002F0BFE" w:rsidRDefault="002F0BFE">
      <w:pPr>
        <w:jc w:val="both"/>
        <w:rPr>
          <w:b/>
          <w:bCs/>
        </w:rPr>
      </w:pPr>
    </w:p>
    <w:p w14:paraId="6F8409F6" w14:textId="2207026C" w:rsidR="002F0BFE" w:rsidRDefault="00067EAF" w:rsidP="00270473">
      <w:pPr>
        <w:pStyle w:val="Titre2"/>
      </w:pPr>
      <w:bookmarkStart w:id="100" w:name="_Toc348007278"/>
      <w:bookmarkStart w:id="101" w:name="_Toc487030125"/>
      <w:bookmarkStart w:id="102" w:name="_Toc46901528"/>
      <w:r>
        <w:rPr>
          <w:noProof/>
          <w:lang w:eastAsia="en-CA"/>
        </w:rPr>
        <w:drawing>
          <wp:anchor distT="0" distB="0" distL="114300" distR="114300" simplePos="0" relativeHeight="251691008" behindDoc="0" locked="0" layoutInCell="1" allowOverlap="1" wp14:anchorId="14A54A23" wp14:editId="3098B92B">
            <wp:simplePos x="0" y="0"/>
            <wp:positionH relativeFrom="margin">
              <wp:align>right</wp:align>
            </wp:positionH>
            <wp:positionV relativeFrom="paragraph">
              <wp:posOffset>4445</wp:posOffset>
            </wp:positionV>
            <wp:extent cx="3626753" cy="1315844"/>
            <wp:effectExtent l="0" t="0" r="0" b="0"/>
            <wp:wrapTight wrapText="bothSides">
              <wp:wrapPolygon edited="0">
                <wp:start x="0" y="0"/>
                <wp:lineTo x="0" y="21266"/>
                <wp:lineTo x="21445" y="21266"/>
                <wp:lineTo x="21445" y="0"/>
                <wp:lineTo x="0" y="0"/>
              </wp:wrapPolygon>
            </wp:wrapTight>
            <wp:docPr id="139" name="Picture 1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rcRect/>
                    <a:stretch>
                      <a:fillRect/>
                    </a:stretch>
                  </pic:blipFill>
                  <pic:spPr>
                    <a:xfrm>
                      <a:off x="0" y="0"/>
                      <a:ext cx="3626753" cy="1315844"/>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7240C">
        <w:t xml:space="preserve">Step 4: </w:t>
      </w:r>
      <w:r w:rsidR="00983809">
        <w:t>Execute</w:t>
      </w:r>
      <w:r w:rsidR="0047240C">
        <w:t xml:space="preserve"> All</w:t>
      </w:r>
      <w:bookmarkEnd w:id="100"/>
      <w:bookmarkEnd w:id="101"/>
      <w:bookmarkEnd w:id="102"/>
      <w:r w:rsidR="0047240C">
        <w:t> </w:t>
      </w:r>
    </w:p>
    <w:p w14:paraId="377F0E57" w14:textId="4C382C44" w:rsidR="002F0BFE" w:rsidRDefault="002F0BFE">
      <w:pPr>
        <w:jc w:val="both"/>
      </w:pPr>
    </w:p>
    <w:p w14:paraId="2055EFB5" w14:textId="1993731D" w:rsidR="002F0BFE" w:rsidRDefault="0047240C">
      <w:pPr>
        <w:jc w:val="both"/>
      </w:pPr>
      <w:r>
        <w:t xml:space="preserve">Uncheck </w:t>
      </w:r>
      <w:r>
        <w:rPr>
          <w:noProof/>
          <w:lang w:eastAsia="en-CA"/>
        </w:rPr>
        <w:drawing>
          <wp:inline distT="0" distB="0" distL="0" distR="0" wp14:anchorId="0F301EFE" wp14:editId="4421A81A">
            <wp:extent cx="147959" cy="147959"/>
            <wp:effectExtent l="0" t="0" r="4441" b="4441"/>
            <wp:docPr id="140" name="Picture 76" descr="Un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rcRect/>
                    <a:stretch>
                      <a:fillRect/>
                    </a:stretch>
                  </pic:blipFill>
                  <pic:spPr>
                    <a:xfrm>
                      <a:off x="0" y="0"/>
                      <a:ext cx="147959" cy="147959"/>
                    </a:xfrm>
                    <a:prstGeom prst="rect">
                      <a:avLst/>
                    </a:prstGeom>
                    <a:noFill/>
                    <a:ln>
                      <a:noFill/>
                      <a:prstDash/>
                    </a:ln>
                  </pic:spPr>
                </pic:pic>
              </a:graphicData>
            </a:graphic>
          </wp:inline>
        </w:drawing>
      </w:r>
      <w:r>
        <w:t xml:space="preserve"> all Project components except the current weather generation  (Example 3), Model Execution(Degree</w:t>
      </w:r>
      <w:r w:rsidR="00983809">
        <w:t>D</w:t>
      </w:r>
      <w:r>
        <w:t>ay), analysis (</w:t>
      </w:r>
      <w:r w:rsidR="00983809">
        <w:t>Average</w:t>
      </w:r>
      <w:r>
        <w:t>) and mapping (</w:t>
      </w:r>
      <w:r>
        <w:rPr>
          <w:iCs/>
        </w:rPr>
        <w:t>EX 3</w:t>
      </w:r>
      <w:r>
        <w:rPr>
          <w:rFonts w:ascii="Courier New" w:hAnsi="Courier New" w:cs="Courier New"/>
          <w:iCs/>
        </w:rPr>
        <w:t>)</w:t>
      </w:r>
      <w:r>
        <w:t xml:space="preserve"> then, Execute (</w:t>
      </w:r>
      <w:r>
        <w:rPr>
          <w:noProof/>
          <w:lang w:eastAsia="en-CA"/>
        </w:rPr>
        <w:drawing>
          <wp:inline distT="0" distB="0" distL="0" distR="0" wp14:anchorId="5A3ABF44" wp14:editId="1AC87B08">
            <wp:extent cx="138431" cy="138431"/>
            <wp:effectExtent l="0" t="0" r="0" b="0"/>
            <wp:docPr id="141" name="Picture 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38431" cy="138431"/>
                    </a:xfrm>
                    <a:prstGeom prst="rect">
                      <a:avLst/>
                    </a:prstGeom>
                    <a:noFill/>
                    <a:ln>
                      <a:noFill/>
                      <a:prstDash/>
                    </a:ln>
                  </pic:spPr>
                </pic:pic>
              </a:graphicData>
            </a:graphic>
          </wp:inline>
        </w:drawing>
      </w:r>
      <w:r>
        <w:t xml:space="preserve">) your project a third time. </w:t>
      </w:r>
    </w:p>
    <w:p w14:paraId="1BD9ACE7" w14:textId="77777777" w:rsidR="002F0BFE" w:rsidRDefault="002F0BFE">
      <w:pPr>
        <w:jc w:val="both"/>
      </w:pPr>
    </w:p>
    <w:p w14:paraId="08CACB99" w14:textId="135616A9" w:rsidR="002F0BFE" w:rsidRDefault="0047240C">
      <w:pPr>
        <w:jc w:val="both"/>
      </w:pPr>
      <w:r>
        <w:t xml:space="preserve">The BioSIM progress bar will appear in the Job in Progress dialog and allow you to see the progress of the various simulation tasks (a total of 300 locations x 10 replicates = 3000 model runs). </w:t>
      </w:r>
    </w:p>
    <w:p w14:paraId="66F17077" w14:textId="77777777" w:rsidR="002F0BFE" w:rsidRDefault="002F0BFE">
      <w:pPr>
        <w:jc w:val="both"/>
      </w:pPr>
    </w:p>
    <w:p w14:paraId="577474CC" w14:textId="7AD13DA6" w:rsidR="002F0BFE" w:rsidRDefault="0047240C">
      <w:pPr>
        <w:jc w:val="both"/>
      </w:pPr>
      <w:r>
        <w:t>Afterwards, BioSIM will execute the analysis, optimise the Kriging parameters and create the output map(s). Please note that this can take several hours, depending on the number of model runs, the size of the map, and the machine being used.</w:t>
      </w:r>
    </w:p>
    <w:p w14:paraId="29B1A1B5" w14:textId="404B54F3" w:rsidR="002F0BFE" w:rsidRDefault="002F0BFE">
      <w:pPr>
        <w:jc w:val="both"/>
      </w:pPr>
    </w:p>
    <w:p w14:paraId="1E95704D" w14:textId="4EBBDF7A" w:rsidR="002F0BFE" w:rsidRDefault="0047240C">
      <w:pPr>
        <w:jc w:val="both"/>
      </w:pPr>
      <w:r>
        <w:t xml:space="preserve">The results will be shown in the </w:t>
      </w:r>
      <w:r>
        <w:rPr>
          <w:i/>
        </w:rPr>
        <w:t>Data</w:t>
      </w:r>
      <w:r>
        <w:t xml:space="preserve"> tab of the main window.</w:t>
      </w:r>
    </w:p>
    <w:p w14:paraId="18792AC8" w14:textId="77777777" w:rsidR="00983809" w:rsidRDefault="00983809">
      <w:pPr>
        <w:jc w:val="both"/>
      </w:pPr>
    </w:p>
    <w:p w14:paraId="660201C1" w14:textId="5DBFF290" w:rsidR="002F0BFE" w:rsidRDefault="002F0BFE">
      <w:pPr>
        <w:jc w:val="both"/>
        <w:rPr>
          <w:b/>
          <w:bCs/>
        </w:rPr>
      </w:pPr>
    </w:p>
    <w:p w14:paraId="760A2366" w14:textId="7A47573A" w:rsidR="002F0BFE" w:rsidRDefault="0047240C" w:rsidP="00270473">
      <w:pPr>
        <w:pStyle w:val="Titre2"/>
      </w:pPr>
      <w:bookmarkStart w:id="103" w:name="_Toc348007279"/>
      <w:bookmarkStart w:id="104" w:name="_Toc487030126"/>
      <w:bookmarkStart w:id="105" w:name="_Toc46901529"/>
      <w:r>
        <w:t>Step 5: Viewing the R² cross-validation results</w:t>
      </w:r>
      <w:bookmarkEnd w:id="103"/>
      <w:bookmarkEnd w:id="104"/>
      <w:bookmarkEnd w:id="105"/>
      <w:r>
        <w:t> </w:t>
      </w:r>
    </w:p>
    <w:p w14:paraId="7DFCFB88" w14:textId="2F557FC2" w:rsidR="002F0BFE" w:rsidRDefault="002F0BFE">
      <w:pPr>
        <w:jc w:val="both"/>
      </w:pPr>
    </w:p>
    <w:p w14:paraId="6D4A9DCB" w14:textId="30BF701F" w:rsidR="002F0BFE" w:rsidRDefault="00781545">
      <w:pPr>
        <w:jc w:val="both"/>
      </w:pPr>
      <w:r>
        <w:rPr>
          <w:noProof/>
          <w:lang w:eastAsia="en-CA"/>
        </w:rPr>
        <w:lastRenderedPageBreak/>
        <w:drawing>
          <wp:anchor distT="0" distB="0" distL="114300" distR="114300" simplePos="0" relativeHeight="251749376" behindDoc="0" locked="0" layoutInCell="1" allowOverlap="1" wp14:anchorId="1DAD5D54" wp14:editId="0CC22B39">
            <wp:simplePos x="0" y="0"/>
            <wp:positionH relativeFrom="margin">
              <wp:align>right</wp:align>
            </wp:positionH>
            <wp:positionV relativeFrom="paragraph">
              <wp:posOffset>-360724</wp:posOffset>
            </wp:positionV>
            <wp:extent cx="2819396" cy="1175653"/>
            <wp:effectExtent l="0" t="0" r="635" b="5715"/>
            <wp:wrapSquare wrapText="bothSides"/>
            <wp:docPr id="142" name="Picture 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819396" cy="1175653"/>
                    </a:xfrm>
                    <a:prstGeom prst="rect">
                      <a:avLst/>
                    </a:prstGeom>
                    <a:noFill/>
                    <a:ln>
                      <a:noFill/>
                      <a:prstDash/>
                    </a:ln>
                  </pic:spPr>
                </pic:pic>
              </a:graphicData>
            </a:graphic>
          </wp:anchor>
        </w:drawing>
      </w:r>
      <w:r w:rsidR="0047240C">
        <w:t xml:space="preserve">You can see the cross-validation results (R² values: goodness of fit between model output and the map) of the spatial interpolation (Universal Kriging) in the Execute Message Log window. </w:t>
      </w:r>
    </w:p>
    <w:p w14:paraId="62946BA8" w14:textId="5A50F183" w:rsidR="002F0BFE" w:rsidRDefault="002F0BFE">
      <w:pPr>
        <w:jc w:val="both"/>
      </w:pPr>
    </w:p>
    <w:p w14:paraId="72F2F00F" w14:textId="51A136C8" w:rsidR="002F0BFE" w:rsidRDefault="002F0BFE">
      <w:pPr>
        <w:jc w:val="center"/>
      </w:pPr>
    </w:p>
    <w:p w14:paraId="6CF05C18" w14:textId="77777777" w:rsidR="002F0BFE" w:rsidRDefault="002F0BFE">
      <w:pPr>
        <w:jc w:val="both"/>
      </w:pPr>
    </w:p>
    <w:p w14:paraId="5C09ED3E" w14:textId="77777777" w:rsidR="002F0BFE" w:rsidRDefault="0047240C">
      <w:pPr>
        <w:jc w:val="both"/>
      </w:pPr>
      <w:r>
        <w:t>In this example the cross-validation R² for mapping DegreeDay was 0.9468, very high.</w:t>
      </w:r>
    </w:p>
    <w:p w14:paraId="03DF4C5A" w14:textId="77777777" w:rsidR="002F0BFE" w:rsidRDefault="002F0BFE">
      <w:pPr>
        <w:jc w:val="both"/>
      </w:pPr>
    </w:p>
    <w:p w14:paraId="2880D098" w14:textId="75AD3BD1" w:rsidR="002F0BFE" w:rsidRDefault="00781545" w:rsidP="00270473">
      <w:pPr>
        <w:pStyle w:val="Titre2"/>
      </w:pPr>
      <w:bookmarkStart w:id="106" w:name="_Toc348007280"/>
      <w:bookmarkStart w:id="107" w:name="_Toc487030127"/>
      <w:bookmarkStart w:id="108" w:name="_Toc46901530"/>
      <w:r>
        <w:rPr>
          <w:noProof/>
          <w:color w:val="1F497D"/>
          <w:lang w:val="en-CA" w:eastAsia="en-CA"/>
        </w:rPr>
        <w:drawing>
          <wp:anchor distT="0" distB="0" distL="114300" distR="114300" simplePos="0" relativeHeight="251721728" behindDoc="0" locked="0" layoutInCell="1" allowOverlap="1" wp14:anchorId="7EDFB68E" wp14:editId="104570EC">
            <wp:simplePos x="0" y="0"/>
            <wp:positionH relativeFrom="margin">
              <wp:align>right</wp:align>
            </wp:positionH>
            <wp:positionV relativeFrom="paragraph">
              <wp:posOffset>175260</wp:posOffset>
            </wp:positionV>
            <wp:extent cx="2228850" cy="3495675"/>
            <wp:effectExtent l="0" t="0" r="0" b="9525"/>
            <wp:wrapSquare wrapText="bothSides"/>
            <wp:docPr id="215" name="Picture 215" descr="cid:image007.png@01D6554D.3288D7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7.png@01D6554D.3288D7C0"/>
                    <pic:cNvPicPr>
                      <a:picLocks noChangeAspect="1" noChangeArrowheads="1"/>
                    </pic:cNvPicPr>
                  </pic:nvPicPr>
                  <pic:blipFill>
                    <a:blip r:embed="rId113" r:link="rId114">
                      <a:extLst>
                        <a:ext uri="{28A0092B-C50C-407E-A947-70E740481C1C}">
                          <a14:useLocalDpi xmlns:a14="http://schemas.microsoft.com/office/drawing/2010/main" val="0"/>
                        </a:ext>
                      </a:extLst>
                    </a:blip>
                    <a:srcRect/>
                    <a:stretch>
                      <a:fillRect/>
                    </a:stretch>
                  </pic:blipFill>
                  <pic:spPr bwMode="auto">
                    <a:xfrm>
                      <a:off x="0" y="0"/>
                      <a:ext cx="2228850" cy="3495675"/>
                    </a:xfrm>
                    <a:prstGeom prst="rect">
                      <a:avLst/>
                    </a:prstGeom>
                    <a:noFill/>
                    <a:ln>
                      <a:noFill/>
                    </a:ln>
                  </pic:spPr>
                </pic:pic>
              </a:graphicData>
            </a:graphic>
          </wp:anchor>
        </w:drawing>
      </w:r>
      <w:r w:rsidR="0047240C">
        <w:t>Step 6: Viewing the maps</w:t>
      </w:r>
      <w:bookmarkEnd w:id="106"/>
      <w:bookmarkEnd w:id="107"/>
      <w:bookmarkEnd w:id="108"/>
      <w:r w:rsidR="0047240C">
        <w:t> </w:t>
      </w:r>
    </w:p>
    <w:p w14:paraId="70CF1E06" w14:textId="77777777" w:rsidR="002F0BFE" w:rsidRDefault="002F0BFE">
      <w:pPr>
        <w:jc w:val="both"/>
      </w:pPr>
    </w:p>
    <w:p w14:paraId="30E864C5" w14:textId="76AD6540" w:rsidR="00983809" w:rsidRDefault="00067EAF" w:rsidP="00751FBC">
      <w:pPr>
        <w:jc w:val="both"/>
      </w:pPr>
      <w:r>
        <w:t>User</w:t>
      </w:r>
      <w:r w:rsidR="00983809">
        <w:t xml:space="preserve"> can use Arc</w:t>
      </w:r>
      <w:r>
        <w:t>M</w:t>
      </w:r>
      <w:r w:rsidR="00983809">
        <w:t xml:space="preserve">ap or QGIS (a free open source software0 to directly show BioSIM’ output maps. </w:t>
      </w:r>
    </w:p>
    <w:p w14:paraId="144745AD" w14:textId="77777777" w:rsidR="00983809" w:rsidRDefault="00983809" w:rsidP="00751FBC">
      <w:pPr>
        <w:jc w:val="both"/>
      </w:pPr>
    </w:p>
    <w:p w14:paraId="59FEBB84" w14:textId="3570CEBD" w:rsidR="00751FBC" w:rsidRDefault="00751FBC" w:rsidP="00751FBC">
      <w:pPr>
        <w:jc w:val="both"/>
      </w:pPr>
    </w:p>
    <w:p w14:paraId="03804FE0" w14:textId="4547FC77" w:rsidR="00751FBC" w:rsidRDefault="00751FBC">
      <w:pPr>
        <w:jc w:val="both"/>
      </w:pPr>
    </w:p>
    <w:p w14:paraId="55DA170F" w14:textId="66766FA8" w:rsidR="00983809" w:rsidRDefault="00983809">
      <w:pPr>
        <w:jc w:val="both"/>
      </w:pPr>
      <w:r>
        <w:t xml:space="preserve">QGIS can be downloa from : </w:t>
      </w:r>
      <w:hyperlink r:id="rId115" w:history="1">
        <w:r w:rsidRPr="003D2E3A">
          <w:rPr>
            <w:rStyle w:val="Lienhypertexte"/>
          </w:rPr>
          <w:t>https://www.qgis.org</w:t>
        </w:r>
      </w:hyperlink>
    </w:p>
    <w:p w14:paraId="094D4734" w14:textId="28505865" w:rsidR="00CC4B9D" w:rsidRDefault="00067EAF">
      <w:pPr>
        <w:jc w:val="both"/>
      </w:pPr>
      <w:r>
        <w:t>M</w:t>
      </w:r>
      <w:r w:rsidR="00CC4B9D">
        <w:t>ak</w:t>
      </w:r>
      <w:r>
        <w:t>e</w:t>
      </w:r>
      <w:r w:rsidR="00CC4B9D">
        <w:t xml:space="preserve"> sure to select the appropriate download for the device being used. </w:t>
      </w:r>
    </w:p>
    <w:p w14:paraId="5788A093" w14:textId="1CE68588" w:rsidR="00CC4B9D" w:rsidRDefault="00CC4B9D">
      <w:pPr>
        <w:jc w:val="both"/>
      </w:pPr>
    </w:p>
    <w:p w14:paraId="5A898322" w14:textId="402F70E1" w:rsidR="00CC4B9D" w:rsidRDefault="00CC4B9D">
      <w:pPr>
        <w:jc w:val="both"/>
      </w:pPr>
      <w:r>
        <w:t>Once downloaded</w:t>
      </w:r>
      <w:r w:rsidR="00067EAF">
        <w:t xml:space="preserve"> and installed</w:t>
      </w:r>
      <w:r>
        <w:t>, select the map to be viewed</w:t>
      </w:r>
      <w:r w:rsidR="00D94BE6">
        <w:t>, in this case “Ex3(DD).tif”</w:t>
      </w:r>
      <w:r>
        <w:t xml:space="preserve">. Right-click and select “Open Output Map Directory”. </w:t>
      </w:r>
    </w:p>
    <w:p w14:paraId="6D537ADC" w14:textId="513DA6EA" w:rsidR="00ED68FE" w:rsidRDefault="00ED68FE">
      <w:pPr>
        <w:jc w:val="both"/>
      </w:pPr>
    </w:p>
    <w:p w14:paraId="45394F66" w14:textId="77777777" w:rsidR="00ED68FE" w:rsidRDefault="00ED68FE">
      <w:pPr>
        <w:jc w:val="both"/>
      </w:pPr>
    </w:p>
    <w:p w14:paraId="5C7A3722" w14:textId="77777777" w:rsidR="00D94BE6" w:rsidRDefault="00D94BE6">
      <w:pPr>
        <w:jc w:val="both"/>
      </w:pPr>
    </w:p>
    <w:p w14:paraId="79EF2AFA" w14:textId="751249A6" w:rsidR="00751FBC" w:rsidRDefault="00C673CF">
      <w:pPr>
        <w:jc w:val="both"/>
      </w:pPr>
      <w:r>
        <w:t xml:space="preserve">From the Output Map Directory, drag the </w:t>
      </w:r>
      <w:r w:rsidR="00067EAF">
        <w:t xml:space="preserve">georeferenced </w:t>
      </w:r>
      <w:r>
        <w:t xml:space="preserve">image into QGIS. </w:t>
      </w:r>
    </w:p>
    <w:p w14:paraId="43A17F59" w14:textId="629A9C3B" w:rsidR="00E80126" w:rsidRDefault="00CC4B9D">
      <w:pPr>
        <w:rPr>
          <w:color w:val="1F497D"/>
          <w:lang w:eastAsia="en-CA"/>
        </w:rPr>
      </w:pPr>
      <w:r w:rsidRPr="00CC4B9D">
        <w:rPr>
          <w:color w:val="1F497D"/>
          <w:lang w:eastAsia="en-CA"/>
        </w:rPr>
        <w:t xml:space="preserve"> </w:t>
      </w:r>
    </w:p>
    <w:p w14:paraId="4225654A" w14:textId="2D5BF475" w:rsidR="002F0BFE" w:rsidRDefault="00BC66EC">
      <w:r>
        <w:lastRenderedPageBreak/>
        <w:t xml:space="preserve">The map will now appear in QGIS, as seen in the image </w:t>
      </w:r>
      <w:r w:rsidR="00E77937">
        <w:t>below</w:t>
      </w:r>
      <w:r w:rsidR="00067EAF">
        <w:rPr>
          <w:noProof/>
          <w:lang w:eastAsia="en-CA"/>
        </w:rPr>
        <w:drawing>
          <wp:inline distT="0" distB="0" distL="0" distR="0" wp14:anchorId="6CAFBAAA" wp14:editId="2C990CC9">
            <wp:extent cx="5652770" cy="3439795"/>
            <wp:effectExtent l="0" t="0" r="5080" b="8255"/>
            <wp:docPr id="249" name="Picture 218" descr="cid:image009.png@01D6554D.3288D7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d:image009.png@01D6554D.3288D7C0"/>
                    <pic:cNvPicPr>
                      <a:picLocks noChangeAspect="1" noChangeArrowheads="1"/>
                    </pic:cNvPicPr>
                  </pic:nvPicPr>
                  <pic:blipFill>
                    <a:blip r:embed="rId116" r:link="rId117" cstate="print">
                      <a:extLst>
                        <a:ext uri="{28A0092B-C50C-407E-A947-70E740481C1C}">
                          <a14:useLocalDpi xmlns:a14="http://schemas.microsoft.com/office/drawing/2010/main" val="0"/>
                        </a:ext>
                      </a:extLst>
                    </a:blip>
                    <a:srcRect/>
                    <a:stretch>
                      <a:fillRect/>
                    </a:stretch>
                  </pic:blipFill>
                  <pic:spPr bwMode="auto">
                    <a:xfrm>
                      <a:off x="0" y="0"/>
                      <a:ext cx="5652770" cy="3439795"/>
                    </a:xfrm>
                    <a:prstGeom prst="rect">
                      <a:avLst/>
                    </a:prstGeom>
                    <a:noFill/>
                    <a:ln>
                      <a:noFill/>
                    </a:ln>
                  </pic:spPr>
                </pic:pic>
              </a:graphicData>
            </a:graphic>
          </wp:inline>
        </w:drawing>
      </w:r>
      <w:r>
        <w:t xml:space="preserve">. </w:t>
      </w:r>
    </w:p>
    <w:p w14:paraId="2FABB102" w14:textId="1642E45A" w:rsidR="002F0BFE" w:rsidRDefault="0079006A">
      <w:pPr>
        <w:pStyle w:val="Titre1"/>
      </w:pPr>
      <w:bookmarkStart w:id="109" w:name="_Toc487030128"/>
      <w:bookmarkStart w:id="110" w:name="_Toc46901531"/>
      <w:r>
        <w:rPr>
          <w:noProof/>
          <w:lang w:eastAsia="en-CA"/>
        </w:rPr>
        <w:lastRenderedPageBreak/>
        <w:drawing>
          <wp:anchor distT="0" distB="0" distL="114300" distR="114300" simplePos="0" relativeHeight="251752448" behindDoc="0" locked="0" layoutInCell="1" allowOverlap="1" wp14:anchorId="498CA743" wp14:editId="2F7DC307">
            <wp:simplePos x="0" y="0"/>
            <wp:positionH relativeFrom="margin">
              <wp:align>right</wp:align>
            </wp:positionH>
            <wp:positionV relativeFrom="paragraph">
              <wp:posOffset>568916</wp:posOffset>
            </wp:positionV>
            <wp:extent cx="2078355" cy="835660"/>
            <wp:effectExtent l="0" t="0" r="0" b="2540"/>
            <wp:wrapSquare wrapText="bothSides"/>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078355" cy="835660"/>
                    </a:xfrm>
                    <a:prstGeom prst="rect">
                      <a:avLst/>
                    </a:prstGeom>
                  </pic:spPr>
                </pic:pic>
              </a:graphicData>
            </a:graphic>
            <wp14:sizeRelH relativeFrom="margin">
              <wp14:pctWidth>0</wp14:pctWidth>
            </wp14:sizeRelH>
            <wp14:sizeRelV relativeFrom="margin">
              <wp14:pctHeight>0</wp14:pctHeight>
            </wp14:sizeRelV>
          </wp:anchor>
        </w:drawing>
      </w:r>
      <w:r w:rsidR="0047240C">
        <w:rPr>
          <w:lang w:val="en-US"/>
        </w:rPr>
        <w:t xml:space="preserve">5 Example 4: </w:t>
      </w:r>
      <w:r w:rsidR="0047240C">
        <w:t>Update</w:t>
      </w:r>
      <w:r w:rsidR="0047240C">
        <w:rPr>
          <w:lang w:val="en-US"/>
        </w:rPr>
        <w:t xml:space="preserve"> current daily database</w:t>
      </w:r>
      <w:bookmarkEnd w:id="109"/>
      <w:bookmarkEnd w:id="110"/>
      <w:r w:rsidR="0047240C">
        <w:rPr>
          <w:lang w:val="en-US"/>
        </w:rPr>
        <w:t xml:space="preserve"> </w:t>
      </w:r>
    </w:p>
    <w:p w14:paraId="68B26D7F" w14:textId="72D950EE" w:rsidR="002F0BFE" w:rsidRDefault="0047240C" w:rsidP="00270473">
      <w:pPr>
        <w:pStyle w:val="Titre2"/>
      </w:pPr>
      <w:bookmarkStart w:id="111" w:name="_Toc487030129"/>
      <w:bookmarkStart w:id="112" w:name="_Toc46901532"/>
      <w:r>
        <w:t>Step 1: Adding a new Subgroup of components</w:t>
      </w:r>
      <w:bookmarkEnd w:id="111"/>
      <w:bookmarkEnd w:id="112"/>
    </w:p>
    <w:p w14:paraId="4D506502" w14:textId="267CA140" w:rsidR="002F0BFE" w:rsidRDefault="0047240C" w:rsidP="0079006A">
      <w:pPr>
        <w:jc w:val="both"/>
      </w:pPr>
      <w:r>
        <w:t xml:space="preserve">In the Project window, select the “Phenology” folder icon and then </w:t>
      </w:r>
      <w:r w:rsidR="0079006A">
        <w:t>a</w:t>
      </w:r>
      <w:r>
        <w:t xml:space="preserve">dd Group </w:t>
      </w:r>
      <w:r w:rsidR="0079006A">
        <w:t>(</w:t>
      </w:r>
      <w:r>
        <w:rPr>
          <w:noProof/>
          <w:lang w:eastAsia="en-CA"/>
        </w:rPr>
        <w:drawing>
          <wp:inline distT="0" distB="0" distL="0" distR="0" wp14:anchorId="35B4A4F8" wp14:editId="6E298FEA">
            <wp:extent cx="138431" cy="138431"/>
            <wp:effectExtent l="0" t="0" r="0" b="0"/>
            <wp:docPr id="145"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38431" cy="138431"/>
                    </a:xfrm>
                    <a:prstGeom prst="rect">
                      <a:avLst/>
                    </a:prstGeom>
                    <a:noFill/>
                    <a:ln>
                      <a:noFill/>
                      <a:prstDash/>
                    </a:ln>
                  </pic:spPr>
                </pic:pic>
              </a:graphicData>
            </a:graphic>
          </wp:inline>
        </w:drawing>
      </w:r>
      <w:r w:rsidR="0079006A">
        <w:t>)</w:t>
      </w:r>
      <w:r>
        <w:t xml:space="preserve"> </w:t>
      </w:r>
      <w:r w:rsidR="0079006A">
        <w:t xml:space="preserve">and </w:t>
      </w:r>
      <w:r>
        <w:t xml:space="preserve">rename </w:t>
      </w:r>
      <w:r w:rsidR="0079006A">
        <w:t>it</w:t>
      </w:r>
      <w:r>
        <w:t xml:space="preserve"> </w:t>
      </w:r>
      <w:r>
        <w:rPr>
          <w:rFonts w:ascii="Courier New" w:hAnsi="Courier New" w:cs="Courier New"/>
        </w:rPr>
        <w:t>Example 4: Hemlock Looper</w:t>
      </w:r>
      <w:r>
        <w:t xml:space="preserve">. </w:t>
      </w:r>
    </w:p>
    <w:p w14:paraId="4DE0F3FE" w14:textId="77777777" w:rsidR="0079006A" w:rsidRDefault="0079006A" w:rsidP="0079006A">
      <w:pPr>
        <w:jc w:val="both"/>
      </w:pPr>
    </w:p>
    <w:p w14:paraId="203FDA44" w14:textId="77777777" w:rsidR="002F0BFE" w:rsidRDefault="002F0BFE"/>
    <w:p w14:paraId="4CA522B1" w14:textId="55091F66" w:rsidR="002F0BFE" w:rsidRDefault="0047240C" w:rsidP="00270473">
      <w:pPr>
        <w:pStyle w:val="Titre2"/>
      </w:pPr>
      <w:bookmarkStart w:id="113" w:name="_Toc487030130"/>
      <w:bookmarkStart w:id="114" w:name="_Toc46901533"/>
      <w:r>
        <w:t>Step 2: Defining a</w:t>
      </w:r>
      <w:r w:rsidR="00206F90">
        <w:t>n</w:t>
      </w:r>
      <w:r>
        <w:t xml:space="preserve"> Update weather data</w:t>
      </w:r>
      <w:bookmarkEnd w:id="113"/>
      <w:bookmarkEnd w:id="114"/>
    </w:p>
    <w:p w14:paraId="7630BEC8" w14:textId="4151A87E" w:rsidR="002F0BFE" w:rsidRDefault="0047240C">
      <w:pPr>
        <w:jc w:val="both"/>
      </w:pPr>
      <w:r>
        <w:t>Select the “</w:t>
      </w:r>
      <w:r>
        <w:rPr>
          <w:rFonts w:ascii="Courier New" w:hAnsi="Courier New" w:cs="Courier New"/>
        </w:rPr>
        <w:t>Example 4: Hemlock looper</w:t>
      </w:r>
      <w:r>
        <w:t xml:space="preserve">” group you just created and click the Add Update weather data button </w:t>
      </w:r>
      <w:r>
        <w:rPr>
          <w:noProof/>
          <w:lang w:eastAsia="en-CA"/>
        </w:rPr>
        <w:drawing>
          <wp:inline distT="0" distB="0" distL="0" distR="0" wp14:anchorId="08CA4572" wp14:editId="73330F2B">
            <wp:extent cx="127567" cy="142875"/>
            <wp:effectExtent l="0" t="0" r="5783" b="9525"/>
            <wp:docPr id="147"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27567" cy="142875"/>
                    </a:xfrm>
                    <a:prstGeom prst="rect">
                      <a:avLst/>
                    </a:prstGeom>
                    <a:noFill/>
                    <a:ln>
                      <a:noFill/>
                      <a:prstDash/>
                    </a:ln>
                  </pic:spPr>
                </pic:pic>
              </a:graphicData>
            </a:graphic>
          </wp:inline>
        </w:drawing>
      </w:r>
      <w:r>
        <w:t xml:space="preserve"> on the first row of the Project window’s toolbar, or select [Project] and then [Add Update weather…] from the menu bar. </w:t>
      </w:r>
    </w:p>
    <w:p w14:paraId="74B9AE68" w14:textId="0B9058EA" w:rsidR="00B336A6" w:rsidRDefault="00B336A6">
      <w:pPr>
        <w:jc w:val="both"/>
      </w:pPr>
    </w:p>
    <w:p w14:paraId="3F75A241" w14:textId="0CF974F5" w:rsidR="00B336A6" w:rsidRDefault="00B336A6" w:rsidP="00B336A6">
      <w:pPr>
        <w:jc w:val="both"/>
      </w:pPr>
      <w:r w:rsidRPr="007019BE">
        <w:rPr>
          <w:noProof/>
          <w:lang w:eastAsia="en-CA"/>
        </w:rPr>
        <w:drawing>
          <wp:anchor distT="0" distB="0" distL="114300" distR="114300" simplePos="0" relativeHeight="251715584" behindDoc="0" locked="0" layoutInCell="1" allowOverlap="1" wp14:anchorId="7E95858D" wp14:editId="59089B5E">
            <wp:simplePos x="0" y="0"/>
            <wp:positionH relativeFrom="margin">
              <wp:align>right</wp:align>
            </wp:positionH>
            <wp:positionV relativeFrom="paragraph">
              <wp:posOffset>15875</wp:posOffset>
            </wp:positionV>
            <wp:extent cx="3504681" cy="1879052"/>
            <wp:effectExtent l="0" t="0" r="635" b="6985"/>
            <wp:wrapSquare wrapText="bothSides"/>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504681" cy="1879052"/>
                    </a:xfrm>
                    <a:prstGeom prst="rect">
                      <a:avLst/>
                    </a:prstGeom>
                  </pic:spPr>
                </pic:pic>
              </a:graphicData>
            </a:graphic>
          </wp:anchor>
        </w:drawing>
      </w:r>
      <w:r>
        <w:t xml:space="preserve">This will open the </w:t>
      </w:r>
      <w:r w:rsidR="0079006A">
        <w:t xml:space="preserve">Update </w:t>
      </w:r>
      <w:r>
        <w:t>Weather dialog with which a new Weather</w:t>
      </w:r>
      <w:r w:rsidR="0079006A">
        <w:t xml:space="preserve">Updater project </w:t>
      </w:r>
      <w:r>
        <w:t xml:space="preserve">can be defined. </w:t>
      </w:r>
    </w:p>
    <w:p w14:paraId="1EDE7D98" w14:textId="752553F5" w:rsidR="00B336A6" w:rsidRDefault="00B336A6" w:rsidP="00B336A6">
      <w:pPr>
        <w:jc w:val="both"/>
        <w:rPr>
          <w:b/>
        </w:rPr>
      </w:pPr>
    </w:p>
    <w:p w14:paraId="509DB8A3" w14:textId="7112B3C4" w:rsidR="007019BE" w:rsidRDefault="00B336A6" w:rsidP="0079006A">
      <w:pPr>
        <w:jc w:val="both"/>
      </w:pPr>
      <w:r>
        <w:t xml:space="preserve">Type </w:t>
      </w:r>
      <w:r>
        <w:rPr>
          <w:rFonts w:ascii="Courier New" w:hAnsi="Courier New" w:cs="Courier New"/>
          <w:iCs/>
        </w:rPr>
        <w:t xml:space="preserve">Update current daily database </w:t>
      </w:r>
      <w:r>
        <w:rPr>
          <w:iCs/>
        </w:rPr>
        <w:t xml:space="preserve">in the </w:t>
      </w:r>
      <w:r>
        <w:rPr>
          <w:b/>
          <w:iCs/>
        </w:rPr>
        <w:t>Name</w:t>
      </w:r>
      <w:r>
        <w:rPr>
          <w:iCs/>
        </w:rPr>
        <w:t xml:space="preserve"> field</w:t>
      </w:r>
      <w:r w:rsidR="0079006A">
        <w:rPr>
          <w:iCs/>
        </w:rPr>
        <w:t xml:space="preserve"> and click </w:t>
      </w:r>
      <w:r>
        <w:t>Generate WeatherUpdater</w:t>
      </w:r>
      <w:r w:rsidR="00A31953">
        <w:t xml:space="preserve"> </w:t>
      </w:r>
      <w:r>
        <w:t>project</w:t>
      </w:r>
      <w:r w:rsidR="0079006A">
        <w:t>.</w:t>
      </w:r>
      <w:r w:rsidR="00A31953">
        <w:t xml:space="preserve"> </w:t>
      </w:r>
      <w:r w:rsidR="0079006A">
        <w:t xml:space="preserve">The </w:t>
      </w:r>
      <w:r w:rsidR="0079006A">
        <w:t>Generate WeatherUpdater project</w:t>
      </w:r>
      <w:r w:rsidR="0079006A">
        <w:t xml:space="preserve"> dialog </w:t>
      </w:r>
      <w:r>
        <w:t xml:space="preserve">will appear, with </w:t>
      </w:r>
      <w:r w:rsidR="0079006A">
        <w:t xml:space="preserve">tree </w:t>
      </w:r>
      <w:r>
        <w:t>drop down menus: “Weather type” and “FTP file”</w:t>
      </w:r>
      <w:r w:rsidR="0079006A">
        <w:t xml:space="preserve"> and “Local Diretory”</w:t>
      </w:r>
      <w:r w:rsidR="00A31953">
        <w:t xml:space="preserve"> and one editbox</w:t>
      </w:r>
      <w:r>
        <w:t>.</w:t>
      </w:r>
    </w:p>
    <w:p w14:paraId="781E6626" w14:textId="27C5C458" w:rsidR="00B336A6" w:rsidRDefault="00B336A6">
      <w:pPr>
        <w:jc w:val="both"/>
      </w:pPr>
    </w:p>
    <w:p w14:paraId="72BBD993" w14:textId="70732DB4" w:rsidR="008C7F62" w:rsidRDefault="008C7F62">
      <w:pPr>
        <w:jc w:val="both"/>
      </w:pPr>
    </w:p>
    <w:p w14:paraId="73BB079F" w14:textId="35C66172" w:rsidR="00B336A6" w:rsidRDefault="00B336A6">
      <w:pPr>
        <w:jc w:val="both"/>
      </w:pPr>
      <w:r>
        <w:t xml:space="preserve">Select Daily as the Weather type, and then choose “Canada_2019-2020.zip” as the FTP file. </w:t>
      </w:r>
    </w:p>
    <w:p w14:paraId="5273AFDC" w14:textId="78881FA7" w:rsidR="008C7F62" w:rsidRDefault="001E1FAF">
      <w:pPr>
        <w:jc w:val="both"/>
      </w:pPr>
      <w:r>
        <w:rPr>
          <w:noProof/>
          <w:lang w:eastAsia="en-CA"/>
        </w:rPr>
        <w:drawing>
          <wp:anchor distT="0" distB="0" distL="114300" distR="114300" simplePos="0" relativeHeight="251716608" behindDoc="0" locked="0" layoutInCell="1" allowOverlap="1" wp14:anchorId="547562E3" wp14:editId="6644A5F8">
            <wp:simplePos x="0" y="0"/>
            <wp:positionH relativeFrom="margin">
              <wp:align>left</wp:align>
            </wp:positionH>
            <wp:positionV relativeFrom="paragraph">
              <wp:posOffset>134932</wp:posOffset>
            </wp:positionV>
            <wp:extent cx="2876550" cy="1332865"/>
            <wp:effectExtent l="0" t="0" r="0" b="635"/>
            <wp:wrapSquare wrapText="bothSides"/>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876550" cy="1332865"/>
                    </a:xfrm>
                    <a:prstGeom prst="rect">
                      <a:avLst/>
                    </a:prstGeom>
                  </pic:spPr>
                </pic:pic>
              </a:graphicData>
            </a:graphic>
            <wp14:sizeRelH relativeFrom="margin">
              <wp14:pctWidth>0</wp14:pctWidth>
            </wp14:sizeRelH>
            <wp14:sizeRelV relativeFrom="margin">
              <wp14:pctHeight>0</wp14:pctHeight>
            </wp14:sizeRelV>
          </wp:anchor>
        </w:drawing>
      </w:r>
    </w:p>
    <w:p w14:paraId="22A9B0B5" w14:textId="33803457" w:rsidR="008C7F62" w:rsidRDefault="001E1FAF">
      <w:pPr>
        <w:jc w:val="both"/>
      </w:pPr>
      <w:r>
        <w:t xml:space="preserve">The local directory specifies where the file will be saved. When selecting the FTP file, a project name will be automatically created under Weather Updater project name. </w:t>
      </w:r>
    </w:p>
    <w:p w14:paraId="1DBA4B51" w14:textId="41E069EA" w:rsidR="004F0F02" w:rsidRDefault="004F0F02">
      <w:pPr>
        <w:jc w:val="both"/>
      </w:pPr>
      <w:r>
        <w:t xml:space="preserve">NOTE: The FTP file depends on the year in which the reader completes this tutorial. </w:t>
      </w:r>
      <w:ins w:id="115" w:author="St-Amant, Rémi" w:date="2020-08-05T13:35:00Z">
        <w:r w:rsidR="001F2CE3">
          <w:t xml:space="preserve">Use the appropriate database. </w:t>
        </w:r>
      </w:ins>
      <w:del w:id="116" w:author="St-Amant, Rémi" w:date="2020-08-05T13:35:00Z">
        <w:r w:rsidDel="001F2CE3">
          <w:delText xml:space="preserve">Change the 2019-2020 years to the </w:delText>
        </w:r>
        <w:r w:rsidR="0079006A" w:rsidDel="001F2CE3">
          <w:delText xml:space="preserve">appropriate </w:delText>
        </w:r>
        <w:r w:rsidR="00D4540A" w:rsidDel="001F2CE3">
          <w:delText>year</w:delText>
        </w:r>
        <w:r w:rsidR="0079006A" w:rsidDel="001F2CE3">
          <w:delText>s</w:delText>
        </w:r>
        <w:r w:rsidR="00D4540A" w:rsidDel="001F2CE3">
          <w:delText xml:space="preserve">. </w:delText>
        </w:r>
      </w:del>
    </w:p>
    <w:p w14:paraId="50C068CA" w14:textId="77777777" w:rsidR="005F0FC7" w:rsidRDefault="005F0FC7">
      <w:pPr>
        <w:jc w:val="both"/>
      </w:pPr>
    </w:p>
    <w:p w14:paraId="54736CF4" w14:textId="77777777" w:rsidR="005F0FC7" w:rsidRDefault="005F0FC7">
      <w:pPr>
        <w:jc w:val="both"/>
      </w:pPr>
      <w:r>
        <w:t xml:space="preserve">Click on Generate to Generate a new WeatherUpdater project. </w:t>
      </w:r>
    </w:p>
    <w:p w14:paraId="2405AD10" w14:textId="77777777" w:rsidR="005F0FC7" w:rsidRDefault="005F0FC7">
      <w:pPr>
        <w:jc w:val="both"/>
      </w:pPr>
    </w:p>
    <w:p w14:paraId="52C649BC" w14:textId="1F3DE1A1" w:rsidR="00B336A6" w:rsidRDefault="00B336A6">
      <w:pPr>
        <w:jc w:val="both"/>
      </w:pPr>
      <w:r>
        <w:t xml:space="preserve">The WeatherUpdater icon </w:t>
      </w:r>
      <w:r>
        <w:rPr>
          <w:noProof/>
          <w:lang w:eastAsia="en-CA"/>
        </w:rPr>
        <w:drawing>
          <wp:inline distT="0" distB="0" distL="0" distR="0" wp14:anchorId="1C1E3E9C" wp14:editId="4F54ABC1">
            <wp:extent cx="187200" cy="183600"/>
            <wp:effectExtent l="0" t="0" r="3810" b="6985"/>
            <wp:docPr id="212"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flipH="1">
                      <a:off x="0" y="0"/>
                      <a:ext cx="187200" cy="183600"/>
                    </a:xfrm>
                    <a:prstGeom prst="rect">
                      <a:avLst/>
                    </a:prstGeom>
                    <a:noFill/>
                    <a:ln>
                      <a:noFill/>
                      <a:prstDash/>
                    </a:ln>
                  </pic:spPr>
                </pic:pic>
              </a:graphicData>
            </a:graphic>
          </wp:inline>
        </w:drawing>
      </w:r>
      <w:r>
        <w:t xml:space="preserve"> next to the drop-down list can be </w:t>
      </w:r>
      <w:r w:rsidR="00A31953">
        <w:t>click</w:t>
      </w:r>
      <w:r w:rsidR="009827CB">
        <w:t>ed</w:t>
      </w:r>
      <w:r w:rsidR="00A31953">
        <w:t xml:space="preserve"> </w:t>
      </w:r>
      <w:r>
        <w:t xml:space="preserve">to open the </w:t>
      </w:r>
      <w:r w:rsidR="00A31953">
        <w:t xml:space="preserve">created project into the </w:t>
      </w:r>
      <w:r>
        <w:t>WeatherUpdater application in order to view parameters</w:t>
      </w:r>
      <w:r w:rsidR="00A31953">
        <w:t>.</w:t>
      </w:r>
      <w:r>
        <w:t xml:space="preserve"> </w:t>
      </w:r>
    </w:p>
    <w:p w14:paraId="3BE96B15" w14:textId="78A18428" w:rsidR="007019BE" w:rsidRDefault="007A41A1">
      <w:pPr>
        <w:jc w:val="both"/>
      </w:pPr>
      <w:r>
        <w:rPr>
          <w:noProof/>
          <w:lang w:eastAsia="en-CA"/>
        </w:rPr>
        <w:lastRenderedPageBreak/>
        <w:drawing>
          <wp:inline distT="0" distB="0" distL="0" distR="0" wp14:anchorId="7E1D8531" wp14:editId="348903AB">
            <wp:extent cx="6482780" cy="3785565"/>
            <wp:effectExtent l="0" t="0" r="0" b="571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516988" cy="3805541"/>
                    </a:xfrm>
                    <a:prstGeom prst="rect">
                      <a:avLst/>
                    </a:prstGeom>
                  </pic:spPr>
                </pic:pic>
              </a:graphicData>
            </a:graphic>
          </wp:inline>
        </w:drawing>
      </w:r>
      <w:del w:id="117" w:author="St-Amant, Rémi" w:date="2020-08-05T13:37:00Z">
        <w:r w:rsidR="008C7F62" w:rsidDel="001F2CE3">
          <w:rPr>
            <w:noProof/>
            <w:lang w:eastAsia="en-CA"/>
          </w:rPr>
          <mc:AlternateContent>
            <mc:Choice Requires="wps">
              <w:drawing>
                <wp:anchor distT="0" distB="0" distL="114300" distR="114300" simplePos="0" relativeHeight="251703296" behindDoc="0" locked="0" layoutInCell="1" allowOverlap="1" wp14:anchorId="19773A39" wp14:editId="0D41C265">
                  <wp:simplePos x="0" y="0"/>
                  <wp:positionH relativeFrom="margin">
                    <wp:posOffset>471170</wp:posOffset>
                  </wp:positionH>
                  <wp:positionV relativeFrom="paragraph">
                    <wp:posOffset>1316355</wp:posOffset>
                  </wp:positionV>
                  <wp:extent cx="1428750" cy="619121"/>
                  <wp:effectExtent l="0" t="285750" r="914400" b="10160"/>
                  <wp:wrapNone/>
                  <wp:docPr id="148" name="AutoShape 355"/>
                  <wp:cNvGraphicFramePr/>
                  <a:graphic xmlns:a="http://schemas.openxmlformats.org/drawingml/2006/main">
                    <a:graphicData uri="http://schemas.microsoft.com/office/word/2010/wordprocessingShape">
                      <wps:wsp>
                        <wps:cNvSpPr/>
                        <wps:spPr>
                          <a:xfrm>
                            <a:off x="0" y="0"/>
                            <a:ext cx="1428750" cy="619121"/>
                          </a:xfrm>
                          <a:custGeom>
                            <a:avLst>
                              <a:gd name="f0" fmla="val 34368"/>
                              <a:gd name="f1" fmla="val -8916"/>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180"/>
                              <a:gd name="f17" fmla="*/ f5 1 21600"/>
                              <a:gd name="f18" fmla="*/ f6 1 21600"/>
                              <a:gd name="f19" fmla="val f7"/>
                              <a:gd name="f20" fmla="val f8"/>
                              <a:gd name="f21" fmla="pin -2147483647 f0 2147483647"/>
                              <a:gd name="f22" fmla="pin -2147483647 f1 2147483647"/>
                              <a:gd name="f23" fmla="*/ f16 f2 1"/>
                              <a:gd name="f24" fmla="+- f20 0 f19"/>
                              <a:gd name="f25" fmla="val f21"/>
                              <a:gd name="f26" fmla="val f22"/>
                              <a:gd name="f27" fmla="*/ f21 f17 1"/>
                              <a:gd name="f28" fmla="*/ f22 f18 1"/>
                              <a:gd name="f29" fmla="*/ f23 1 f4"/>
                              <a:gd name="f30" fmla="*/ f24 1 21600"/>
                              <a:gd name="f31" fmla="+- f25 0 10800"/>
                              <a:gd name="f32" fmla="+- f26 0 10800"/>
                              <a:gd name="f33" fmla="+- f26 0 21600"/>
                              <a:gd name="f34" fmla="+- f25 0 21600"/>
                              <a:gd name="f35" fmla="*/ f25 f17 1"/>
                              <a:gd name="f36" fmla="*/ f26 f18 1"/>
                              <a:gd name="f37" fmla="+- f29 0 f3"/>
                              <a:gd name="f38" fmla="*/ 0 f30 1"/>
                              <a:gd name="f39" fmla="*/ 21600 f30 1"/>
                              <a:gd name="f40" fmla="abs f31"/>
                              <a:gd name="f41" fmla="abs f32"/>
                              <a:gd name="f42" fmla="+- f40 0 f41"/>
                              <a:gd name="f43" fmla="+- f41 0 f40"/>
                              <a:gd name="f44" fmla="*/ f38 1 f30"/>
                              <a:gd name="f45" fmla="*/ f39 1 f30"/>
                              <a:gd name="f46" fmla="?: f32 f9 f42"/>
                              <a:gd name="f47" fmla="?: f32 f42 f9"/>
                              <a:gd name="f48" fmla="?: f31 f9 f43"/>
                              <a:gd name="f49" fmla="?: f31 f43 f9"/>
                              <a:gd name="f50" fmla="*/ f44 f17 1"/>
                              <a:gd name="f51" fmla="*/ f45 f17 1"/>
                              <a:gd name="f52" fmla="*/ f45 f18 1"/>
                              <a:gd name="f53" fmla="*/ f44 f18 1"/>
                              <a:gd name="f54" fmla="?: f25 f9 f46"/>
                              <a:gd name="f55" fmla="?: f25 f9 f47"/>
                              <a:gd name="f56" fmla="?: f33 f48 f9"/>
                              <a:gd name="f57" fmla="?: f33 f49 f9"/>
                              <a:gd name="f58" fmla="?: f34 f47 f9"/>
                              <a:gd name="f59" fmla="?: f34 f46 f9"/>
                              <a:gd name="f60" fmla="?: f26 f9 f49"/>
                              <a:gd name="f61" fmla="?: f26 f9 f48"/>
                              <a:gd name="f62" fmla="?: f54 f25 0"/>
                              <a:gd name="f63" fmla="?: f54 f26 6280"/>
                              <a:gd name="f64" fmla="?: f55 f25 0"/>
                              <a:gd name="f65" fmla="?: f55 f26 15320"/>
                              <a:gd name="f66" fmla="?: f56 f25 6280"/>
                              <a:gd name="f67" fmla="?: f56 f26 21600"/>
                              <a:gd name="f68" fmla="?: f57 f25 15320"/>
                              <a:gd name="f69" fmla="?: f57 f26 21600"/>
                              <a:gd name="f70" fmla="?: f58 f25 21600"/>
                              <a:gd name="f71" fmla="?: f58 f26 15320"/>
                              <a:gd name="f72" fmla="?: f59 f25 21600"/>
                              <a:gd name="f73" fmla="?: f59 f26 6280"/>
                              <a:gd name="f74" fmla="?: f60 f25 15320"/>
                              <a:gd name="f75" fmla="?: f60 f26 0"/>
                              <a:gd name="f76" fmla="?: f61 f25 6280"/>
                              <a:gd name="f77" fmla="?: f61 f26 0"/>
                            </a:gdLst>
                            <a:ahLst>
                              <a:ahXY gdRefX="f0" minX="f15" maxX="f10" gdRefY="f1" minY="f15" maxY="f10">
                                <a:pos x="f27" y="f28"/>
                              </a:ahXY>
                            </a:ahLst>
                            <a:cxnLst>
                              <a:cxn ang="3cd4">
                                <a:pos x="hc" y="t"/>
                              </a:cxn>
                              <a:cxn ang="0">
                                <a:pos x="r" y="vc"/>
                              </a:cxn>
                              <a:cxn ang="cd4">
                                <a:pos x="hc" y="b"/>
                              </a:cxn>
                              <a:cxn ang="cd2">
                                <a:pos x="l" y="vc"/>
                              </a:cxn>
                              <a:cxn ang="f37">
                                <a:pos x="f35" y="f36"/>
                              </a:cxn>
                            </a:cxnLst>
                            <a:rect l="f50" t="f53" r="f51" b="f52"/>
                            <a:pathLst>
                              <a:path w="21600" h="21600">
                                <a:moveTo>
                                  <a:pt x="f7" y="f7"/>
                                </a:moveTo>
                                <a:lnTo>
                                  <a:pt x="f7" y="f11"/>
                                </a:lnTo>
                                <a:lnTo>
                                  <a:pt x="f62" y="f63"/>
                                </a:lnTo>
                                <a:lnTo>
                                  <a:pt x="f7" y="f12"/>
                                </a:lnTo>
                                <a:lnTo>
                                  <a:pt x="f7" y="f13"/>
                                </a:lnTo>
                                <a:lnTo>
                                  <a:pt x="f64" y="f65"/>
                                </a:lnTo>
                                <a:lnTo>
                                  <a:pt x="f7" y="f14"/>
                                </a:lnTo>
                                <a:lnTo>
                                  <a:pt x="f7" y="f8"/>
                                </a:lnTo>
                                <a:lnTo>
                                  <a:pt x="f11" y="f8"/>
                                </a:lnTo>
                                <a:lnTo>
                                  <a:pt x="f66" y="f67"/>
                                </a:lnTo>
                                <a:lnTo>
                                  <a:pt x="f12" y="f8"/>
                                </a:lnTo>
                                <a:lnTo>
                                  <a:pt x="f13" y="f8"/>
                                </a:lnTo>
                                <a:lnTo>
                                  <a:pt x="f68" y="f69"/>
                                </a:lnTo>
                                <a:lnTo>
                                  <a:pt x="f14" y="f8"/>
                                </a:lnTo>
                                <a:lnTo>
                                  <a:pt x="f8" y="f8"/>
                                </a:lnTo>
                                <a:lnTo>
                                  <a:pt x="f8" y="f14"/>
                                </a:lnTo>
                                <a:lnTo>
                                  <a:pt x="f70" y="f71"/>
                                </a:lnTo>
                                <a:lnTo>
                                  <a:pt x="f8" y="f13"/>
                                </a:lnTo>
                                <a:lnTo>
                                  <a:pt x="f8" y="f12"/>
                                </a:lnTo>
                                <a:lnTo>
                                  <a:pt x="f72" y="f73"/>
                                </a:lnTo>
                                <a:lnTo>
                                  <a:pt x="f8" y="f11"/>
                                </a:lnTo>
                                <a:lnTo>
                                  <a:pt x="f8" y="f7"/>
                                </a:lnTo>
                                <a:lnTo>
                                  <a:pt x="f14" y="f7"/>
                                </a:lnTo>
                                <a:lnTo>
                                  <a:pt x="f74" y="f75"/>
                                </a:lnTo>
                                <a:lnTo>
                                  <a:pt x="f13" y="f7"/>
                                </a:lnTo>
                                <a:lnTo>
                                  <a:pt x="f12" y="f7"/>
                                </a:lnTo>
                                <a:lnTo>
                                  <a:pt x="f76" y="f77"/>
                                </a:lnTo>
                                <a:lnTo>
                                  <a:pt x="f11" y="f7"/>
                                </a:lnTo>
                                <a:lnTo>
                                  <a:pt x="f7" y="f7"/>
                                </a:lnTo>
                                <a:close/>
                              </a:path>
                            </a:pathLst>
                          </a:custGeom>
                          <a:solidFill>
                            <a:srgbClr val="FFFFFF"/>
                          </a:solidFill>
                          <a:ln w="9528" cap="flat">
                            <a:solidFill>
                              <a:srgbClr val="0000FF"/>
                            </a:solidFill>
                            <a:prstDash val="solid"/>
                            <a:miter/>
                          </a:ln>
                        </wps:spPr>
                        <wps:txbx>
                          <w:txbxContent>
                            <w:p w14:paraId="5E6E0064" w14:textId="193DC42D" w:rsidR="008722ED" w:rsidRDefault="008722ED">
                              <w:pPr>
                                <w:rPr>
                                  <w:sz w:val="16"/>
                                </w:rPr>
                              </w:pPr>
                              <w:r>
                                <w:rPr>
                                  <w:sz w:val="16"/>
                                </w:rPr>
                                <w:t>Click button to open WeatherUpdater application and make a look on  parameters for the update.</w:t>
                              </w:r>
                            </w:p>
                          </w:txbxContent>
                        </wps:txbx>
                        <wps:bodyPr vert="horz" wrap="square" lIns="91440" tIns="45720" rIns="91440" bIns="45720" anchor="t" anchorCtr="0" compatLnSpc="0">
                          <a:noAutofit/>
                        </wps:bodyPr>
                      </wps:wsp>
                    </a:graphicData>
                  </a:graphic>
                </wp:anchor>
              </w:drawing>
            </mc:Choice>
            <mc:Fallback>
              <w:pict>
                <v:shape w14:anchorId="19773A39" id="AutoShape 355" o:spid="_x0000_s1044" style="position:absolute;left:0;text-align:left;margin-left:37.1pt;margin-top:103.65pt;width:112.5pt;height:48.75pt;z-index:251703296;visibility:visible;mso-wrap-style:square;mso-wrap-distance-left:9pt;mso-wrap-distance-top:0;mso-wrap-distance-right:9pt;mso-wrap-distance-bottom:0;mso-position-horizontal:absolute;mso-position-horizontal-relative:margin;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" adj="-11796480,,5400" path="m,l,3590,,6280,,8970r,3660l,15320r,2690l,21600r3590,l6280,21600r2690,l12630,21600r2690,l18010,21600r3590,l21600,18010r,-2690l21600,12630r,-3660l34368,-8916,21600,3590,21600,,18010,,15320,,12630,,8970,,6280,,3590,,,xe" strokecolor="blue" strokeweight=".26467mm">
                  <v:stroke joinstyle="miter"/>
                  <v:formulas/>
                  <v:path arrowok="t" o:connecttype="custom" o:connectlocs="714375,0;1428750,309561;714375,619121;0,309561;2273300,-255559" o:connectangles="270,0,90,180,90" textboxrect="0,0,21600,21600"/>
                  <v:textbox>
                    <w:txbxContent>
                      <w:p w14:paraId="5E6E0064" w14:textId="193DC42D" w:rsidR="008722ED" w:rsidRDefault="008722ED">
                        <w:pPr>
                          <w:rPr>
                            <w:sz w:val="16"/>
                          </w:rPr>
                        </w:pPr>
                        <w:r>
                          <w:rPr>
                            <w:sz w:val="16"/>
                          </w:rPr>
                          <w:t>Click button to open WeatherUpdater application and make a look on  parameters for the update.</w:t>
                        </w:r>
                      </w:p>
                    </w:txbxContent>
                  </v:textbox>
                  <w10:wrap anchorx="margin"/>
                </v:shape>
              </w:pict>
            </mc:Fallback>
          </mc:AlternateContent>
        </w:r>
        <w:r w:rsidR="008C7F62" w:rsidDel="009B09B5">
          <w:rPr>
            <w:noProof/>
            <w:lang w:eastAsia="en-CA"/>
          </w:rPr>
          <w:drawing>
            <wp:inline distT="0" distB="0" distL="0" distR="0" wp14:anchorId="57E7267B" wp14:editId="6757E82B">
              <wp:extent cx="3329586" cy="1790612"/>
              <wp:effectExtent l="0" t="0" r="4445" b="635"/>
              <wp:docPr id="21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366095" cy="1810246"/>
                      </a:xfrm>
                      <a:prstGeom prst="rect">
                        <a:avLst/>
                      </a:prstGeom>
                    </pic:spPr>
                  </pic:pic>
                </a:graphicData>
              </a:graphic>
            </wp:inline>
          </w:drawing>
        </w:r>
      </w:del>
    </w:p>
    <w:p w14:paraId="471400BB" w14:textId="514BB0A9" w:rsidR="002F0BFE" w:rsidRDefault="002F0BFE">
      <w:pPr>
        <w:jc w:val="both"/>
      </w:pPr>
    </w:p>
    <w:p w14:paraId="27704604" w14:textId="356DBBE4" w:rsidR="005F0FC7" w:rsidRDefault="005F0FC7">
      <w:pPr>
        <w:jc w:val="both"/>
      </w:pPr>
      <w:r>
        <w:t>In the Update Weather dialog, s</w:t>
      </w:r>
      <w:r w:rsidR="0047240C">
        <w:t>elect “</w:t>
      </w:r>
      <w:r w:rsidR="004F0F02">
        <w:t>Canada 2019-2020.Update</w:t>
      </w:r>
      <w:r w:rsidR="0047240C">
        <w:t>” from the drop-down list next to the Project list field</w:t>
      </w:r>
      <w:r>
        <w:t xml:space="preserve"> and click Ok to create the new component. </w:t>
      </w:r>
    </w:p>
    <w:p w14:paraId="7D558B8D" w14:textId="77777777" w:rsidR="005F0FC7" w:rsidRDefault="005F0FC7">
      <w:pPr>
        <w:jc w:val="both"/>
      </w:pPr>
    </w:p>
    <w:p w14:paraId="747BF82C" w14:textId="0707B960" w:rsidR="005F0FC7" w:rsidRDefault="005F0FC7">
      <w:pPr>
        <w:jc w:val="both"/>
      </w:pPr>
      <w:r>
        <w:t xml:space="preserve">It’s important here to understand that the Updater Weather component in BioSIM will only call the WeatherUpdater application with a WeatherUpdater project. This let the possibility to automatically update the weather before updating all others components. </w:t>
      </w:r>
    </w:p>
    <w:p w14:paraId="192C6F98" w14:textId="77777777" w:rsidR="002F0BFE" w:rsidRDefault="002F0BFE">
      <w:pPr>
        <w:jc w:val="both"/>
      </w:pPr>
    </w:p>
    <w:p w14:paraId="2036293C" w14:textId="77777777" w:rsidR="002F0BFE" w:rsidRDefault="002F0BFE"/>
    <w:p w14:paraId="58D89A18" w14:textId="74BF2A7E" w:rsidR="002F0BFE" w:rsidRDefault="0047240C" w:rsidP="00270473">
      <w:pPr>
        <w:pStyle w:val="Titre2"/>
      </w:pPr>
      <w:bookmarkStart w:id="118" w:name="_Toc487030131"/>
      <w:bookmarkStart w:id="119" w:name="_Toc46901534"/>
      <w:r>
        <w:t>Step 3: Defining a weather generation and model execution</w:t>
      </w:r>
      <w:bookmarkEnd w:id="118"/>
      <w:bookmarkEnd w:id="119"/>
      <w:r>
        <w:t xml:space="preserve"> </w:t>
      </w:r>
    </w:p>
    <w:p w14:paraId="089C6682" w14:textId="122F33C8" w:rsidR="002F0BFE" w:rsidRDefault="0047240C">
      <w:r>
        <w:rPr>
          <w:lang w:val="en-US"/>
        </w:rPr>
        <w:t xml:space="preserve">Select the </w:t>
      </w:r>
      <w:r>
        <w:t>“</w:t>
      </w:r>
      <w:r>
        <w:rPr>
          <w:rFonts w:ascii="Courier New" w:hAnsi="Courier New" w:cs="Courier New"/>
        </w:rPr>
        <w:t>Example 4: Hemlock looper</w:t>
      </w:r>
      <w:r>
        <w:t xml:space="preserve">” </w:t>
      </w:r>
      <w:r>
        <w:rPr>
          <w:lang w:val="en-US"/>
        </w:rPr>
        <w:t xml:space="preserve">group and </w:t>
      </w:r>
      <w:r w:rsidR="005F0FC7">
        <w:rPr>
          <w:lang w:val="en-US"/>
        </w:rPr>
        <w:t>a</w:t>
      </w:r>
      <w:r>
        <w:rPr>
          <w:lang w:val="en-US"/>
        </w:rPr>
        <w:t xml:space="preserve">dd a weather generator </w:t>
      </w:r>
      <w:r w:rsidR="005F0FC7">
        <w:rPr>
          <w:lang w:val="en-US"/>
        </w:rPr>
        <w:t xml:space="preserve">named </w:t>
      </w:r>
      <w:del w:id="120" w:author="St-Amant, Rémi" w:date="2020-08-06T12:14:00Z">
        <w:r w:rsidR="005F0FC7" w:rsidDel="002D119B">
          <w:rPr>
            <w:lang w:val="en-US"/>
          </w:rPr>
          <w:delText xml:space="preserve"> </w:delText>
        </w:r>
      </w:del>
      <w:r>
        <w:rPr>
          <w:lang w:val="en-US"/>
        </w:rPr>
        <w:t>"Current Weather" as in the preceding examples.</w:t>
      </w:r>
    </w:p>
    <w:p w14:paraId="73155041" w14:textId="30366D66" w:rsidR="002F0BFE" w:rsidRDefault="007A41A1">
      <w:pPr>
        <w:rPr>
          <w:lang w:val="en-US"/>
        </w:rPr>
      </w:pPr>
      <w:r>
        <w:rPr>
          <w:noProof/>
          <w:lang w:eastAsia="en-CA"/>
        </w:rPr>
        <w:lastRenderedPageBreak/>
        <w:drawing>
          <wp:anchor distT="0" distB="0" distL="114300" distR="114300" simplePos="0" relativeHeight="251718656" behindDoc="0" locked="0" layoutInCell="1" allowOverlap="1" wp14:anchorId="511CE599" wp14:editId="3BEDD3B2">
            <wp:simplePos x="0" y="0"/>
            <wp:positionH relativeFrom="margin">
              <wp:align>right</wp:align>
            </wp:positionH>
            <wp:positionV relativeFrom="paragraph">
              <wp:posOffset>155751</wp:posOffset>
            </wp:positionV>
            <wp:extent cx="2853690" cy="2771775"/>
            <wp:effectExtent l="0" t="0" r="3810" b="9525"/>
            <wp:wrapSquare wrapText="bothSides"/>
            <wp:docPr id="214"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853690" cy="2771775"/>
                    </a:xfrm>
                    <a:prstGeom prst="rect">
                      <a:avLst/>
                    </a:prstGeom>
                  </pic:spPr>
                </pic:pic>
              </a:graphicData>
            </a:graphic>
            <wp14:sizeRelH relativeFrom="margin">
              <wp14:pctWidth>0</wp14:pctWidth>
            </wp14:sizeRelH>
            <wp14:sizeRelV relativeFrom="margin">
              <wp14:pctHeight>0</wp14:pctHeight>
            </wp14:sizeRelV>
          </wp:anchor>
        </w:drawing>
      </w:r>
    </w:p>
    <w:p w14:paraId="13B4D550" w14:textId="64E7238D" w:rsidR="002F0BFE" w:rsidRDefault="0047240C">
      <w:pPr>
        <w:rPr>
          <w:lang w:val="en-US"/>
        </w:rPr>
      </w:pPr>
      <w:r>
        <w:rPr>
          <w:lang w:val="en-US"/>
        </w:rPr>
        <w:t>In the localization file we will create a new one, as in example 3, we will name "Newfoundland".</w:t>
      </w:r>
      <w:ins w:id="121" w:author="St-Amant, Rémi" w:date="2020-08-05T13:11:00Z">
        <w:r w:rsidR="00C963FB">
          <w:rPr>
            <w:lang w:val="en-US"/>
          </w:rPr>
          <w:t xml:space="preserve"> Generate </w:t>
        </w:r>
      </w:ins>
      <w:ins w:id="122" w:author="St-Amant, Rémi" w:date="2020-08-05T13:15:00Z">
        <w:r w:rsidR="00C963FB">
          <w:rPr>
            <w:lang w:val="en-US"/>
          </w:rPr>
          <w:t xml:space="preserve">random locations list </w:t>
        </w:r>
      </w:ins>
      <w:ins w:id="123" w:author="St-Amant, Rémi" w:date="2020-08-05T13:11:00Z">
        <w:r w:rsidR="00C963FB">
          <w:rPr>
            <w:lang w:val="en-US"/>
          </w:rPr>
          <w:t xml:space="preserve">with 300 points from Newfoundland DEM. </w:t>
        </w:r>
        <w:r w:rsidR="00C963FB">
          <w:rPr>
            <w:lang w:val="en-US"/>
          </w:rPr>
          <w:t>Newfoundland DEM</w:t>
        </w:r>
        <w:r w:rsidR="00C963FB">
          <w:rPr>
            <w:lang w:val="en-US"/>
          </w:rPr>
          <w:t xml:space="preserve"> can be f</w:t>
        </w:r>
      </w:ins>
      <w:ins w:id="124" w:author="St-Amant, Rémi" w:date="2020-08-05T13:14:00Z">
        <w:r w:rsidR="00C963FB">
          <w:rPr>
            <w:lang w:val="en-US"/>
          </w:rPr>
          <w:t>i</w:t>
        </w:r>
      </w:ins>
      <w:ins w:id="125" w:author="St-Amant, Rémi" w:date="2020-08-05T13:11:00Z">
        <w:r w:rsidR="00C963FB">
          <w:rPr>
            <w:lang w:val="en-US"/>
          </w:rPr>
          <w:t>n</w:t>
        </w:r>
      </w:ins>
      <w:ins w:id="126" w:author="St-Amant, Rémi" w:date="2020-08-05T13:14:00Z">
        <w:r w:rsidR="00C963FB">
          <w:rPr>
            <w:lang w:val="en-US"/>
          </w:rPr>
          <w:t>d</w:t>
        </w:r>
      </w:ins>
      <w:ins w:id="127" w:author="St-Amant, Rémi" w:date="2020-08-05T13:11:00Z">
        <w:r w:rsidR="00C963FB">
          <w:rPr>
            <w:lang w:val="en-US"/>
          </w:rPr>
          <w:t xml:space="preserve"> in the Bio</w:t>
        </w:r>
      </w:ins>
      <w:ins w:id="128" w:author="St-Amant, Rémi" w:date="2020-08-05T13:12:00Z">
        <w:r w:rsidR="00C963FB">
          <w:rPr>
            <w:lang w:val="en-US"/>
          </w:rPr>
          <w:t>S</w:t>
        </w:r>
      </w:ins>
      <w:ins w:id="129" w:author="St-Amant, Rémi" w:date="2020-08-05T13:11:00Z">
        <w:r w:rsidR="00C963FB">
          <w:rPr>
            <w:lang w:val="en-US"/>
          </w:rPr>
          <w:t xml:space="preserve">IM demo </w:t>
        </w:r>
      </w:ins>
      <w:ins w:id="130" w:author="St-Amant, Rémi" w:date="2020-08-05T13:14:00Z">
        <w:r w:rsidR="00C963FB">
          <w:rPr>
            <w:lang w:val="en-US"/>
          </w:rPr>
          <w:t xml:space="preserve">MapInput </w:t>
        </w:r>
      </w:ins>
      <w:ins w:id="131" w:author="St-Amant, Rémi" w:date="2020-08-05T13:11:00Z">
        <w:r w:rsidR="00C963FB">
          <w:rPr>
            <w:lang w:val="en-US"/>
          </w:rPr>
          <w:t xml:space="preserve">sub-directory. </w:t>
        </w:r>
      </w:ins>
      <w:ins w:id="132" w:author="St-Amant, Rémi" w:date="2020-08-05T13:12:00Z">
        <w:r w:rsidR="00C963FB">
          <w:rPr>
            <w:lang w:val="en-US"/>
          </w:rPr>
          <w:t xml:space="preserve">If you execute the demo from scratch, copy this file into the </w:t>
        </w:r>
      </w:ins>
      <w:ins w:id="133" w:author="St-Amant, Rémi" w:date="2020-08-05T13:14:00Z">
        <w:r w:rsidR="00C963FB">
          <w:rPr>
            <w:lang w:val="en-US"/>
          </w:rPr>
          <w:t xml:space="preserve">MapInput </w:t>
        </w:r>
      </w:ins>
      <w:ins w:id="134" w:author="St-Amant, Rémi" w:date="2020-08-05T13:12:00Z">
        <w:r w:rsidR="00C963FB">
          <w:rPr>
            <w:lang w:val="en-US"/>
          </w:rPr>
          <w:t>sub-directory of your current project.</w:t>
        </w:r>
      </w:ins>
    </w:p>
    <w:p w14:paraId="1B680FBE" w14:textId="2317A5E8" w:rsidR="002F0BFE" w:rsidRDefault="002F0BFE">
      <w:pPr>
        <w:rPr>
          <w:lang w:val="en-US"/>
        </w:rPr>
      </w:pPr>
    </w:p>
    <w:p w14:paraId="20D946DA" w14:textId="65A2BADF" w:rsidR="002F0BFE" w:rsidRDefault="0047240C">
      <w:pPr>
        <w:jc w:val="both"/>
      </w:pPr>
      <w:r>
        <w:t xml:space="preserve">Click the Define WG Input button  </w:t>
      </w:r>
      <w:r>
        <w:rPr>
          <w:noProof/>
          <w:lang w:eastAsia="en-CA"/>
        </w:rPr>
        <w:drawing>
          <wp:inline distT="0" distB="0" distL="0" distR="0" wp14:anchorId="2FD8BF03" wp14:editId="29249435">
            <wp:extent cx="138431" cy="138431"/>
            <wp:effectExtent l="0" t="0" r="0" b="0"/>
            <wp:docPr id="151" name="Picture 2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8431" cy="138431"/>
                    </a:xfrm>
                    <a:prstGeom prst="rect">
                      <a:avLst/>
                    </a:prstGeom>
                    <a:noFill/>
                    <a:ln>
                      <a:noFill/>
                      <a:prstDash/>
                    </a:ln>
                  </pic:spPr>
                </pic:pic>
              </a:graphicData>
            </a:graphic>
          </wp:inline>
        </w:drawing>
      </w:r>
      <w:r>
        <w:t xml:space="preserve">  to define </w:t>
      </w:r>
      <w:r w:rsidR="00C963FB">
        <w:t xml:space="preserve">a new </w:t>
      </w:r>
      <w:r>
        <w:t xml:space="preserve"> weather regime assembly parameters</w:t>
      </w:r>
      <w:r w:rsidR="00C963FB">
        <w:t xml:space="preserve">. </w:t>
      </w:r>
      <w:r>
        <w:t xml:space="preserve">In the </w:t>
      </w:r>
      <w:r w:rsidR="0029444F">
        <w:t>Weather Generator Input File Manager</w:t>
      </w:r>
      <w:r>
        <w:t xml:space="preserve"> dialog, click the New button </w:t>
      </w:r>
      <w:r>
        <w:rPr>
          <w:noProof/>
          <w:lang w:eastAsia="en-CA"/>
        </w:rPr>
        <w:drawing>
          <wp:inline distT="0" distB="0" distL="0" distR="0" wp14:anchorId="3234B04D" wp14:editId="2A5C4B59">
            <wp:extent cx="152403" cy="142875"/>
            <wp:effectExtent l="0" t="0" r="0" b="9525"/>
            <wp:docPr id="153" name="Picture 283" descr="New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a:stretch>
                      <a:fillRect/>
                    </a:stretch>
                  </pic:blipFill>
                  <pic:spPr>
                    <a:xfrm>
                      <a:off x="0" y="0"/>
                      <a:ext cx="152403" cy="142875"/>
                    </a:xfrm>
                    <a:prstGeom prst="rect">
                      <a:avLst/>
                    </a:prstGeom>
                    <a:noFill/>
                    <a:ln>
                      <a:noFill/>
                      <a:prstDash/>
                    </a:ln>
                  </pic:spPr>
                </pic:pic>
              </a:graphicData>
            </a:graphic>
          </wp:inline>
        </w:drawing>
      </w:r>
      <w:r>
        <w:t xml:space="preserve"> and type in </w:t>
      </w:r>
      <w:r>
        <w:rPr>
          <w:rFonts w:ascii="Courier New" w:hAnsi="Courier New" w:cs="Courier New"/>
        </w:rPr>
        <w:t>Current</w:t>
      </w:r>
      <w:r>
        <w:t xml:space="preserve"> as the name.</w:t>
      </w:r>
    </w:p>
    <w:p w14:paraId="6934896F" w14:textId="77777777" w:rsidR="00FF25AA" w:rsidRDefault="00FF25AA">
      <w:pPr>
        <w:jc w:val="both"/>
      </w:pPr>
    </w:p>
    <w:p w14:paraId="4A7FDE6E" w14:textId="31E94318" w:rsidR="002F0BFE" w:rsidRDefault="0047240C">
      <w:pPr>
        <w:rPr>
          <w:noProof/>
          <w:lang w:eastAsia="en-CA"/>
        </w:rPr>
      </w:pPr>
      <w:r>
        <w:t>You choose “</w:t>
      </w:r>
      <w:r>
        <w:rPr>
          <w:rFonts w:ascii="Courier New" w:hAnsi="Courier New" w:cs="Courier New"/>
        </w:rPr>
        <w:t>From observations</w:t>
      </w:r>
      <w:r>
        <w:t>” in the data type Sources.</w:t>
      </w:r>
      <w:r w:rsidR="00FF25AA" w:rsidRPr="00FF25AA">
        <w:rPr>
          <w:noProof/>
          <w:lang w:eastAsia="en-CA"/>
        </w:rPr>
        <w:t xml:space="preserve"> </w:t>
      </w:r>
    </w:p>
    <w:p w14:paraId="5CBFBA1F" w14:textId="77777777" w:rsidR="00FF25AA" w:rsidRDefault="00FF25AA"/>
    <w:p w14:paraId="593DBC4E" w14:textId="6B248EEF" w:rsidR="002F0BFE" w:rsidRDefault="0047240C">
      <w:r>
        <w:t>In weather input database choose “</w:t>
      </w:r>
      <w:r>
        <w:rPr>
          <w:rFonts w:ascii="Courier New" w:hAnsi="Courier New" w:cs="Courier New"/>
        </w:rPr>
        <w:t xml:space="preserve">Canada </w:t>
      </w:r>
      <w:r w:rsidR="00DC1469">
        <w:rPr>
          <w:rFonts w:ascii="Courier New" w:hAnsi="Courier New" w:cs="Courier New"/>
        </w:rPr>
        <w:t>2019</w:t>
      </w:r>
      <w:r>
        <w:rPr>
          <w:rFonts w:ascii="Courier New" w:hAnsi="Courier New" w:cs="Courier New"/>
        </w:rPr>
        <w:t>-</w:t>
      </w:r>
      <w:r w:rsidR="00DC1469">
        <w:rPr>
          <w:rFonts w:ascii="Courier New" w:hAnsi="Courier New" w:cs="Courier New"/>
        </w:rPr>
        <w:t>2020</w:t>
      </w:r>
      <w:r>
        <w:rPr>
          <w:rFonts w:ascii="Courier New" w:hAnsi="Courier New" w:cs="Courier New"/>
        </w:rPr>
        <w:t>”</w:t>
      </w:r>
      <w:r>
        <w:t xml:space="preserve"> </w:t>
      </w:r>
      <w:r w:rsidR="00C963FB">
        <w:t xml:space="preserve">(or appropriate years) </w:t>
      </w:r>
      <w:r>
        <w:t>in the Daily, and</w:t>
      </w:r>
      <w:ins w:id="135" w:author="St-Amant, Rémi" w:date="2020-08-05T13:08:00Z">
        <w:r w:rsidR="00C963FB">
          <w:t xml:space="preserve"> </w:t>
        </w:r>
      </w:ins>
      <w:r w:rsidR="00C963FB">
        <w:t xml:space="preserve">use current year.  </w:t>
      </w:r>
      <w:r>
        <w:t>Keep default all other parameters and click OK to save.</w:t>
      </w:r>
    </w:p>
    <w:p w14:paraId="5E15C7AA" w14:textId="77777777" w:rsidR="00C963FB" w:rsidRDefault="00C963FB"/>
    <w:p w14:paraId="7E1BE02B" w14:textId="0EFDA61E" w:rsidR="00D4540A" w:rsidRDefault="00D4540A">
      <w:r>
        <w:t xml:space="preserve">NOTE: In order to see “Canada 2019-2020” as an option in the Daily drop-down list, the Weather Updater must have been executed. Alternatively, select the Download Weather option in the Weather Generator and then select “Canada_2019-2020.zip”. This should now appear in the Daily drop-down list. </w:t>
      </w:r>
    </w:p>
    <w:p w14:paraId="3FE5DE5A" w14:textId="77777777" w:rsidR="00D4540A" w:rsidRDefault="00D4540A"/>
    <w:p w14:paraId="306DD773" w14:textId="29FFCC8D" w:rsidR="002F0BFE" w:rsidRDefault="00C963FB">
      <w:ins w:id="136" w:author="St-Amant, Rémi" w:date="2020-08-05T13:08:00Z">
        <w:r>
          <w:t xml:space="preserve">Because the end of the actual year is </w:t>
        </w:r>
      </w:ins>
      <w:ins w:id="137" w:author="St-Amant, Rémi" w:date="2020-08-05T13:32:00Z">
        <w:r w:rsidR="001F2CE3">
          <w:t>stochastic</w:t>
        </w:r>
      </w:ins>
      <w:ins w:id="138" w:author="St-Amant, Rémi" w:date="2020-08-05T13:08:00Z">
        <w:r>
          <w:t xml:space="preserve">, we have to define replications. </w:t>
        </w:r>
      </w:ins>
      <w:r w:rsidR="0047240C">
        <w:t>Type 10 in Replication and click OK to save.</w:t>
      </w:r>
    </w:p>
    <w:p w14:paraId="00EF2BD3" w14:textId="6226D58B" w:rsidR="002F0BFE" w:rsidRDefault="002F0BFE"/>
    <w:p w14:paraId="7270F758" w14:textId="310F7297" w:rsidR="002F0BFE" w:rsidRDefault="0047240C">
      <w:r>
        <w:t>Select a weather generation (Current weather) and click the Add Model Execution button</w:t>
      </w:r>
      <w:r>
        <w:rPr>
          <w:noProof/>
          <w:lang w:eastAsia="en-CA"/>
        </w:rPr>
        <w:drawing>
          <wp:inline distT="0" distB="0" distL="0" distR="0" wp14:anchorId="31C352D9" wp14:editId="2D4E2D8B">
            <wp:extent cx="138431" cy="138431"/>
            <wp:effectExtent l="0" t="0" r="0" b="0"/>
            <wp:docPr id="154" name="Picture 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8431" cy="138431"/>
                    </a:xfrm>
                    <a:prstGeom prst="rect">
                      <a:avLst/>
                    </a:prstGeom>
                    <a:noFill/>
                    <a:ln>
                      <a:noFill/>
                      <a:prstDash/>
                    </a:ln>
                  </pic:spPr>
                </pic:pic>
              </a:graphicData>
            </a:graphic>
          </wp:inline>
        </w:drawing>
      </w:r>
      <w:r>
        <w:t>.</w:t>
      </w:r>
    </w:p>
    <w:p w14:paraId="72CDE5ED" w14:textId="100A9540" w:rsidR="002F0BFE" w:rsidRDefault="0047240C">
      <w:pPr>
        <w:jc w:val="both"/>
      </w:pPr>
      <w:r>
        <w:t xml:space="preserve">Type </w:t>
      </w:r>
      <w:r>
        <w:rPr>
          <w:rFonts w:ascii="Courier New" w:hAnsi="Courier New" w:cs="Courier New"/>
          <w:iCs/>
        </w:rPr>
        <w:t xml:space="preserve">HemlockLooper </w:t>
      </w:r>
      <w:r>
        <w:rPr>
          <w:iCs/>
        </w:rPr>
        <w:t xml:space="preserve">in the </w:t>
      </w:r>
      <w:r>
        <w:rPr>
          <w:b/>
          <w:iCs/>
        </w:rPr>
        <w:t>Name</w:t>
      </w:r>
      <w:r>
        <w:rPr>
          <w:iCs/>
        </w:rPr>
        <w:t xml:space="preserve"> field,</w:t>
      </w:r>
      <w:r>
        <w:rPr>
          <w:rFonts w:ascii="Courier New" w:hAnsi="Courier New" w:cs="Courier New"/>
          <w:iCs/>
        </w:rPr>
        <w:t xml:space="preserve"> </w:t>
      </w:r>
      <w:r>
        <w:t>this name will appear in the Project window.</w:t>
      </w:r>
    </w:p>
    <w:p w14:paraId="5FFA9D52" w14:textId="77777777" w:rsidR="002F0BFE" w:rsidRDefault="002F0BFE">
      <w:pPr>
        <w:jc w:val="both"/>
      </w:pPr>
    </w:p>
    <w:p w14:paraId="2C72461B" w14:textId="4B9B2A7D" w:rsidR="002F0BFE" w:rsidRDefault="0047240C">
      <w:r>
        <w:t>Select the model you want to simulate. You will be using “</w:t>
      </w:r>
      <w:r>
        <w:rPr>
          <w:rFonts w:ascii="Courier New" w:hAnsi="Courier New" w:cs="Courier New"/>
          <w:iCs/>
        </w:rPr>
        <w:t>HemlockLooper</w:t>
      </w:r>
      <w:r>
        <w:t xml:space="preserve">” </w:t>
      </w:r>
      <w:ins w:id="139" w:author="St-Amant, Rémi" w:date="2020-08-05T14:21:00Z">
        <w:r w:rsidR="00DE2B55">
          <w:t xml:space="preserve">model </w:t>
        </w:r>
      </w:ins>
      <w:r>
        <w:t>in this example.</w:t>
      </w:r>
    </w:p>
    <w:p w14:paraId="36F84231" w14:textId="77777777" w:rsidR="002F0BFE" w:rsidRDefault="0047240C">
      <w:r>
        <w:t>Leave all others parameters in default and click OK to save.</w:t>
      </w:r>
    </w:p>
    <w:p w14:paraId="08546C6C" w14:textId="77777777" w:rsidR="00001827" w:rsidRDefault="00001827">
      <w:pPr>
        <w:rPr>
          <w:ins w:id="140" w:author="St-Amant, Rémi" w:date="2020-08-06T12:14:00Z"/>
        </w:rPr>
      </w:pPr>
    </w:p>
    <w:p w14:paraId="6D10171B" w14:textId="7588488E" w:rsidR="002F0BFE" w:rsidRDefault="00781545">
      <w:r>
        <w:rPr>
          <w:noProof/>
          <w:lang w:eastAsia="en-CA"/>
        </w:rPr>
        <w:lastRenderedPageBreak/>
        <w:drawing>
          <wp:anchor distT="0" distB="0" distL="114300" distR="114300" simplePos="0" relativeHeight="251697152" behindDoc="0" locked="0" layoutInCell="1" allowOverlap="1" wp14:anchorId="2B35F7C0" wp14:editId="6687E590">
            <wp:simplePos x="0" y="0"/>
            <wp:positionH relativeFrom="margin">
              <wp:posOffset>3965839</wp:posOffset>
            </wp:positionH>
            <wp:positionV relativeFrom="paragraph">
              <wp:posOffset>175895</wp:posOffset>
            </wp:positionV>
            <wp:extent cx="2493562" cy="2313305"/>
            <wp:effectExtent l="0" t="0" r="2540" b="0"/>
            <wp:wrapTight wrapText="bothSides">
              <wp:wrapPolygon edited="0">
                <wp:start x="0" y="0"/>
                <wp:lineTo x="0" y="21345"/>
                <wp:lineTo x="21457" y="21345"/>
                <wp:lineTo x="21457" y="0"/>
                <wp:lineTo x="0" y="0"/>
              </wp:wrapPolygon>
            </wp:wrapTight>
            <wp:docPr id="155" name="Picture 1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2493562" cy="231330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D5367B0" w14:textId="53EC3D56" w:rsidR="002F0BFE" w:rsidRDefault="0047240C" w:rsidP="00270473">
      <w:pPr>
        <w:pStyle w:val="Titre2"/>
      </w:pPr>
      <w:bookmarkStart w:id="141" w:name="_Toc487030132"/>
      <w:bookmarkStart w:id="142" w:name="_Toc46901535"/>
      <w:r>
        <w:t>Step 4: Defining an output analysis</w:t>
      </w:r>
      <w:bookmarkEnd w:id="141"/>
      <w:bookmarkEnd w:id="142"/>
    </w:p>
    <w:p w14:paraId="23BD8E9A" w14:textId="6BCECEB2" w:rsidR="002F0BFE" w:rsidRDefault="0047240C">
      <w:r>
        <w:t>As in the previous examples add an analysis.</w:t>
      </w:r>
    </w:p>
    <w:p w14:paraId="3A145E3F" w14:textId="77777777" w:rsidR="002F0BFE" w:rsidRDefault="002F0BFE"/>
    <w:p w14:paraId="3A70687C" w14:textId="77777777" w:rsidR="002F0BFE" w:rsidRDefault="0047240C">
      <w:r>
        <w:t xml:space="preserve">In the </w:t>
      </w:r>
      <w:r>
        <w:rPr>
          <w:i/>
        </w:rPr>
        <w:t>General</w:t>
      </w:r>
      <w:r>
        <w:t xml:space="preserve"> tab of the Analysis Editor dialog, type </w:t>
      </w:r>
      <w:r>
        <w:rPr>
          <w:rFonts w:ascii="Courier New" w:hAnsi="Courier New" w:cs="Courier New"/>
          <w:iCs/>
        </w:rPr>
        <w:t>Analysis</w:t>
      </w:r>
      <w:r>
        <w:t xml:space="preserve"> in the </w:t>
      </w:r>
      <w:r>
        <w:rPr>
          <w:b/>
        </w:rPr>
        <w:t>Name</w:t>
      </w:r>
      <w:r>
        <w:t xml:space="preserve"> field.</w:t>
      </w:r>
    </w:p>
    <w:p w14:paraId="05652F79" w14:textId="77777777" w:rsidR="002F0BFE" w:rsidRDefault="0047240C">
      <w:r>
        <w:t xml:space="preserve">Leave the </w:t>
      </w:r>
      <w:r>
        <w:rPr>
          <w:i/>
        </w:rPr>
        <w:t>Where</w:t>
      </w:r>
      <w:r>
        <w:t xml:space="preserve">, </w:t>
      </w:r>
      <w:r>
        <w:rPr>
          <w:i/>
        </w:rPr>
        <w:t>When, What</w:t>
      </w:r>
      <w:r>
        <w:t xml:space="preserve"> tabs to their default settings.</w:t>
      </w:r>
    </w:p>
    <w:p w14:paraId="15DAE0F1" w14:textId="77777777" w:rsidR="002F0BFE" w:rsidRDefault="0047240C">
      <w:r>
        <w:t xml:space="preserve">In the </w:t>
      </w:r>
      <w:r>
        <w:rPr>
          <w:i/>
        </w:rPr>
        <w:t>Which</w:t>
      </w:r>
      <w:r>
        <w:t xml:space="preserve"> tab, check </w:t>
      </w:r>
      <w:r>
        <w:rPr>
          <w:noProof/>
          <w:lang w:eastAsia="en-CA"/>
        </w:rPr>
        <w:drawing>
          <wp:inline distT="0" distB="0" distL="0" distR="0" wp14:anchorId="349EC424" wp14:editId="49D7661B">
            <wp:extent cx="147959" cy="147959"/>
            <wp:effectExtent l="0" t="0" r="4441" b="4441"/>
            <wp:docPr id="156" name="Picture 56"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t xml:space="preserve"> the “</w:t>
      </w:r>
      <w:r>
        <w:rPr>
          <w:rFonts w:ascii="Courier New" w:hAnsi="Courier New" w:cs="Courier New"/>
        </w:rPr>
        <w:t>Select variables</w:t>
      </w:r>
      <w:r>
        <w:t xml:space="preserve">” checkbox and then, check </w:t>
      </w:r>
      <w:r>
        <w:rPr>
          <w:noProof/>
          <w:lang w:eastAsia="en-CA"/>
        </w:rPr>
        <w:drawing>
          <wp:inline distT="0" distB="0" distL="0" distR="0" wp14:anchorId="6774E928" wp14:editId="0B218B16">
            <wp:extent cx="147959" cy="147959"/>
            <wp:effectExtent l="0" t="0" r="4441" b="4441"/>
            <wp:docPr id="157" name="Picture 57"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t xml:space="preserve"> </w:t>
      </w:r>
      <w:r>
        <w:rPr>
          <w:rFonts w:ascii="Courier New" w:hAnsi="Courier New" w:cs="Courier New"/>
        </w:rPr>
        <w:t>L3</w:t>
      </w:r>
      <w:r>
        <w:t xml:space="preserve">, </w:t>
      </w:r>
      <w:r>
        <w:rPr>
          <w:rFonts w:ascii="Courier New" w:hAnsi="Courier New" w:cs="Courier New"/>
        </w:rPr>
        <w:t>L4</w:t>
      </w:r>
      <w:r>
        <w:t xml:space="preserve"> and </w:t>
      </w:r>
      <w:r>
        <w:rPr>
          <w:rFonts w:ascii="Courier New" w:hAnsi="Courier New" w:cs="Courier New"/>
        </w:rPr>
        <w:t>Pupae.</w:t>
      </w:r>
    </w:p>
    <w:p w14:paraId="08F448EF" w14:textId="77777777" w:rsidR="002F0BFE" w:rsidRDefault="0047240C">
      <w:pPr>
        <w:jc w:val="both"/>
      </w:pPr>
      <w:r>
        <w:t xml:space="preserve">In the </w:t>
      </w:r>
      <w:r>
        <w:rPr>
          <w:i/>
        </w:rPr>
        <w:t>How</w:t>
      </w:r>
      <w:r>
        <w:t xml:space="preserve"> tab, check </w:t>
      </w:r>
      <w:r>
        <w:rPr>
          <w:noProof/>
          <w:lang w:eastAsia="en-CA"/>
        </w:rPr>
        <w:drawing>
          <wp:inline distT="0" distB="0" distL="0" distR="0" wp14:anchorId="20E17F85" wp14:editId="05E5D175">
            <wp:extent cx="147959" cy="147959"/>
            <wp:effectExtent l="0" t="0" r="4441" b="4441"/>
            <wp:docPr id="158" name="Picture 58"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t xml:space="preserve"> the “</w:t>
      </w:r>
      <w:r>
        <w:rPr>
          <w:rFonts w:ascii="Courier New" w:hAnsi="Courier New" w:cs="Courier New"/>
        </w:rPr>
        <w:t>Define time transformation</w:t>
      </w:r>
      <w:r>
        <w:t>” checkbox and select the “</w:t>
      </w:r>
      <w:r>
        <w:rPr>
          <w:rFonts w:ascii="Courier New" w:hAnsi="Courier New" w:cs="Courier New"/>
        </w:rPr>
        <w:t>Event</w:t>
      </w:r>
      <w:r>
        <w:t xml:space="preserve">” radio button. </w:t>
      </w:r>
      <w:r>
        <w:rPr>
          <w:iCs/>
        </w:rPr>
        <w:t>Select “</w:t>
      </w:r>
      <w:r>
        <w:rPr>
          <w:rFonts w:ascii="Courier New" w:hAnsi="Courier New" w:cs="Courier New"/>
          <w:iCs/>
        </w:rPr>
        <w:t>Time when variables are maximum</w:t>
      </w:r>
      <w:r>
        <w:rPr>
          <w:iCs/>
        </w:rPr>
        <w:t xml:space="preserve">” from the drop-down list and </w:t>
      </w:r>
      <w:r>
        <w:t>click OK to save.</w:t>
      </w:r>
    </w:p>
    <w:p w14:paraId="1E9EA1F6" w14:textId="6F16BCEB" w:rsidR="002F0BFE" w:rsidRDefault="002F0BFE"/>
    <w:p w14:paraId="46B8297E" w14:textId="4EFCD9EE" w:rsidR="002F0BFE" w:rsidRDefault="002F0BFE"/>
    <w:p w14:paraId="221C996C" w14:textId="6BA04781" w:rsidR="002F0BFE" w:rsidRDefault="002D119B" w:rsidP="00270473">
      <w:pPr>
        <w:pStyle w:val="Titre2"/>
      </w:pPr>
      <w:bookmarkStart w:id="143" w:name="_Toc487030133"/>
      <w:bookmarkStart w:id="144" w:name="_Toc46901536"/>
      <w:r>
        <w:rPr>
          <w:noProof/>
          <w:lang w:eastAsia="en-CA"/>
        </w:rPr>
        <w:drawing>
          <wp:anchor distT="0" distB="0" distL="114300" distR="114300" simplePos="0" relativeHeight="251699200" behindDoc="0" locked="0" layoutInCell="1" allowOverlap="1" wp14:anchorId="28146421" wp14:editId="2AE90BBA">
            <wp:simplePos x="0" y="0"/>
            <wp:positionH relativeFrom="margin">
              <wp:align>right</wp:align>
            </wp:positionH>
            <wp:positionV relativeFrom="paragraph">
              <wp:posOffset>262233</wp:posOffset>
            </wp:positionV>
            <wp:extent cx="2934335" cy="2219325"/>
            <wp:effectExtent l="0" t="0" r="0" b="9525"/>
            <wp:wrapTight wrapText="bothSides">
              <wp:wrapPolygon edited="0">
                <wp:start x="0" y="0"/>
                <wp:lineTo x="0" y="21507"/>
                <wp:lineTo x="21455" y="21507"/>
                <wp:lineTo x="21455" y="0"/>
                <wp:lineTo x="0" y="0"/>
              </wp:wrapPolygon>
            </wp:wrapTight>
            <wp:docPr id="161" name="Picture 1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934335" cy="22193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7240C">
        <w:t>Step 5: Defining a function Analysis</w:t>
      </w:r>
      <w:bookmarkEnd w:id="143"/>
      <w:bookmarkEnd w:id="144"/>
    </w:p>
    <w:p w14:paraId="3E36851F" w14:textId="3B28FB2A" w:rsidR="002F0BFE" w:rsidRDefault="0047240C">
      <w:r>
        <w:t xml:space="preserve">Select an analysis (in this case, </w:t>
      </w:r>
      <w:r>
        <w:rPr>
          <w:rFonts w:ascii="Courier New" w:hAnsi="Courier New" w:cs="Courier New"/>
        </w:rPr>
        <w:t>Analysis</w:t>
      </w:r>
      <w:r>
        <w:t>) to which you want to add a function analysis and click the Add Model function analysis button</w:t>
      </w:r>
      <w:r>
        <w:rPr>
          <w:noProof/>
          <w:lang w:eastAsia="en-CA"/>
        </w:rPr>
        <w:drawing>
          <wp:inline distT="0" distB="0" distL="0" distR="0" wp14:anchorId="5A1A9DD5" wp14:editId="4A25D2CA">
            <wp:extent cx="138431" cy="138431"/>
            <wp:effectExtent l="0" t="0" r="0" b="0"/>
            <wp:docPr id="160" name="Picture 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38431" cy="138431"/>
                    </a:xfrm>
                    <a:prstGeom prst="rect">
                      <a:avLst/>
                    </a:prstGeom>
                    <a:noFill/>
                    <a:ln>
                      <a:noFill/>
                      <a:prstDash/>
                    </a:ln>
                  </pic:spPr>
                </pic:pic>
              </a:graphicData>
            </a:graphic>
          </wp:inline>
        </w:drawing>
      </w:r>
      <w:r>
        <w:t>.</w:t>
      </w:r>
    </w:p>
    <w:p w14:paraId="4C9DDBA4" w14:textId="1E37D175" w:rsidR="002F0BFE" w:rsidRDefault="002F0BFE">
      <w:pPr>
        <w:jc w:val="both"/>
      </w:pPr>
    </w:p>
    <w:p w14:paraId="5EFFF333" w14:textId="1D5CBDAD" w:rsidR="002F0BFE" w:rsidRDefault="0047240C">
      <w:pPr>
        <w:jc w:val="both"/>
      </w:pPr>
      <w:r>
        <w:t xml:space="preserve">Type </w:t>
      </w:r>
      <w:r>
        <w:rPr>
          <w:rFonts w:ascii="Courier New" w:hAnsi="Courier New" w:cs="Courier New"/>
          <w:iCs/>
        </w:rPr>
        <w:t xml:space="preserve">JDay </w:t>
      </w:r>
      <w:r>
        <w:rPr>
          <w:iCs/>
        </w:rPr>
        <w:t xml:space="preserve">in the </w:t>
      </w:r>
      <w:r>
        <w:rPr>
          <w:b/>
          <w:iCs/>
        </w:rPr>
        <w:t>Name</w:t>
      </w:r>
      <w:r>
        <w:rPr>
          <w:iCs/>
        </w:rPr>
        <w:t xml:space="preserve"> field,</w:t>
      </w:r>
      <w:r>
        <w:rPr>
          <w:rFonts w:ascii="Courier New" w:hAnsi="Courier New" w:cs="Courier New"/>
          <w:iCs/>
        </w:rPr>
        <w:t xml:space="preserve"> </w:t>
      </w:r>
      <w:r>
        <w:t>this name will appear in the Project window.</w:t>
      </w:r>
    </w:p>
    <w:p w14:paraId="1C21D674" w14:textId="57F763D6" w:rsidR="002F0BFE" w:rsidRDefault="0047240C">
      <w:pPr>
        <w:jc w:val="both"/>
      </w:pPr>
      <w:r>
        <w:t>Double-click the available variables to move them to Equation.</w:t>
      </w:r>
    </w:p>
    <w:p w14:paraId="592CDB55" w14:textId="48BDE055" w:rsidR="002F0BFE" w:rsidRDefault="002D119B">
      <w:pPr>
        <w:jc w:val="both"/>
      </w:pPr>
      <w:r>
        <w:rPr>
          <w:noProof/>
          <w:lang w:eastAsia="en-CA"/>
        </w:rPr>
        <w:drawing>
          <wp:anchor distT="0" distB="0" distL="114300" distR="114300" simplePos="0" relativeHeight="251698176" behindDoc="0" locked="0" layoutInCell="1" allowOverlap="1" wp14:anchorId="5CA13B8F" wp14:editId="2B94A022">
            <wp:simplePos x="0" y="0"/>
            <wp:positionH relativeFrom="margin">
              <wp:posOffset>-635</wp:posOffset>
            </wp:positionH>
            <wp:positionV relativeFrom="paragraph">
              <wp:posOffset>7050</wp:posOffset>
            </wp:positionV>
            <wp:extent cx="1570355" cy="1393825"/>
            <wp:effectExtent l="0" t="0" r="0" b="0"/>
            <wp:wrapTight wrapText="bothSides">
              <wp:wrapPolygon edited="0">
                <wp:start x="0" y="0"/>
                <wp:lineTo x="0" y="21256"/>
                <wp:lineTo x="21224" y="21256"/>
                <wp:lineTo x="21224" y="0"/>
                <wp:lineTo x="0" y="0"/>
              </wp:wrapPolygon>
            </wp:wrapTight>
            <wp:docPr id="159" name="Picture 1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rcRect b="19062"/>
                    <a:stretch>
                      <a:fillRect/>
                    </a:stretch>
                  </pic:blipFill>
                  <pic:spPr>
                    <a:xfrm>
                      <a:off x="0" y="0"/>
                      <a:ext cx="1570355" cy="13938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7240C">
        <w:t>For each variable add JDay in the equation and change temporal type to Atemporal (JDay function convert date normal to Julian day number, click Help button for more function and detail).</w:t>
      </w:r>
    </w:p>
    <w:p w14:paraId="28E738C0" w14:textId="77777777" w:rsidR="002F0BFE" w:rsidRDefault="002F0BFE">
      <w:pPr>
        <w:jc w:val="both"/>
      </w:pPr>
    </w:p>
    <w:p w14:paraId="4978F4AB" w14:textId="77777777" w:rsidR="002F0BFE" w:rsidRDefault="002F0BFE"/>
    <w:p w14:paraId="404F1292" w14:textId="77777777" w:rsidR="002F0BFE" w:rsidRDefault="002F0BFE"/>
    <w:p w14:paraId="34884BB3" w14:textId="1344FC95" w:rsidR="002F0BFE" w:rsidRDefault="002D119B">
      <w:r>
        <w:rPr>
          <w:noProof/>
          <w:lang w:eastAsia="en-CA"/>
        </w:rPr>
        <w:lastRenderedPageBreak/>
        <w:drawing>
          <wp:anchor distT="0" distB="0" distL="114300" distR="114300" simplePos="0" relativeHeight="251700224" behindDoc="0" locked="0" layoutInCell="1" allowOverlap="1" wp14:anchorId="335D1F10" wp14:editId="3E8A828E">
            <wp:simplePos x="0" y="0"/>
            <wp:positionH relativeFrom="margin">
              <wp:align>right</wp:align>
            </wp:positionH>
            <wp:positionV relativeFrom="paragraph">
              <wp:posOffset>133262</wp:posOffset>
            </wp:positionV>
            <wp:extent cx="2905125" cy="2268220"/>
            <wp:effectExtent l="0" t="0" r="9525" b="0"/>
            <wp:wrapTight wrapText="bothSides">
              <wp:wrapPolygon edited="0">
                <wp:start x="0" y="0"/>
                <wp:lineTo x="0" y="21406"/>
                <wp:lineTo x="21529" y="21406"/>
                <wp:lineTo x="21529" y="0"/>
                <wp:lineTo x="0" y="0"/>
              </wp:wrapPolygon>
            </wp:wrapTight>
            <wp:docPr id="162" name="Picture 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05125" cy="226822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6BCCD1A4" w14:textId="77777777" w:rsidR="002F0BFE" w:rsidRDefault="002F0BFE"/>
    <w:p w14:paraId="2B936296" w14:textId="5A66C776" w:rsidR="002F0BFE" w:rsidRDefault="0047240C" w:rsidP="00270473">
      <w:pPr>
        <w:pStyle w:val="Titre2"/>
      </w:pPr>
      <w:bookmarkStart w:id="145" w:name="_Toc487030134"/>
      <w:bookmarkStart w:id="146" w:name="_Toc46901537"/>
      <w:r>
        <w:t>Step 6: Defining a mapping</w:t>
      </w:r>
      <w:bookmarkEnd w:id="145"/>
      <w:bookmarkEnd w:id="146"/>
      <w:r>
        <w:t xml:space="preserve"> </w:t>
      </w:r>
    </w:p>
    <w:p w14:paraId="5039DE72" w14:textId="50ECDC00" w:rsidR="002F0BFE" w:rsidRDefault="0047240C">
      <w:pPr>
        <w:jc w:val="both"/>
      </w:pPr>
      <w:r>
        <w:rPr>
          <w:lang w:val="en-US"/>
        </w:rPr>
        <w:t xml:space="preserve">In this step we will follow the same procedure as in example 3 step 3, select </w:t>
      </w:r>
      <w:ins w:id="147" w:author="St-Amant, Rémi" w:date="2020-08-05T14:47:00Z">
        <w:r w:rsidR="008C1E3E">
          <w:rPr>
            <w:lang w:val="en-US"/>
          </w:rPr>
          <w:t xml:space="preserve">“Universal Kriging” as Interpolation method and select the Input DEM </w:t>
        </w:r>
      </w:ins>
      <w:del w:id="148" w:author="St-Amant, Rémi" w:date="2020-08-05T14:47:00Z">
        <w:r w:rsidDel="008C1E3E">
          <w:rPr>
            <w:lang w:val="en-US"/>
          </w:rPr>
          <w:delText xml:space="preserve">a </w:delText>
        </w:r>
      </w:del>
      <w:r>
        <w:rPr>
          <w:lang w:val="en-US"/>
        </w:rPr>
        <w:t>“</w:t>
      </w:r>
      <w:r>
        <w:rPr>
          <w:rFonts w:ascii="Courier New" w:hAnsi="Courier New" w:cs="Courier New"/>
          <w:iCs/>
        </w:rPr>
        <w:t>Newfoundlamd 30S.tif</w:t>
      </w:r>
      <w:r>
        <w:t>”</w:t>
      </w:r>
      <w:del w:id="149" w:author="St-Amant, Rémi" w:date="2020-08-05T14:47:00Z">
        <w:r w:rsidDel="008C1E3E">
          <w:delText xml:space="preserve"> </w:delText>
        </w:r>
        <w:r w:rsidDel="008C1E3E">
          <w:rPr>
            <w:lang w:val="en-US"/>
          </w:rPr>
          <w:delText>from</w:delText>
        </w:r>
        <w:r w:rsidDel="008C1E3E">
          <w:rPr>
            <w:szCs w:val="24"/>
          </w:rPr>
          <w:delText xml:space="preserve"> the drop-down list next to the </w:delText>
        </w:r>
        <w:r w:rsidDel="008C1E3E">
          <w:rPr>
            <w:b/>
            <w:bCs/>
            <w:szCs w:val="24"/>
          </w:rPr>
          <w:delText>Input DEM</w:delText>
        </w:r>
        <w:r w:rsidDel="008C1E3E">
          <w:rPr>
            <w:szCs w:val="24"/>
          </w:rPr>
          <w:delText xml:space="preserve"> field</w:delText>
        </w:r>
      </w:del>
      <w:r>
        <w:rPr>
          <w:szCs w:val="24"/>
        </w:rPr>
        <w:t>.</w:t>
      </w:r>
    </w:p>
    <w:p w14:paraId="57179FF7" w14:textId="0B535697" w:rsidR="002F0BFE" w:rsidRDefault="002F0BFE">
      <w:pPr>
        <w:rPr>
          <w:lang w:val="en-US"/>
        </w:rPr>
      </w:pPr>
    </w:p>
    <w:p w14:paraId="7E1DDAAE" w14:textId="2A0D9632" w:rsidR="00777CD9" w:rsidRDefault="00777CD9">
      <w:pPr>
        <w:rPr>
          <w:lang w:val="en-US"/>
        </w:rPr>
      </w:pPr>
    </w:p>
    <w:p w14:paraId="6647CF42" w14:textId="31107382" w:rsidR="00777CD9" w:rsidRDefault="00777CD9">
      <w:pPr>
        <w:rPr>
          <w:lang w:val="en-US"/>
        </w:rPr>
      </w:pPr>
    </w:p>
    <w:p w14:paraId="306667F1" w14:textId="4A0CEDBA" w:rsidR="00DC1469" w:rsidRDefault="00DC1469">
      <w:pPr>
        <w:rPr>
          <w:lang w:val="en-US"/>
        </w:rPr>
      </w:pPr>
    </w:p>
    <w:p w14:paraId="7D130610" w14:textId="1A2F6AB0" w:rsidR="00DC1469" w:rsidRDefault="00DC1469">
      <w:pPr>
        <w:rPr>
          <w:lang w:val="en-US"/>
        </w:rPr>
      </w:pPr>
    </w:p>
    <w:p w14:paraId="0F4CCEFE" w14:textId="23B4856D" w:rsidR="00DC1469" w:rsidRDefault="00DC1469">
      <w:pPr>
        <w:rPr>
          <w:lang w:val="en-US"/>
        </w:rPr>
      </w:pPr>
    </w:p>
    <w:p w14:paraId="4060BDCB" w14:textId="2F37317C" w:rsidR="002F0BFE" w:rsidRDefault="0047240C" w:rsidP="00270473">
      <w:pPr>
        <w:pStyle w:val="Titre2"/>
      </w:pPr>
      <w:bookmarkStart w:id="150" w:name="_Toc487030135"/>
      <w:bookmarkStart w:id="151" w:name="_Toc46901538"/>
      <w:r>
        <w:t xml:space="preserve">Step 7: </w:t>
      </w:r>
      <w:del w:id="152" w:author="St-Amant, Rémi" w:date="2020-08-06T12:08:00Z">
        <w:r w:rsidDel="002D119B">
          <w:delText xml:space="preserve">Run </w:delText>
        </w:r>
      </w:del>
      <w:ins w:id="153" w:author="St-Amant, Rémi" w:date="2020-08-06T12:08:00Z">
        <w:r w:rsidR="002D119B">
          <w:t>Execute</w:t>
        </w:r>
        <w:r w:rsidR="002D119B">
          <w:t xml:space="preserve"> </w:t>
        </w:r>
      </w:ins>
      <w:r>
        <w:t>and Viewing the maps</w:t>
      </w:r>
      <w:bookmarkEnd w:id="150"/>
      <w:bookmarkEnd w:id="151"/>
      <w:r>
        <w:t xml:space="preserve"> </w:t>
      </w:r>
    </w:p>
    <w:p w14:paraId="5A5DE046" w14:textId="70868578" w:rsidR="002F0BFE" w:rsidRDefault="0047240C">
      <w:pPr>
        <w:jc w:val="both"/>
      </w:pPr>
      <w:r>
        <w:t xml:space="preserve">Uncheck </w:t>
      </w:r>
      <w:r>
        <w:rPr>
          <w:noProof/>
          <w:lang w:eastAsia="en-CA"/>
        </w:rPr>
        <w:drawing>
          <wp:inline distT="0" distB="0" distL="0" distR="0" wp14:anchorId="37F74F0A" wp14:editId="259FFA7E">
            <wp:extent cx="147959" cy="147959"/>
            <wp:effectExtent l="0" t="0" r="4441" b="4441"/>
            <wp:docPr id="164" name="Picture 76" descr="Un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rcRect/>
                    <a:stretch>
                      <a:fillRect/>
                    </a:stretch>
                  </pic:blipFill>
                  <pic:spPr>
                    <a:xfrm>
                      <a:off x="0" y="0"/>
                      <a:ext cx="147959" cy="147959"/>
                    </a:xfrm>
                    <a:prstGeom prst="rect">
                      <a:avLst/>
                    </a:prstGeom>
                    <a:noFill/>
                    <a:ln>
                      <a:noFill/>
                      <a:prstDash/>
                    </a:ln>
                  </pic:spPr>
                </pic:pic>
              </a:graphicData>
            </a:graphic>
          </wp:inline>
        </w:drawing>
      </w:r>
      <w:r>
        <w:t xml:space="preserve"> all Project components except the current </w:t>
      </w:r>
      <w:ins w:id="154" w:author="St-Amant, Rémi" w:date="2020-08-06T12:20:00Z">
        <w:r w:rsidR="00001827">
          <w:t xml:space="preserve">example components </w:t>
        </w:r>
      </w:ins>
      <w:del w:id="155" w:author="St-Amant, Rémi" w:date="2020-08-06T12:21:00Z">
        <w:r w:rsidDel="00001827">
          <w:delText>weather generation  (Current weather), Model Execution(HemlockLooper), analysis (Analysis), function analysis(JDay) and mapping (</w:delText>
        </w:r>
        <w:r w:rsidDel="00001827">
          <w:rPr>
            <w:iCs/>
          </w:rPr>
          <w:delText>EX</w:delText>
        </w:r>
        <w:r w:rsidDel="00001827">
          <w:rPr>
            <w:rFonts w:ascii="Courier New" w:hAnsi="Courier New" w:cs="Courier New"/>
            <w:iCs/>
          </w:rPr>
          <w:delText>)</w:delText>
        </w:r>
        <w:r w:rsidDel="00001827">
          <w:delText xml:space="preserve"> then, </w:delText>
        </w:r>
      </w:del>
      <w:ins w:id="156" w:author="St-Amant, Rémi" w:date="2020-08-06T12:21:00Z">
        <w:r w:rsidR="00001827">
          <w:t xml:space="preserve">and </w:t>
        </w:r>
      </w:ins>
      <w:r>
        <w:t>Execute (</w:t>
      </w:r>
      <w:r>
        <w:rPr>
          <w:noProof/>
          <w:lang w:eastAsia="en-CA"/>
        </w:rPr>
        <w:drawing>
          <wp:inline distT="0" distB="0" distL="0" distR="0" wp14:anchorId="05596EAC" wp14:editId="52F7671E">
            <wp:extent cx="138431" cy="138431"/>
            <wp:effectExtent l="0" t="0" r="0" b="0"/>
            <wp:docPr id="165" name="Picture 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38431" cy="138431"/>
                    </a:xfrm>
                    <a:prstGeom prst="rect">
                      <a:avLst/>
                    </a:prstGeom>
                    <a:noFill/>
                    <a:ln>
                      <a:noFill/>
                      <a:prstDash/>
                    </a:ln>
                  </pic:spPr>
                </pic:pic>
              </a:graphicData>
            </a:graphic>
          </wp:inline>
        </w:drawing>
      </w:r>
      <w:r>
        <w:t xml:space="preserve">) your project. </w:t>
      </w:r>
    </w:p>
    <w:p w14:paraId="5E71BADD" w14:textId="45E27D0F" w:rsidR="002F0BFE" w:rsidDel="00001827" w:rsidRDefault="002F0BFE">
      <w:pPr>
        <w:jc w:val="both"/>
        <w:rPr>
          <w:del w:id="157" w:author="St-Amant, Rémi" w:date="2020-08-06T12:21:00Z"/>
        </w:rPr>
      </w:pPr>
    </w:p>
    <w:p w14:paraId="4C1A9D88" w14:textId="43930044" w:rsidR="002F0BFE" w:rsidRDefault="007A41A1">
      <w:pPr>
        <w:jc w:val="both"/>
      </w:pPr>
      <w:del w:id="158" w:author="St-Amant, Rémi" w:date="2020-08-06T12:09:00Z">
        <w:r w:rsidDel="002D119B">
          <w:rPr>
            <w:noProof/>
            <w:lang w:eastAsia="en-CA"/>
          </w:rPr>
          <w:drawing>
            <wp:anchor distT="0" distB="0" distL="114300" distR="114300" simplePos="0" relativeHeight="251701248" behindDoc="0" locked="0" layoutInCell="1" allowOverlap="1" wp14:anchorId="783BD14C" wp14:editId="797DFABB">
              <wp:simplePos x="0" y="0"/>
              <wp:positionH relativeFrom="margin">
                <wp:align>right</wp:align>
              </wp:positionH>
              <wp:positionV relativeFrom="paragraph">
                <wp:posOffset>1948</wp:posOffset>
              </wp:positionV>
              <wp:extent cx="1576070" cy="1494155"/>
              <wp:effectExtent l="0" t="0" r="5080" b="0"/>
              <wp:wrapTight wrapText="bothSides">
                <wp:wrapPolygon edited="0">
                  <wp:start x="0" y="0"/>
                  <wp:lineTo x="0" y="21205"/>
                  <wp:lineTo x="21409" y="21205"/>
                  <wp:lineTo x="21409" y="0"/>
                  <wp:lineTo x="0" y="0"/>
                </wp:wrapPolygon>
              </wp:wrapTight>
              <wp:docPr id="163" name="Picture 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576070" cy="149415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del>
      <w:r w:rsidR="0047240C">
        <w:t xml:space="preserve">The results will be shown in the </w:t>
      </w:r>
      <w:r w:rsidR="0047240C">
        <w:rPr>
          <w:i/>
        </w:rPr>
        <w:t>Data</w:t>
      </w:r>
      <w:r w:rsidR="0047240C">
        <w:t xml:space="preserve"> tab of the main window.</w:t>
      </w:r>
    </w:p>
    <w:p w14:paraId="341A3DCD" w14:textId="74D1A592" w:rsidR="002F0BFE" w:rsidRDefault="002F0BFE">
      <w:pPr>
        <w:jc w:val="both"/>
      </w:pPr>
    </w:p>
    <w:p w14:paraId="6DC1C1AE" w14:textId="78EB1AD5" w:rsidR="002F0BFE" w:rsidDel="002D119B" w:rsidRDefault="0047240C">
      <w:pPr>
        <w:jc w:val="both"/>
        <w:rPr>
          <w:del w:id="159" w:author="St-Amant, Rémi" w:date="2020-08-06T12:08:00Z"/>
          <w:u w:val="single"/>
        </w:rPr>
      </w:pPr>
      <w:del w:id="160" w:author="St-Amant, Rémi" w:date="2020-08-06T12:08:00Z">
        <w:r w:rsidDel="002D119B">
          <w:rPr>
            <w:u w:val="single"/>
          </w:rPr>
          <w:delText>Viewing the maps:</w:delText>
        </w:r>
      </w:del>
    </w:p>
    <w:p w14:paraId="3D3012BE" w14:textId="2554DED0" w:rsidR="002F0BFE" w:rsidDel="002D119B" w:rsidRDefault="002F0BFE">
      <w:pPr>
        <w:jc w:val="both"/>
        <w:rPr>
          <w:del w:id="161" w:author="St-Amant, Rémi" w:date="2020-08-06T12:08:00Z"/>
        </w:rPr>
      </w:pPr>
    </w:p>
    <w:p w14:paraId="784BD777" w14:textId="7B44C747" w:rsidR="002F0BFE" w:rsidRDefault="0047240C">
      <w:pPr>
        <w:jc w:val="both"/>
      </w:pPr>
      <w:r>
        <w:t xml:space="preserve">As in the example 3, </w:t>
      </w:r>
      <w:del w:id="162" w:author="St-Amant, Rémi" w:date="2020-08-06T12:10:00Z">
        <w:r w:rsidDel="002D119B">
          <w:delText>right click on the mapping component “</w:delText>
        </w:r>
        <w:r w:rsidDel="002D119B">
          <w:rPr>
            <w:iCs/>
          </w:rPr>
          <w:delText>Mapping”</w:delText>
        </w:r>
        <w:r w:rsidDel="002D119B">
          <w:delText xml:space="preserve"> and select “</w:delText>
        </w:r>
        <w:r w:rsidDel="002D119B">
          <w:rPr>
            <w:rFonts w:ascii="Courier New" w:hAnsi="Courier New" w:cs="Courier New"/>
          </w:rPr>
          <w:delText>Show Output Map(s)</w:delText>
        </w:r>
        <w:r w:rsidDel="002D119B">
          <w:delText>” in the pop-up menu that appears</w:delText>
        </w:r>
      </w:del>
      <w:ins w:id="163" w:author="St-Amant, Rémi" w:date="2020-08-06T12:10:00Z">
        <w:r w:rsidR="002D119B">
          <w:t>drag the map into QGIS</w:t>
        </w:r>
      </w:ins>
      <w:ins w:id="164" w:author="St-Amant, Rémi" w:date="2020-08-06T12:21:00Z">
        <w:r w:rsidR="00001827">
          <w:t xml:space="preserve"> to visualise it</w:t>
        </w:r>
      </w:ins>
      <w:r>
        <w:t xml:space="preserve">. </w:t>
      </w:r>
      <w:del w:id="165" w:author="St-Amant, Rémi" w:date="2020-08-06T12:11:00Z">
        <w:r w:rsidDel="002D119B">
          <w:delText xml:space="preserve">This will send the event map to the ShowMap software. </w:delText>
        </w:r>
      </w:del>
    </w:p>
    <w:p w14:paraId="1095E546" w14:textId="6FD6E34A" w:rsidR="002F0BFE" w:rsidRDefault="002F0BFE">
      <w:pPr>
        <w:jc w:val="both"/>
      </w:pPr>
    </w:p>
    <w:p w14:paraId="6BFED24A" w14:textId="593AFF80" w:rsidR="00DC1469" w:rsidRDefault="00DC1469">
      <w:pPr>
        <w:jc w:val="both"/>
      </w:pPr>
    </w:p>
    <w:p w14:paraId="04D40392" w14:textId="2537562A" w:rsidR="00DC1469" w:rsidRDefault="00DC1469">
      <w:pPr>
        <w:jc w:val="both"/>
      </w:pPr>
    </w:p>
    <w:p w14:paraId="6BB637C7" w14:textId="71895286" w:rsidR="00DC1469" w:rsidRDefault="00DC1469">
      <w:pPr>
        <w:jc w:val="both"/>
      </w:pPr>
    </w:p>
    <w:p w14:paraId="2C055C23" w14:textId="4768B0BC" w:rsidR="00DC1469" w:rsidRDefault="006D4F11" w:rsidP="00DC1469">
      <w:pPr>
        <w:pStyle w:val="Titre2"/>
      </w:pPr>
      <w:bookmarkStart w:id="166" w:name="_Toc46901539"/>
      <w:r w:rsidRPr="008D78D4">
        <w:rPr>
          <w:noProof/>
          <w:lang w:eastAsia="en-CA"/>
        </w:rPr>
        <w:drawing>
          <wp:anchor distT="0" distB="0" distL="114300" distR="114300" simplePos="0" relativeHeight="251745280" behindDoc="0" locked="0" layoutInCell="1" allowOverlap="1" wp14:anchorId="0BB16747" wp14:editId="3FFB49D0">
            <wp:simplePos x="0" y="0"/>
            <wp:positionH relativeFrom="margin">
              <wp:align>right</wp:align>
            </wp:positionH>
            <wp:positionV relativeFrom="paragraph">
              <wp:posOffset>287239</wp:posOffset>
            </wp:positionV>
            <wp:extent cx="3273425" cy="2623185"/>
            <wp:effectExtent l="0" t="0" r="3175" b="5715"/>
            <wp:wrapSquare wrapText="bothSides"/>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273425" cy="2623185"/>
                    </a:xfrm>
                    <a:prstGeom prst="rect">
                      <a:avLst/>
                    </a:prstGeom>
                  </pic:spPr>
                </pic:pic>
              </a:graphicData>
            </a:graphic>
            <wp14:sizeRelH relativeFrom="margin">
              <wp14:pctWidth>0</wp14:pctWidth>
            </wp14:sizeRelH>
            <wp14:sizeRelV relativeFrom="margin">
              <wp14:pctHeight>0</wp14:pctHeight>
            </wp14:sizeRelV>
          </wp:anchor>
        </w:drawing>
      </w:r>
      <w:r w:rsidR="00DC1469">
        <w:t>Step 8: Addin</w:t>
      </w:r>
      <w:r w:rsidR="004F167E">
        <w:t>g</w:t>
      </w:r>
      <w:r w:rsidR="00DC1469">
        <w:t xml:space="preserve"> event (date) mapping</w:t>
      </w:r>
      <w:bookmarkEnd w:id="166"/>
      <w:r w:rsidR="00DC1469">
        <w:t xml:space="preserve"> </w:t>
      </w:r>
    </w:p>
    <w:p w14:paraId="7D4E1259" w14:textId="3C8756E9" w:rsidR="00DC1469" w:rsidRPr="004F167E" w:rsidRDefault="00DC1469">
      <w:pPr>
        <w:jc w:val="both"/>
        <w:rPr>
          <w:lang w:val="en-US"/>
        </w:rPr>
      </w:pPr>
      <w:r>
        <w:rPr>
          <w:lang w:val="en-US"/>
        </w:rPr>
        <w:t>Select Peak analys</w:t>
      </w:r>
      <w:r w:rsidR="004F167E">
        <w:rPr>
          <w:lang w:val="en-US"/>
        </w:rPr>
        <w:t>i</w:t>
      </w:r>
      <w:r>
        <w:rPr>
          <w:lang w:val="en-US"/>
        </w:rPr>
        <w:t>s compo</w:t>
      </w:r>
      <w:r w:rsidR="004F167E">
        <w:rPr>
          <w:lang w:val="en-US"/>
        </w:rPr>
        <w:t xml:space="preserve">nent and Add Mapping. The total number of maps created will be three (1 parameter x 1 replication x 1 times x 3 variables). Enter “Date Mapping” for the </w:t>
      </w:r>
      <w:r w:rsidR="004F167E" w:rsidRPr="0076021A">
        <w:rPr>
          <w:b/>
          <w:lang w:val="en-US"/>
        </w:rPr>
        <w:t>Name</w:t>
      </w:r>
      <w:r w:rsidR="004F167E">
        <w:rPr>
          <w:b/>
          <w:lang w:val="en-US"/>
        </w:rPr>
        <w:t xml:space="preserve">, </w:t>
      </w:r>
      <w:r w:rsidR="004F167E">
        <w:rPr>
          <w:lang w:val="en-US"/>
        </w:rPr>
        <w:t>this will be displayed in the project window. From the drop-down menus select “Universal Krigin</w:t>
      </w:r>
      <w:ins w:id="167" w:author="St-Amant, Rémi" w:date="2020-08-07T09:37:00Z">
        <w:r w:rsidR="006D4F11">
          <w:rPr>
            <w:lang w:val="en-US"/>
          </w:rPr>
          <w:t>g</w:t>
        </w:r>
      </w:ins>
      <w:r w:rsidR="004F167E">
        <w:rPr>
          <w:lang w:val="en-US"/>
        </w:rPr>
        <w:t xml:space="preserve">” for the Interpolation Method and “Newfoundland 30s.tif” for the Input DEM. In the section for Output Map Name, </w:t>
      </w:r>
      <w:del w:id="168" w:author="St-Amant, Rémi" w:date="2020-08-07T09:37:00Z">
        <w:r w:rsidR="004F167E" w:rsidDel="006D4F11">
          <w:rPr>
            <w:lang w:val="en-US"/>
          </w:rPr>
          <w:delText xml:space="preserve">delete %c, and </w:delText>
        </w:r>
      </w:del>
      <w:r w:rsidR="004F167E">
        <w:rPr>
          <w:lang w:val="en-US"/>
        </w:rPr>
        <w:t>enter “%v_%t(date)”. Click OK.</w:t>
      </w:r>
    </w:p>
    <w:p w14:paraId="56F421EC" w14:textId="66177BB3" w:rsidR="00DC1469" w:rsidRDefault="00DC1469">
      <w:pPr>
        <w:jc w:val="both"/>
        <w:rPr>
          <w:ins w:id="169" w:author="St-Amant, Rémi" w:date="2020-08-07T09:57:00Z"/>
          <w:lang w:val="en-US"/>
        </w:rPr>
      </w:pPr>
      <w:r>
        <w:rPr>
          <w:lang w:val="en-US"/>
        </w:rPr>
        <w:t>Click on Create a legend file</w:t>
      </w:r>
      <w:r w:rsidR="006B39EF">
        <w:rPr>
          <w:lang w:val="en-US"/>
        </w:rPr>
        <w:t xml:space="preserve">. Select Create QGIS style file. The two drop-down menus give options for Palette and Color. Select RdBu and Interpolated, respectively. Finally, enter Use mean as +/-1.5 and click OK to save. </w:t>
      </w:r>
    </w:p>
    <w:p w14:paraId="1F778D4C" w14:textId="77777777" w:rsidR="003D4E63" w:rsidRDefault="003D4E63">
      <w:pPr>
        <w:jc w:val="both"/>
        <w:rPr>
          <w:ins w:id="170" w:author="St-Amant, Rémi" w:date="2020-08-07T09:57:00Z"/>
          <w:lang w:val="en-US"/>
        </w:rPr>
      </w:pPr>
    </w:p>
    <w:p w14:paraId="2DF16828" w14:textId="28E97699" w:rsidR="003D4E63" w:rsidRDefault="003D4E63">
      <w:pPr>
        <w:jc w:val="both"/>
        <w:rPr>
          <w:lang w:val="en-US"/>
        </w:rPr>
      </w:pPr>
      <w:ins w:id="171" w:author="St-Amant, Rémi" w:date="2020-08-07T09:57:00Z">
        <w:r>
          <w:rPr>
            <w:lang w:val="en-US"/>
          </w:rPr>
          <w:t>Execute only the last map creation.</w:t>
        </w:r>
      </w:ins>
    </w:p>
    <w:p w14:paraId="35E167B2" w14:textId="266581D1" w:rsidR="00DC1469" w:rsidRDefault="00DC1469">
      <w:pPr>
        <w:jc w:val="both"/>
        <w:rPr>
          <w:lang w:val="en-US"/>
        </w:rPr>
      </w:pPr>
    </w:p>
    <w:p w14:paraId="0C6D480E" w14:textId="5D9A50FF" w:rsidR="00DC1469" w:rsidDel="006D4F11" w:rsidRDefault="005B07A3">
      <w:pPr>
        <w:jc w:val="both"/>
        <w:rPr>
          <w:del w:id="172" w:author="St-Amant, Rémi" w:date="2020-08-07T09:38:00Z"/>
          <w:lang w:val="en-US"/>
        </w:rPr>
      </w:pPr>
      <w:del w:id="173" w:author="St-Amant, Rémi" w:date="2020-08-07T09:38:00Z">
        <w:r w:rsidDel="006D4F11">
          <w:rPr>
            <w:noProof/>
            <w:lang w:eastAsia="en-CA"/>
          </w:rPr>
          <w:drawing>
            <wp:inline distT="0" distB="0" distL="0" distR="0" wp14:anchorId="59F7BC95" wp14:editId="100A88F5">
              <wp:extent cx="2050379" cy="1357086"/>
              <wp:effectExtent l="0" t="0" r="7620"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062250" cy="1364943"/>
                      </a:xfrm>
                      <a:prstGeom prst="rect">
                        <a:avLst/>
                      </a:prstGeom>
                    </pic:spPr>
                  </pic:pic>
                </a:graphicData>
              </a:graphic>
            </wp:inline>
          </w:drawing>
        </w:r>
      </w:del>
    </w:p>
    <w:p w14:paraId="3725710A" w14:textId="0E40AD77" w:rsidR="00DC1469" w:rsidRDefault="00DC1469">
      <w:pPr>
        <w:jc w:val="both"/>
        <w:rPr>
          <w:lang w:val="en-US"/>
        </w:rPr>
      </w:pPr>
    </w:p>
    <w:p w14:paraId="0AEFBBF2" w14:textId="7FC22467" w:rsidR="003D4E63" w:rsidRDefault="003D4E63" w:rsidP="003D4E63">
      <w:pPr>
        <w:pStyle w:val="Titre2"/>
        <w:rPr>
          <w:ins w:id="174" w:author="St-Amant, Rémi" w:date="2020-08-07T09:58:00Z"/>
        </w:rPr>
        <w:pPrChange w:id="175" w:author="St-Amant, Rémi" w:date="2020-08-07T09:58:00Z">
          <w:pPr>
            <w:jc w:val="both"/>
          </w:pPr>
        </w:pPrChange>
      </w:pPr>
      <w:ins w:id="176" w:author="St-Amant, Rémi" w:date="2020-08-07T09:58:00Z">
        <w:r>
          <w:lastRenderedPageBreak/>
          <w:t>Viewing the maps</w:t>
        </w:r>
      </w:ins>
    </w:p>
    <w:p w14:paraId="7FE95553" w14:textId="010BDF67" w:rsidR="003D4E63" w:rsidRDefault="003D4E63" w:rsidP="00D94BE6">
      <w:pPr>
        <w:jc w:val="both"/>
        <w:rPr>
          <w:ins w:id="177" w:author="St-Amant, Rémi" w:date="2020-08-07T09:58:00Z"/>
          <w:lang w:val="en-US"/>
        </w:rPr>
      </w:pPr>
      <w:r>
        <w:rPr>
          <w:noProof/>
          <w:lang w:eastAsia="en-CA"/>
        </w:rPr>
        <w:drawing>
          <wp:anchor distT="0" distB="0" distL="114300" distR="114300" simplePos="0" relativeHeight="251723776" behindDoc="0" locked="0" layoutInCell="1" allowOverlap="1" wp14:anchorId="77F26BD3" wp14:editId="7331A143">
            <wp:simplePos x="0" y="0"/>
            <wp:positionH relativeFrom="margin">
              <wp:align>right</wp:align>
            </wp:positionH>
            <wp:positionV relativeFrom="paragraph">
              <wp:posOffset>86229</wp:posOffset>
            </wp:positionV>
            <wp:extent cx="3794125" cy="1590675"/>
            <wp:effectExtent l="0" t="0" r="0" b="9525"/>
            <wp:wrapSquare wrapText="bothSides"/>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794125" cy="1590675"/>
                    </a:xfrm>
                    <a:prstGeom prst="rect">
                      <a:avLst/>
                    </a:prstGeom>
                  </pic:spPr>
                </pic:pic>
              </a:graphicData>
            </a:graphic>
            <wp14:sizeRelH relativeFrom="margin">
              <wp14:pctWidth>0</wp14:pctWidth>
            </wp14:sizeRelH>
            <wp14:sizeRelV relativeFrom="margin">
              <wp14:pctHeight>0</wp14:pctHeight>
            </wp14:sizeRelV>
          </wp:anchor>
        </w:drawing>
      </w:r>
    </w:p>
    <w:p w14:paraId="1C0CBC52" w14:textId="3D2367C7" w:rsidR="00D94BE6" w:rsidRDefault="00D94BE6" w:rsidP="00D94BE6">
      <w:pPr>
        <w:jc w:val="both"/>
      </w:pPr>
      <w:del w:id="178" w:author="St-Amant, Rémi" w:date="2020-08-07T09:58:00Z">
        <w:r w:rsidDel="003D4E63">
          <w:rPr>
            <w:lang w:val="en-US"/>
          </w:rPr>
          <w:delText>To view the map, begin by opening</w:delText>
        </w:r>
      </w:del>
      <w:ins w:id="179" w:author="St-Amant, Rémi" w:date="2020-08-07T09:58:00Z">
        <w:r w:rsidR="003D4E63">
          <w:rPr>
            <w:lang w:val="en-US"/>
          </w:rPr>
          <w:t xml:space="preserve">In </w:t>
        </w:r>
      </w:ins>
      <w:del w:id="180" w:author="St-Amant, Rémi" w:date="2020-08-07T09:58:00Z">
        <w:r w:rsidDel="003D4E63">
          <w:rPr>
            <w:lang w:val="en-US"/>
          </w:rPr>
          <w:delText xml:space="preserve"> </w:delText>
        </w:r>
      </w:del>
      <w:r>
        <w:rPr>
          <w:lang w:val="en-US"/>
        </w:rPr>
        <w:t>QGIS</w:t>
      </w:r>
      <w:ins w:id="181" w:author="St-Amant, Rémi" w:date="2020-08-07T09:58:00Z">
        <w:r w:rsidR="003D4E63">
          <w:rPr>
            <w:lang w:val="en-US"/>
          </w:rPr>
          <w:t xml:space="preserve">, </w:t>
        </w:r>
      </w:ins>
      <w:del w:id="182" w:author="St-Amant, Rémi" w:date="2020-08-07T09:58:00Z">
        <w:r w:rsidDel="003D4E63">
          <w:rPr>
            <w:lang w:val="en-US"/>
          </w:rPr>
          <w:delText>.</w:delText>
        </w:r>
        <w:r w:rsidRPr="00D94BE6" w:rsidDel="003D4E63">
          <w:delText xml:space="preserve"> </w:delText>
        </w:r>
      </w:del>
      <w:r>
        <w:t xml:space="preserve">Click on add layer </w:t>
      </w:r>
      <w:r>
        <w:rPr>
          <w:noProof/>
          <w:lang w:eastAsia="en-CA"/>
        </w:rPr>
        <w:drawing>
          <wp:inline distT="0" distB="0" distL="0" distR="0" wp14:anchorId="2FA15854" wp14:editId="4ECF37AE">
            <wp:extent cx="219075" cy="212990"/>
            <wp:effectExtent l="0" t="0" r="0" b="0"/>
            <wp:docPr id="219"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1452" cy="215301"/>
                    </a:xfrm>
                    <a:prstGeom prst="rect">
                      <a:avLst/>
                    </a:prstGeom>
                  </pic:spPr>
                </pic:pic>
              </a:graphicData>
            </a:graphic>
          </wp:inline>
        </w:drawing>
      </w:r>
      <w:r>
        <w:t xml:space="preserve"> and select Raster </w:t>
      </w:r>
      <w:r>
        <w:rPr>
          <w:noProof/>
          <w:lang w:eastAsia="en-CA"/>
        </w:rPr>
        <w:drawing>
          <wp:inline distT="0" distB="0" distL="0" distR="0" wp14:anchorId="78058888" wp14:editId="679AB1BE">
            <wp:extent cx="409575" cy="165671"/>
            <wp:effectExtent l="0" t="0" r="0" b="6350"/>
            <wp:docPr id="220"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3197" cy="167136"/>
                    </a:xfrm>
                    <a:prstGeom prst="rect">
                      <a:avLst/>
                    </a:prstGeom>
                  </pic:spPr>
                </pic:pic>
              </a:graphicData>
            </a:graphic>
          </wp:inline>
        </w:drawing>
      </w:r>
      <w:r>
        <w:t xml:space="preserve">. The new created files can now be selected. Click Add to </w:t>
      </w:r>
      <w:r w:rsidR="008D78D4">
        <w:t xml:space="preserve">open it into </w:t>
      </w:r>
      <w:r>
        <w:t xml:space="preserve">QGIS. </w:t>
      </w:r>
    </w:p>
    <w:p w14:paraId="7CBD118E" w14:textId="3F1B70F5" w:rsidR="00DC1469" w:rsidRPr="0076021A" w:rsidRDefault="00DC1469">
      <w:pPr>
        <w:jc w:val="both"/>
        <w:rPr>
          <w:lang w:val="en-US"/>
        </w:rPr>
      </w:pPr>
    </w:p>
    <w:p w14:paraId="72FA9322" w14:textId="37F6955C" w:rsidR="00131A74" w:rsidRPr="00960553" w:rsidRDefault="00131A74">
      <w:pPr>
        <w:jc w:val="both"/>
      </w:pPr>
    </w:p>
    <w:p w14:paraId="3851C3FE" w14:textId="7BBA27A9" w:rsidR="00131A74" w:rsidRDefault="008D78D4">
      <w:pPr>
        <w:jc w:val="both"/>
      </w:pPr>
      <w:r>
        <w:rPr>
          <w:noProof/>
          <w:lang w:eastAsia="en-CA"/>
        </w:rPr>
        <w:drawing>
          <wp:inline distT="0" distB="0" distL="0" distR="0" wp14:anchorId="2F9066FF" wp14:editId="7BE86214">
            <wp:extent cx="3903187" cy="2730654"/>
            <wp:effectExtent l="0" t="0" r="254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03187" cy="2730654"/>
                    </a:xfrm>
                    <a:prstGeom prst="rect">
                      <a:avLst/>
                    </a:prstGeom>
                  </pic:spPr>
                </pic:pic>
              </a:graphicData>
            </a:graphic>
          </wp:inline>
        </w:drawing>
      </w:r>
    </w:p>
    <w:p w14:paraId="16296B23" w14:textId="76C04488" w:rsidR="00DC1469" w:rsidRDefault="00DC1469">
      <w:pPr>
        <w:jc w:val="both"/>
      </w:pPr>
    </w:p>
    <w:p w14:paraId="0EA194DF" w14:textId="74B4A799" w:rsidR="00FD0ABA" w:rsidRDefault="00FD0ABA">
      <w:pPr>
        <w:jc w:val="both"/>
      </w:pPr>
    </w:p>
    <w:p w14:paraId="518E9B69" w14:textId="405A0177" w:rsidR="00FD0ABA" w:rsidRDefault="008D78D4">
      <w:pPr>
        <w:jc w:val="both"/>
      </w:pPr>
      <w:r>
        <w:t>For each raster, select layer, r</w:t>
      </w:r>
      <w:r w:rsidR="00FD0ABA">
        <w:t xml:space="preserve">ight-click on </w:t>
      </w:r>
      <w:r>
        <w:t xml:space="preserve">it and </w:t>
      </w:r>
      <w:r w:rsidR="00FD0ABA">
        <w:t xml:space="preserve">select Properties. </w:t>
      </w:r>
    </w:p>
    <w:p w14:paraId="77CCCE7A" w14:textId="2069A428" w:rsidR="00FD0ABA" w:rsidDel="006D4F11" w:rsidRDefault="0084518F">
      <w:pPr>
        <w:jc w:val="both"/>
        <w:rPr>
          <w:del w:id="183" w:author="St-Amant, Rémi" w:date="2020-08-07T09:39:00Z"/>
        </w:rPr>
      </w:pPr>
      <w:del w:id="184" w:author="St-Amant, Rémi" w:date="2020-08-07T09:38:00Z">
        <w:r w:rsidDel="006D4F11">
          <w:rPr>
            <w:noProof/>
            <w:lang w:eastAsia="en-CA"/>
          </w:rPr>
          <w:drawing>
            <wp:anchor distT="0" distB="0" distL="114300" distR="114300" simplePos="0" relativeHeight="251728896" behindDoc="0" locked="0" layoutInCell="1" allowOverlap="1" wp14:anchorId="3A78020F" wp14:editId="321A89DF">
              <wp:simplePos x="0" y="0"/>
              <wp:positionH relativeFrom="margin">
                <wp:align>right</wp:align>
              </wp:positionH>
              <wp:positionV relativeFrom="paragraph">
                <wp:posOffset>6525</wp:posOffset>
              </wp:positionV>
              <wp:extent cx="4130675" cy="1903730"/>
              <wp:effectExtent l="0" t="0" r="3175" b="1270"/>
              <wp:wrapSquare wrapText="bothSides"/>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130675" cy="1903730"/>
                      </a:xfrm>
                      <a:prstGeom prst="rect">
                        <a:avLst/>
                      </a:prstGeom>
                    </pic:spPr>
                  </pic:pic>
                </a:graphicData>
              </a:graphic>
              <wp14:sizeRelH relativeFrom="margin">
                <wp14:pctWidth>0</wp14:pctWidth>
              </wp14:sizeRelH>
              <wp14:sizeRelV relativeFrom="margin">
                <wp14:pctHeight>0</wp14:pctHeight>
              </wp14:sizeRelV>
            </wp:anchor>
          </w:drawing>
        </w:r>
      </w:del>
    </w:p>
    <w:p w14:paraId="4BC6B7AE" w14:textId="4523CC32" w:rsidR="00131A74" w:rsidDel="006D4F11" w:rsidRDefault="00131A74">
      <w:pPr>
        <w:jc w:val="both"/>
        <w:rPr>
          <w:del w:id="185" w:author="St-Amant, Rémi" w:date="2020-08-07T09:39:00Z"/>
        </w:rPr>
      </w:pPr>
    </w:p>
    <w:p w14:paraId="01E3194A" w14:textId="035DCED0" w:rsidR="0010413F" w:rsidRDefault="0010413F">
      <w:pPr>
        <w:jc w:val="both"/>
      </w:pPr>
    </w:p>
    <w:p w14:paraId="046B744C" w14:textId="09CCC35E" w:rsidR="00131A74" w:rsidRDefault="006D4F11">
      <w:pPr>
        <w:jc w:val="both"/>
      </w:pPr>
      <w:moveToRangeStart w:id="186" w:author="St-Amant, Rémi" w:date="2020-08-07T09:38:00Z" w:name="move47685555"/>
      <w:ins w:id="187" w:author="St-Amant, Rémi" w:date="2020-08-07T09:38:00Z">
        <w:r>
          <w:rPr>
            <w:noProof/>
            <w:lang w:eastAsia="en-CA"/>
          </w:rPr>
          <w:drawing>
            <wp:anchor distT="0" distB="0" distL="114300" distR="114300" simplePos="0" relativeHeight="251753472" behindDoc="0" locked="0" layoutInCell="1" allowOverlap="1" wp14:anchorId="257939EA" wp14:editId="0D832182">
              <wp:simplePos x="0" y="0"/>
              <wp:positionH relativeFrom="margin">
                <wp:align>right</wp:align>
              </wp:positionH>
              <wp:positionV relativeFrom="paragraph">
                <wp:posOffset>6350</wp:posOffset>
              </wp:positionV>
              <wp:extent cx="3721100" cy="2580005"/>
              <wp:effectExtent l="0" t="0" r="0" b="0"/>
              <wp:wrapSquare wrapText="bothSides"/>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721100" cy="2580005"/>
                      </a:xfrm>
                      <a:prstGeom prst="rect">
                        <a:avLst/>
                      </a:prstGeom>
                    </pic:spPr>
                  </pic:pic>
                </a:graphicData>
              </a:graphic>
            </wp:anchor>
          </w:drawing>
        </w:r>
      </w:ins>
      <w:moveToRangeEnd w:id="186"/>
      <w:r w:rsidR="00FD0ABA">
        <w:t xml:space="preserve">Click on the drop-down list labelled as Style, and select Load Style. </w:t>
      </w:r>
      <w:r w:rsidR="00BC5016">
        <w:t>Select the .</w:t>
      </w:r>
      <w:r w:rsidR="00FD0ABA">
        <w:t xml:space="preserve">qml file </w:t>
      </w:r>
      <w:r w:rsidR="00BC5016">
        <w:t>(</w:t>
      </w:r>
      <w:r w:rsidR="008D78D4">
        <w:t xml:space="preserve">created by BioSIM </w:t>
      </w:r>
      <w:r w:rsidR="00BC5016">
        <w:t xml:space="preserve">into the MapOutput sub-directory of the project) associate to each raster. </w:t>
      </w:r>
      <w:r w:rsidR="008D78D4">
        <w:t xml:space="preserve">This will load the </w:t>
      </w:r>
      <w:r w:rsidR="00BC5016">
        <w:t>good legend dates.</w:t>
      </w:r>
      <w:ins w:id="188" w:author="St-Amant, Rémi" w:date="2020-08-07T09:38:00Z">
        <w:r w:rsidRPr="006D4F11">
          <w:rPr>
            <w:noProof/>
            <w:lang w:eastAsia="en-CA"/>
          </w:rPr>
          <w:t xml:space="preserve"> </w:t>
        </w:r>
      </w:ins>
    </w:p>
    <w:p w14:paraId="4920848F" w14:textId="6B8BFD02" w:rsidR="00131A74" w:rsidRDefault="008D78D4">
      <w:pPr>
        <w:jc w:val="both"/>
      </w:pPr>
      <w:del w:id="189" w:author="St-Amant, Rémi" w:date="2020-08-07T09:38:00Z">
        <w:r w:rsidDel="006D4F11">
          <w:rPr>
            <w:noProof/>
            <w:lang w:eastAsia="en-CA"/>
          </w:rPr>
          <w:drawing>
            <wp:inline distT="0" distB="0" distL="0" distR="0" wp14:anchorId="5F45B919" wp14:editId="7578A335">
              <wp:extent cx="3721555" cy="2580344"/>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745390" cy="2596870"/>
                      </a:xfrm>
                      <a:prstGeom prst="rect">
                        <a:avLst/>
                      </a:prstGeom>
                    </pic:spPr>
                  </pic:pic>
                </a:graphicData>
              </a:graphic>
            </wp:inline>
          </w:drawing>
        </w:r>
      </w:del>
    </w:p>
    <w:p w14:paraId="4C03FB6B" w14:textId="24584A2D" w:rsidR="008D78D4" w:rsidRDefault="003072FD">
      <w:pPr>
        <w:jc w:val="both"/>
      </w:pPr>
      <w:r>
        <w:t xml:space="preserve">After loading the .qml file, click OK. </w:t>
      </w:r>
    </w:p>
    <w:p w14:paraId="6A223D78" w14:textId="102F4B11" w:rsidR="008D78D4" w:rsidRDefault="008D78D4">
      <w:pPr>
        <w:jc w:val="both"/>
      </w:pPr>
    </w:p>
    <w:p w14:paraId="3409127E" w14:textId="4566EF0C" w:rsidR="003072FD" w:rsidRDefault="007A41A1">
      <w:pPr>
        <w:jc w:val="both"/>
        <w:rPr>
          <w:noProof/>
          <w:lang w:eastAsia="en-CA"/>
        </w:rPr>
      </w:pPr>
      <w:r>
        <w:rPr>
          <w:noProof/>
          <w:lang w:eastAsia="en-CA"/>
        </w:rPr>
        <w:drawing>
          <wp:anchor distT="0" distB="0" distL="114300" distR="114300" simplePos="0" relativeHeight="251747328" behindDoc="0" locked="0" layoutInCell="1" allowOverlap="1" wp14:anchorId="324A10CF" wp14:editId="004771E7">
            <wp:simplePos x="0" y="0"/>
            <wp:positionH relativeFrom="margin">
              <wp:align>right</wp:align>
            </wp:positionH>
            <wp:positionV relativeFrom="paragraph">
              <wp:posOffset>9525</wp:posOffset>
            </wp:positionV>
            <wp:extent cx="3562985" cy="843280"/>
            <wp:effectExtent l="0" t="0" r="0" b="0"/>
            <wp:wrapSquare wrapText="bothSides"/>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562985" cy="843280"/>
                    </a:xfrm>
                    <a:prstGeom prst="rect">
                      <a:avLst/>
                    </a:prstGeom>
                  </pic:spPr>
                </pic:pic>
              </a:graphicData>
            </a:graphic>
          </wp:anchor>
        </w:drawing>
      </w:r>
      <w:r w:rsidR="003072FD">
        <w:t>Then select the a</w:t>
      </w:r>
      <w:r w:rsidR="0010413F">
        <w:t>dd vector layer</w:t>
      </w:r>
      <w:r w:rsidR="003072FD">
        <w:t xml:space="preserve"> button</w:t>
      </w:r>
      <w:r w:rsidR="0010413F" w:rsidRPr="0010413F">
        <w:rPr>
          <w:noProof/>
          <w:lang w:eastAsia="en-CA"/>
        </w:rPr>
        <w:t xml:space="preserve"> </w:t>
      </w:r>
      <w:r w:rsidR="0010413F">
        <w:rPr>
          <w:noProof/>
          <w:lang w:eastAsia="en-CA"/>
        </w:rPr>
        <w:drawing>
          <wp:inline distT="0" distB="0" distL="0" distR="0" wp14:anchorId="6DEBE79A" wp14:editId="4656CE05">
            <wp:extent cx="647700" cy="210503"/>
            <wp:effectExtent l="0" t="0" r="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70007" cy="217753"/>
                    </a:xfrm>
                    <a:prstGeom prst="rect">
                      <a:avLst/>
                    </a:prstGeom>
                  </pic:spPr>
                </pic:pic>
              </a:graphicData>
            </a:graphic>
          </wp:inline>
        </w:drawing>
      </w:r>
      <w:r w:rsidR="00AA5DAA">
        <w:rPr>
          <w:noProof/>
          <w:lang w:eastAsia="en-CA"/>
        </w:rPr>
        <w:t xml:space="preserve"> (this can also be done by selecting Layer at the top of the screen, holding the mouse over Add Layer, and then selecting Add Vector Layer)</w:t>
      </w:r>
      <w:r w:rsidR="003072FD">
        <w:rPr>
          <w:noProof/>
          <w:lang w:eastAsia="en-CA"/>
        </w:rPr>
        <w:t xml:space="preserve">. At the top of the dialogue </w:t>
      </w:r>
      <w:r w:rsidR="003072FD">
        <w:rPr>
          <w:noProof/>
          <w:lang w:eastAsia="en-CA"/>
        </w:rPr>
        <w:lastRenderedPageBreak/>
        <w:t xml:space="preserve">is a space for File Name. Select the North </w:t>
      </w:r>
      <w:r w:rsidR="00165146">
        <w:rPr>
          <w:noProof/>
          <w:lang w:eastAsia="en-CA"/>
        </w:rPr>
        <w:drawing>
          <wp:anchor distT="0" distB="0" distL="114300" distR="114300" simplePos="0" relativeHeight="251727872" behindDoc="0" locked="0" layoutInCell="1" allowOverlap="1" wp14:anchorId="537C6778" wp14:editId="5E73ED40">
            <wp:simplePos x="0" y="0"/>
            <wp:positionH relativeFrom="margin">
              <wp:align>right</wp:align>
            </wp:positionH>
            <wp:positionV relativeFrom="paragraph">
              <wp:posOffset>22</wp:posOffset>
            </wp:positionV>
            <wp:extent cx="3260090" cy="2209165"/>
            <wp:effectExtent l="0" t="0" r="0" b="635"/>
            <wp:wrapSquare wrapText="bothSides"/>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260090" cy="2209165"/>
                    </a:xfrm>
                    <a:prstGeom prst="rect">
                      <a:avLst/>
                    </a:prstGeom>
                  </pic:spPr>
                </pic:pic>
              </a:graphicData>
            </a:graphic>
            <wp14:sizeRelH relativeFrom="margin">
              <wp14:pctWidth>0</wp14:pctWidth>
            </wp14:sizeRelH>
            <wp14:sizeRelV relativeFrom="margin">
              <wp14:pctHeight>0</wp14:pctHeight>
            </wp14:sizeRelV>
          </wp:anchor>
        </w:drawing>
      </w:r>
      <w:r w:rsidR="003072FD">
        <w:rPr>
          <w:noProof/>
          <w:lang w:eastAsia="en-CA"/>
        </w:rPr>
        <w:t xml:space="preserve">America package from the </w:t>
      </w:r>
      <w:r w:rsidR="00AA5DAA">
        <w:rPr>
          <w:noProof/>
          <w:lang w:eastAsia="en-CA"/>
        </w:rPr>
        <w:t xml:space="preserve">layer sub-directory of the demo and click Add. </w:t>
      </w:r>
    </w:p>
    <w:p w14:paraId="4F36B28C" w14:textId="6A006F5F" w:rsidR="003678D2" w:rsidRDefault="00BC5016">
      <w:pPr>
        <w:jc w:val="both"/>
      </w:pPr>
      <w:del w:id="190" w:author="St-Amant, Rémi" w:date="2020-08-07T09:54:00Z">
        <w:r w:rsidDel="003D4E63">
          <w:rPr>
            <w:noProof/>
            <w:lang w:eastAsia="en-CA"/>
          </w:rPr>
          <w:drawing>
            <wp:anchor distT="0" distB="0" distL="114300" distR="114300" simplePos="0" relativeHeight="251725824" behindDoc="0" locked="0" layoutInCell="1" allowOverlap="1" wp14:anchorId="7A9E4065" wp14:editId="5731AB59">
              <wp:simplePos x="0" y="0"/>
              <wp:positionH relativeFrom="margin">
                <wp:align>right</wp:align>
              </wp:positionH>
              <wp:positionV relativeFrom="paragraph">
                <wp:posOffset>44</wp:posOffset>
              </wp:positionV>
              <wp:extent cx="2158365" cy="2306955"/>
              <wp:effectExtent l="0" t="0" r="0" b="0"/>
              <wp:wrapSquare wrapText="bothSides"/>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158365" cy="2306955"/>
                      </a:xfrm>
                      <a:prstGeom prst="rect">
                        <a:avLst/>
                      </a:prstGeom>
                    </pic:spPr>
                  </pic:pic>
                </a:graphicData>
              </a:graphic>
              <wp14:sizeRelH relativeFrom="margin">
                <wp14:pctWidth>0</wp14:pctWidth>
              </wp14:sizeRelH>
              <wp14:sizeRelV relativeFrom="margin">
                <wp14:pctHeight>0</wp14:pctHeight>
              </wp14:sizeRelV>
            </wp:anchor>
          </w:drawing>
        </w:r>
      </w:del>
      <w:r w:rsidR="003678D2">
        <w:t xml:space="preserve">To select the pattern that fills the North America layer, double-click on the layer and select Symbology. Choose “Land” and click OK.  </w:t>
      </w:r>
    </w:p>
    <w:p w14:paraId="682924D4" w14:textId="06ECD517" w:rsidR="009B02A8" w:rsidRDefault="009B02A8">
      <w:pPr>
        <w:jc w:val="both"/>
      </w:pPr>
    </w:p>
    <w:p w14:paraId="2954715A" w14:textId="176739A9" w:rsidR="009B02A8" w:rsidDel="003D4E63" w:rsidRDefault="003678D2">
      <w:pPr>
        <w:jc w:val="both"/>
        <w:rPr>
          <w:del w:id="191" w:author="St-Amant, Rémi" w:date="2020-08-07T09:54:00Z"/>
        </w:rPr>
      </w:pPr>
      <w:del w:id="192" w:author="St-Amant, Rémi" w:date="2020-08-07T09:54:00Z">
        <w:r w:rsidDel="003D4E63">
          <w:delText xml:space="preserve">Then, right-click on the North America layer, and select Duplicate Layer. Check the box next to the duplicated layer to place it on top of the original North America Layer. </w:delText>
        </w:r>
      </w:del>
    </w:p>
    <w:p w14:paraId="5B3B485D" w14:textId="01A7E60A" w:rsidR="00EC2A06" w:rsidDel="003D4E63" w:rsidRDefault="00EC2A06">
      <w:pPr>
        <w:jc w:val="both"/>
        <w:rPr>
          <w:del w:id="193" w:author="St-Amant, Rémi" w:date="2020-08-07T09:54:00Z"/>
        </w:rPr>
      </w:pPr>
    </w:p>
    <w:p w14:paraId="1800C816" w14:textId="2130BF2A" w:rsidR="00EC2A06" w:rsidDel="003D4E63" w:rsidRDefault="00A12BB2">
      <w:pPr>
        <w:jc w:val="both"/>
        <w:rPr>
          <w:del w:id="194" w:author="St-Amant, Rémi" w:date="2020-08-07T09:54:00Z"/>
        </w:rPr>
      </w:pPr>
      <w:del w:id="195" w:author="St-Amant, Rémi" w:date="2020-08-07T09:54:00Z">
        <w:r w:rsidDel="003D4E63">
          <w:rPr>
            <w:noProof/>
            <w:lang w:eastAsia="en-CA"/>
          </w:rPr>
          <w:drawing>
            <wp:inline distT="0" distB="0" distL="0" distR="0" wp14:anchorId="0982486F" wp14:editId="656FB9E2">
              <wp:extent cx="1623848" cy="1383801"/>
              <wp:effectExtent l="0" t="0" r="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2020-07-14 12_28_28-.png"/>
                      <pic:cNvPicPr/>
                    </pic:nvPicPr>
                    <pic:blipFill>
                      <a:blip r:embed="rId143">
                        <a:extLst>
                          <a:ext uri="{28A0092B-C50C-407E-A947-70E740481C1C}">
                            <a14:useLocalDpi xmlns:a14="http://schemas.microsoft.com/office/drawing/2010/main" val="0"/>
                          </a:ext>
                        </a:extLst>
                      </a:blip>
                      <a:stretch>
                        <a:fillRect/>
                      </a:stretch>
                    </pic:blipFill>
                    <pic:spPr>
                      <a:xfrm>
                        <a:off x="0" y="0"/>
                        <a:ext cx="1630083" cy="1389115"/>
                      </a:xfrm>
                      <a:prstGeom prst="rect">
                        <a:avLst/>
                      </a:prstGeom>
                    </pic:spPr>
                  </pic:pic>
                </a:graphicData>
              </a:graphic>
            </wp:inline>
          </w:drawing>
        </w:r>
      </w:del>
    </w:p>
    <w:p w14:paraId="2582B448" w14:textId="66226435" w:rsidR="003678D2" w:rsidDel="003D4E63" w:rsidRDefault="003678D2">
      <w:pPr>
        <w:jc w:val="both"/>
        <w:rPr>
          <w:del w:id="196" w:author="St-Amant, Rémi" w:date="2020-08-07T09:54:00Z"/>
        </w:rPr>
      </w:pPr>
    </w:p>
    <w:p w14:paraId="1CC484F6" w14:textId="390BF810" w:rsidR="008E3509" w:rsidDel="003D4E63" w:rsidRDefault="00A12BB2">
      <w:pPr>
        <w:jc w:val="both"/>
        <w:rPr>
          <w:del w:id="197" w:author="St-Amant, Rémi" w:date="2020-08-07T09:54:00Z"/>
        </w:rPr>
      </w:pPr>
      <w:del w:id="198" w:author="St-Amant, Rémi" w:date="2020-08-07T09:54:00Z">
        <w:r w:rsidDel="003D4E63">
          <w:rPr>
            <w:noProof/>
            <w:lang w:eastAsia="en-CA"/>
          </w:rPr>
          <w:drawing>
            <wp:anchor distT="0" distB="0" distL="114300" distR="114300" simplePos="0" relativeHeight="251748352" behindDoc="0" locked="0" layoutInCell="1" allowOverlap="1" wp14:anchorId="30C01E18" wp14:editId="114A90C1">
              <wp:simplePos x="0" y="0"/>
              <wp:positionH relativeFrom="margin">
                <wp:align>right</wp:align>
              </wp:positionH>
              <wp:positionV relativeFrom="paragraph">
                <wp:posOffset>14605</wp:posOffset>
              </wp:positionV>
              <wp:extent cx="3429679" cy="2297629"/>
              <wp:effectExtent l="0" t="0" r="0" b="762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2020-07-14 12_30_35-Layer Properties — NorthAmerica copy — Symbology.png"/>
                      <pic:cNvPicPr/>
                    </pic:nvPicPr>
                    <pic:blipFill>
                      <a:blip r:embed="rId144">
                        <a:extLst>
                          <a:ext uri="{28A0092B-C50C-407E-A947-70E740481C1C}">
                            <a14:useLocalDpi xmlns:a14="http://schemas.microsoft.com/office/drawing/2010/main" val="0"/>
                          </a:ext>
                        </a:extLst>
                      </a:blip>
                      <a:stretch>
                        <a:fillRect/>
                      </a:stretch>
                    </pic:blipFill>
                    <pic:spPr>
                      <a:xfrm>
                        <a:off x="0" y="0"/>
                        <a:ext cx="3429679" cy="2297629"/>
                      </a:xfrm>
                      <a:prstGeom prst="rect">
                        <a:avLst/>
                      </a:prstGeom>
                    </pic:spPr>
                  </pic:pic>
                </a:graphicData>
              </a:graphic>
            </wp:anchor>
          </w:drawing>
        </w:r>
      </w:del>
    </w:p>
    <w:p w14:paraId="1BC105C7" w14:textId="6F14D973" w:rsidR="008E3509" w:rsidDel="003D4E63" w:rsidRDefault="008E3509">
      <w:pPr>
        <w:jc w:val="both"/>
        <w:rPr>
          <w:del w:id="199" w:author="St-Amant, Rémi" w:date="2020-08-07T09:54:00Z"/>
        </w:rPr>
      </w:pPr>
    </w:p>
    <w:p w14:paraId="04761A99" w14:textId="118B72E9" w:rsidR="003678D2" w:rsidDel="003D4E63" w:rsidRDefault="003678D2">
      <w:pPr>
        <w:jc w:val="both"/>
        <w:rPr>
          <w:del w:id="200" w:author="St-Amant, Rémi" w:date="2020-08-07T09:54:00Z"/>
        </w:rPr>
      </w:pPr>
      <w:del w:id="201" w:author="St-Amant, Rémi" w:date="2020-08-07T09:54:00Z">
        <w:r w:rsidDel="003D4E63">
          <w:delText xml:space="preserve">Double-click on the duplicated North America layer this time. Select Simple Fill. A number of drop-down boxes will appear. From the one labeled Fill Style, select No Brush and click OK. </w:delText>
        </w:r>
      </w:del>
    </w:p>
    <w:p w14:paraId="348825A4" w14:textId="2DC4171B" w:rsidR="00EC2A06" w:rsidDel="003D4E63" w:rsidRDefault="00EC2A06">
      <w:pPr>
        <w:jc w:val="both"/>
        <w:rPr>
          <w:del w:id="202" w:author="St-Amant, Rémi" w:date="2020-08-07T09:54:00Z"/>
        </w:rPr>
      </w:pPr>
    </w:p>
    <w:p w14:paraId="77D35D7B" w14:textId="56B74511" w:rsidR="00EC2A06" w:rsidDel="003D4E63" w:rsidRDefault="00EC2A06">
      <w:pPr>
        <w:jc w:val="both"/>
        <w:rPr>
          <w:del w:id="203" w:author="St-Amant, Rémi" w:date="2020-08-07T09:54:00Z"/>
        </w:rPr>
      </w:pPr>
    </w:p>
    <w:p w14:paraId="3F60631A" w14:textId="4FE18A58" w:rsidR="000E3EFC" w:rsidDel="003D4E63" w:rsidRDefault="000E3EFC">
      <w:pPr>
        <w:jc w:val="both"/>
        <w:rPr>
          <w:del w:id="204" w:author="St-Amant, Rémi" w:date="2020-08-07T09:54:00Z"/>
        </w:rPr>
      </w:pPr>
    </w:p>
    <w:p w14:paraId="72F39F71" w14:textId="1A8544C3" w:rsidR="000E3EFC" w:rsidDel="003D4E63" w:rsidRDefault="000E3EFC">
      <w:pPr>
        <w:jc w:val="both"/>
        <w:rPr>
          <w:del w:id="205" w:author="St-Amant, Rémi" w:date="2020-08-07T09:54:00Z"/>
        </w:rPr>
      </w:pPr>
    </w:p>
    <w:p w14:paraId="5A8844B5" w14:textId="05ABAACF" w:rsidR="000E3EFC" w:rsidDel="003D4E63" w:rsidRDefault="000E3EFC">
      <w:pPr>
        <w:jc w:val="both"/>
        <w:rPr>
          <w:del w:id="206" w:author="St-Amant, Rémi" w:date="2020-08-07T09:54:00Z"/>
        </w:rPr>
      </w:pPr>
    </w:p>
    <w:p w14:paraId="226E701D" w14:textId="25A93148" w:rsidR="000E3EFC" w:rsidDel="003D4E63" w:rsidRDefault="000E3EFC">
      <w:pPr>
        <w:jc w:val="both"/>
        <w:rPr>
          <w:del w:id="207" w:author="St-Amant, Rémi" w:date="2020-08-07T09:54:00Z"/>
        </w:rPr>
      </w:pPr>
    </w:p>
    <w:p w14:paraId="77611D8C" w14:textId="4B5A4E7B" w:rsidR="000E3EFC" w:rsidDel="00165146" w:rsidRDefault="000E3EFC">
      <w:pPr>
        <w:jc w:val="both"/>
        <w:rPr>
          <w:del w:id="208" w:author="St-Amant, Rémi" w:date="2020-08-07T09:59:00Z"/>
        </w:rPr>
      </w:pPr>
    </w:p>
    <w:p w14:paraId="710BCC11" w14:textId="6FFB6C28" w:rsidR="000E3EFC" w:rsidDel="00165146" w:rsidRDefault="000E3EFC">
      <w:pPr>
        <w:jc w:val="both"/>
        <w:rPr>
          <w:del w:id="209" w:author="St-Amant, Rémi" w:date="2020-08-07T09:59:00Z"/>
        </w:rPr>
      </w:pPr>
    </w:p>
    <w:p w14:paraId="54684946" w14:textId="1A5396E0" w:rsidR="000E3EFC" w:rsidDel="00165146" w:rsidRDefault="000E3EFC">
      <w:pPr>
        <w:jc w:val="both"/>
        <w:rPr>
          <w:del w:id="210" w:author="St-Amant, Rémi" w:date="2020-08-07T09:59:00Z"/>
        </w:rPr>
      </w:pPr>
    </w:p>
    <w:p w14:paraId="68FD591A" w14:textId="1ECD7CF6" w:rsidR="000E3EFC" w:rsidDel="00165146" w:rsidRDefault="000E3EFC">
      <w:pPr>
        <w:jc w:val="both"/>
        <w:rPr>
          <w:del w:id="211" w:author="St-Amant, Rémi" w:date="2020-08-07T09:59:00Z"/>
        </w:rPr>
      </w:pPr>
    </w:p>
    <w:p w14:paraId="5700B1D6" w14:textId="1D8AB218" w:rsidR="000E3EFC" w:rsidDel="00165146" w:rsidRDefault="000E3EFC">
      <w:pPr>
        <w:jc w:val="both"/>
        <w:rPr>
          <w:del w:id="212" w:author="St-Amant, Rémi" w:date="2020-08-07T09:59:00Z"/>
        </w:rPr>
      </w:pPr>
    </w:p>
    <w:p w14:paraId="16DC1149" w14:textId="236F7848" w:rsidR="000E3EFC" w:rsidRDefault="000E3EFC">
      <w:pPr>
        <w:jc w:val="both"/>
      </w:pPr>
    </w:p>
    <w:p w14:paraId="158CCF1B" w14:textId="6BE5D955" w:rsidR="00EC2A06" w:rsidRDefault="000E3EFC">
      <w:pPr>
        <w:jc w:val="both"/>
      </w:pPr>
      <w:r>
        <w:t xml:space="preserve">Check the boxes next to the layers of interest. In our case, we will check NorthAmerica, Pupae_2020(date), and NorthAmerica copy. Your final map should resemble the image here. </w:t>
      </w:r>
    </w:p>
    <w:p w14:paraId="5CBAE464" w14:textId="5787ADB3" w:rsidR="009B02A8" w:rsidRDefault="009B02A8">
      <w:pPr>
        <w:jc w:val="both"/>
      </w:pPr>
    </w:p>
    <w:p w14:paraId="6E3FC4F4" w14:textId="12B1B62D" w:rsidR="009B02A8" w:rsidRDefault="009B02A8">
      <w:pPr>
        <w:jc w:val="both"/>
      </w:pPr>
    </w:p>
    <w:p w14:paraId="2219CF94" w14:textId="1A58BF1D" w:rsidR="00751FBC" w:rsidRDefault="003D4E63" w:rsidP="003D4E63">
      <w:pPr>
        <w:pStyle w:val="Titre2"/>
        <w:rPr>
          <w:ins w:id="213" w:author="St-Amant, Rémi" w:date="2020-08-07T09:54:00Z"/>
        </w:rPr>
        <w:pPrChange w:id="214" w:author="St-Amant, Rémi" w:date="2020-08-07T09:57:00Z">
          <w:pPr>
            <w:jc w:val="both"/>
          </w:pPr>
        </w:pPrChange>
      </w:pPr>
      <w:ins w:id="215" w:author="St-Amant, Rémi" w:date="2020-08-07T09:54:00Z">
        <w:r>
          <w:t>Export a map as image</w:t>
        </w:r>
      </w:ins>
    </w:p>
    <w:p w14:paraId="44A11465" w14:textId="38E15BE7" w:rsidR="003D4E63" w:rsidRDefault="003D4E63">
      <w:pPr>
        <w:jc w:val="both"/>
        <w:rPr>
          <w:ins w:id="216" w:author="St-Amant, Rémi" w:date="2020-08-07T09:55:00Z"/>
        </w:rPr>
      </w:pPr>
    </w:p>
    <w:p w14:paraId="388F717A" w14:textId="08EDD15E" w:rsidR="003D4E63" w:rsidRDefault="003D4E63">
      <w:pPr>
        <w:jc w:val="both"/>
      </w:pPr>
    </w:p>
    <w:p w14:paraId="565404D8" w14:textId="12428617" w:rsidR="00751FBC" w:rsidRDefault="00165146">
      <w:pPr>
        <w:jc w:val="both"/>
      </w:pPr>
      <w:r>
        <w:rPr>
          <w:noProof/>
          <w:lang w:eastAsia="en-CA"/>
        </w:rPr>
        <w:drawing>
          <wp:anchor distT="0" distB="0" distL="114300" distR="114300" simplePos="0" relativeHeight="251730944" behindDoc="0" locked="0" layoutInCell="1" allowOverlap="1" wp14:anchorId="20D3FEA7" wp14:editId="45074927">
            <wp:simplePos x="0" y="0"/>
            <wp:positionH relativeFrom="margin">
              <wp:align>right</wp:align>
            </wp:positionH>
            <wp:positionV relativeFrom="paragraph">
              <wp:posOffset>51347</wp:posOffset>
            </wp:positionV>
            <wp:extent cx="2423160" cy="1207135"/>
            <wp:effectExtent l="0" t="0" r="0" b="0"/>
            <wp:wrapSquare wrapText="bothSides"/>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423160" cy="1207135"/>
                    </a:xfrm>
                    <a:prstGeom prst="rect">
                      <a:avLst/>
                    </a:prstGeom>
                  </pic:spPr>
                </pic:pic>
              </a:graphicData>
            </a:graphic>
            <wp14:sizeRelH relativeFrom="margin">
              <wp14:pctWidth>0</wp14:pctWidth>
            </wp14:sizeRelH>
            <wp14:sizeRelV relativeFrom="margin">
              <wp14:pctHeight>0</wp14:pctHeight>
            </wp14:sizeRelV>
          </wp:anchor>
        </w:drawing>
      </w:r>
      <w:r w:rsidR="000E3EFC">
        <w:t xml:space="preserve">To export the map as an image, select Project and then New Print Layout. You will be prompted to enter a title for this layout (leaving it blank will result in an automatically generated title). </w:t>
      </w:r>
    </w:p>
    <w:p w14:paraId="58EF522B" w14:textId="6509A081" w:rsidR="00751FBC" w:rsidDel="00165146" w:rsidRDefault="00751FBC">
      <w:pPr>
        <w:jc w:val="both"/>
        <w:rPr>
          <w:del w:id="217" w:author="St-Amant, Rémi" w:date="2020-08-07T10:01:00Z"/>
        </w:rPr>
      </w:pPr>
    </w:p>
    <w:p w14:paraId="2660C0E5" w14:textId="535A3E01" w:rsidR="00751FBC" w:rsidDel="00165146" w:rsidRDefault="007A41A1" w:rsidP="00781545">
      <w:pPr>
        <w:jc w:val="center"/>
        <w:rPr>
          <w:del w:id="218" w:author="St-Amant, Rémi" w:date="2020-08-07T10:01:00Z"/>
        </w:rPr>
      </w:pPr>
      <w:del w:id="219" w:author="St-Amant, Rémi" w:date="2020-08-07T10:00:00Z">
        <w:r w:rsidDel="00165146">
          <w:rPr>
            <w:noProof/>
            <w:lang w:eastAsia="en-CA"/>
          </w:rPr>
          <w:drawing>
            <wp:inline distT="0" distB="0" distL="0" distR="0" wp14:anchorId="3E20A6DF" wp14:editId="5A5E0887">
              <wp:extent cx="1889212" cy="2993868"/>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bwMode="auto">
                      <a:xfrm>
                        <a:off x="0" y="0"/>
                        <a:ext cx="1889212" cy="2993868"/>
                      </a:xfrm>
                      <a:prstGeom prst="rect">
                        <a:avLst/>
                      </a:prstGeom>
                      <a:ln>
                        <a:noFill/>
                      </a:ln>
                      <a:extLst>
                        <a:ext uri="{53640926-AAD7-44D8-BBD7-CCE9431645EC}">
                          <a14:shadowObscured xmlns:a14="http://schemas.microsoft.com/office/drawing/2010/main"/>
                        </a:ext>
                      </a:extLst>
                    </pic:spPr>
                  </pic:pic>
                </a:graphicData>
              </a:graphic>
            </wp:inline>
          </w:drawing>
        </w:r>
      </w:del>
    </w:p>
    <w:p w14:paraId="26470990" w14:textId="79161850" w:rsidR="00751FBC" w:rsidRDefault="00751FBC" w:rsidP="00165146">
      <w:pPr>
        <w:jc w:val="center"/>
        <w:pPrChange w:id="220" w:author="St-Amant, Rémi" w:date="2020-08-07T10:01:00Z">
          <w:pPr>
            <w:jc w:val="both"/>
          </w:pPr>
        </w:pPrChange>
      </w:pPr>
    </w:p>
    <w:p w14:paraId="7363A7FD" w14:textId="76E36DCC" w:rsidR="00751FBC" w:rsidRDefault="00165146">
      <w:pPr>
        <w:jc w:val="both"/>
      </w:pPr>
      <w:r w:rsidRPr="00751FBC">
        <w:rPr>
          <w:noProof/>
          <w:lang w:eastAsia="en-CA"/>
        </w:rPr>
        <w:drawing>
          <wp:anchor distT="0" distB="0" distL="114300" distR="114300" simplePos="0" relativeHeight="251731968" behindDoc="0" locked="0" layoutInCell="1" allowOverlap="1" wp14:anchorId="1A23ED90" wp14:editId="6E282312">
            <wp:simplePos x="0" y="0"/>
            <wp:positionH relativeFrom="margin">
              <wp:align>right</wp:align>
            </wp:positionH>
            <wp:positionV relativeFrom="paragraph">
              <wp:posOffset>778773</wp:posOffset>
            </wp:positionV>
            <wp:extent cx="2600103" cy="738220"/>
            <wp:effectExtent l="0" t="0" r="0" b="5080"/>
            <wp:wrapSquare wrapText="bothSides"/>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600103" cy="738220"/>
                    </a:xfrm>
                    <a:prstGeom prst="rect">
                      <a:avLst/>
                    </a:prstGeom>
                  </pic:spPr>
                </pic:pic>
              </a:graphicData>
            </a:graphic>
          </wp:anchor>
        </w:drawing>
      </w:r>
      <w:r w:rsidR="00751777">
        <w:t>A new window will open with a series of functions</w:t>
      </w:r>
      <w:del w:id="221" w:author="St-Amant, Rémi" w:date="2020-08-07T10:00:00Z">
        <w:r w:rsidR="00751777" w:rsidDel="00165146">
          <w:delText xml:space="preserve"> on the left-hand side</w:delText>
        </w:r>
      </w:del>
      <w:r w:rsidR="00751777">
        <w:t xml:space="preserve">. Click on the Add map button </w:t>
      </w:r>
      <w:r w:rsidR="00751777">
        <w:rPr>
          <w:noProof/>
          <w:lang w:eastAsia="en-CA"/>
        </w:rPr>
        <w:drawing>
          <wp:inline distT="0" distB="0" distL="0" distR="0" wp14:anchorId="54FCF008" wp14:editId="2F8CE2FD">
            <wp:extent cx="191386" cy="182687"/>
            <wp:effectExtent l="0" t="0" r="0" b="8255"/>
            <wp:docPr id="216"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6245" cy="187325"/>
                    </a:xfrm>
                    <a:prstGeom prst="rect">
                      <a:avLst/>
                    </a:prstGeom>
                  </pic:spPr>
                </pic:pic>
              </a:graphicData>
            </a:graphic>
          </wp:inline>
        </w:drawing>
      </w:r>
      <w:r w:rsidR="00751777">
        <w:t xml:space="preserve">. Using your cursor, select the area of the page where you would like to place your map by holding down a point and then dragging to the desired size. Next you will click on the Add Legend button </w:t>
      </w:r>
      <w:r w:rsidR="00751777">
        <w:rPr>
          <w:noProof/>
          <w:lang w:eastAsia="en-CA"/>
        </w:rPr>
        <w:drawing>
          <wp:inline distT="0" distB="0" distL="0" distR="0" wp14:anchorId="0CC7B933" wp14:editId="76F163B6">
            <wp:extent cx="233917" cy="212652"/>
            <wp:effectExtent l="0" t="0" r="0" b="0"/>
            <wp:docPr id="221"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38031" cy="216392"/>
                    </a:xfrm>
                    <a:prstGeom prst="rect">
                      <a:avLst/>
                    </a:prstGeom>
                  </pic:spPr>
                </pic:pic>
              </a:graphicData>
            </a:graphic>
          </wp:inline>
        </w:drawing>
      </w:r>
      <w:r w:rsidR="00751777">
        <w:t xml:space="preserve">. Again, using your cursor select the area of the page where you would like to place the legend. </w:t>
      </w:r>
    </w:p>
    <w:p w14:paraId="2DA87222" w14:textId="090FE797" w:rsidR="00751777" w:rsidRDefault="00751777">
      <w:pPr>
        <w:jc w:val="both"/>
      </w:pPr>
    </w:p>
    <w:p w14:paraId="04E095C5" w14:textId="77777777" w:rsidR="00165146" w:rsidRDefault="00165146">
      <w:pPr>
        <w:jc w:val="both"/>
        <w:rPr>
          <w:ins w:id="222" w:author="St-Amant, Rémi" w:date="2020-08-07T10:02:00Z"/>
        </w:rPr>
      </w:pPr>
      <w:ins w:id="223" w:author="St-Amant, Rémi" w:date="2020-08-07T10:02:00Z">
        <w:r>
          <w:rPr>
            <w:noProof/>
            <w:lang w:eastAsia="en-CA"/>
          </w:rPr>
          <w:drawing>
            <wp:inline distT="0" distB="0" distL="0" distR="0" wp14:anchorId="0A1C24AE" wp14:editId="74B7E1A7">
              <wp:extent cx="3707765" cy="2752090"/>
              <wp:effectExtent l="0" t="0" r="6985"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707765" cy="2752090"/>
                      </a:xfrm>
                      <a:prstGeom prst="rect">
                        <a:avLst/>
                      </a:prstGeom>
                    </pic:spPr>
                  </pic:pic>
                </a:graphicData>
              </a:graphic>
            </wp:inline>
          </w:drawing>
        </w:r>
      </w:ins>
    </w:p>
    <w:p w14:paraId="0DD40387" w14:textId="3D6272F2" w:rsidR="00751777" w:rsidRDefault="00751777">
      <w:pPr>
        <w:jc w:val="both"/>
      </w:pPr>
      <w:bookmarkStart w:id="224" w:name="_GoBack"/>
      <w:bookmarkEnd w:id="224"/>
      <w:r>
        <w:lastRenderedPageBreak/>
        <w:t>Once satisfied with the layout of your map, you can export it as a PNG by selecting the Export as Imag</w:t>
      </w:r>
      <w:moveToRangeStart w:id="225" w:author="St-Amant, Rémi" w:date="2020-08-07T10:01:00Z" w:name="move47686900"/>
      <w:moveTo w:id="226" w:author="St-Amant, Rémi" w:date="2020-08-07T10:01:00Z">
        <w:del w:id="227" w:author="St-Amant, Rémi" w:date="2020-08-07T10:01:00Z">
          <w:r w:rsidR="00165146" w:rsidDel="00165146">
            <w:rPr>
              <w:noProof/>
              <w:lang w:eastAsia="en-CA"/>
            </w:rPr>
            <w:drawing>
              <wp:inline distT="0" distB="0" distL="0" distR="0" wp14:anchorId="41A6713D" wp14:editId="29531185">
                <wp:extent cx="3708049" cy="2752647"/>
                <wp:effectExtent l="0" t="0" r="6985" b="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728135" cy="2767558"/>
                        </a:xfrm>
                        <a:prstGeom prst="rect">
                          <a:avLst/>
                        </a:prstGeom>
                      </pic:spPr>
                    </pic:pic>
                  </a:graphicData>
                </a:graphic>
              </wp:inline>
            </w:drawing>
          </w:r>
        </w:del>
      </w:moveTo>
      <w:moveToRangeEnd w:id="225"/>
      <w:r>
        <w:t xml:space="preserve">e button. </w:t>
      </w:r>
    </w:p>
    <w:p w14:paraId="79F9D5D9" w14:textId="46FBF8B3" w:rsidR="00751FBC" w:rsidDel="00165146" w:rsidRDefault="00751FBC">
      <w:pPr>
        <w:jc w:val="both"/>
        <w:rPr>
          <w:del w:id="228" w:author="St-Amant, Rémi" w:date="2020-08-07T10:00:00Z"/>
        </w:rPr>
      </w:pPr>
    </w:p>
    <w:p w14:paraId="4C3403D1" w14:textId="2C552129" w:rsidR="00751FBC" w:rsidDel="00165146" w:rsidRDefault="00751FBC">
      <w:pPr>
        <w:jc w:val="both"/>
        <w:rPr>
          <w:del w:id="229" w:author="St-Amant, Rémi" w:date="2020-08-07T10:00:00Z"/>
        </w:rPr>
      </w:pPr>
    </w:p>
    <w:p w14:paraId="78D48F0E" w14:textId="7347F613" w:rsidR="00751FBC" w:rsidDel="00165146" w:rsidRDefault="00751FBC">
      <w:pPr>
        <w:jc w:val="both"/>
        <w:rPr>
          <w:del w:id="230" w:author="St-Amant, Rémi" w:date="2020-08-07T10:00:00Z"/>
        </w:rPr>
      </w:pPr>
    </w:p>
    <w:p w14:paraId="14C63355" w14:textId="1183B364" w:rsidR="00751FBC" w:rsidRDefault="003D6F32">
      <w:pPr>
        <w:jc w:val="both"/>
      </w:pPr>
      <w:moveFromRangeStart w:id="231" w:author="St-Amant, Rémi" w:date="2020-08-07T10:01:00Z" w:name="move47686900"/>
      <w:moveFrom w:id="232" w:author="St-Amant, Rémi" w:date="2020-08-07T10:01:00Z">
        <w:r w:rsidDel="00165146">
          <w:rPr>
            <w:noProof/>
            <w:lang w:eastAsia="en-CA"/>
          </w:rPr>
          <w:drawing>
            <wp:inline distT="0" distB="0" distL="0" distR="0" wp14:anchorId="68D7AC51" wp14:editId="734B0D16">
              <wp:extent cx="3708049" cy="2752647"/>
              <wp:effectExtent l="0" t="0" r="6985"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728135" cy="2767558"/>
                      </a:xfrm>
                      <a:prstGeom prst="rect">
                        <a:avLst/>
                      </a:prstGeom>
                    </pic:spPr>
                  </pic:pic>
                </a:graphicData>
              </a:graphic>
            </wp:inline>
          </w:drawing>
        </w:r>
      </w:moveFrom>
      <w:moveFromRangeEnd w:id="231"/>
    </w:p>
    <w:p w14:paraId="4854591E" w14:textId="541564E8" w:rsidR="00751FBC" w:rsidRDefault="00751FBC">
      <w:pPr>
        <w:jc w:val="both"/>
      </w:pPr>
    </w:p>
    <w:p w14:paraId="7448E52A" w14:textId="6E6823DC" w:rsidR="009B02A8" w:rsidRDefault="003B0E82" w:rsidP="009B02A8">
      <w:pPr>
        <w:jc w:val="both"/>
      </w:pPr>
      <w:r>
        <w:t>Other</w:t>
      </w:r>
      <w:r w:rsidR="009B02A8">
        <w:t xml:space="preserve"> source</w:t>
      </w:r>
      <w:r>
        <w:t xml:space="preserve">s </w:t>
      </w:r>
      <w:r w:rsidR="009B02A8">
        <w:t>of layers</w:t>
      </w:r>
      <w:r>
        <w:t xml:space="preserve"> can also be downloaded from the GADM site. This allows you to use detailed country, states, and county layers. </w:t>
      </w:r>
    </w:p>
    <w:p w14:paraId="244D18A4" w14:textId="77777777" w:rsidR="009B02A8" w:rsidRDefault="008722ED" w:rsidP="009B02A8">
      <w:pPr>
        <w:jc w:val="both"/>
      </w:pPr>
      <w:hyperlink r:id="rId151" w:history="1">
        <w:r w:rsidR="009B02A8" w:rsidRPr="003D2E3A">
          <w:rPr>
            <w:rStyle w:val="Lienhypertexte"/>
          </w:rPr>
          <w:t>https://biogeo.ucdavis.edu/data/gadm3.6/gpkg/gadm36_CAN_gpkg.zip</w:t>
        </w:r>
      </w:hyperlink>
    </w:p>
    <w:p w14:paraId="3CB70739" w14:textId="3DA3EFA5" w:rsidR="009B02A8" w:rsidRDefault="009B02A8" w:rsidP="009B02A8">
      <w:pPr>
        <w:jc w:val="both"/>
      </w:pPr>
    </w:p>
    <w:p w14:paraId="4F08597E" w14:textId="0D59D65B" w:rsidR="00CB65D0" w:rsidRDefault="003B0E82" w:rsidP="00CB65D0">
      <w:r>
        <w:t xml:space="preserve">The natural earth data site allows you to download layers for oceans, lakes, and rivers. </w:t>
      </w:r>
      <w:hyperlink r:id="rId152" w:history="1">
        <w:r w:rsidR="00CB65D0" w:rsidRPr="003D2E3A">
          <w:rPr>
            <w:rStyle w:val="Lienhypertexte"/>
          </w:rPr>
          <w:t>https://www.naturalearthdata.com/http//www.naturalearthdata.com/download/10m/physical/10m_physical.zip</w:t>
        </w:r>
      </w:hyperlink>
    </w:p>
    <w:p w14:paraId="0E5E25AC" w14:textId="77777777" w:rsidR="00CB65D0" w:rsidRDefault="008722ED" w:rsidP="00CB65D0">
      <w:pPr>
        <w:jc w:val="both"/>
      </w:pPr>
      <w:hyperlink r:id="rId153" w:history="1">
        <w:r w:rsidR="00CB65D0" w:rsidRPr="003D2E3A">
          <w:rPr>
            <w:rStyle w:val="Lienhypertexte"/>
          </w:rPr>
          <w:t>https://www.naturalearthdata.com/http//www.naturalearthdata.com/download/10m/cultural/10m_cultural.zip</w:t>
        </w:r>
      </w:hyperlink>
    </w:p>
    <w:p w14:paraId="552D50C0" w14:textId="7242E4B9" w:rsidR="00CB65D0" w:rsidRDefault="00CB65D0" w:rsidP="009B02A8">
      <w:pPr>
        <w:jc w:val="both"/>
      </w:pPr>
    </w:p>
    <w:p w14:paraId="0B4D7E21" w14:textId="77777777" w:rsidR="00CB65D0" w:rsidRDefault="00CB65D0" w:rsidP="009B02A8">
      <w:pPr>
        <w:jc w:val="both"/>
      </w:pPr>
    </w:p>
    <w:p w14:paraId="2640FC5B" w14:textId="77777777" w:rsidR="009B02A8" w:rsidRDefault="009B02A8">
      <w:pPr>
        <w:jc w:val="both"/>
      </w:pPr>
    </w:p>
    <w:p w14:paraId="56D588D1" w14:textId="77777777" w:rsidR="002F0BFE" w:rsidRDefault="002F0BFE">
      <w:pPr>
        <w:rPr>
          <w:lang w:val="en-US"/>
        </w:rPr>
      </w:pPr>
    </w:p>
    <w:p w14:paraId="58EEAD50" w14:textId="77777777" w:rsidR="002F0BFE" w:rsidRDefault="002F0BFE">
      <w:pPr>
        <w:rPr>
          <w:lang w:val="en-US"/>
        </w:rPr>
      </w:pPr>
    </w:p>
    <w:p w14:paraId="577BCBC6" w14:textId="27A648FD" w:rsidR="002F0BFE" w:rsidRPr="00960553" w:rsidRDefault="002F0BFE"/>
    <w:sectPr w:rsidR="002F0BFE" w:rsidRPr="00960553" w:rsidSect="00781545">
      <w:headerReference w:type="even" r:id="rId154"/>
      <w:headerReference w:type="default" r:id="rId155"/>
      <w:footerReference w:type="even" r:id="rId156"/>
      <w:footerReference w:type="default" r:id="rId157"/>
      <w:footerReference w:type="first" r:id="rId158"/>
      <w:pgSz w:w="12240" w:h="15840"/>
      <w:pgMar w:top="1418" w:right="900" w:bottom="1418" w:left="993"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92D45D" w14:textId="77777777" w:rsidR="005B0243" w:rsidRDefault="005B0243">
      <w:r>
        <w:separator/>
      </w:r>
    </w:p>
  </w:endnote>
  <w:endnote w:type="continuationSeparator" w:id="0">
    <w:p w14:paraId="4536AE9C" w14:textId="77777777" w:rsidR="005B0243" w:rsidRDefault="005B02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B61DCF" w14:textId="77777777" w:rsidR="008722ED" w:rsidRDefault="008722ED">
    <w:pPr>
      <w:pStyle w:val="Pieddepage"/>
      <w:ind w:right="360" w:firstLine="360"/>
    </w:pPr>
    <w:r>
      <w:rPr>
        <w:noProof/>
        <w:lang w:eastAsia="en-CA"/>
      </w:rPr>
      <mc:AlternateContent>
        <mc:Choice Requires="wps">
          <w:drawing>
            <wp:anchor distT="0" distB="0" distL="114300" distR="114300" simplePos="0" relativeHeight="251659264" behindDoc="0" locked="0" layoutInCell="1" allowOverlap="1" wp14:anchorId="67B77305" wp14:editId="03C46E39">
              <wp:simplePos x="0" y="0"/>
              <wp:positionH relativeFrom="margin">
                <wp:align>outside</wp:align>
              </wp:positionH>
              <wp:positionV relativeFrom="paragraph">
                <wp:posOffset>548</wp:posOffset>
              </wp:positionV>
              <wp:extent cx="0" cy="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0B098AE4" w14:textId="358168D7" w:rsidR="008722ED" w:rsidRDefault="008722ED">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noProof/>
                            </w:rPr>
                            <w:t>11</w:t>
                          </w:r>
                          <w:r>
                            <w:rPr>
                              <w:rStyle w:val="Numrodepage"/>
                            </w:rPr>
                            <w:fldChar w:fldCharType="end"/>
                          </w:r>
                        </w:p>
                      </w:txbxContent>
                    </wps:txbx>
                    <wps:bodyPr vert="horz" wrap="none" lIns="0" tIns="0" rIns="0" bIns="0" anchor="t" anchorCtr="0" compatLnSpc="0">
                      <a:spAutoFit/>
                    </wps:bodyPr>
                  </wps:wsp>
                </a:graphicData>
              </a:graphic>
            </wp:anchor>
          </w:drawing>
        </mc:Choice>
        <mc:Fallback>
          <w:pict>
            <v:shapetype w14:anchorId="67B77305" id="_x0000_t202" coordsize="21600,21600" o:spt="202" path="m,l,21600r21600,l21600,xe">
              <v:stroke joinstyle="miter"/>
              <v:path gradientshapeok="t" o:connecttype="rect"/>
            </v:shapetype>
            <v:shape id="Text Box 2" o:spid="_x0000_s1045" type="#_x0000_t202" style="position:absolute;left:0;text-align:left;margin-left:-51.2pt;margin-top:.05pt;width:0;height:0;z-index:251659264;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" filled="f" stroked="f">
              <v:textbox style="mso-fit-shape-to-text:t" inset="0,0,0,0">
                <w:txbxContent>
                  <w:p w14:paraId="0B098AE4" w14:textId="358168D7" w:rsidR="008722ED" w:rsidRDefault="008722ED">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noProof/>
                      </w:rPr>
                      <w:t>11</w:t>
                    </w:r>
                    <w:r>
                      <w:rPr>
                        <w:rStyle w:val="Numrodepage"/>
                      </w:rPr>
                      <w:fldChar w:fldCharType="end"/>
                    </w:r>
                  </w:p>
                </w:txbxContent>
              </v:textbox>
              <w10:wrap type="square"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A4CFB" w14:textId="77777777" w:rsidR="008722ED" w:rsidRDefault="008722ED">
    <w:pPr>
      <w:pStyle w:val="Pieddepage"/>
      <w:ind w:right="360" w:firstLine="360"/>
    </w:pPr>
    <w:r>
      <w:rPr>
        <w:noProof/>
        <w:lang w:eastAsia="en-CA"/>
      </w:rPr>
      <mc:AlternateContent>
        <mc:Choice Requires="wps">
          <w:drawing>
            <wp:anchor distT="0" distB="0" distL="114300" distR="114300" simplePos="0" relativeHeight="251661312" behindDoc="0" locked="0" layoutInCell="1" allowOverlap="1" wp14:anchorId="21C5274C" wp14:editId="238156FE">
              <wp:simplePos x="0" y="0"/>
              <wp:positionH relativeFrom="margin">
                <wp:align>outside</wp:align>
              </wp:positionH>
              <wp:positionV relativeFrom="paragraph">
                <wp:posOffset>548</wp:posOffset>
              </wp:positionV>
              <wp:extent cx="0" cy="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1E35A232" w14:textId="77777777" w:rsidR="008722ED" w:rsidRDefault="008722ED">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9</w:t>
                          </w:r>
                          <w:r>
                            <w:rPr>
                              <w:rStyle w:val="Numrodepage"/>
                            </w:rPr>
                            <w:fldChar w:fldCharType="end"/>
                          </w:r>
                        </w:p>
                      </w:txbxContent>
                    </wps:txbx>
                    <wps:bodyPr vert="horz" wrap="none" lIns="0" tIns="0" rIns="0" bIns="0" anchor="t" anchorCtr="0" compatLnSpc="0">
                      <a:spAutoFit/>
                    </wps:bodyPr>
                  </wps:wsp>
                </a:graphicData>
              </a:graphic>
            </wp:anchor>
          </w:drawing>
        </mc:Choice>
        <mc:Fallback>
          <w:pict>
            <v:shapetype w14:anchorId="21C5274C" id="_x0000_t202" coordsize="21600,21600" o:spt="202" path="m,l,21600r21600,l21600,xe">
              <v:stroke joinstyle="miter"/>
              <v:path gradientshapeok="t" o:connecttype="rect"/>
            </v:shapetype>
            <v:shape id="Text Box 1" o:spid="_x0000_s1046" type="#_x0000_t202" style="position:absolute;left:0;text-align:left;margin-left:-51.2pt;margin-top:.05pt;width:0;height:0;z-index:251661312;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" filled="f" stroked="f">
              <v:textbox style="mso-fit-shape-to-text:t" inset="0,0,0,0">
                <w:txbxContent>
                  <w:p w14:paraId="1E35A232" w14:textId="77777777" w:rsidR="008722ED" w:rsidRDefault="008722ED">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9</w:t>
                    </w:r>
                    <w:r>
                      <w:rPr>
                        <w:rStyle w:val="Numrodepage"/>
                      </w:rPr>
                      <w:fldChar w:fldCharType="end"/>
                    </w:r>
                  </w:p>
                </w:txbxContent>
              </v:textbox>
              <w10:wrap type="square"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00609C" w14:textId="77777777" w:rsidR="008722ED" w:rsidRDefault="008722ED">
    <w:pPr>
      <w:pStyle w:val="Pieddepage"/>
      <w:jc w:val="right"/>
    </w:pPr>
  </w:p>
  <w:p w14:paraId="3E86F51F" w14:textId="77777777" w:rsidR="008722ED" w:rsidRDefault="008722ED">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2B820A" w14:textId="77777777" w:rsidR="008722ED" w:rsidRDefault="008722ED">
    <w:pPr>
      <w:pStyle w:val="Pieddepage"/>
      <w:ind w:right="360" w:firstLine="360"/>
    </w:pPr>
    <w:r>
      <w:rPr>
        <w:noProof/>
        <w:lang w:eastAsia="en-CA"/>
      </w:rPr>
      <mc:AlternateContent>
        <mc:Choice Requires="wps">
          <w:drawing>
            <wp:anchor distT="0" distB="0" distL="114300" distR="114300" simplePos="0" relativeHeight="251663360" behindDoc="0" locked="0" layoutInCell="1" allowOverlap="1" wp14:anchorId="33F31395" wp14:editId="0F4315A5">
              <wp:simplePos x="0" y="0"/>
              <wp:positionH relativeFrom="margin">
                <wp:align>outside</wp:align>
              </wp:positionH>
              <wp:positionV relativeFrom="paragraph">
                <wp:posOffset>548</wp:posOffset>
              </wp:positionV>
              <wp:extent cx="0" cy="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22B33F02" w14:textId="77777777" w:rsidR="008722ED" w:rsidRDefault="008722ED">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10</w:t>
                          </w:r>
                          <w:r>
                            <w:rPr>
                              <w:rStyle w:val="Numrodepage"/>
                            </w:rPr>
                            <w:fldChar w:fldCharType="end"/>
                          </w:r>
                        </w:p>
                      </w:txbxContent>
                    </wps:txbx>
                    <wps:bodyPr vert="horz" wrap="none" lIns="0" tIns="0" rIns="0" bIns="0" anchor="t" anchorCtr="0" compatLnSpc="0">
                      <a:spAutoFit/>
                    </wps:bodyPr>
                  </wps:wsp>
                </a:graphicData>
              </a:graphic>
            </wp:anchor>
          </w:drawing>
        </mc:Choice>
        <mc:Fallback>
          <w:pict>
            <v:shapetype w14:anchorId="33F31395" id="_x0000_t202" coordsize="21600,21600" o:spt="202" path="m,l,21600r21600,l21600,xe">
              <v:stroke joinstyle="miter"/>
              <v:path gradientshapeok="t" o:connecttype="rect"/>
            </v:shapetype>
            <v:shape id="Text Box 4" o:spid="_x0000_s1047" type="#_x0000_t202" style="position:absolute;left:0;text-align:left;margin-left:-51.2pt;margin-top:.05pt;width:0;height:0;z-index:251663360;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" filled="f" stroked="f">
              <v:textbox style="mso-fit-shape-to-text:t" inset="0,0,0,0">
                <w:txbxContent>
                  <w:p w14:paraId="22B33F02" w14:textId="77777777" w:rsidR="008722ED" w:rsidRDefault="008722ED">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10</w:t>
                    </w:r>
                    <w:r>
                      <w:rPr>
                        <w:rStyle w:val="Numrodepage"/>
                      </w:rPr>
                      <w:fldChar w:fldCharType="end"/>
                    </w:r>
                  </w:p>
                </w:txbxContent>
              </v:textbox>
              <w10:wrap type="square"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1E7596" w14:textId="77777777" w:rsidR="008722ED" w:rsidRDefault="008722ED">
    <w:pPr>
      <w:pStyle w:val="Pieddepage"/>
      <w:ind w:right="360" w:firstLine="360"/>
    </w:pPr>
    <w:r>
      <w:rPr>
        <w:noProof/>
        <w:lang w:eastAsia="en-CA"/>
      </w:rPr>
      <mc:AlternateContent>
        <mc:Choice Requires="wps">
          <w:drawing>
            <wp:anchor distT="0" distB="0" distL="114300" distR="114300" simplePos="0" relativeHeight="251665408" behindDoc="0" locked="0" layoutInCell="1" allowOverlap="1" wp14:anchorId="1BA21E9B" wp14:editId="357CD49C">
              <wp:simplePos x="0" y="0"/>
              <wp:positionH relativeFrom="margin">
                <wp:align>outside</wp:align>
              </wp:positionH>
              <wp:positionV relativeFrom="paragraph">
                <wp:posOffset>548</wp:posOffset>
              </wp:positionV>
              <wp:extent cx="0" cy="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7257D032" w14:textId="04C5446D" w:rsidR="008722ED" w:rsidRDefault="008722ED">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noProof/>
                            </w:rPr>
                            <w:t>3</w:t>
                          </w:r>
                          <w:r>
                            <w:rPr>
                              <w:rStyle w:val="Numrodepage"/>
                            </w:rPr>
                            <w:fldChar w:fldCharType="end"/>
                          </w:r>
                        </w:p>
                      </w:txbxContent>
                    </wps:txbx>
                    <wps:bodyPr vert="horz" wrap="none" lIns="0" tIns="0" rIns="0" bIns="0" anchor="t" anchorCtr="0" compatLnSpc="0">
                      <a:spAutoFit/>
                    </wps:bodyPr>
                  </wps:wsp>
                </a:graphicData>
              </a:graphic>
            </wp:anchor>
          </w:drawing>
        </mc:Choice>
        <mc:Fallback>
          <w:pict>
            <v:shapetype w14:anchorId="1BA21E9B" id="_x0000_t202" coordsize="21600,21600" o:spt="202" path="m,l,21600r21600,l21600,xe">
              <v:stroke joinstyle="miter"/>
              <v:path gradientshapeok="t" o:connecttype="rect"/>
            </v:shapetype>
            <v:shape id="Text Box 3" o:spid="_x0000_s1048" type="#_x0000_t202" style="position:absolute;left:0;text-align:left;margin-left:-51.2pt;margin-top:.05pt;width:0;height:0;z-index:251665408;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" filled="f" stroked="f">
              <v:textbox style="mso-fit-shape-to-text:t" inset="0,0,0,0">
                <w:txbxContent>
                  <w:p w14:paraId="7257D032" w14:textId="04C5446D" w:rsidR="008722ED" w:rsidRDefault="008722ED">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noProof/>
                      </w:rPr>
                      <w:t>3</w:t>
                    </w:r>
                    <w:r>
                      <w:rPr>
                        <w:rStyle w:val="Numrodepage"/>
                      </w:rPr>
                      <w:fldChar w:fldCharType="end"/>
                    </w:r>
                  </w:p>
                </w:txbxContent>
              </v:textbox>
              <w10:wrap type="square"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89DCDF" w14:textId="77777777" w:rsidR="008722ED" w:rsidRDefault="008722ED">
    <w:pPr>
      <w:pStyle w:val="Pieddepage"/>
      <w:jc w:val="right"/>
    </w:pPr>
  </w:p>
  <w:p w14:paraId="03EB32E1" w14:textId="77777777" w:rsidR="008722ED" w:rsidRDefault="008722ED">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F3F172" w14:textId="6E09600F" w:rsidR="008722ED" w:rsidRDefault="008722ED">
    <w:pPr>
      <w:pStyle w:val="Pieddepage"/>
      <w:jc w:val="right"/>
    </w:pPr>
    <w:r>
      <w:fldChar w:fldCharType="begin"/>
    </w:r>
    <w:r>
      <w:instrText xml:space="preserve"> PAGE </w:instrText>
    </w:r>
    <w:r>
      <w:fldChar w:fldCharType="separate"/>
    </w:r>
    <w:r w:rsidR="00165146">
      <w:rPr>
        <w:noProof/>
      </w:rPr>
      <w:t>36</w:t>
    </w:r>
    <w:r>
      <w:fldChar w:fldCharType="end"/>
    </w:r>
  </w:p>
  <w:p w14:paraId="5E8285FE" w14:textId="77777777" w:rsidR="008722ED" w:rsidRDefault="008722ED">
    <w:pPr>
      <w:pStyle w:val="Pieddepage"/>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44DEB2" w14:textId="77777777" w:rsidR="008722ED" w:rsidRDefault="008722ED">
    <w:pPr>
      <w:pStyle w:val="Pieddepage"/>
      <w:ind w:right="360" w:firstLine="360"/>
    </w:pPr>
    <w:r>
      <w:rPr>
        <w:noProof/>
        <w:lang w:eastAsia="en-CA"/>
      </w:rPr>
      <mc:AlternateContent>
        <mc:Choice Requires="wps">
          <w:drawing>
            <wp:anchor distT="0" distB="0" distL="114300" distR="114300" simplePos="0" relativeHeight="251667456" behindDoc="0" locked="0" layoutInCell="1" allowOverlap="1" wp14:anchorId="10F53646" wp14:editId="2A2FC77D">
              <wp:simplePos x="0" y="0"/>
              <wp:positionH relativeFrom="margin">
                <wp:align>outside</wp:align>
              </wp:positionH>
              <wp:positionV relativeFrom="paragraph">
                <wp:posOffset>548</wp:posOffset>
              </wp:positionV>
              <wp:extent cx="0" cy="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48E270F6" w14:textId="7145D5DE" w:rsidR="008722ED" w:rsidRDefault="008722ED">
                          <w:pPr>
                            <w:pStyle w:val="Pieddepage"/>
                          </w:pPr>
                          <w:r>
                            <w:rPr>
                              <w:rStyle w:val="Numrodepage"/>
                            </w:rPr>
                            <w:fldChar w:fldCharType="begin"/>
                          </w:r>
                          <w:r>
                            <w:rPr>
                              <w:rStyle w:val="Numrodepage"/>
                            </w:rPr>
                            <w:instrText xml:space="preserve"> PAGE </w:instrText>
                          </w:r>
                          <w:r>
                            <w:rPr>
                              <w:rStyle w:val="Numrodepage"/>
                            </w:rPr>
                            <w:fldChar w:fldCharType="separate"/>
                          </w:r>
                          <w:r w:rsidR="00165146">
                            <w:rPr>
                              <w:rStyle w:val="Numrodepage"/>
                              <w:noProof/>
                            </w:rPr>
                            <w:t>35</w:t>
                          </w:r>
                          <w:r>
                            <w:rPr>
                              <w:rStyle w:val="Numrodepage"/>
                            </w:rPr>
                            <w:fldChar w:fldCharType="end"/>
                          </w:r>
                        </w:p>
                      </w:txbxContent>
                    </wps:txbx>
                    <wps:bodyPr vert="horz" wrap="none" lIns="0" tIns="0" rIns="0" bIns="0" anchor="t" anchorCtr="0" compatLnSpc="0">
                      <a:spAutoFit/>
                    </wps:bodyPr>
                  </wps:wsp>
                </a:graphicData>
              </a:graphic>
            </wp:anchor>
          </w:drawing>
        </mc:Choice>
        <mc:Fallback>
          <w:pict>
            <v:shapetype w14:anchorId="10F53646" id="_x0000_t202" coordsize="21600,21600" o:spt="202" path="m,l,21600r21600,l21600,xe">
              <v:stroke joinstyle="miter"/>
              <v:path gradientshapeok="t" o:connecttype="rect"/>
            </v:shapetype>
            <v:shape id="Text Box 5" o:spid="_x0000_s1049" type="#_x0000_t202" style="position:absolute;left:0;text-align:left;margin-left:-51.2pt;margin-top:.05pt;width:0;height:0;z-index:251667456;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" filled="f" stroked="f">
              <v:textbox style="mso-fit-shape-to-text:t" inset="0,0,0,0">
                <w:txbxContent>
                  <w:p w14:paraId="48E270F6" w14:textId="7145D5DE" w:rsidR="008722ED" w:rsidRDefault="008722ED">
                    <w:pPr>
                      <w:pStyle w:val="Pieddepage"/>
                    </w:pPr>
                    <w:r>
                      <w:rPr>
                        <w:rStyle w:val="Numrodepage"/>
                      </w:rPr>
                      <w:fldChar w:fldCharType="begin"/>
                    </w:r>
                    <w:r>
                      <w:rPr>
                        <w:rStyle w:val="Numrodepage"/>
                      </w:rPr>
                      <w:instrText xml:space="preserve"> PAGE </w:instrText>
                    </w:r>
                    <w:r>
                      <w:rPr>
                        <w:rStyle w:val="Numrodepage"/>
                      </w:rPr>
                      <w:fldChar w:fldCharType="separate"/>
                    </w:r>
                    <w:r w:rsidR="00165146">
                      <w:rPr>
                        <w:rStyle w:val="Numrodepage"/>
                        <w:noProof/>
                      </w:rPr>
                      <w:t>35</w:t>
                    </w:r>
                    <w:r>
                      <w:rPr>
                        <w:rStyle w:val="Numrodepage"/>
                      </w:rPr>
                      <w:fldChar w:fldCharType="end"/>
                    </w:r>
                  </w:p>
                </w:txbxContent>
              </v:textbox>
              <w10:wrap type="square"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2744BB" w14:textId="77777777" w:rsidR="008722ED" w:rsidRDefault="008722ED">
    <w:pPr>
      <w:pStyle w:val="Pieddepage"/>
      <w:jc w:val="right"/>
    </w:pPr>
  </w:p>
  <w:p w14:paraId="6884B304" w14:textId="77777777" w:rsidR="008722ED" w:rsidRDefault="008722E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FC69CB" w14:textId="77777777" w:rsidR="005B0243" w:rsidRDefault="005B0243">
      <w:r>
        <w:rPr>
          <w:color w:val="000000"/>
        </w:rPr>
        <w:separator/>
      </w:r>
    </w:p>
  </w:footnote>
  <w:footnote w:type="continuationSeparator" w:id="0">
    <w:p w14:paraId="77C03530" w14:textId="77777777" w:rsidR="005B0243" w:rsidRDefault="005B02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47DD4F" w14:textId="77777777" w:rsidR="008722ED" w:rsidRDefault="008722ED">
    <w:pPr>
      <w:pStyle w:val="En-tte"/>
    </w:pPr>
    <w:r>
      <w:t>Tutoriel</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BF5BA" w14:textId="77777777" w:rsidR="008722ED" w:rsidRDefault="008722ED">
    <w:pPr>
      <w:pStyle w:val="En-tte"/>
      <w:jc w:val="right"/>
    </w:pPr>
    <w:r>
      <w:t>BioSIM 10</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F7AD4B" w14:textId="77777777" w:rsidR="008722ED" w:rsidRDefault="008722ED">
    <w:pPr>
      <w:pStyle w:val="En-tte"/>
    </w:pPr>
    <w:r>
      <w:t>Tutoriel</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A7DB84" w14:textId="77777777" w:rsidR="008722ED" w:rsidRDefault="008722ED">
    <w:pPr>
      <w:pStyle w:val="En-tte"/>
      <w:jc w:val="right"/>
    </w:pPr>
    <w:r>
      <w:t>BioSIM 10</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A20516" w14:textId="0A40497C" w:rsidR="008722ED" w:rsidRDefault="008722ED">
    <w:pPr>
      <w:pStyle w:val="En-tte"/>
    </w:pPr>
    <w:r>
      <w:t>Tutorial</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359DA4" w14:textId="77777777" w:rsidR="008722ED" w:rsidRDefault="008722ED">
    <w:pPr>
      <w:pStyle w:val="En-tte"/>
      <w:jc w:val="right"/>
    </w:pPr>
    <w:r>
      <w:t>BioSIM 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style="width:18pt;height:18pt" o:bullet="t">
        <v:imagedata r:id="rId1" o:title=""/>
      </v:shape>
    </w:pict>
  </w:numPicBullet>
  <w:abstractNum w:abstractNumId="0" w15:restartNumberingAfterBreak="0">
    <w:nsid w:val="31362C27"/>
    <w:multiLevelType w:val="multilevel"/>
    <w:tmpl w:val="FFF4D13E"/>
    <w:styleLink w:val="WWOutlineListStyle1"/>
    <w:lvl w:ilvl="0">
      <w:start w:val="1"/>
      <w:numFmt w:val="none"/>
      <w:lvlText w:val="%1"/>
      <w:lvlJc w:val="left"/>
    </w:lvl>
    <w:lvl w:ilvl="1">
      <w:start w:val="1"/>
      <w:numFmt w:val="none"/>
      <w:lvlText w:val="%2"/>
      <w:lvlJc w:val="left"/>
    </w:lvl>
    <w:lvl w:ilvl="2">
      <w:start w:val="1"/>
      <w:numFmt w:val="decimal"/>
      <w:pStyle w:val="Titre3"/>
      <w:lvlText w:val="%1.%2.%3."/>
      <w:lvlJc w:val="left"/>
      <w:pPr>
        <w:ind w:left="1082" w:hanging="504"/>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4EF014F0"/>
    <w:multiLevelType w:val="multilevel"/>
    <w:tmpl w:val="03A07454"/>
    <w:lvl w:ilvl="0">
      <w:start w:val="2"/>
      <w:numFmt w:val="decimal"/>
      <w:lvlText w:val="%1"/>
      <w:lvlJc w:val="left"/>
      <w:pPr>
        <w:ind w:left="375" w:hanging="375"/>
      </w:pPr>
    </w:lvl>
    <w:lvl w:ilvl="1">
      <w:start w:val="2"/>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 w15:restartNumberingAfterBreak="0">
    <w:nsid w:val="5DBB06CA"/>
    <w:multiLevelType w:val="multilevel"/>
    <w:tmpl w:val="2E2C9FA2"/>
    <w:styleLink w:val="WWOutlineListStyle"/>
    <w:lvl w:ilvl="0">
      <w:start w:val="3"/>
      <w:numFmt w:val="decimal"/>
      <w:lvlText w:val="%1"/>
      <w:lvlJc w:val="left"/>
      <w:pPr>
        <w:ind w:left="432" w:hanging="432"/>
      </w:pPr>
    </w:lvl>
    <w:lvl w:ilvl="1">
      <w:start w:val="1"/>
      <w:numFmt w:val="decimal"/>
      <w:lvlText w:val="%1.%2"/>
      <w:lvlJc w:val="left"/>
      <w:pPr>
        <w:ind w:left="717" w:hanging="576"/>
      </w:pPr>
    </w:lvl>
    <w:lvl w:ilvl="2">
      <w:start w:val="1"/>
      <w:numFmt w:val="decimal"/>
      <w:lvlText w:val="%1.%2.%3."/>
      <w:lvlJc w:val="left"/>
      <w:pPr>
        <w:ind w:left="1082" w:hanging="504"/>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7900528B"/>
    <w:multiLevelType w:val="multilevel"/>
    <w:tmpl w:val="B18CF616"/>
    <w:lvl w:ilvl="0">
      <w:numFmt w:val="bullet"/>
      <w:lvlText w:val=""/>
      <w:lvlPicBulletId w:val="0"/>
      <w:lvlJc w:val="left"/>
      <w:pPr>
        <w:ind w:left="360" w:hanging="360"/>
      </w:pPr>
      <w:rPr>
        <w:rFonts w:hAnsi="Symbol" w:hint="default"/>
        <w:sz w:val="20"/>
      </w:rPr>
    </w:lvl>
    <w:lvl w:ilvl="1">
      <w:numFmt w:val="bullet"/>
      <w:lvlText w:val=""/>
      <w:lvlJc w:val="left"/>
      <w:pPr>
        <w:ind w:left="1080" w:hanging="360"/>
      </w:pPr>
      <w:rPr>
        <w:rFonts w:ascii="Symbol" w:hAnsi="Symbol"/>
      </w:rPr>
    </w:lvl>
    <w:lvl w:ilvl="2">
      <w:numFmt w:val="bullet"/>
      <w:lvlText w:val=""/>
      <w:lvlJc w:val="left"/>
      <w:pPr>
        <w:ind w:left="1800" w:hanging="360"/>
      </w:pPr>
      <w:rPr>
        <w:rFonts w:ascii="Symbol" w:hAnsi="Symbol"/>
      </w:rPr>
    </w:lvl>
    <w:lvl w:ilvl="3">
      <w:numFmt w:val="bullet"/>
      <w:lvlText w:val=""/>
      <w:lvlJc w:val="left"/>
      <w:pPr>
        <w:ind w:left="2520" w:hanging="360"/>
      </w:pPr>
      <w:rPr>
        <w:rFonts w:ascii="Symbol" w:hAnsi="Symbol"/>
      </w:rPr>
    </w:lvl>
    <w:lvl w:ilvl="4">
      <w:numFmt w:val="bullet"/>
      <w:lvlText w:val=""/>
      <w:lvlJc w:val="left"/>
      <w:pPr>
        <w:ind w:left="3240" w:hanging="360"/>
      </w:pPr>
      <w:rPr>
        <w:rFonts w:ascii="Symbol" w:hAnsi="Symbol"/>
      </w:rPr>
    </w:lvl>
    <w:lvl w:ilvl="5">
      <w:numFmt w:val="bullet"/>
      <w:lvlText w:val=""/>
      <w:lvlJc w:val="left"/>
      <w:pPr>
        <w:ind w:left="3960" w:hanging="360"/>
      </w:pPr>
      <w:rPr>
        <w:rFonts w:ascii="Symbol" w:hAnsi="Symbol"/>
      </w:rPr>
    </w:lvl>
    <w:lvl w:ilvl="6">
      <w:numFmt w:val="bullet"/>
      <w:lvlText w:val=""/>
      <w:lvlJc w:val="left"/>
      <w:pPr>
        <w:ind w:left="4680" w:hanging="360"/>
      </w:pPr>
      <w:rPr>
        <w:rFonts w:ascii="Symbol" w:hAnsi="Symbol"/>
      </w:rPr>
    </w:lvl>
    <w:lvl w:ilvl="7">
      <w:numFmt w:val="bullet"/>
      <w:lvlText w:val=""/>
      <w:lvlJc w:val="left"/>
      <w:pPr>
        <w:ind w:left="5400" w:hanging="360"/>
      </w:pPr>
      <w:rPr>
        <w:rFonts w:ascii="Symbol" w:hAnsi="Symbol"/>
      </w:rPr>
    </w:lvl>
    <w:lvl w:ilvl="8">
      <w:numFmt w:val="bullet"/>
      <w:lvlText w:val=""/>
      <w:lvlJc w:val="left"/>
      <w:pPr>
        <w:ind w:left="6120" w:hanging="360"/>
      </w:pPr>
      <w:rPr>
        <w:rFonts w:ascii="Symbol" w:hAnsi="Symbol"/>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Amant, Rémi">
    <w15:presenceInfo w15:providerId="AD" w15:userId="S-1-5-21-66081788-462978661-1268862865-91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1"/>
  <w:activeWritingStyle w:appName="MSWord" w:lang="fr-CA" w:vendorID="64" w:dllVersion="131078" w:nlCheck="1" w:checkStyle="0"/>
  <w:activeWritingStyle w:appName="MSWord" w:lang="en-CA" w:vendorID="64" w:dllVersion="131078" w:nlCheck="1" w:checkStyle="1"/>
  <w:activeWritingStyle w:appName="MSWord" w:lang="en-US" w:vendorID="64" w:dllVersion="131078" w:nlCheck="1" w:checkStyle="1"/>
  <w:revisionView w:insDel="0" w:formatting="0"/>
  <w:trackRevisions/>
  <w:defaultTabStop w:val="708"/>
  <w:autoHyphenation/>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0BFE"/>
    <w:rsid w:val="00001827"/>
    <w:rsid w:val="00007943"/>
    <w:rsid w:val="00034A78"/>
    <w:rsid w:val="00035270"/>
    <w:rsid w:val="000532B5"/>
    <w:rsid w:val="00067EAF"/>
    <w:rsid w:val="00091EE8"/>
    <w:rsid w:val="00093882"/>
    <w:rsid w:val="000973B5"/>
    <w:rsid w:val="000E3EFC"/>
    <w:rsid w:val="000F58C6"/>
    <w:rsid w:val="000F7BF2"/>
    <w:rsid w:val="0010413F"/>
    <w:rsid w:val="00115EE1"/>
    <w:rsid w:val="00131A74"/>
    <w:rsid w:val="00155D7C"/>
    <w:rsid w:val="00165146"/>
    <w:rsid w:val="00182060"/>
    <w:rsid w:val="001840E9"/>
    <w:rsid w:val="001B17D8"/>
    <w:rsid w:val="001C2DB1"/>
    <w:rsid w:val="001D21BD"/>
    <w:rsid w:val="001E1FAF"/>
    <w:rsid w:val="001F2CE3"/>
    <w:rsid w:val="001F769E"/>
    <w:rsid w:val="00206F90"/>
    <w:rsid w:val="00232FBF"/>
    <w:rsid w:val="00270473"/>
    <w:rsid w:val="002760F8"/>
    <w:rsid w:val="002878BF"/>
    <w:rsid w:val="0029444F"/>
    <w:rsid w:val="002970EB"/>
    <w:rsid w:val="002C70AA"/>
    <w:rsid w:val="002D119B"/>
    <w:rsid w:val="002D2623"/>
    <w:rsid w:val="002E6E55"/>
    <w:rsid w:val="002F0BFE"/>
    <w:rsid w:val="002F0F59"/>
    <w:rsid w:val="002F7810"/>
    <w:rsid w:val="00302795"/>
    <w:rsid w:val="00305CEB"/>
    <w:rsid w:val="003072FD"/>
    <w:rsid w:val="003378AE"/>
    <w:rsid w:val="003602F2"/>
    <w:rsid w:val="00366A2D"/>
    <w:rsid w:val="003678D2"/>
    <w:rsid w:val="00370F0B"/>
    <w:rsid w:val="0038219A"/>
    <w:rsid w:val="0039116C"/>
    <w:rsid w:val="003A59B4"/>
    <w:rsid w:val="003B0E82"/>
    <w:rsid w:val="003D3F9F"/>
    <w:rsid w:val="003D4E63"/>
    <w:rsid w:val="003D6F32"/>
    <w:rsid w:val="003E18AA"/>
    <w:rsid w:val="003E5AE2"/>
    <w:rsid w:val="00400D99"/>
    <w:rsid w:val="00423D12"/>
    <w:rsid w:val="00423FCF"/>
    <w:rsid w:val="00434365"/>
    <w:rsid w:val="0047240C"/>
    <w:rsid w:val="00477F91"/>
    <w:rsid w:val="00482348"/>
    <w:rsid w:val="004E4DF1"/>
    <w:rsid w:val="004F0F02"/>
    <w:rsid w:val="004F167E"/>
    <w:rsid w:val="004F35BA"/>
    <w:rsid w:val="00505889"/>
    <w:rsid w:val="0053578E"/>
    <w:rsid w:val="00564C5E"/>
    <w:rsid w:val="00576619"/>
    <w:rsid w:val="00577EB8"/>
    <w:rsid w:val="0059084E"/>
    <w:rsid w:val="005A0F09"/>
    <w:rsid w:val="005B0243"/>
    <w:rsid w:val="005B07A3"/>
    <w:rsid w:val="005D33C6"/>
    <w:rsid w:val="005F0FC7"/>
    <w:rsid w:val="00644424"/>
    <w:rsid w:val="00647624"/>
    <w:rsid w:val="0068160A"/>
    <w:rsid w:val="00696294"/>
    <w:rsid w:val="006B39EF"/>
    <w:rsid w:val="006B3AE5"/>
    <w:rsid w:val="006C05A3"/>
    <w:rsid w:val="006C568A"/>
    <w:rsid w:val="006D4F11"/>
    <w:rsid w:val="006D7413"/>
    <w:rsid w:val="006E330F"/>
    <w:rsid w:val="007019BE"/>
    <w:rsid w:val="00704F09"/>
    <w:rsid w:val="00742643"/>
    <w:rsid w:val="00742D22"/>
    <w:rsid w:val="00747304"/>
    <w:rsid w:val="00751777"/>
    <w:rsid w:val="00751FBC"/>
    <w:rsid w:val="0075444E"/>
    <w:rsid w:val="0076021A"/>
    <w:rsid w:val="00777CD9"/>
    <w:rsid w:val="00781545"/>
    <w:rsid w:val="00783FF5"/>
    <w:rsid w:val="0078526A"/>
    <w:rsid w:val="0079006A"/>
    <w:rsid w:val="007A3694"/>
    <w:rsid w:val="007A41A1"/>
    <w:rsid w:val="007B5F92"/>
    <w:rsid w:val="007B6634"/>
    <w:rsid w:val="007E2B91"/>
    <w:rsid w:val="0080624F"/>
    <w:rsid w:val="008142DC"/>
    <w:rsid w:val="0082681A"/>
    <w:rsid w:val="0084518F"/>
    <w:rsid w:val="00845E62"/>
    <w:rsid w:val="0085163E"/>
    <w:rsid w:val="00855AD4"/>
    <w:rsid w:val="00860DF5"/>
    <w:rsid w:val="00860E6D"/>
    <w:rsid w:val="008722ED"/>
    <w:rsid w:val="00886982"/>
    <w:rsid w:val="008A529D"/>
    <w:rsid w:val="008A5B7E"/>
    <w:rsid w:val="008B5BF0"/>
    <w:rsid w:val="008C1E3E"/>
    <w:rsid w:val="008C7F62"/>
    <w:rsid w:val="008D78D4"/>
    <w:rsid w:val="008E3509"/>
    <w:rsid w:val="009015DF"/>
    <w:rsid w:val="00921EC4"/>
    <w:rsid w:val="00960553"/>
    <w:rsid w:val="00970E45"/>
    <w:rsid w:val="00980A09"/>
    <w:rsid w:val="009827CB"/>
    <w:rsid w:val="00983809"/>
    <w:rsid w:val="009839B3"/>
    <w:rsid w:val="009B02A8"/>
    <w:rsid w:val="009B03DE"/>
    <w:rsid w:val="009B09B5"/>
    <w:rsid w:val="009B6DAB"/>
    <w:rsid w:val="009C3DDA"/>
    <w:rsid w:val="009D0B53"/>
    <w:rsid w:val="009D19C4"/>
    <w:rsid w:val="009D3B53"/>
    <w:rsid w:val="009E6BF9"/>
    <w:rsid w:val="00A12BB2"/>
    <w:rsid w:val="00A31953"/>
    <w:rsid w:val="00A77430"/>
    <w:rsid w:val="00A82A0C"/>
    <w:rsid w:val="00A83CBB"/>
    <w:rsid w:val="00A86B0A"/>
    <w:rsid w:val="00A873FC"/>
    <w:rsid w:val="00A97904"/>
    <w:rsid w:val="00AA5DAA"/>
    <w:rsid w:val="00AC6C83"/>
    <w:rsid w:val="00AC7842"/>
    <w:rsid w:val="00AC7DE3"/>
    <w:rsid w:val="00AE6A12"/>
    <w:rsid w:val="00B166EF"/>
    <w:rsid w:val="00B336A6"/>
    <w:rsid w:val="00B407B1"/>
    <w:rsid w:val="00B54180"/>
    <w:rsid w:val="00B602E8"/>
    <w:rsid w:val="00B71295"/>
    <w:rsid w:val="00B721B6"/>
    <w:rsid w:val="00BC2CE9"/>
    <w:rsid w:val="00BC5016"/>
    <w:rsid w:val="00BC66EC"/>
    <w:rsid w:val="00BF1B2D"/>
    <w:rsid w:val="00BF2A2F"/>
    <w:rsid w:val="00C16F5F"/>
    <w:rsid w:val="00C564D6"/>
    <w:rsid w:val="00C673CF"/>
    <w:rsid w:val="00C8394D"/>
    <w:rsid w:val="00C963FB"/>
    <w:rsid w:val="00CA6AFE"/>
    <w:rsid w:val="00CB01A4"/>
    <w:rsid w:val="00CB65D0"/>
    <w:rsid w:val="00CC4B9D"/>
    <w:rsid w:val="00CC7B4C"/>
    <w:rsid w:val="00CD04C2"/>
    <w:rsid w:val="00CD3F99"/>
    <w:rsid w:val="00CF26A8"/>
    <w:rsid w:val="00CF6444"/>
    <w:rsid w:val="00D07DAF"/>
    <w:rsid w:val="00D4540A"/>
    <w:rsid w:val="00D76BCD"/>
    <w:rsid w:val="00D7714D"/>
    <w:rsid w:val="00D82787"/>
    <w:rsid w:val="00D94BE6"/>
    <w:rsid w:val="00DA2175"/>
    <w:rsid w:val="00DC1469"/>
    <w:rsid w:val="00DE2B55"/>
    <w:rsid w:val="00DE6783"/>
    <w:rsid w:val="00E05007"/>
    <w:rsid w:val="00E13474"/>
    <w:rsid w:val="00E27C81"/>
    <w:rsid w:val="00E77937"/>
    <w:rsid w:val="00E80126"/>
    <w:rsid w:val="00E92A82"/>
    <w:rsid w:val="00EA6B07"/>
    <w:rsid w:val="00EC2A06"/>
    <w:rsid w:val="00ED68FE"/>
    <w:rsid w:val="00F01701"/>
    <w:rsid w:val="00F13D0E"/>
    <w:rsid w:val="00FD0ABA"/>
    <w:rsid w:val="00FD3D10"/>
    <w:rsid w:val="00FF25AA"/>
    <w:rsid w:val="00FF612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F96E2"/>
  <w15:docId w15:val="{B364BB4B-F015-4E6B-A2B3-66B9F8C5D6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A" w:eastAsia="fr-CA" w:bidi="ar-SA"/>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rPr>
      <w:sz w:val="24"/>
      <w:lang w:val="en-CA" w:eastAsia="fr-FR"/>
    </w:rPr>
  </w:style>
  <w:style w:type="paragraph" w:styleId="Titre1">
    <w:name w:val="heading 1"/>
    <w:basedOn w:val="Normal"/>
    <w:next w:val="Normal"/>
    <w:autoRedefine/>
    <w:pPr>
      <w:pageBreakBefore/>
      <w:widowControl w:val="0"/>
      <w:tabs>
        <w:tab w:val="left" w:pos="432"/>
      </w:tabs>
      <w:spacing w:after="480" w:line="240" w:lineRule="atLeast"/>
      <w:ind w:left="360"/>
      <w:jc w:val="center"/>
      <w:outlineLvl w:val="0"/>
    </w:pPr>
    <w:rPr>
      <w:b/>
      <w:sz w:val="36"/>
    </w:rPr>
  </w:style>
  <w:style w:type="paragraph" w:styleId="Titre2">
    <w:name w:val="heading 2"/>
    <w:basedOn w:val="Normal"/>
    <w:next w:val="Normal"/>
    <w:autoRedefine/>
    <w:rsid w:val="00270473"/>
    <w:pPr>
      <w:keepNext/>
      <w:widowControl w:val="0"/>
      <w:tabs>
        <w:tab w:val="left" w:pos="576"/>
      </w:tabs>
      <w:spacing w:after="240" w:line="240" w:lineRule="atLeast"/>
      <w:ind w:left="141"/>
      <w:outlineLvl w:val="1"/>
    </w:pPr>
    <w:rPr>
      <w:b/>
      <w:sz w:val="28"/>
      <w:lang w:val="en-US"/>
    </w:rPr>
  </w:style>
  <w:style w:type="paragraph" w:styleId="Titre3">
    <w:name w:val="heading 3"/>
    <w:basedOn w:val="Normal"/>
    <w:next w:val="Normal"/>
    <w:autoRedefine/>
    <w:pPr>
      <w:keepNext/>
      <w:widowControl w:val="0"/>
      <w:numPr>
        <w:ilvl w:val="2"/>
        <w:numId w:val="1"/>
      </w:numPr>
      <w:spacing w:line="240" w:lineRule="atLeast"/>
      <w:outlineLvl w:val="2"/>
    </w:pPr>
    <w:rPr>
      <w:b/>
    </w:rPr>
  </w:style>
  <w:style w:type="paragraph" w:styleId="Titre4">
    <w:name w:val="heading 4"/>
    <w:basedOn w:val="Normal"/>
    <w:next w:val="Normal"/>
    <w:pPr>
      <w:keepNext/>
      <w:widowControl w:val="0"/>
      <w:numPr>
        <w:ilvl w:val="3"/>
        <w:numId w:val="1"/>
      </w:numPr>
      <w:spacing w:line="240" w:lineRule="atLeast"/>
      <w:outlineLvl w:val="3"/>
    </w:pPr>
    <w:rPr>
      <w:b/>
    </w:rPr>
  </w:style>
  <w:style w:type="paragraph" w:styleId="Titre5">
    <w:name w:val="heading 5"/>
    <w:basedOn w:val="Normal"/>
    <w:next w:val="Normal"/>
    <w:pPr>
      <w:keepNext/>
      <w:widowControl w:val="0"/>
      <w:numPr>
        <w:ilvl w:val="4"/>
        <w:numId w:val="1"/>
      </w:numPr>
      <w:spacing w:line="240" w:lineRule="atLeast"/>
      <w:outlineLvl w:val="4"/>
    </w:pPr>
  </w:style>
  <w:style w:type="paragraph" w:styleId="Titre6">
    <w:name w:val="heading 6"/>
    <w:basedOn w:val="Normal"/>
    <w:next w:val="Normal"/>
    <w:pPr>
      <w:keepNext/>
      <w:numPr>
        <w:ilvl w:val="5"/>
        <w:numId w:val="1"/>
      </w:numPr>
      <w:tabs>
        <w:tab w:val="left" w:pos="-3024"/>
        <w:tab w:val="left" w:pos="-1152"/>
        <w:tab w:val="right" w:pos="2799"/>
      </w:tabs>
      <w:jc w:val="both"/>
      <w:outlineLvl w:val="5"/>
    </w:pPr>
    <w:rPr>
      <w:spacing w:val="-2"/>
    </w:rPr>
  </w:style>
  <w:style w:type="paragraph" w:styleId="Titre7">
    <w:name w:val="heading 7"/>
    <w:basedOn w:val="Normal"/>
    <w:next w:val="Normal"/>
    <w:pPr>
      <w:keepNext/>
      <w:widowControl w:val="0"/>
      <w:numPr>
        <w:ilvl w:val="6"/>
        <w:numId w:val="1"/>
      </w:numPr>
      <w:spacing w:line="240" w:lineRule="atLeast"/>
      <w:outlineLvl w:val="6"/>
    </w:pPr>
  </w:style>
  <w:style w:type="paragraph" w:styleId="Titre8">
    <w:name w:val="heading 8"/>
    <w:basedOn w:val="Normal"/>
    <w:next w:val="Normal"/>
    <w:pPr>
      <w:keepNext/>
      <w:numPr>
        <w:ilvl w:val="7"/>
        <w:numId w:val="1"/>
      </w:numPr>
      <w:tabs>
        <w:tab w:val="left" w:pos="-3600"/>
        <w:tab w:val="right" w:pos="-2880"/>
        <w:tab w:val="left" w:pos="-1440"/>
      </w:tabs>
      <w:jc w:val="both"/>
      <w:outlineLvl w:val="7"/>
    </w:pPr>
    <w:rPr>
      <w:b/>
      <w:spacing w:val="-2"/>
      <w:lang w:val="en-US"/>
    </w:rPr>
  </w:style>
  <w:style w:type="paragraph" w:styleId="Titre9">
    <w:name w:val="heading 9"/>
    <w:basedOn w:val="Normal"/>
    <w:next w:val="Normal"/>
    <w:pPr>
      <w:numPr>
        <w:ilvl w:val="8"/>
        <w:numId w:val="1"/>
      </w:numPr>
      <w:spacing w:before="240" w:after="60"/>
      <w:outlineLvl w:val="8"/>
    </w:pPr>
    <w:rPr>
      <w:rFonts w:ascii="Arial" w:hAnsi="Arial"/>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WWOutlineListStyle1">
    <w:name w:val="WW_OutlineListStyle_1"/>
    <w:basedOn w:val="Aucuneliste"/>
    <w:pPr>
      <w:numPr>
        <w:numId w:val="1"/>
      </w:numPr>
    </w:pPr>
  </w:style>
  <w:style w:type="paragraph" w:styleId="En-tte">
    <w:name w:val="header"/>
    <w:basedOn w:val="Normal"/>
    <w:pPr>
      <w:tabs>
        <w:tab w:val="center" w:pos="4536"/>
        <w:tab w:val="right" w:pos="9072"/>
      </w:tabs>
    </w:pPr>
  </w:style>
  <w:style w:type="paragraph" w:styleId="Textedebulles">
    <w:name w:val="Balloon Text"/>
    <w:basedOn w:val="Normal"/>
    <w:rPr>
      <w:rFonts w:ascii="Tahoma" w:hAnsi="Tahoma" w:cs="Tahoma"/>
      <w:sz w:val="16"/>
      <w:szCs w:val="16"/>
    </w:rPr>
  </w:style>
  <w:style w:type="character" w:customStyle="1" w:styleId="CommentReference1">
    <w:name w:val="Comment Reference1"/>
    <w:basedOn w:val="Policepardfaut"/>
    <w:rPr>
      <w:sz w:val="16"/>
      <w:szCs w:val="16"/>
    </w:rPr>
  </w:style>
  <w:style w:type="paragraph" w:customStyle="1" w:styleId="CommentText1">
    <w:name w:val="Comment Text1"/>
    <w:basedOn w:val="Normal"/>
    <w:rPr>
      <w:sz w:val="20"/>
    </w:rPr>
  </w:style>
  <w:style w:type="paragraph" w:customStyle="1" w:styleId="CommentSubject1">
    <w:name w:val="Comment Subject1"/>
    <w:basedOn w:val="CommentText1"/>
    <w:next w:val="CommentText1"/>
    <w:rPr>
      <w:b/>
      <w:bCs/>
    </w:rPr>
  </w:style>
  <w:style w:type="character" w:styleId="Lienhypertexte">
    <w:name w:val="Hyperlink"/>
    <w:basedOn w:val="Policepardfaut"/>
    <w:uiPriority w:val="99"/>
    <w:rPr>
      <w:color w:val="0000FF"/>
      <w:u w:val="single"/>
    </w:rPr>
  </w:style>
  <w:style w:type="character" w:customStyle="1" w:styleId="navaid1">
    <w:name w:val="navaid1"/>
    <w:basedOn w:val="Policepardfaut"/>
    <w:rPr>
      <w:rFonts w:ascii="Verdana" w:hAnsi="Verdana"/>
      <w:sz w:val="2"/>
      <w:szCs w:val="2"/>
    </w:rPr>
  </w:style>
  <w:style w:type="character" w:customStyle="1" w:styleId="st1">
    <w:name w:val="st1"/>
    <w:basedOn w:val="Policepardfaut"/>
  </w:style>
  <w:style w:type="paragraph" w:styleId="Explorateurdedocuments">
    <w:name w:val="Document Map"/>
    <w:basedOn w:val="Normal"/>
    <w:pPr>
      <w:shd w:val="clear" w:color="auto" w:fill="000080"/>
    </w:pPr>
    <w:rPr>
      <w:rFonts w:ascii="Tahoma" w:hAnsi="Tahoma" w:cs="Tahoma"/>
      <w:sz w:val="20"/>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Pieddepage">
    <w:name w:val="footer"/>
    <w:basedOn w:val="Normal"/>
    <w:pPr>
      <w:tabs>
        <w:tab w:val="center" w:pos="4320"/>
        <w:tab w:val="right" w:pos="8640"/>
      </w:tabs>
    </w:pPr>
  </w:style>
  <w:style w:type="character" w:styleId="Numrodepage">
    <w:name w:val="page number"/>
    <w:basedOn w:val="Policepardfaut"/>
  </w:style>
  <w:style w:type="paragraph" w:customStyle="1" w:styleId="Standard">
    <w:name w:val="Standard"/>
    <w:pPr>
      <w:suppressAutoHyphens/>
    </w:pPr>
    <w:rPr>
      <w:kern w:val="3"/>
      <w:sz w:val="24"/>
      <w:lang w:eastAsia="zh-CN"/>
    </w:rPr>
  </w:style>
  <w:style w:type="character" w:customStyle="1" w:styleId="Internetlink">
    <w:name w:val="Internet link"/>
    <w:basedOn w:val="Policepardfaut"/>
    <w:rPr>
      <w:color w:val="0000FF"/>
      <w:u w:val="single"/>
    </w:rPr>
  </w:style>
  <w:style w:type="paragraph" w:styleId="Paragraphedeliste">
    <w:name w:val="List Paragraph"/>
    <w:basedOn w:val="Normal"/>
    <w:pPr>
      <w:ind w:left="720"/>
    </w:pPr>
  </w:style>
  <w:style w:type="paragraph" w:styleId="PrformatHTML">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eastAsia="fr-CA"/>
    </w:rPr>
  </w:style>
  <w:style w:type="character" w:customStyle="1" w:styleId="HTMLPreformattedChar">
    <w:name w:val="HTML Preformatted Char"/>
    <w:basedOn w:val="Policepardfaut"/>
    <w:rPr>
      <w:rFonts w:ascii="Courier New" w:hAnsi="Courier New" w:cs="Courier New"/>
    </w:rPr>
  </w:style>
  <w:style w:type="character" w:customStyle="1" w:styleId="FooterChar">
    <w:name w:val="Footer Char"/>
    <w:basedOn w:val="Policepardfaut"/>
    <w:rPr>
      <w:sz w:val="24"/>
      <w:lang w:val="en-CA" w:eastAsia="fr-FR"/>
    </w:rPr>
  </w:style>
  <w:style w:type="character" w:styleId="Lienhypertextesuivivisit">
    <w:name w:val="FollowedHyperlink"/>
    <w:basedOn w:val="Policepardfaut"/>
    <w:rPr>
      <w:color w:val="954F72"/>
      <w:u w:val="single"/>
    </w:rPr>
  </w:style>
  <w:style w:type="numbering" w:customStyle="1" w:styleId="WWOutlineListStyle">
    <w:name w:val="WW_OutlineListStyle"/>
    <w:basedOn w:val="Aucuneliste"/>
    <w:pPr>
      <w:numPr>
        <w:numId w:val="2"/>
      </w:numPr>
    </w:pPr>
  </w:style>
  <w:style w:type="paragraph" w:styleId="Rvision">
    <w:name w:val="Revision"/>
    <w:hidden/>
    <w:uiPriority w:val="99"/>
    <w:semiHidden/>
    <w:rsid w:val="001D21BD"/>
    <w:pPr>
      <w:autoSpaceDN/>
      <w:textAlignment w:val="auto"/>
    </w:pPr>
    <w:rPr>
      <w:sz w:val="24"/>
      <w:lang w:val="en-CA" w:eastAsia="fr-FR"/>
    </w:rPr>
  </w:style>
  <w:style w:type="character" w:styleId="Marquedecommentaire">
    <w:name w:val="annotation reference"/>
    <w:basedOn w:val="Policepardfaut"/>
    <w:uiPriority w:val="99"/>
    <w:semiHidden/>
    <w:unhideWhenUsed/>
    <w:rsid w:val="001D21BD"/>
    <w:rPr>
      <w:sz w:val="16"/>
      <w:szCs w:val="16"/>
    </w:rPr>
  </w:style>
  <w:style w:type="paragraph" w:styleId="Commentaire">
    <w:name w:val="annotation text"/>
    <w:basedOn w:val="Normal"/>
    <w:link w:val="CommentaireCar"/>
    <w:uiPriority w:val="99"/>
    <w:semiHidden/>
    <w:unhideWhenUsed/>
    <w:rsid w:val="001D21BD"/>
    <w:rPr>
      <w:sz w:val="20"/>
    </w:rPr>
  </w:style>
  <w:style w:type="character" w:customStyle="1" w:styleId="CommentaireCar">
    <w:name w:val="Commentaire Car"/>
    <w:basedOn w:val="Policepardfaut"/>
    <w:link w:val="Commentaire"/>
    <w:uiPriority w:val="99"/>
    <w:semiHidden/>
    <w:rsid w:val="001D21BD"/>
    <w:rPr>
      <w:lang w:val="en-CA" w:eastAsia="fr-FR"/>
    </w:rPr>
  </w:style>
  <w:style w:type="paragraph" w:styleId="Objetducommentaire">
    <w:name w:val="annotation subject"/>
    <w:basedOn w:val="Commentaire"/>
    <w:next w:val="Commentaire"/>
    <w:link w:val="ObjetducommentaireCar"/>
    <w:uiPriority w:val="99"/>
    <w:semiHidden/>
    <w:unhideWhenUsed/>
    <w:rsid w:val="001D21BD"/>
    <w:rPr>
      <w:b/>
      <w:bCs/>
    </w:rPr>
  </w:style>
  <w:style w:type="character" w:customStyle="1" w:styleId="ObjetducommentaireCar">
    <w:name w:val="Objet du commentaire Car"/>
    <w:basedOn w:val="CommentaireCar"/>
    <w:link w:val="Objetducommentaire"/>
    <w:uiPriority w:val="99"/>
    <w:semiHidden/>
    <w:rsid w:val="001D21BD"/>
    <w:rPr>
      <w:b/>
      <w:bCs/>
      <w:lang w:val="en-CA"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tp://ftp.cfl.scf.rncan.gc.ca/regniere/Data/Weather/Daily/" TargetMode="External"/><Relationship Id="rId117" Type="http://schemas.openxmlformats.org/officeDocument/2006/relationships/image" Target="cid:image009.png@01D6554D.3288D7C0" TargetMode="External"/><Relationship Id="rId21" Type="http://schemas.openxmlformats.org/officeDocument/2006/relationships/hyperlink" Target="ftp://ftp.cfl.scf.rncan.gc.ca/regniere/Data11/Weather/Normals/" TargetMode="External"/><Relationship Id="rId42" Type="http://schemas.openxmlformats.org/officeDocument/2006/relationships/image" Target="media/image16.jpeg"/><Relationship Id="rId47" Type="http://schemas.openxmlformats.org/officeDocument/2006/relationships/image" Target="media/image21.jpg"/><Relationship Id="rId63" Type="http://schemas.openxmlformats.org/officeDocument/2006/relationships/image" Target="media/image37.png"/><Relationship Id="rId68" Type="http://schemas.openxmlformats.org/officeDocument/2006/relationships/image" Target="media/image42.jpeg"/><Relationship Id="rId84" Type="http://schemas.openxmlformats.org/officeDocument/2006/relationships/image" Target="media/image58.jpeg"/><Relationship Id="rId89" Type="http://schemas.openxmlformats.org/officeDocument/2006/relationships/image" Target="media/image63.png"/><Relationship Id="rId112" Type="http://schemas.openxmlformats.org/officeDocument/2006/relationships/image" Target="media/image86.JPG"/><Relationship Id="rId133" Type="http://schemas.openxmlformats.org/officeDocument/2006/relationships/image" Target="media/image104.png"/><Relationship Id="rId138" Type="http://schemas.openxmlformats.org/officeDocument/2006/relationships/image" Target="media/image109.png"/><Relationship Id="rId154" Type="http://schemas.openxmlformats.org/officeDocument/2006/relationships/header" Target="header5.xml"/><Relationship Id="rId159" Type="http://schemas.openxmlformats.org/officeDocument/2006/relationships/fontTable" Target="fontTable.xml"/><Relationship Id="rId16" Type="http://schemas.openxmlformats.org/officeDocument/2006/relationships/footer" Target="footer4.xml"/><Relationship Id="rId107" Type="http://schemas.openxmlformats.org/officeDocument/2006/relationships/image" Target="media/image81.JPG"/><Relationship Id="rId11" Type="http://schemas.openxmlformats.org/officeDocument/2006/relationships/footer" Target="footer1.xml"/><Relationship Id="rId32" Type="http://schemas.openxmlformats.org/officeDocument/2006/relationships/image" Target="media/image6.png"/><Relationship Id="rId37" Type="http://schemas.openxmlformats.org/officeDocument/2006/relationships/image" Target="media/image11.jpg"/><Relationship Id="rId53" Type="http://schemas.openxmlformats.org/officeDocument/2006/relationships/image" Target="media/image27.jpeg"/><Relationship Id="rId58" Type="http://schemas.openxmlformats.org/officeDocument/2006/relationships/image" Target="media/image32.png"/><Relationship Id="rId74" Type="http://schemas.openxmlformats.org/officeDocument/2006/relationships/image" Target="media/image48.jpeg"/><Relationship Id="rId79" Type="http://schemas.openxmlformats.org/officeDocument/2006/relationships/image" Target="media/image53.JPG"/><Relationship Id="rId102" Type="http://schemas.openxmlformats.org/officeDocument/2006/relationships/image" Target="media/image76.png"/><Relationship Id="rId123" Type="http://schemas.openxmlformats.org/officeDocument/2006/relationships/image" Target="media/image94.png"/><Relationship Id="rId128" Type="http://schemas.openxmlformats.org/officeDocument/2006/relationships/image" Target="media/image99.jpeg"/><Relationship Id="rId144" Type="http://schemas.openxmlformats.org/officeDocument/2006/relationships/image" Target="media/image115.png"/><Relationship Id="rId149"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64.JPG"/><Relationship Id="rId95" Type="http://schemas.openxmlformats.org/officeDocument/2006/relationships/image" Target="media/image69.png"/><Relationship Id="rId160" Type="http://schemas.microsoft.com/office/2011/relationships/people" Target="people.xml"/><Relationship Id="rId22" Type="http://schemas.openxmlformats.org/officeDocument/2006/relationships/hyperlink" Target="ftp://ftp.cfl.scf.rncan.gc.ca/regniere/Data11/Weather/Normals/ClimaticChange" TargetMode="External"/><Relationship Id="rId27" Type="http://schemas.openxmlformats.org/officeDocument/2006/relationships/hyperlink" Target="ftp://ftp.cfl.scf.rncan.gc.ca/regniere/Data/Weather/Daily/" TargetMode="External"/><Relationship Id="rId43" Type="http://schemas.openxmlformats.org/officeDocument/2006/relationships/image" Target="media/image17.jpg"/><Relationship Id="rId48" Type="http://schemas.openxmlformats.org/officeDocument/2006/relationships/image" Target="media/image22.jpeg"/><Relationship Id="rId64" Type="http://schemas.openxmlformats.org/officeDocument/2006/relationships/image" Target="media/image38.jpe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4.jpeg"/><Relationship Id="rId85" Type="http://schemas.openxmlformats.org/officeDocument/2006/relationships/image" Target="media/image59.JPG"/><Relationship Id="rId150" Type="http://schemas.openxmlformats.org/officeDocument/2006/relationships/image" Target="media/image121.png"/><Relationship Id="rId155" Type="http://schemas.openxmlformats.org/officeDocument/2006/relationships/header" Target="header6.xml"/><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image" Target="media/image7.png"/><Relationship Id="rId38" Type="http://schemas.openxmlformats.org/officeDocument/2006/relationships/image" Target="media/image12.jpg"/><Relationship Id="rId59" Type="http://schemas.openxmlformats.org/officeDocument/2006/relationships/image" Target="media/image33.JP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5.png"/><Relationship Id="rId129" Type="http://schemas.openxmlformats.org/officeDocument/2006/relationships/image" Target="media/image100.JPG"/><Relationship Id="rId20" Type="http://schemas.openxmlformats.org/officeDocument/2006/relationships/hyperlink" Target="ftp://ftp.cfl.scf.rncan.gc.ca/regniere/software/BioSIM/DemoBioSIM.zip" TargetMode="External"/><Relationship Id="rId41" Type="http://schemas.openxmlformats.org/officeDocument/2006/relationships/image" Target="media/image15.jp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JPG"/><Relationship Id="rId83" Type="http://schemas.openxmlformats.org/officeDocument/2006/relationships/image" Target="media/image57.jpeg"/><Relationship Id="rId88" Type="http://schemas.openxmlformats.org/officeDocument/2006/relationships/image" Target="media/image62.png"/><Relationship Id="rId91" Type="http://schemas.openxmlformats.org/officeDocument/2006/relationships/image" Target="media/image65.JPG"/><Relationship Id="rId96" Type="http://schemas.openxmlformats.org/officeDocument/2006/relationships/image" Target="media/image70.JPG"/><Relationship Id="rId111" Type="http://schemas.openxmlformats.org/officeDocument/2006/relationships/image" Target="media/image85.png"/><Relationship Id="rId132" Type="http://schemas.openxmlformats.org/officeDocument/2006/relationships/image" Target="media/image103.png"/><Relationship Id="rId140" Type="http://schemas.openxmlformats.org/officeDocument/2006/relationships/image" Target="media/image111.png"/><Relationship Id="rId145" Type="http://schemas.openxmlformats.org/officeDocument/2006/relationships/image" Target="media/image116.png"/><Relationship Id="rId153" Type="http://schemas.openxmlformats.org/officeDocument/2006/relationships/hyperlink" Target="https://www.naturalearthdata.com/http//www.naturalearthdata.com/download/10m/cultural/10m_cultural.zip"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tp://ftp.cfl.scf.rncan.gc.ca/regniere/Data11/Weather/Daily/" TargetMode="External"/><Relationship Id="rId28" Type="http://schemas.openxmlformats.org/officeDocument/2006/relationships/hyperlink" Target="ftp://ftp.cfl.scf.rncan.gc.ca/regniere/Data/Weather/Daily/" TargetMode="External"/><Relationship Id="rId36" Type="http://schemas.openxmlformats.org/officeDocument/2006/relationships/image" Target="media/image10.jp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80.jpeg"/><Relationship Id="rId114" Type="http://schemas.openxmlformats.org/officeDocument/2006/relationships/image" Target="cid:image007.png@01D6554D.3288D7C0" TargetMode="External"/><Relationship Id="rId119" Type="http://schemas.openxmlformats.org/officeDocument/2006/relationships/image" Target="media/image90.JPG"/><Relationship Id="rId127" Type="http://schemas.openxmlformats.org/officeDocument/2006/relationships/image" Target="media/image98.JPG"/><Relationship Id="rId10" Type="http://schemas.openxmlformats.org/officeDocument/2006/relationships/header" Target="header2.xml"/><Relationship Id="rId31" Type="http://schemas.openxmlformats.org/officeDocument/2006/relationships/image" Target="media/image5.jpeg"/><Relationship Id="rId44" Type="http://schemas.openxmlformats.org/officeDocument/2006/relationships/image" Target="media/image18.jpeg"/><Relationship Id="rId52" Type="http://schemas.openxmlformats.org/officeDocument/2006/relationships/image" Target="media/image26.jpg"/><Relationship Id="rId60" Type="http://schemas.openxmlformats.org/officeDocument/2006/relationships/image" Target="media/image34.jpg"/><Relationship Id="rId65" Type="http://schemas.openxmlformats.org/officeDocument/2006/relationships/image" Target="media/image39.JPG"/><Relationship Id="rId73" Type="http://schemas.openxmlformats.org/officeDocument/2006/relationships/image" Target="media/image47.jpeg"/><Relationship Id="rId78" Type="http://schemas.openxmlformats.org/officeDocument/2006/relationships/image" Target="media/image52.jpe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JP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3.png"/><Relationship Id="rId130" Type="http://schemas.openxmlformats.org/officeDocument/2006/relationships/image" Target="media/image101.jpeg"/><Relationship Id="rId135" Type="http://schemas.openxmlformats.org/officeDocument/2006/relationships/image" Target="media/image106.png"/><Relationship Id="rId143" Type="http://schemas.openxmlformats.org/officeDocument/2006/relationships/image" Target="media/image114.png"/><Relationship Id="rId148" Type="http://schemas.openxmlformats.org/officeDocument/2006/relationships/image" Target="media/image119.png"/><Relationship Id="rId151" Type="http://schemas.openxmlformats.org/officeDocument/2006/relationships/hyperlink" Target="https://biogeo.ucdavis.edu/data/gadm3.6/gpkg/gadm36_CAN_gpkg.zip" TargetMode="External"/><Relationship Id="rId156"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13.jpg"/><Relationship Id="rId109" Type="http://schemas.openxmlformats.org/officeDocument/2006/relationships/image" Target="media/image83.png"/><Relationship Id="rId34" Type="http://schemas.openxmlformats.org/officeDocument/2006/relationships/image" Target="media/image8.jpeg"/><Relationship Id="rId50" Type="http://schemas.openxmlformats.org/officeDocument/2006/relationships/image" Target="media/image24.jpeg"/><Relationship Id="rId55" Type="http://schemas.openxmlformats.org/officeDocument/2006/relationships/image" Target="media/image29.jpg"/><Relationship Id="rId76" Type="http://schemas.openxmlformats.org/officeDocument/2006/relationships/image" Target="media/image50.JPG"/><Relationship Id="rId97" Type="http://schemas.openxmlformats.org/officeDocument/2006/relationships/image" Target="media/image71.JPG"/><Relationship Id="rId104" Type="http://schemas.openxmlformats.org/officeDocument/2006/relationships/image" Target="media/image78.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45.JPG"/><Relationship Id="rId92"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3.JPG"/><Relationship Id="rId24" Type="http://schemas.openxmlformats.org/officeDocument/2006/relationships/hyperlink" Target="ftp://ftp.cfl.scf.rncan.gc.ca/regniere/Data/Weather/Daily/" TargetMode="External"/><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hyperlink" Target="https://www.qgis.org/fr/site/forusers/download.html" TargetMode="External"/><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footer" Target="footer8.xml"/><Relationship Id="rId61" Type="http://schemas.openxmlformats.org/officeDocument/2006/relationships/image" Target="media/image35.png"/><Relationship Id="rId82" Type="http://schemas.openxmlformats.org/officeDocument/2006/relationships/image" Target="media/image56.JPG"/><Relationship Id="rId152" Type="http://schemas.openxmlformats.org/officeDocument/2006/relationships/hyperlink" Target="https://www.naturalearthdata.com/http//www.naturalearthdata.com/download/10m/physical/10m_physical.zip" TargetMode="External"/><Relationship Id="rId19" Type="http://schemas.openxmlformats.org/officeDocument/2006/relationships/hyperlink" Target="ftp://ftp.cfl.scf.rncan.gc.ca/regniere/software/BioSIM/BioSIM11_x_x.zip" TargetMode="External"/><Relationship Id="rId14" Type="http://schemas.openxmlformats.org/officeDocument/2006/relationships/header" Target="header3.xml"/><Relationship Id="rId30" Type="http://schemas.openxmlformats.org/officeDocument/2006/relationships/image" Target="media/image4.jpeg"/><Relationship Id="rId35" Type="http://schemas.openxmlformats.org/officeDocument/2006/relationships/image" Target="media/image9.jpeg"/><Relationship Id="rId56" Type="http://schemas.openxmlformats.org/officeDocument/2006/relationships/image" Target="media/image30.png"/><Relationship Id="rId77" Type="http://schemas.openxmlformats.org/officeDocument/2006/relationships/image" Target="media/image51.JP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97.JPG"/><Relationship Id="rId147" Type="http://schemas.openxmlformats.org/officeDocument/2006/relationships/image" Target="media/image118.png"/><Relationship Id="rId8" Type="http://schemas.openxmlformats.org/officeDocument/2006/relationships/image" Target="media/image2.png"/><Relationship Id="rId51" Type="http://schemas.openxmlformats.org/officeDocument/2006/relationships/image" Target="media/image25.JPG"/><Relationship Id="rId72" Type="http://schemas.openxmlformats.org/officeDocument/2006/relationships/image" Target="media/image46.JPG"/><Relationship Id="rId93" Type="http://schemas.openxmlformats.org/officeDocument/2006/relationships/image" Target="media/image67.JPG"/><Relationship Id="rId98" Type="http://schemas.openxmlformats.org/officeDocument/2006/relationships/image" Target="media/image72.JPG"/><Relationship Id="rId121" Type="http://schemas.openxmlformats.org/officeDocument/2006/relationships/image" Target="media/image92.png"/><Relationship Id="rId142"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hyperlink" Target="ftp://ftp.cfl.scf.rncan.gc.ca/regniere/Data/Weather/Daily/" TargetMode="External"/><Relationship Id="rId46" Type="http://schemas.openxmlformats.org/officeDocument/2006/relationships/image" Target="media/image20.jpeg"/><Relationship Id="rId67" Type="http://schemas.openxmlformats.org/officeDocument/2006/relationships/image" Target="media/image41.jpg"/><Relationship Id="rId116" Type="http://schemas.openxmlformats.org/officeDocument/2006/relationships/image" Target="media/image88.png"/><Relationship Id="rId137" Type="http://schemas.openxmlformats.org/officeDocument/2006/relationships/image" Target="media/image108.png"/><Relationship Id="rId158" Type="http://schemas.openxmlformats.org/officeDocument/2006/relationships/footer" Target="footer9.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FE0A04-9A17-4FAF-8C7D-C13AD07CD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17917</TotalTime>
  <Pages>36</Pages>
  <Words>7610</Words>
  <Characters>43381</Characters>
  <Application>Microsoft Office Word</Application>
  <DocSecurity>0</DocSecurity>
  <Lines>361</Lines>
  <Paragraphs>101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BioSIM 10 Start up</vt:lpstr>
      <vt:lpstr>BioSIM 10 Start up</vt:lpstr>
    </vt:vector>
  </TitlesOfParts>
  <Company>NRCan  /  RNCan</Company>
  <LinksUpToDate>false</LinksUpToDate>
  <CharactersWithSpaces>50890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BioSIM 10 Start up</dc:title>
  <dc:subject/>
  <dc:creator>Bourassa-Tait, Gabrielle</dc:creator>
  <dc:description/>
  <cp:lastModifiedBy>St-Amant, Rémi</cp:lastModifiedBy>
  <cp:revision>60</cp:revision>
  <cp:lastPrinted>2019-03-04T13:22:00Z</cp:lastPrinted>
  <dcterms:created xsi:type="dcterms:W3CDTF">2020-07-03T22:47:00Z</dcterms:created>
  <dcterms:modified xsi:type="dcterms:W3CDTF">2020-08-07T14:02:00Z</dcterms:modified>
</cp:coreProperties>
</file>